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95E44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43D23BC8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734C42D7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放款管理系統專案</w:t>
      </w:r>
    </w:p>
    <w:p w14:paraId="4FAD347B" w14:textId="77777777" w:rsidR="00986B36" w:rsidRPr="00AF1A82" w:rsidRDefault="00F050A5" w:rsidP="00986B36">
      <w:pPr>
        <w:pStyle w:val="ad"/>
        <w:rPr>
          <w:rFonts w:ascii="標楷體" w:hAnsi="標楷體"/>
        </w:rPr>
      </w:pPr>
      <w:r w:rsidRPr="00F050A5">
        <w:rPr>
          <w:rFonts w:ascii="標楷體" w:hAnsi="標楷體" w:hint="eastAsia"/>
        </w:rPr>
        <w:t>業務功能需求規格書</w:t>
      </w:r>
    </w:p>
    <w:p w14:paraId="42C32E9F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管理性作業</w:t>
      </w:r>
    </w:p>
    <w:p w14:paraId="54E05EBB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AF1A82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AF1A82" w:rsidRDefault="00986B36" w:rsidP="00986B36">
            <w:pPr>
              <w:pStyle w:val="af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URS</w:t>
            </w:r>
          </w:p>
        </w:tc>
      </w:tr>
      <w:tr w:rsidR="00986B36" w:rsidRPr="00AF1A82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77777777" w:rsidR="00986B36" w:rsidRPr="00AF1A82" w:rsidRDefault="00986B36" w:rsidP="00986B36">
            <w:pPr>
              <w:pStyle w:val="ae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V1</w:t>
            </w:r>
            <w:r w:rsidRPr="00AF1A82">
              <w:rPr>
                <w:rFonts w:ascii="標楷體" w:hAnsi="標楷體" w:hint="eastAsia"/>
              </w:rPr>
              <w:t>.0</w:t>
            </w:r>
          </w:p>
        </w:tc>
      </w:tr>
      <w:tr w:rsidR="00986B36" w:rsidRPr="00AF1A82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密</w:t>
            </w:r>
          </w:p>
        </w:tc>
      </w:tr>
      <w:tr w:rsidR="00986B36" w:rsidRPr="00AF1A82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77777777" w:rsidR="00986B36" w:rsidRPr="00AF1A82" w:rsidRDefault="00986B36" w:rsidP="00B43BA0">
            <w:pPr>
              <w:pStyle w:val="af1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201</w:t>
            </w:r>
            <w:r w:rsidRPr="00AF1A82">
              <w:rPr>
                <w:rFonts w:ascii="標楷體" w:hAnsi="標楷體" w:hint="eastAsia"/>
              </w:rPr>
              <w:t>9</w:t>
            </w:r>
            <w:r w:rsidRPr="00AF1A82">
              <w:rPr>
                <w:rFonts w:ascii="標楷體" w:hAnsi="標楷體"/>
              </w:rPr>
              <w:t>/</w:t>
            </w:r>
            <w:r w:rsidRPr="00AF1A82">
              <w:rPr>
                <w:rFonts w:ascii="標楷體" w:hAnsi="標楷體" w:hint="eastAsia"/>
              </w:rPr>
              <w:t>12/</w:t>
            </w:r>
            <w:r w:rsidR="00B43BA0">
              <w:rPr>
                <w:rFonts w:ascii="標楷體" w:hAnsi="標楷體" w:hint="eastAsia"/>
              </w:rPr>
              <w:t>31</w:t>
            </w:r>
          </w:p>
        </w:tc>
      </w:tr>
    </w:tbl>
    <w:p w14:paraId="3C10D808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AF1A82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核可</w:t>
            </w:r>
          </w:p>
        </w:tc>
      </w:tr>
      <w:tr w:rsidR="00986B36" w:rsidRPr="00AF1A82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AF1A82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AF1A82">
        <w:rPr>
          <w:rStyle w:val="af5"/>
          <w:rFonts w:ascii="標楷體" w:hAnsi="標楷體" w:hint="eastAsia"/>
        </w:rPr>
        <w:t>新光人壽保險股份有限公司</w:t>
      </w:r>
    </w:p>
    <w:p w14:paraId="4AFE470B" w14:textId="77777777" w:rsidR="00986B36" w:rsidRPr="00AF1A82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AF1A82">
        <w:rPr>
          <w:rStyle w:val="af4"/>
          <w:rFonts w:ascii="標楷體" w:hAnsi="標楷體" w:hint="eastAsia"/>
        </w:rPr>
        <w:t>Shin Kong Life Insurance</w:t>
      </w:r>
      <w:r w:rsidRPr="00AF1A82">
        <w:rPr>
          <w:rStyle w:val="af4"/>
          <w:rFonts w:ascii="標楷體" w:hAnsi="標楷體"/>
        </w:rPr>
        <w:t xml:space="preserve"> Co., Ltd.</w: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5635C6" w:rsidRDefault="005635C6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5635C6" w:rsidRDefault="005635C6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5635C6" w:rsidRDefault="005635C6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" stroked="f">
                <v:textbox>
                  <w:txbxContent>
                    <w:p w14:paraId="7DB4A4E5" w14:textId="77777777" w:rsidR="005635C6" w:rsidRDefault="005635C6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5635C6" w:rsidRDefault="005635C6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5635C6" w:rsidRDefault="005635C6" w:rsidP="00986B36"/>
                  </w:txbxContent>
                </v:textbox>
              </v:shape>
            </w:pict>
          </mc:Fallback>
        </mc:AlternateConten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5635C6" w:rsidRDefault="005635C6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5635C6" w:rsidRDefault="005635C6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5635C6" w:rsidRDefault="005635C6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LcP1vwfAgAA/g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2A933F80" w14:textId="77777777" w:rsidR="005635C6" w:rsidRDefault="005635C6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5635C6" w:rsidRDefault="005635C6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5635C6" w:rsidRDefault="005635C6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AF1A82" w:rsidRDefault="00D22C68" w:rsidP="00AF2085">
      <w:pPr>
        <w:rPr>
          <w:rFonts w:ascii="標楷體" w:eastAsia="標楷體" w:hAnsi="標楷體"/>
        </w:rPr>
        <w:sectPr w:rsidR="00D22C68" w:rsidRPr="00AF1A82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AF1A82" w:rsidRDefault="00986B36" w:rsidP="00986B36">
      <w:pPr>
        <w:pStyle w:val="af6"/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AF1A82" w14:paraId="63C285D4" w14:textId="77777777" w:rsidTr="00986B36">
        <w:tc>
          <w:tcPr>
            <w:tcW w:w="1108" w:type="dxa"/>
          </w:tcPr>
          <w:p w14:paraId="23D9254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proofErr w:type="gramStart"/>
            <w:r w:rsidRPr="00AF1A82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986B36" w:rsidRPr="00AF1A82" w14:paraId="0D51CF1D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AF1A82" w:rsidRDefault="00986B36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V0</w:t>
            </w:r>
            <w:r w:rsidR="00B43BA0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AF1A82" w:rsidRDefault="00B43BA0" w:rsidP="00986B36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B7B831F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AF1A82" w:rsidRDefault="00B43BA0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3B14477" w14:textId="77777777" w:rsidTr="00986B36">
        <w:tc>
          <w:tcPr>
            <w:tcW w:w="1108" w:type="dxa"/>
            <w:vAlign w:val="center"/>
          </w:tcPr>
          <w:p w14:paraId="3C61FBCD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605C28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7603E9AA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0F2802F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0D05857C" w14:textId="77777777" w:rsidR="00B43BA0" w:rsidRPr="00AF1A82" w:rsidRDefault="00B43BA0" w:rsidP="00986B36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27DEA6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46343EA" w14:textId="77777777" w:rsidTr="00986B36">
        <w:tc>
          <w:tcPr>
            <w:tcW w:w="1108" w:type="dxa"/>
            <w:vAlign w:val="center"/>
          </w:tcPr>
          <w:p w14:paraId="629C3BB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AC5F1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55C97768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CF6C08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143C1A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F69AE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1FBDB8D9" w14:textId="77777777" w:rsidTr="00986B36">
        <w:tc>
          <w:tcPr>
            <w:tcW w:w="1108" w:type="dxa"/>
            <w:vAlign w:val="center"/>
          </w:tcPr>
          <w:p w14:paraId="2F313B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0EBAFEE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6D10EE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0D347B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15F576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1A84722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786E444A" w14:textId="77777777" w:rsidTr="00986B36">
        <w:tc>
          <w:tcPr>
            <w:tcW w:w="1108" w:type="dxa"/>
            <w:vAlign w:val="center"/>
          </w:tcPr>
          <w:p w14:paraId="4C6919F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771647AF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CC909C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3789AF7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81CAE8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F609CD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305402E" w14:textId="77777777" w:rsidTr="00986B36">
        <w:tc>
          <w:tcPr>
            <w:tcW w:w="1108" w:type="dxa"/>
            <w:vAlign w:val="center"/>
          </w:tcPr>
          <w:p w14:paraId="393EB6B5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5F3FFE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CAD9CC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B6395C4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675719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92C11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</w:tbl>
    <w:p w14:paraId="3B7BF57C" w14:textId="77777777" w:rsidR="00200D13" w:rsidRPr="00AF1A82" w:rsidRDefault="00200D13" w:rsidP="00200D13">
      <w:pPr>
        <w:pStyle w:val="af8"/>
        <w:jc w:val="left"/>
        <w:rPr>
          <w:rFonts w:ascii="標楷體" w:hAnsi="標楷體"/>
        </w:rPr>
      </w:pPr>
      <w:r w:rsidRPr="00AF1A82">
        <w:rPr>
          <w:rFonts w:ascii="標楷體" w:hAnsi="標楷體"/>
        </w:rPr>
        <w:br/>
      </w:r>
    </w:p>
    <w:p w14:paraId="1D85688C" w14:textId="77777777" w:rsidR="0011788D" w:rsidRPr="00AF1A82" w:rsidRDefault="00D22C68" w:rsidP="00D22C68">
      <w:pPr>
        <w:pStyle w:val="af8"/>
        <w:rPr>
          <w:rFonts w:ascii="標楷體" w:hAnsi="標楷體"/>
        </w:rPr>
      </w:pPr>
      <w:r w:rsidRPr="00AF1A82">
        <w:rPr>
          <w:rFonts w:ascii="標楷體" w:hAnsi="標楷體"/>
        </w:rPr>
        <w:br w:type="page"/>
      </w:r>
      <w:r w:rsidR="0011788D" w:rsidRPr="00AF1A82">
        <w:rPr>
          <w:rFonts w:ascii="標楷體" w:hAnsi="標楷體"/>
        </w:rPr>
        <w:lastRenderedPageBreak/>
        <w:t>目　　錄</w:t>
      </w:r>
    </w:p>
    <w:p w14:paraId="220875D0" w14:textId="77777777" w:rsidR="00F050A5" w:rsidRDefault="0011788D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AF1A82">
        <w:rPr>
          <w:rFonts w:ascii="標楷體" w:hAnsi="標楷體"/>
        </w:rPr>
        <w:fldChar w:fldCharType="begin"/>
      </w:r>
      <w:r w:rsidRPr="00AF1A82">
        <w:rPr>
          <w:rFonts w:ascii="標楷體" w:hAnsi="標楷體"/>
        </w:rPr>
        <w:instrText xml:space="preserve"> TOC \o "1-2" \h \z </w:instrText>
      </w:r>
      <w:r w:rsidRPr="00AF1A82">
        <w:rPr>
          <w:rFonts w:ascii="標楷體" w:hAnsi="標楷體"/>
        </w:rPr>
        <w:fldChar w:fldCharType="separate"/>
      </w:r>
      <w:hyperlink w:anchor="_Toc30176221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1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概述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399C73D2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2" w:history="1">
        <w:r w:rsidR="00F050A5" w:rsidRPr="00F921D3">
          <w:rPr>
            <w:rStyle w:val="a7"/>
            <w:rFonts w:ascii="標楷體" w:hAnsi="標楷體"/>
          </w:rPr>
          <w:t xml:space="preserve">1.1    </w:t>
        </w:r>
        <w:r w:rsidR="00F050A5" w:rsidRPr="00F921D3">
          <w:rPr>
            <w:rStyle w:val="a7"/>
            <w:rFonts w:ascii="標楷體" w:hAnsi="標楷體" w:hint="eastAsia"/>
          </w:rPr>
          <w:t>專案名稱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42140F2A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3" w:history="1">
        <w:r w:rsidR="00F050A5" w:rsidRPr="00F921D3">
          <w:rPr>
            <w:rStyle w:val="a7"/>
            <w:rFonts w:ascii="標楷體" w:hAnsi="標楷體"/>
          </w:rPr>
          <w:t xml:space="preserve">1.2    </w:t>
        </w:r>
        <w:r w:rsidR="00F050A5" w:rsidRPr="00F921D3">
          <w:rPr>
            <w:rStyle w:val="a7"/>
            <w:rFonts w:ascii="標楷體" w:hAnsi="標楷體" w:hint="eastAsia"/>
          </w:rPr>
          <w:t>專案目標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_Toc30176223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169689DD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4" w:history="1">
        <w:r w:rsidR="00F050A5" w:rsidRPr="00F921D3">
          <w:rPr>
            <w:rStyle w:val="a7"/>
            <w:rFonts w:ascii="標楷體" w:hAnsi="標楷體"/>
          </w:rPr>
          <w:t xml:space="preserve">1.3    </w:t>
        </w:r>
        <w:r w:rsidR="00F050A5" w:rsidRPr="00F921D3">
          <w:rPr>
            <w:rStyle w:val="a7"/>
            <w:rFonts w:ascii="標楷體" w:hAnsi="標楷體" w:hint="eastAsia"/>
          </w:rPr>
          <w:t>系統範圍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_Toc30176224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2</w:t>
        </w:r>
        <w:r w:rsidR="00F050A5">
          <w:rPr>
            <w:webHidden/>
          </w:rPr>
          <w:fldChar w:fldCharType="end"/>
        </w:r>
      </w:hyperlink>
    </w:p>
    <w:p w14:paraId="2833A154" w14:textId="77777777" w:rsidR="00F050A5" w:rsidRDefault="00665D42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5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2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需求說明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_Toc30176225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5FC0D646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6" w:history="1">
        <w:r w:rsidR="00F050A5" w:rsidRPr="00F921D3">
          <w:rPr>
            <w:rStyle w:val="a7"/>
            <w:rFonts w:ascii="標楷體" w:hAnsi="標楷體"/>
          </w:rPr>
          <w:t xml:space="preserve">2.1    </w:t>
        </w:r>
        <w:r w:rsidR="00F050A5" w:rsidRPr="00F921D3">
          <w:rPr>
            <w:rStyle w:val="a7"/>
            <w:rFonts w:ascii="標楷體" w:hAnsi="標楷體" w:hint="eastAsia"/>
          </w:rPr>
          <w:t>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_Toc30176226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03E93591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7" w:history="1">
        <w:r w:rsidR="00F050A5" w:rsidRPr="00F921D3">
          <w:rPr>
            <w:rStyle w:val="a7"/>
            <w:rFonts w:ascii="標楷體" w:hAnsi="標楷體"/>
          </w:rPr>
          <w:t xml:space="preserve">2.2    </w:t>
        </w:r>
        <w:r w:rsidR="00F050A5" w:rsidRPr="00F921D3">
          <w:rPr>
            <w:rStyle w:val="a7"/>
            <w:rFonts w:ascii="標楷體" w:hAnsi="標楷體" w:hint="eastAsia"/>
          </w:rPr>
          <w:t>非功能性需求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_Toc30176227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17</w:t>
        </w:r>
        <w:r w:rsidR="00F050A5">
          <w:rPr>
            <w:webHidden/>
          </w:rPr>
          <w:fldChar w:fldCharType="end"/>
        </w:r>
      </w:hyperlink>
    </w:p>
    <w:p w14:paraId="24B8B200" w14:textId="77777777" w:rsidR="00F050A5" w:rsidRDefault="00665D42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8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3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系統需求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_Toc30176228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18</w:t>
        </w:r>
        <w:r w:rsidR="00F050A5">
          <w:rPr>
            <w:webHidden/>
          </w:rPr>
          <w:fldChar w:fldCharType="end"/>
        </w:r>
      </w:hyperlink>
    </w:p>
    <w:p w14:paraId="5C9177ED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9" w:history="1">
        <w:r w:rsidR="00F050A5" w:rsidRPr="00F921D3">
          <w:rPr>
            <w:rStyle w:val="a7"/>
            <w:rFonts w:ascii="標楷體" w:hAnsi="標楷體"/>
          </w:rPr>
          <w:t xml:space="preserve">3.1    </w:t>
        </w:r>
        <w:r w:rsidR="00F050A5" w:rsidRPr="00F921D3">
          <w:rPr>
            <w:rStyle w:val="a7"/>
            <w:rFonts w:ascii="標楷體" w:hAnsi="標楷體" w:hint="eastAsia"/>
          </w:rPr>
          <w:t>系統功能結構圖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_Toc30176229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18</w:t>
        </w:r>
        <w:r w:rsidR="00F050A5">
          <w:rPr>
            <w:webHidden/>
          </w:rPr>
          <w:fldChar w:fldCharType="end"/>
        </w:r>
      </w:hyperlink>
    </w:p>
    <w:p w14:paraId="53B29557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0" w:history="1">
        <w:r w:rsidR="00F050A5" w:rsidRPr="00F921D3">
          <w:rPr>
            <w:rStyle w:val="a7"/>
            <w:rFonts w:ascii="標楷體" w:hAnsi="標楷體"/>
          </w:rPr>
          <w:t xml:space="preserve">3.2    </w:t>
        </w:r>
        <w:r w:rsidR="00F050A5" w:rsidRPr="00F921D3">
          <w:rPr>
            <w:rStyle w:val="a7"/>
            <w:rFonts w:ascii="標楷體" w:hAnsi="標楷體" w:hint="eastAsia"/>
          </w:rPr>
          <w:t>系統功能說明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_Toc30176230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21</w:t>
        </w:r>
        <w:r w:rsidR="00F050A5">
          <w:rPr>
            <w:webHidden/>
          </w:rPr>
          <w:fldChar w:fldCharType="end"/>
        </w:r>
      </w:hyperlink>
    </w:p>
    <w:p w14:paraId="05180712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1" w:history="1">
        <w:r w:rsidR="00F050A5" w:rsidRPr="00F921D3">
          <w:rPr>
            <w:rStyle w:val="a7"/>
            <w:rFonts w:ascii="標楷體" w:hAnsi="標楷體"/>
          </w:rPr>
          <w:t xml:space="preserve">4.1    </w:t>
        </w:r>
        <w:r w:rsidR="00F050A5" w:rsidRPr="00F921D3">
          <w:rPr>
            <w:rStyle w:val="a7"/>
            <w:rFonts w:ascii="標楷體" w:hAnsi="標楷體" w:hint="eastAsia"/>
          </w:rPr>
          <w:t>其他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176</w:t>
        </w:r>
        <w:r w:rsidR="00F050A5">
          <w:rPr>
            <w:webHidden/>
          </w:rPr>
          <w:fldChar w:fldCharType="end"/>
        </w:r>
      </w:hyperlink>
    </w:p>
    <w:p w14:paraId="05D3F690" w14:textId="77777777" w:rsidR="00F050A5" w:rsidRDefault="00665D42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2" w:history="1">
        <w:r w:rsidR="00F050A5" w:rsidRPr="00F921D3">
          <w:rPr>
            <w:rStyle w:val="a7"/>
            <w:rFonts w:ascii="標楷體" w:hAnsi="標楷體"/>
          </w:rPr>
          <w:t xml:space="preserve">4.2    </w:t>
        </w:r>
        <w:r w:rsidR="00F050A5" w:rsidRPr="00F921D3">
          <w:rPr>
            <w:rStyle w:val="a7"/>
            <w:rFonts w:ascii="標楷體" w:hAnsi="標楷體" w:hint="eastAsia"/>
          </w:rPr>
          <w:t>附件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050A5">
          <w:rPr>
            <w:webHidden/>
          </w:rPr>
          <w:t>176</w:t>
        </w:r>
        <w:r w:rsidR="00F050A5">
          <w:rPr>
            <w:webHidden/>
          </w:rPr>
          <w:fldChar w:fldCharType="end"/>
        </w:r>
      </w:hyperlink>
    </w:p>
    <w:p w14:paraId="2FA6AE8E" w14:textId="77777777" w:rsidR="00B51EDA" w:rsidRPr="00AF1A82" w:rsidRDefault="0011788D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AF1A82">
        <w:rPr>
          <w:rFonts w:ascii="標楷體" w:eastAsia="標楷體" w:hAnsi="標楷體"/>
        </w:rPr>
        <w:fldChar w:fldCharType="end"/>
      </w:r>
    </w:p>
    <w:p w14:paraId="288358E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1F73FAF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552F046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29D85CC9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C6C5D1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43B2B0C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CEF2521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D703E8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61C7FB7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E5C56D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77B4068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E629D43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837F81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6367C9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2355FFE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546F4F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E31975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4F87504D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5206B46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7C012FB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EA4E3A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6BE478C" w14:textId="77777777" w:rsidR="00D22C68" w:rsidRPr="00AF1A82" w:rsidRDefault="00D22C68">
      <w:pPr>
        <w:rPr>
          <w:rFonts w:ascii="標楷體" w:eastAsia="標楷體" w:hAnsi="標楷體"/>
          <w:color w:val="000000"/>
        </w:rPr>
        <w:sectPr w:rsidR="00D22C68" w:rsidRPr="00AF1A82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5CCBA372" w14:textId="77777777" w:rsidR="0011788D" w:rsidRPr="00AF1A82" w:rsidRDefault="0011788D" w:rsidP="0011788D">
      <w:pPr>
        <w:pStyle w:val="10"/>
        <w:snapToGrid w:val="0"/>
        <w:rPr>
          <w:rFonts w:ascii="標楷體" w:hAnsi="標楷體"/>
        </w:rPr>
      </w:pPr>
      <w:bookmarkStart w:id="0" w:name="_Toc30176221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第1章</w:t>
      </w:r>
      <w:r w:rsidRPr="00AF1A82">
        <w:rPr>
          <w:rFonts w:ascii="標楷體" w:hAnsi="標楷體"/>
          <w:szCs w:val="36"/>
          <w:lang w:eastAsia="zh-TW"/>
        </w:rPr>
        <w:t xml:space="preserve"> </w:t>
      </w:r>
      <w:proofErr w:type="spellStart"/>
      <w:r w:rsidRPr="00AF1A82">
        <w:rPr>
          <w:rFonts w:ascii="標楷體" w:hAnsi="標楷體"/>
          <w:szCs w:val="36"/>
        </w:rPr>
        <w:t>概述</w:t>
      </w:r>
      <w:bookmarkEnd w:id="0"/>
      <w:proofErr w:type="spellEnd"/>
    </w:p>
    <w:p w14:paraId="0B4A213D" w14:textId="77777777" w:rsidR="0011788D" w:rsidRPr="00AF1A82" w:rsidRDefault="0011788D" w:rsidP="0011788D">
      <w:pPr>
        <w:pStyle w:val="2"/>
        <w:keepNext w:val="0"/>
        <w:rPr>
          <w:rFonts w:ascii="標楷體" w:hAnsi="標楷體"/>
          <w:lang w:eastAsia="zh-TW"/>
        </w:rPr>
      </w:pPr>
      <w:bookmarkStart w:id="1" w:name="_Toc30176222"/>
      <w:r w:rsidRPr="00AF1A82">
        <w:rPr>
          <w:rFonts w:ascii="標楷體" w:hAnsi="標楷體"/>
          <w:lang w:eastAsia="zh-TW"/>
        </w:rPr>
        <w:t>1.1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Pr="00AF1A82">
        <w:rPr>
          <w:rFonts w:ascii="標楷體" w:hAnsi="標楷體"/>
        </w:rPr>
        <w:t>專案名稱</w:t>
      </w:r>
      <w:bookmarkEnd w:id="1"/>
      <w:proofErr w:type="spellEnd"/>
    </w:p>
    <w:p w14:paraId="35E9C5F3" w14:textId="77777777" w:rsidR="0011788D" w:rsidRPr="00AF1A82" w:rsidRDefault="00986B36" w:rsidP="0011788D">
      <w:pPr>
        <w:pStyle w:val="2TEXT"/>
        <w:rPr>
          <w:rFonts w:ascii="標楷體" w:hAnsi="標楷體"/>
        </w:rPr>
      </w:pPr>
      <w:r w:rsidRPr="00AF1A82">
        <w:rPr>
          <w:rFonts w:ascii="標楷體" w:hAnsi="標楷體"/>
          <w:szCs w:val="22"/>
        </w:rPr>
        <w:t>新光人壽「</w:t>
      </w:r>
      <w:r w:rsidRPr="00AF1A82">
        <w:rPr>
          <w:rFonts w:ascii="標楷體" w:hAnsi="標楷體" w:hint="eastAsia"/>
          <w:szCs w:val="22"/>
        </w:rPr>
        <w:t>放款</w:t>
      </w:r>
      <w:r w:rsidRPr="00AF1A82">
        <w:rPr>
          <w:rFonts w:ascii="標楷體" w:hAnsi="標楷體" w:hint="eastAsia"/>
          <w:szCs w:val="22"/>
          <w:lang w:eastAsia="zh-HK"/>
        </w:rPr>
        <w:t>管</w:t>
      </w:r>
      <w:r w:rsidRPr="00AF1A82">
        <w:rPr>
          <w:rFonts w:ascii="標楷體" w:hAnsi="標楷體" w:hint="eastAsia"/>
          <w:szCs w:val="22"/>
        </w:rPr>
        <w:t>理系統專案</w:t>
      </w:r>
      <w:r w:rsidRPr="00AF1A82">
        <w:rPr>
          <w:rFonts w:ascii="標楷體" w:hAnsi="標楷體"/>
          <w:szCs w:val="22"/>
        </w:rPr>
        <w:t>」（以下簡稱本專案）。</w:t>
      </w:r>
    </w:p>
    <w:p w14:paraId="645BDC3C" w14:textId="77777777" w:rsidR="0011788D" w:rsidRPr="00AF1A82" w:rsidRDefault="0011788D" w:rsidP="0011788D">
      <w:pPr>
        <w:pStyle w:val="2"/>
        <w:keepNext w:val="0"/>
        <w:rPr>
          <w:rFonts w:ascii="標楷體" w:hAnsi="標楷體"/>
        </w:rPr>
      </w:pPr>
      <w:bookmarkStart w:id="2" w:name="_Toc161455623"/>
      <w:bookmarkStart w:id="3" w:name="_Toc30176223"/>
      <w:r w:rsidRPr="00AF1A82">
        <w:rPr>
          <w:rFonts w:ascii="標楷體" w:hAnsi="標楷體"/>
          <w:lang w:eastAsia="zh-TW"/>
        </w:rPr>
        <w:t>1.2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Pr="00AF1A82">
        <w:rPr>
          <w:rFonts w:ascii="標楷體" w:hAnsi="標楷體"/>
        </w:rPr>
        <w:t>專案目標</w:t>
      </w:r>
      <w:bookmarkEnd w:id="2"/>
      <w:bookmarkEnd w:id="3"/>
      <w:proofErr w:type="spellEnd"/>
    </w:p>
    <w:p w14:paraId="331CC549" w14:textId="77777777" w:rsidR="00986B36" w:rsidRPr="00AF1A82" w:rsidRDefault="00986B36" w:rsidP="00986B36">
      <w:pPr>
        <w:pStyle w:val="2TEXT"/>
        <w:ind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業務連動財務、帳</w:t>
      </w:r>
      <w:proofErr w:type="gramStart"/>
      <w:r w:rsidRPr="00AF1A82">
        <w:rPr>
          <w:rFonts w:ascii="標楷體" w:hAnsi="標楷體" w:hint="eastAsia"/>
          <w:szCs w:val="22"/>
        </w:rPr>
        <w:t>務</w:t>
      </w:r>
      <w:proofErr w:type="gramEnd"/>
      <w:r w:rsidRPr="00AF1A82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AF1A82">
        <w:rPr>
          <w:rFonts w:ascii="標楷體" w:hAnsi="標楷體" w:hint="eastAsia"/>
          <w:szCs w:val="22"/>
        </w:rPr>
        <w:t>貸前、貸中</w:t>
      </w:r>
      <w:proofErr w:type="gramEnd"/>
      <w:r w:rsidRPr="00AF1A82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AF1A82">
        <w:rPr>
          <w:rFonts w:ascii="標楷體" w:hAnsi="標楷體" w:hint="eastAsia"/>
          <w:szCs w:val="22"/>
        </w:rPr>
        <w:t>務</w:t>
      </w:r>
      <w:proofErr w:type="gramEnd"/>
      <w:r w:rsidRPr="00AF1A82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AF1A82">
        <w:rPr>
          <w:rFonts w:ascii="標楷體" w:hAnsi="標楷體" w:hint="eastAsia"/>
          <w:szCs w:val="22"/>
        </w:rPr>
        <w:t>外法內規</w:t>
      </w:r>
      <w:proofErr w:type="gramEnd"/>
      <w:r w:rsidRPr="00AF1A82">
        <w:rPr>
          <w:rFonts w:ascii="標楷體" w:hAnsi="標楷體" w:hint="eastAsia"/>
          <w:szCs w:val="22"/>
        </w:rPr>
        <w:t>。提升軟硬體規格，</w:t>
      </w:r>
      <w:r w:rsidRPr="00AF1A82">
        <w:rPr>
          <w:rFonts w:ascii="標楷體" w:hAnsi="標楷體" w:hint="eastAsia"/>
          <w:szCs w:val="24"/>
        </w:rPr>
        <w:t>提升資料作業處理及</w:t>
      </w:r>
      <w:r w:rsidRPr="00AF1A82">
        <w:rPr>
          <w:rFonts w:ascii="標楷體" w:hAnsi="標楷體" w:hint="eastAsia"/>
          <w:szCs w:val="22"/>
        </w:rPr>
        <w:t>系統效能，簡化需求開發的困難度。</w:t>
      </w:r>
    </w:p>
    <w:p w14:paraId="71C9530A" w14:textId="77777777" w:rsidR="00986B36" w:rsidRPr="00AF1A82" w:rsidRDefault="00986B36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3839873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7A7C4A51" w14:textId="77777777" w:rsidR="0011788D" w:rsidRPr="00AF1A82" w:rsidRDefault="0011788D" w:rsidP="00986B36">
      <w:pPr>
        <w:pStyle w:val="2"/>
        <w:keepNext w:val="0"/>
        <w:spacing w:before="0"/>
        <w:rPr>
          <w:rFonts w:ascii="標楷體" w:hAnsi="標楷體"/>
        </w:rPr>
      </w:pPr>
      <w:bookmarkStart w:id="4" w:name="_Toc30176224"/>
      <w:r w:rsidRPr="00AF1A82">
        <w:rPr>
          <w:rFonts w:ascii="標楷體" w:hAnsi="標楷體"/>
          <w:lang w:eastAsia="zh-TW"/>
        </w:rPr>
        <w:t>1.3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Pr="00AF1A82">
        <w:rPr>
          <w:rFonts w:ascii="標楷體" w:hAnsi="標楷體"/>
        </w:rPr>
        <w:t>系統範圍</w:t>
      </w:r>
      <w:bookmarkEnd w:id="4"/>
      <w:proofErr w:type="spellEnd"/>
    </w:p>
    <w:p w14:paraId="0D3BFDC4" w14:textId="77777777" w:rsidR="0011788D" w:rsidRPr="00AF1A82" w:rsidRDefault="0011788D" w:rsidP="0011788D">
      <w:pPr>
        <w:pStyle w:val="3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1.3.1</w:t>
      </w:r>
      <w:r w:rsidRPr="00AF1A82">
        <w:rPr>
          <w:rFonts w:ascii="標楷體" w:hAnsi="標楷體"/>
        </w:rPr>
        <w:t>系統範圍</w:t>
      </w:r>
    </w:p>
    <w:p w14:paraId="5182F0E3" w14:textId="77777777" w:rsidR="0011788D" w:rsidRPr="00AF1A82" w:rsidRDefault="00986B36" w:rsidP="00DC7571">
      <w:pPr>
        <w:pStyle w:val="3TEXT"/>
        <w:ind w:leftChars="400" w:left="960" w:firstLine="0"/>
        <w:rPr>
          <w:rFonts w:ascii="標楷體" w:hAnsi="標楷體"/>
        </w:rPr>
      </w:pPr>
      <w:r w:rsidRPr="00AF1A82">
        <w:rPr>
          <w:rFonts w:ascii="標楷體" w:hAnsi="標楷體"/>
        </w:rPr>
        <w:object w:dxaOrig="7897" w:dyaOrig="6409" w14:anchorId="366F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6pt;height:322.8pt" o:ole="">
            <v:imagedata r:id="rId17" o:title=""/>
          </v:shape>
          <o:OLEObject Type="Embed" ProgID="Visio.Drawing.15" ShapeID="_x0000_i1025" DrawAspect="Content" ObjectID="_1682515032" r:id="rId18"/>
        </w:object>
      </w:r>
    </w:p>
    <w:p w14:paraId="27602682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EB20E3D" w14:textId="77777777" w:rsidR="0011788D" w:rsidRPr="00AF1A82" w:rsidRDefault="0011788D" w:rsidP="00986B36">
      <w:pPr>
        <w:pStyle w:val="3"/>
        <w:spacing w:after="240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1.3.2</w:t>
      </w:r>
      <w:r w:rsidRPr="00AF1A82">
        <w:rPr>
          <w:rFonts w:ascii="標楷體" w:hAnsi="標楷體"/>
        </w:rPr>
        <w:t>系統範圍說明</w:t>
      </w:r>
    </w:p>
    <w:p w14:paraId="7FD8F8CC" w14:textId="77777777" w:rsidR="00986B36" w:rsidRPr="00AF1A82" w:rsidRDefault="00986B36" w:rsidP="00DC7571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放款管理系統提供9項作業功能，並與</w:t>
      </w:r>
      <w:proofErr w:type="spellStart"/>
      <w:r w:rsidRPr="00AF1A82">
        <w:rPr>
          <w:rFonts w:ascii="標楷體" w:hAnsi="標楷體" w:hint="eastAsia"/>
          <w:szCs w:val="22"/>
        </w:rPr>
        <w:t>Eloan</w:t>
      </w:r>
      <w:proofErr w:type="spellEnd"/>
      <w:r w:rsidRPr="00AF1A82">
        <w:rPr>
          <w:rFonts w:ascii="標楷體" w:hAnsi="標楷體" w:hint="eastAsia"/>
          <w:szCs w:val="22"/>
        </w:rPr>
        <w:t>、核心帳</w:t>
      </w:r>
      <w:proofErr w:type="gramStart"/>
      <w:r w:rsidRPr="00AF1A82">
        <w:rPr>
          <w:rFonts w:ascii="標楷體" w:hAnsi="標楷體" w:hint="eastAsia"/>
          <w:szCs w:val="22"/>
        </w:rPr>
        <w:t>務</w:t>
      </w:r>
      <w:proofErr w:type="gramEnd"/>
      <w:r w:rsidRPr="00AF1A82">
        <w:rPr>
          <w:rFonts w:ascii="標楷體" w:hAnsi="標楷體" w:hint="eastAsia"/>
          <w:szCs w:val="22"/>
        </w:rPr>
        <w:t>、</w:t>
      </w:r>
      <w:r w:rsidRPr="00AF1A82">
        <w:rPr>
          <w:rFonts w:ascii="標楷體" w:hAnsi="標楷體"/>
          <w:szCs w:val="22"/>
        </w:rPr>
        <w:t>及催</w:t>
      </w:r>
      <w:proofErr w:type="gramStart"/>
      <w:r w:rsidRPr="00AF1A82">
        <w:rPr>
          <w:rFonts w:ascii="標楷體" w:hAnsi="標楷體"/>
          <w:szCs w:val="22"/>
        </w:rPr>
        <w:t>收債協等</w:t>
      </w:r>
      <w:proofErr w:type="gramEnd"/>
      <w:r w:rsidRPr="00AF1A82">
        <w:rPr>
          <w:rFonts w:ascii="標楷體" w:hAnsi="標楷體"/>
          <w:szCs w:val="22"/>
        </w:rPr>
        <w:t>前中後台相關資訊</w:t>
      </w:r>
      <w:r w:rsidRPr="00AF1A82">
        <w:rPr>
          <w:rFonts w:ascii="標楷體" w:hAnsi="標楷體" w:hint="eastAsia"/>
          <w:szCs w:val="22"/>
        </w:rPr>
        <w:t>整合，使</w:t>
      </w:r>
      <w:proofErr w:type="gramStart"/>
      <w:r w:rsidRPr="00AF1A82">
        <w:rPr>
          <w:rFonts w:ascii="標楷體" w:hAnsi="標楷體" w:hint="eastAsia"/>
          <w:szCs w:val="22"/>
        </w:rPr>
        <w:t>放款部能順利</w:t>
      </w:r>
      <w:proofErr w:type="gramEnd"/>
      <w:r w:rsidRPr="00AF1A82">
        <w:rPr>
          <w:rFonts w:ascii="標楷體" w:hAnsi="標楷體" w:hint="eastAsia"/>
          <w:szCs w:val="22"/>
        </w:rPr>
        <w:t>運作放款各項作業。</w:t>
      </w:r>
    </w:p>
    <w:p w14:paraId="41CDA49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09311AA4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BD7C5D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FCEA9A4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5" w:name="_Toc30176225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AF1A82">
        <w:rPr>
          <w:rFonts w:ascii="標楷體" w:hAnsi="標楷體" w:hint="eastAsia"/>
          <w:sz w:val="32"/>
          <w:szCs w:val="32"/>
          <w:lang w:eastAsia="zh-TW"/>
        </w:rPr>
        <w:t xml:space="preserve"> </w:t>
      </w:r>
      <w:proofErr w:type="spellStart"/>
      <w:r w:rsidRPr="00AF1A82">
        <w:rPr>
          <w:rFonts w:ascii="標楷體" w:hAnsi="標楷體"/>
        </w:rPr>
        <w:t>需求說明</w:t>
      </w:r>
      <w:bookmarkEnd w:id="5"/>
      <w:proofErr w:type="spellEnd"/>
    </w:p>
    <w:p w14:paraId="164EEA2C" w14:textId="77777777" w:rsidR="00FD0BA6" w:rsidRPr="00AF1A82" w:rsidRDefault="00FD0BA6" w:rsidP="00FD0BA6">
      <w:pPr>
        <w:pStyle w:val="2"/>
        <w:keepNext w:val="0"/>
        <w:rPr>
          <w:rFonts w:ascii="標楷體" w:hAnsi="標楷體"/>
        </w:rPr>
      </w:pPr>
      <w:bookmarkStart w:id="6" w:name="_Toc30176226"/>
      <w:r w:rsidRPr="00AF1A82">
        <w:rPr>
          <w:rFonts w:ascii="標楷體" w:hAnsi="標楷體"/>
          <w:lang w:eastAsia="zh-TW"/>
        </w:rPr>
        <w:t>2.1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Pr="00AF1A82">
        <w:rPr>
          <w:rFonts w:ascii="標楷體" w:hAnsi="標楷體"/>
        </w:rPr>
        <w:t>功能性需求</w:t>
      </w:r>
      <w:bookmarkEnd w:id="6"/>
      <w:proofErr w:type="spellEnd"/>
    </w:p>
    <w:p w14:paraId="6C7A5B8B" w14:textId="77777777" w:rsidR="00F579E0" w:rsidRDefault="00463590" w:rsidP="00986B36">
      <w:pPr>
        <w:pStyle w:val="3"/>
        <w:numPr>
          <w:ilvl w:val="2"/>
          <w:numId w:val="1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申報補貼息作業</w:t>
      </w:r>
    </w:p>
    <w:p w14:paraId="2D16E13A" w14:textId="77777777" w:rsidR="00A84114" w:rsidRPr="00A84114" w:rsidRDefault="00A84114" w:rsidP="00A84114">
      <w:pPr>
        <w:ind w:leftChars="800" w:left="192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 w:rsidRPr="00A84114">
        <w:rPr>
          <w:rFonts w:ascii="標楷體" w:eastAsia="標楷體" w:hAnsi="標楷體" w:hint="eastAsia"/>
        </w:rPr>
        <w:t>申報政府優惠購屋貸款補貼息作業</w:t>
      </w:r>
      <w:r>
        <w:rPr>
          <w:rFonts w:ascii="標楷體" w:eastAsia="標楷體" w:hAnsi="標楷體" w:hint="eastAsia"/>
        </w:rPr>
        <w:t>)</w:t>
      </w:r>
    </w:p>
    <w:p w14:paraId="61CB401D" w14:textId="77777777" w:rsidR="00F579E0" w:rsidRPr="00AF1A82" w:rsidRDefault="00C0078D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6FD818CA" wp14:editId="503BFAF6">
                <wp:extent cx="6299200" cy="6750050"/>
                <wp:effectExtent l="0" t="0" r="0" b="0"/>
                <wp:docPr id="147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AD09C" w14:textId="77777777" w:rsidR="005635C6" w:rsidRPr="00B973F0" w:rsidRDefault="005635C6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986155" y="594296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2329" w14:textId="77777777" w:rsidR="005635C6" w:rsidRPr="00B973F0" w:rsidRDefault="005635C6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57"/>
                        <wps:cNvCnPr>
                          <a:cxnSpLocks noChangeShapeType="1"/>
                        </wps:cNvCnPr>
                        <wps:spPr bwMode="auto">
                          <a:xfrm>
                            <a:off x="138874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425575" y="3998595"/>
                            <a:ext cx="1" cy="5187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59"/>
                        <wps:cNvCnPr>
                          <a:cxnSpLocks noChangeShapeType="1"/>
                        </wps:cNvCnPr>
                        <wps:spPr bwMode="auto">
                          <a:xfrm>
                            <a:off x="1388745" y="2023745"/>
                            <a:ext cx="635" cy="14300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48272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580B8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5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035935" y="1123315"/>
                            <a:ext cx="1062355" cy="757555"/>
                          </a:xfrm>
                          <a:prstGeom prst="flowChartMulti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4E359" w14:textId="77777777" w:rsidR="005635C6" w:rsidRPr="00B973F0" w:rsidRDefault="005635C6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5EB2BDDF" w14:textId="77777777" w:rsidR="005635C6" w:rsidRPr="00B973F0" w:rsidRDefault="005635C6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報表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856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09F4B" w14:textId="77777777" w:rsidR="005635C6" w:rsidRPr="00B973F0" w:rsidRDefault="005635C6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月底批次產出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00"/>
                        <wps:cNvSpPr>
                          <a:spLocks noChangeArrowheads="1"/>
                        </wps:cNvSpPr>
                        <wps:spPr bwMode="auto">
                          <a:xfrm>
                            <a:off x="739140" y="3453765"/>
                            <a:ext cx="1349375" cy="544830"/>
                          </a:xfrm>
                          <a:prstGeom prst="flowChartPredefined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50666D" w14:textId="77777777" w:rsidR="005635C6" w:rsidRPr="00B973F0" w:rsidRDefault="005635C6" w:rsidP="00B973F0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整批</w:t>
                              </w:r>
                              <w:proofErr w:type="gramStart"/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入帳</w:t>
                              </w:r>
                              <w:proofErr w:type="gramEnd"/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作業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473075" y="4517390"/>
                            <a:ext cx="1940560" cy="625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4A159" w14:textId="77777777" w:rsidR="005635C6" w:rsidRPr="00B973F0" w:rsidRDefault="005635C6" w:rsidP="00AF379A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L32</w:t>
                              </w:r>
                              <w:r w:rsidRPr="00B973F0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20暫收款退還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9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1425575" y="5142865"/>
                            <a:ext cx="1" cy="800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5100955"/>
                            <a:ext cx="2166620" cy="1120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40046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暫收款退還作業項目：</w:t>
                              </w:r>
                            </w:p>
                            <w:p w14:paraId="402B4776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16. 3200億專案</w:t>
                              </w:r>
                            </w:p>
                            <w:p w14:paraId="57613F06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17. 3200億-利變</w:t>
                              </w:r>
                            </w:p>
                            <w:p w14:paraId="48BBBC1F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23. 3200億傳統A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2252345" y="3103245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1CE2D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補貼息之匯入虛擬帳號95103000610940</w:t>
                              </w:r>
                            </w:p>
                            <w:p w14:paraId="432F46A0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，戶號：610940暫收款暫存</w:t>
                              </w:r>
                            </w:p>
                            <w:p w14:paraId="07B53D66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2554605" y="4284980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25EA5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月底前將暫收款轉入利息收入之科目，子目為</w:t>
                              </w:r>
                              <w:proofErr w:type="gramStart"/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”</w:t>
                              </w:r>
                              <w:proofErr w:type="gramEnd"/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3200億專案息</w:t>
                              </w:r>
                              <w:proofErr w:type="gramStart"/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”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1109345"/>
                            <a:ext cx="1885315" cy="914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25FDA" w14:textId="77777777" w:rsidR="005635C6" w:rsidRPr="00B973F0" w:rsidRDefault="005635C6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1.申貸名冊</w:t>
                              </w:r>
                            </w:p>
                            <w:p w14:paraId="61C3E02C" w14:textId="77777777" w:rsidR="005635C6" w:rsidRPr="00B973F0" w:rsidRDefault="005635C6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2.結清名冊/終止名冊     </w:t>
                              </w:r>
                            </w:p>
                            <w:p w14:paraId="327BD7BE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3.核撥清單(Excel)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流程圖: 儲存資料 85"/>
                        <wps:cNvSpPr>
                          <a:spLocks noChangeArrowheads="1"/>
                        </wps:cNvSpPr>
                        <wps:spPr bwMode="auto">
                          <a:xfrm>
                            <a:off x="2927350" y="2134870"/>
                            <a:ext cx="1170940" cy="690245"/>
                          </a:xfrm>
                          <a:prstGeom prst="flowChartOnlineStorage">
                            <a:avLst/>
                          </a:prstGeom>
                          <a:noFill/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DCE6F2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1CBFE8" w14:textId="77777777" w:rsidR="005635C6" w:rsidRPr="00B973F0" w:rsidRDefault="005635C6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67FAECBD" w14:textId="77777777" w:rsidR="005635C6" w:rsidRPr="00B973F0" w:rsidRDefault="005635C6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土銀整批匯入</w:t>
                              </w:r>
                              <w:proofErr w:type="gramStart"/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檔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2277110"/>
                            <a:ext cx="1885315" cy="33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CCEF5" w14:textId="77777777" w:rsidR="005635C6" w:rsidRPr="00B973F0" w:rsidRDefault="005635C6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申貸名冊、結清名冊/終止名冊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向右箭號 178"/>
                        <wps:cNvSpPr>
                          <a:spLocks noChangeArrowheads="1"/>
                        </wps:cNvSpPr>
                        <wps:spPr bwMode="auto">
                          <a:xfrm rot="2277724">
                            <a:off x="2302510" y="198945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EDDA5" w14:textId="77777777" w:rsidR="005635C6" w:rsidRPr="00B973F0" w:rsidRDefault="005635C6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D818CA" id="畫布 9" o:spid="_x0000_s1028" editas="canvas" style="width:496pt;height:531.5pt;mso-position-horizontal-relative:char;mso-position-vertical-relative:line" coordsize="62992,6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">
                <v:shape id="_x0000_s1029" type="#_x0000_t75" style="position:absolute;width:62992;height:67500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55" o:spid="_x0000_s103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">
                  <v:textbox>
                    <w:txbxContent>
                      <w:p w14:paraId="7C9AD09C" w14:textId="77777777" w:rsidR="005635C6" w:rsidRPr="00B973F0" w:rsidRDefault="005635C6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56" o:spid="_x0000_s1031" type="#_x0000_t116" style="position:absolute;left:9861;top:59429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">
                  <v:textbox>
                    <w:txbxContent>
                      <w:p w14:paraId="2D5E2329" w14:textId="77777777" w:rsidR="005635C6" w:rsidRPr="00B973F0" w:rsidRDefault="005635C6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" o:spid="_x0000_s1032" type="#_x0000_t32" style="position:absolute;left:13887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Gy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Zyn8PhMvkKsfAAAA//8DAFBLAQItABQABgAIAAAAIQDb4fbL7gAAAIUBAAATAAAAAAAAAAAA&#10;AAAAAAAAAABbQ29udGVudF9UeXBlc10ueG1sUEsBAi0AFAAGAAgAAAAhAFr0LFu/AAAAFQEAAAsA&#10;AAAAAAAAAAAAAAAAHwEAAF9yZWxzLy5yZWxzUEsBAi0AFAAGAAgAAAAhAFafQbLEAAAA3AAAAA8A&#10;AAAAAAAAAAAAAAAABwIAAGRycy9kb3ducmV2LnhtbFBLBQYAAAAAAwADALcAAAD4AgAAAAA=&#10;">
                  <v:stroke endarrow="block"/>
                </v:shape>
                <v:shape id="AutoShape 58" o:spid="_x0000_s1033" type="#_x0000_t32" style="position:absolute;left:14255;top:39985;width:0;height:5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">
                  <v:stroke endarrow="block"/>
                </v:shape>
                <v:shape id="AutoShape 59" o:spid="_x0000_s1034" type="#_x0000_t32" style="position:absolute;left:13887;top:20237;width:6;height:143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">
                  <v:stroke endarrow="block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78" o:spid="_x0000_s1035" type="#_x0000_t13" style="position:absolute;left:22523;top:14827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" adj="17936">
                  <v:textbox>
                    <w:txbxContent>
                      <w:p w14:paraId="7B9580B8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AutoShape 64" o:spid="_x0000_s1036" type="#_x0000_t115" style="position:absolute;left:30359;top:11233;width:10623;height:7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">
                  <v:textbox>
                    <w:txbxContent>
                      <w:p w14:paraId="66A4E359" w14:textId="77777777" w:rsidR="005635C6" w:rsidRPr="00B973F0" w:rsidRDefault="005635C6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5EB2BDDF" w14:textId="77777777" w:rsidR="005635C6" w:rsidRPr="00B973F0" w:rsidRDefault="005635C6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報表</w:t>
                        </w:r>
                      </w:p>
                    </w:txbxContent>
                  </v:textbox>
                </v:shape>
                <v:rect id="Rectangle 99" o:spid="_x0000_s1037" style="position:absolute;left:6845;top:11671;width:14491;height:8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">
                  <v:textbox>
                    <w:txbxContent>
                      <w:p w14:paraId="30B09F4B" w14:textId="77777777" w:rsidR="005635C6" w:rsidRPr="00B973F0" w:rsidRDefault="005635C6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月底批次產出</w:t>
                        </w:r>
                      </w:p>
                    </w:txbxContent>
                  </v:textbox>
                </v: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100" o:spid="_x0000_s1038" type="#_x0000_t112" style="position:absolute;left:7391;top:34537;width:13494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" filled="f">
                  <v:textbox>
                    <w:txbxContent>
                      <w:p w14:paraId="4550666D" w14:textId="77777777" w:rsidR="005635C6" w:rsidRPr="00B973F0" w:rsidRDefault="005635C6" w:rsidP="00B973F0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整批</w:t>
                        </w:r>
                        <w:proofErr w:type="gramStart"/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入帳</w:t>
                        </w:r>
                        <w:proofErr w:type="gramEnd"/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作業</w:t>
                        </w:r>
                      </w:p>
                    </w:txbxContent>
                  </v:textbox>
                </v:shape>
                <v:roundrect id="圓角矩形 61" o:spid="_x0000_s1039" style="position:absolute;left:4730;top:45173;width:19406;height:6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">
                  <v:textbox>
                    <w:txbxContent>
                      <w:p w14:paraId="2A84A159" w14:textId="77777777" w:rsidR="005635C6" w:rsidRPr="00B973F0" w:rsidRDefault="005635C6" w:rsidP="00AF379A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L32</w:t>
                        </w:r>
                        <w:r w:rsidRPr="00B973F0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20暫收款退還</w:t>
                        </w:r>
                      </w:p>
                    </w:txbxContent>
                  </v:textbox>
                </v:roundrect>
                <v:shape id="AutoShape 119" o:spid="_x0000_s1040" type="#_x0000_t32" style="position:absolute;left:14255;top:51428;width:0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">
                  <v:stroke endarrow="block"/>
                </v:shape>
                <v:shape id="Text Box 127" o:spid="_x0000_s1041" type="#_x0000_t202" style="position:absolute;left:25908;top:51009;width:21666;height:1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" stroked="f">
                  <v:textbox>
                    <w:txbxContent>
                      <w:p w14:paraId="40240046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暫收款退還作業項目：</w:t>
                        </w:r>
                      </w:p>
                      <w:p w14:paraId="402B4776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16. 3200億專案</w:t>
                        </w:r>
                      </w:p>
                      <w:p w14:paraId="57613F06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17. 3200億-利變</w:t>
                        </w:r>
                      </w:p>
                      <w:p w14:paraId="48BBBC1F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23. 3200億傳統A</w:t>
                        </w:r>
                      </w:p>
                    </w:txbxContent>
                  </v:textbox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68" o:spid="_x0000_s1042" type="#_x0000_t61" style="position:absolute;left:22523;top:31032;width:256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" adj="482">
                  <v:textbox>
                    <w:txbxContent>
                      <w:p w14:paraId="0061CE2D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補貼息之匯入虛擬帳號95103000610940</w:t>
                        </w:r>
                      </w:p>
                      <w:p w14:paraId="432F46A0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，戶號：610940暫收款暫存</w:t>
                        </w:r>
                      </w:p>
                      <w:p w14:paraId="07B53D66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v:shape id="AutoShape 169" o:spid="_x0000_s1043" type="#_x0000_t61" style="position:absolute;left:25546;top:42849;width:2560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" adj="482">
                  <v:textbox>
                    <w:txbxContent>
                      <w:p w14:paraId="7A825EA5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月底前將暫收款轉入利息收入之科目，子目為</w:t>
                        </w:r>
                        <w:proofErr w:type="gramStart"/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”</w:t>
                        </w:r>
                        <w:proofErr w:type="gramEnd"/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3200億專案息</w:t>
                        </w:r>
                        <w:proofErr w:type="gramStart"/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”</w:t>
                        </w:r>
                        <w:proofErr w:type="gramEnd"/>
                      </w:p>
                    </w:txbxContent>
                  </v:textbox>
                </v:shape>
                <v:shape id="Text Box 177" o:spid="_x0000_s1044" type="#_x0000_t202" style="position:absolute;left:41802;top:11093;width:18853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" stroked="f" strokecolor="blue">
                  <v:textbox>
                    <w:txbxContent>
                      <w:p w14:paraId="20225FDA" w14:textId="77777777" w:rsidR="005635C6" w:rsidRPr="00B973F0" w:rsidRDefault="005635C6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1.申貸名冊</w:t>
                        </w:r>
                      </w:p>
                      <w:p w14:paraId="61C3E02C" w14:textId="77777777" w:rsidR="005635C6" w:rsidRPr="00B973F0" w:rsidRDefault="005635C6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2.結清名冊/終止名冊     </w:t>
                        </w:r>
                      </w:p>
                      <w:p w14:paraId="327BD7BE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3.核撥清單(Excel)</w:t>
                        </w:r>
                      </w:p>
                    </w:txbxContent>
                  </v:textbox>
                </v:shape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流程圖: 儲存資料 85" o:spid="_x0000_s1045" type="#_x0000_t130" style="position:absolute;left:29273;top:21348;width:11709;height:6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" filled="f" fillcolor="#dce6f2">
                  <v:textbox>
                    <w:txbxContent>
                      <w:p w14:paraId="161CBFE8" w14:textId="77777777" w:rsidR="005635C6" w:rsidRPr="00B973F0" w:rsidRDefault="005635C6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67FAECBD" w14:textId="77777777" w:rsidR="005635C6" w:rsidRPr="00B973F0" w:rsidRDefault="005635C6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土銀整批匯入</w:t>
                        </w:r>
                        <w:proofErr w:type="gramStart"/>
                        <w:r w:rsidRPr="00B973F0">
                          <w:rPr>
                            <w:rFonts w:ascii="標楷體" w:eastAsia="標楷體" w:hAnsi="標楷體" w:hint="eastAsia"/>
                          </w:rPr>
                          <w:t>檔</w:t>
                        </w:r>
                        <w:proofErr w:type="gramEnd"/>
                      </w:p>
                    </w:txbxContent>
                  </v:textbox>
                </v:shape>
                <v:shape id="Text Box 179" o:spid="_x0000_s1046" type="#_x0000_t202" style="position:absolute;left:41802;top:22771;width:1885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" stroked="f" strokecolor="blue">
                  <v:textbox>
                    <w:txbxContent>
                      <w:p w14:paraId="100CCEF5" w14:textId="77777777" w:rsidR="005635C6" w:rsidRPr="00B973F0" w:rsidRDefault="005635C6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申貸名冊、結清名冊/終止名冊    </w:t>
                        </w:r>
                      </w:p>
                    </w:txbxContent>
                  </v:textbox>
                </v:shape>
                <v:shape id="向右箭號 178" o:spid="_x0000_s1047" type="#_x0000_t13" style="position:absolute;left:23025;top:19894;width:4267;height:1454;rotation:2487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" adj="17936">
                  <v:textbox>
                    <w:txbxContent>
                      <w:p w14:paraId="122EDDA5" w14:textId="77777777" w:rsidR="005635C6" w:rsidRPr="00B973F0" w:rsidRDefault="005635C6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6794C4" w14:textId="77777777" w:rsidR="00F579E0" w:rsidRPr="00AF1A82" w:rsidRDefault="00F579E0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9C30330" w14:textId="77777777" w:rsidR="00DB1C42" w:rsidRPr="00AF1A82" w:rsidRDefault="00DB1C42" w:rsidP="0031075E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proofErr w:type="spellStart"/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現金流量預估作業</w:t>
      </w:r>
      <w:proofErr w:type="spellEnd"/>
    </w:p>
    <w:p w14:paraId="695E1610" w14:textId="77777777" w:rsidR="00DB1C42" w:rsidRPr="00AF1A82" w:rsidRDefault="00C0078D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281799B1" wp14:editId="2C6FEB7A">
                <wp:extent cx="6297930" cy="5619115"/>
                <wp:effectExtent l="0" t="0" r="0" b="0"/>
                <wp:docPr id="128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7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4E2A43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131"/>
                        <wps:cNvSpPr>
                          <a:spLocks noChangeArrowheads="1"/>
                        </wps:cNvSpPr>
                        <wps:spPr bwMode="auto">
                          <a:xfrm>
                            <a:off x="1013460" y="469709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EB77E9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142557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134"/>
                        <wps:cNvCnPr>
                          <a:cxnSpLocks noChangeShapeType="1"/>
                        </wps:cNvCnPr>
                        <wps:spPr bwMode="auto">
                          <a:xfrm>
                            <a:off x="1425575" y="171450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29286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09BE1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956603"/>
                            <a:ext cx="1081405" cy="1029043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39EB8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D7CCB7C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預估明細檔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4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1434465" y="4317365"/>
                            <a:ext cx="1" cy="3797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75EC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日終批次產出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684530" y="231394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9CC8ED" w14:textId="77777777" w:rsidR="005635C6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旬底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批次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自動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產出</w:t>
                              </w:r>
                            </w:p>
                            <w:p w14:paraId="36D50E7B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下旬預估數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2124710"/>
                            <a:ext cx="1081405" cy="104755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38DD8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1C59066" w14:textId="77777777" w:rsidR="005635C6" w:rsidRPr="002370E9" w:rsidRDefault="005635C6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</w:t>
                              </w:r>
                              <w:proofErr w:type="gramStart"/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檔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8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17420" y="2482850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87F9A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9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1425575" y="286131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598805" y="3460750"/>
                            <a:ext cx="1653540" cy="8566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02537" w14:textId="77777777" w:rsidR="005635C6" w:rsidRPr="002370E9" w:rsidRDefault="005635C6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L6707</w:t>
                              </w:r>
                            </w:p>
                            <w:p w14:paraId="2420A585" w14:textId="77777777" w:rsidR="005635C6" w:rsidRPr="002370E9" w:rsidRDefault="005635C6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137AA06F" w14:textId="77777777" w:rsidR="005635C6" w:rsidRPr="002370E9" w:rsidRDefault="005635C6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預估資料維護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2" name="向右箭號 178"/>
                        <wps:cNvSpPr>
                          <a:spLocks noChangeArrowheads="1"/>
                        </wps:cNvSpPr>
                        <wps:spPr bwMode="auto">
                          <a:xfrm rot="8402585">
                            <a:off x="2252345" y="192913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5F55E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4053840" y="2235200"/>
                            <a:ext cx="1519555" cy="767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EF096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1.利息收入</w:t>
                              </w:r>
                            </w:p>
                            <w:p w14:paraId="335096EA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2.本金攤還金額</w:t>
                              </w:r>
                            </w:p>
                            <w:p w14:paraId="35BA627B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4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.到期清償金額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向右箭號 178"/>
                        <wps:cNvSpPr>
                          <a:spLocks noChangeArrowheads="1"/>
                        </wps:cNvSpPr>
                        <wps:spPr bwMode="auto">
                          <a:xfrm rot="18752457">
                            <a:off x="2292668" y="3177222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1EEB8B" w14:textId="77777777" w:rsidR="005635C6" w:rsidRPr="002370E9" w:rsidRDefault="005635C6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823210" y="3298190"/>
                            <a:ext cx="1884680" cy="1582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BB492" w14:textId="77777777" w:rsidR="005635C6" w:rsidRPr="002370E9" w:rsidRDefault="005635C6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收入項目</w:t>
                              </w:r>
                            </w:p>
                            <w:p w14:paraId="527B0AB9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1.利息收入</w:t>
                              </w:r>
                            </w:p>
                            <w:p w14:paraId="55574933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2.本金攤還金額</w:t>
                              </w:r>
                            </w:p>
                            <w:p w14:paraId="10A01C3F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3.提前還款金額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  <w:p w14:paraId="696853E2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4.到期清償金額</w:t>
                              </w:r>
                            </w:p>
                            <w:p w14:paraId="6266EB60" w14:textId="77777777" w:rsidR="005635C6" w:rsidRPr="002370E9" w:rsidRDefault="005635C6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支出項目</w:t>
                              </w:r>
                            </w:p>
                            <w:p w14:paraId="2160BFC2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5.展期金額</w:t>
                              </w:r>
                            </w:p>
                            <w:p w14:paraId="17A92EF3" w14:textId="77777777" w:rsidR="005635C6" w:rsidRPr="002370E9" w:rsidRDefault="005635C6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6.貸放金額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1799B1" id="_x0000_s1048" editas="canvas" style="width:495.9pt;height:442.45pt;mso-position-horizontal-relative:char;mso-position-vertical-relative:line" coordsize="62979,5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">
                <v:shape id="_x0000_s1049" type="#_x0000_t75" style="position:absolute;width:62979;height:56191;visibility:visible;mso-wrap-style:square">
                  <v:fill o:detectmouseclick="t"/>
                  <v:path o:connecttype="none"/>
                </v:shape>
                <v:shape id="AutoShape 130" o:spid="_x0000_s105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">
                  <v:textbox>
                    <w:txbxContent>
                      <w:p w14:paraId="474E2A43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131" o:spid="_x0000_s1051" type="#_x0000_t116" style="position:absolute;left:10134;top:46970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">
                  <v:textbox>
                    <w:txbxContent>
                      <w:p w14:paraId="5DEB77E9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 id="AutoShape 132" o:spid="_x0000_s1052" type="#_x0000_t32" style="position:absolute;left:14255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134" o:spid="_x0000_s1053" type="#_x0000_t32" style="position:absolute;left:14255;top:17145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z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DVvFOzxQAAANwAAAAP&#10;AAAAAAAAAAAAAAAAAAcCAABkcnMvZG93bnJldi54bWxQSwUGAAAAAAMAAwC3AAAA+QIAAAAA&#10;">
                  <v:stroke endarrow="block"/>
                </v:shape>
                <v:shape id="向右箭號 178" o:spid="_x0000_s1054" type="#_x0000_t13" style="position:absolute;left:22523;top:129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" adj="13661,6414">
                  <v:textbox>
                    <w:txbxContent>
                      <w:p w14:paraId="71809BE1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流程圖: 磁碟 62" o:spid="_x0000_s1055" type="#_x0000_t132" style="position:absolute;left:27832;top:9566;width:10814;height:10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">
                  <v:textbox>
                    <w:txbxContent>
                      <w:p w14:paraId="1CD39EB8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D7CCB7C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預估明細檔</w:t>
                        </w:r>
                      </w:p>
                    </w:txbxContent>
                  </v:textbox>
                </v:shape>
                <v:shape id="AutoShape 140" o:spid="_x0000_s1056" type="#_x0000_t32" style="position:absolute;left:14344;top:43173;width:0;height:3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Ar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xcvwK8YAAADcAAAA&#10;DwAAAAAAAAAAAAAAAAAHAgAAZHJzL2Rvd25yZXYueG1sUEsFBgAAAAADAAMAtwAAAPoCAAAAAA==&#10;">
                  <v:stroke endarrow="block"/>
                </v:shape>
                <v:rect id="Rectangle 141" o:spid="_x0000_s1057" style="position:absolute;left:6845;top:11671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">
                  <v:textbox>
                    <w:txbxContent>
                      <w:p w14:paraId="458A75EC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日終批次產出</w:t>
                        </w:r>
                      </w:p>
                    </w:txbxContent>
                  </v:textbox>
                </v:rect>
                <v:rect id="Rectangle 153" o:spid="_x0000_s1058" style="position:absolute;left:6845;top:23139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">
                  <v:textbox>
                    <w:txbxContent>
                      <w:p w14:paraId="419CC8ED" w14:textId="77777777" w:rsidR="005635C6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旬底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批次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自動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產出</w:t>
                        </w:r>
                      </w:p>
                      <w:p w14:paraId="36D50E7B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下旬預估數</w:t>
                        </w:r>
                      </w:p>
                    </w:txbxContent>
                  </v:textbox>
                </v:rect>
                <v:shape id="流程圖: 磁碟 62" o:spid="_x0000_s1059" type="#_x0000_t132" style="position:absolute;left:27832;top:21247;width:10814;height:10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">
                  <v:textbox>
                    <w:txbxContent>
                      <w:p w14:paraId="61E38DD8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1C59066" w14:textId="77777777" w:rsidR="005635C6" w:rsidRPr="002370E9" w:rsidRDefault="005635C6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</w:t>
                        </w:r>
                        <w:proofErr w:type="gramStart"/>
                        <w:r w:rsidRPr="002370E9">
                          <w:rPr>
                            <w:rFonts w:ascii="標楷體" w:eastAsia="標楷體" w:hAnsi="標楷體" w:hint="eastAsia"/>
                          </w:rPr>
                          <w:t>檔</w:t>
                        </w:r>
                        <w:proofErr w:type="gramEnd"/>
                      </w:p>
                    </w:txbxContent>
                  </v:textbox>
                </v:shape>
                <v:shape id="向右箭號 178" o:spid="_x0000_s1060" type="#_x0000_t13" style="position:absolute;left:22174;top:248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" adj="14014,5376">
                  <v:textbox>
                    <w:txbxContent>
                      <w:p w14:paraId="47987F9A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AutoShape 157" o:spid="_x0000_s1061" type="#_x0000_t32" style="position:absolute;left:14255;top:28613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+1xgAAANwAAAAPAAAAZHJzL2Rvd25yZXYueG1sRI9Pa8JA&#10;FMTvBb/D8oTe6kYp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K8pftcYAAADcAAAA&#10;DwAAAAAAAAAAAAAAAAAHAgAAZHJzL2Rvd25yZXYueG1sUEsFBgAAAAADAAMAtwAAAPoCAAAAAA==&#10;">
                  <v:stroke endarrow="block"/>
                </v:shape>
                <v:roundrect id="圓角矩形 61" o:spid="_x0000_s1062" style="position:absolute;left:5988;top:34607;width:16535;height:85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">
                  <v:textbox>
                    <w:txbxContent>
                      <w:p w14:paraId="59802537" w14:textId="77777777" w:rsidR="005635C6" w:rsidRPr="002370E9" w:rsidRDefault="005635C6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L6707</w:t>
                        </w:r>
                      </w:p>
                      <w:p w14:paraId="2420A585" w14:textId="77777777" w:rsidR="005635C6" w:rsidRPr="002370E9" w:rsidRDefault="005635C6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137AA06F" w14:textId="77777777" w:rsidR="005635C6" w:rsidRPr="002370E9" w:rsidRDefault="005635C6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預估資料維護</w:t>
                        </w:r>
                      </w:p>
                    </w:txbxContent>
                  </v:textbox>
                </v:roundrect>
                <v:shape id="向右箭號 178" o:spid="_x0000_s1063" type="#_x0000_t13" style="position:absolute;left:22523;top:19291;width:4267;height:1454;rotation:91778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" adj="13661,6414">
                  <v:textbox>
                    <w:txbxContent>
                      <w:p w14:paraId="01F5F55E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3" o:spid="_x0000_s1064" type="#_x0000_t202" style="position:absolute;left:40538;top:22352;width:15195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14:paraId="55AEF096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1.利息收入</w:t>
                        </w:r>
                      </w:p>
                      <w:p w14:paraId="335096EA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2.本金攤還金額</w:t>
                        </w:r>
                      </w:p>
                      <w:p w14:paraId="35BA627B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4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.到期清償金額</w:t>
                        </w:r>
                      </w:p>
                    </w:txbxContent>
                  </v:textbox>
                </v:shape>
                <v:shape id="向右箭號 178" o:spid="_x0000_s1065" type="#_x0000_t13" style="position:absolute;left:22926;top:31772;width:4267;height:1454;rotation:-31102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" adj="14014,5376">
                  <v:textbox>
                    <w:txbxContent>
                      <w:p w14:paraId="7E1EEB8B" w14:textId="77777777" w:rsidR="005635C6" w:rsidRPr="002370E9" w:rsidRDefault="005635C6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5" o:spid="_x0000_s1066" type="#_x0000_t202" style="position:absolute;left:28232;top:32981;width:18846;height:1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14:paraId="29EBB492" w14:textId="77777777" w:rsidR="005635C6" w:rsidRPr="002370E9" w:rsidRDefault="005635C6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收入項目</w:t>
                        </w:r>
                      </w:p>
                      <w:p w14:paraId="527B0AB9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1.利息收入</w:t>
                        </w:r>
                      </w:p>
                      <w:p w14:paraId="55574933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2.本金攤還金額</w:t>
                        </w:r>
                      </w:p>
                      <w:p w14:paraId="10A01C3F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3.提前還款金額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  <w:p w14:paraId="696853E2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4.到期清償金額</w:t>
                        </w:r>
                      </w:p>
                      <w:p w14:paraId="6266EB60" w14:textId="77777777" w:rsidR="005635C6" w:rsidRPr="002370E9" w:rsidRDefault="005635C6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支出項目</w:t>
                        </w:r>
                      </w:p>
                      <w:p w14:paraId="2160BFC2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5.展期金額</w:t>
                        </w:r>
                      </w:p>
                      <w:p w14:paraId="17A92EF3" w14:textId="77777777" w:rsidR="005635C6" w:rsidRPr="002370E9" w:rsidRDefault="005635C6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6.貸放金額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1448B" w14:textId="77777777" w:rsidR="00DB1C42" w:rsidRPr="00AF1A82" w:rsidRDefault="00DB1C42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F2F7571" w14:textId="77777777" w:rsidR="00DB1C42" w:rsidRPr="00AF1A82" w:rsidRDefault="00DB1C42" w:rsidP="00197A8E">
      <w:pPr>
        <w:rPr>
          <w:rFonts w:ascii="標楷體" w:eastAsia="標楷體" w:hAnsi="標楷體"/>
        </w:rPr>
      </w:pPr>
    </w:p>
    <w:p w14:paraId="6AB94DEF" w14:textId="77777777" w:rsidR="00197A8E" w:rsidRPr="00AF1A82" w:rsidRDefault="00430772" w:rsidP="002E5768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proofErr w:type="spellStart"/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資金運用概況流程</w:t>
      </w:r>
      <w:proofErr w:type="spellEnd"/>
    </w:p>
    <w:p w14:paraId="61EFBA84" w14:textId="77777777" w:rsidR="00197A8E" w:rsidRPr="00AF1A82" w:rsidRDefault="00C0078D" w:rsidP="00197A8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5CA9686E" wp14:editId="6A183E3E">
                <wp:extent cx="6479540" cy="3887470"/>
                <wp:effectExtent l="0" t="0" r="0" b="0"/>
                <wp:docPr id="229" name="畫布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3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1558689" y="1133845"/>
                            <a:ext cx="845940" cy="5219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EEFB5" w14:textId="77777777" w:rsidR="005635C6" w:rsidRPr="0078583A" w:rsidRDefault="005635C6" w:rsidP="00430772">
                              <w:pPr>
                                <w:shd w:val="clear" w:color="auto" w:fill="FFFFFF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</w:t>
                              </w:r>
                              <w:r w:rsidRPr="0078583A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2811752" y="260964"/>
                            <a:ext cx="761346" cy="37074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C376D" w14:textId="77777777" w:rsidR="005635C6" w:rsidRPr="00A77D34" w:rsidRDefault="005635C6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77D34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Line 233"/>
                        <wps:cNvCnPr/>
                        <wps:spPr bwMode="auto">
                          <a:xfrm>
                            <a:off x="3185794" y="631714"/>
                            <a:ext cx="900" cy="4751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4"/>
                        <wps:cNvCnPr>
                          <a:stCxn id="339" idx="2"/>
                        </wps:cNvCnPr>
                        <wps:spPr bwMode="auto">
                          <a:xfrm>
                            <a:off x="3192773" y="1677915"/>
                            <a:ext cx="0" cy="5537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11824" y="2231696"/>
                            <a:ext cx="762246" cy="42474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E546F" w14:textId="77777777" w:rsidR="005635C6" w:rsidRPr="00A77D34" w:rsidRDefault="005635C6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39219" y="1106849"/>
                            <a:ext cx="1307108" cy="57106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735B3" w14:textId="77777777" w:rsidR="005635C6" w:rsidRPr="00581413" w:rsidRDefault="005635C6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L2520</w:t>
                              </w:r>
                            </w:p>
                            <w:p w14:paraId="2E3419DA" w14:textId="77777777" w:rsidR="005635C6" w:rsidRPr="00581413" w:rsidRDefault="005635C6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資金運用概況維護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237"/>
                        <wps:cNvSpPr>
                          <a:spLocks noChangeArrowheads="1"/>
                        </wps:cNvSpPr>
                        <wps:spPr bwMode="auto">
                          <a:xfrm>
                            <a:off x="365374" y="1174340"/>
                            <a:ext cx="1237412" cy="44004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8B015" w14:textId="77777777" w:rsidR="005635C6" w:rsidRPr="00826FBE" w:rsidRDefault="005635C6" w:rsidP="00430772">
                              <w:pPr>
                                <w:pStyle w:val="a4"/>
                                <w:tabs>
                                  <w:tab w:val="clear" w:pos="4153"/>
                                  <w:tab w:val="clear" w:pos="8306"/>
                                </w:tabs>
                                <w:rPr>
                                  <w:rFonts w:ascii="標楷體" w:eastAsia="標楷體" w:hAnsi="標楷體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lang w:eastAsia="zh-TW"/>
                                </w:rPr>
                                <w:t>L2074資金運用概況明細資料查詢</w:t>
                              </w:r>
                            </w:p>
                            <w:p w14:paraId="2B57EB20" w14:textId="77777777" w:rsidR="005635C6" w:rsidRDefault="005635C6" w:rsidP="0043077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238"/>
                        <wps:cNvCnPr>
                          <a:cxnSpLocks noChangeShapeType="1"/>
                          <a:stCxn id="340" idx="3"/>
                          <a:endCxn id="339" idx="1"/>
                        </wps:cNvCnPr>
                        <wps:spPr bwMode="auto">
                          <a:xfrm flipV="1">
                            <a:off x="1602786" y="1392382"/>
                            <a:ext cx="936433" cy="19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239"/>
                        <wps:cNvSpPr>
                          <a:spLocks noChangeArrowheads="1"/>
                        </wps:cNvSpPr>
                        <wps:spPr bwMode="auto">
                          <a:xfrm>
                            <a:off x="3875125" y="631714"/>
                            <a:ext cx="914335" cy="426542"/>
                          </a:xfrm>
                          <a:prstGeom prst="wedgeRoundRectCallout">
                            <a:avLst>
                              <a:gd name="adj1" fmla="val -32556"/>
                              <a:gd name="adj2" fmla="val 62648"/>
                              <a:gd name="adj3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F2C6F" w14:textId="77777777" w:rsidR="005635C6" w:rsidRPr="00826FBE" w:rsidRDefault="005635C6" w:rsidP="00430772">
                              <w:pPr>
                                <w:spacing w:line="240" w:lineRule="exact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826FBE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A9686E" id="畫布 229" o:spid="_x0000_s1067" editas="canvas" style="width:510.2pt;height:306.1pt;mso-position-horizontal-relative:char;mso-position-vertical-relative:line" coordsize="64795,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">
                <v:shape id="_x0000_s1068" type="#_x0000_t75" style="position:absolute;width:64795;height:38874;visibility:visible;mso-wrap-style:square">
                  <v:fill o:detectmouseclick="t"/>
                  <v:path o:connecttype="none"/>
                </v:shape>
                <v:shape id="Text Box 231" o:spid="_x0000_s1069" type="#_x0000_t202" style="position:absolute;left:15586;top:11338;width:8460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<v:textbox>
                    <w:txbxContent>
                      <w:p w14:paraId="14EEEFB5" w14:textId="77777777" w:rsidR="005635C6" w:rsidRPr="0078583A" w:rsidRDefault="005635C6" w:rsidP="00430772">
                        <w:pPr>
                          <w:shd w:val="clear" w:color="auto" w:fill="FFFFFF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</w:t>
                        </w:r>
                        <w:r w:rsidRPr="0078583A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刪除、查詢</w:t>
                        </w:r>
                      </w:p>
                    </w:txbxContent>
                  </v:textbox>
                </v:shape>
                <v:shape id="AutoShape 232" o:spid="_x0000_s1070" type="#_x0000_t116" style="position:absolute;left:28117;top:2609;width:761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">
                  <v:textbox>
                    <w:txbxContent>
                      <w:p w14:paraId="0BAC376D" w14:textId="77777777" w:rsidR="005635C6" w:rsidRPr="00A77D34" w:rsidRDefault="005635C6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77D34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line id="Line 233" o:spid="_x0000_s1071" style="position:absolute;visibility:visible;mso-wrap-style:square" from="31857,6317" to="31866,1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">
                  <v:stroke endarrow="block"/>
                </v:line>
                <v:line id="Line 234" o:spid="_x0000_s1072" style="position:absolute;visibility:visible;mso-wrap-style:square" from="31927,16779" to="31927,2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">
                  <v:stroke endarrow="block"/>
                </v:line>
                <v:shape id="AutoShape 235" o:spid="_x0000_s1073" type="#_x0000_t116" style="position:absolute;left:28118;top:22316;width:7622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">
                  <v:textbox>
                    <w:txbxContent>
                      <w:p w14:paraId="19DE546F" w14:textId="77777777" w:rsidR="005635C6" w:rsidRPr="00A77D34" w:rsidRDefault="005635C6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236" o:spid="_x0000_s1074" type="#_x0000_t176" style="position:absolute;left:25392;top:11068;width:13071;height:5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">
                  <v:textbox>
                    <w:txbxContent>
                      <w:p w14:paraId="6FD735B3" w14:textId="77777777" w:rsidR="005635C6" w:rsidRPr="00581413" w:rsidRDefault="005635C6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L2520</w:t>
                        </w:r>
                      </w:p>
                      <w:p w14:paraId="2E3419DA" w14:textId="77777777" w:rsidR="005635C6" w:rsidRPr="00581413" w:rsidRDefault="005635C6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資金運用概況維護</w:t>
                        </w:r>
                      </w:p>
                    </w:txbxContent>
                  </v:textbox>
                </v:shape>
                <v:shape id="AutoShape 237" o:spid="_x0000_s1075" type="#_x0000_t176" style="position:absolute;left:3653;top:11743;width:12374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">
                  <v:textbox>
                    <w:txbxContent>
                      <w:p w14:paraId="1F08B015" w14:textId="77777777" w:rsidR="005635C6" w:rsidRPr="00826FBE" w:rsidRDefault="005635C6" w:rsidP="00430772">
                        <w:pPr>
                          <w:pStyle w:val="a4"/>
                          <w:tabs>
                            <w:tab w:val="clear" w:pos="4153"/>
                            <w:tab w:val="clear" w:pos="8306"/>
                          </w:tabs>
                          <w:rPr>
                            <w:rFonts w:ascii="標楷體" w:eastAsia="標楷體" w:hAnsi="標楷體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lang w:eastAsia="zh-TW"/>
                          </w:rPr>
                          <w:t>L2074資金運用概況明細資料查詢</w:t>
                        </w:r>
                      </w:p>
                      <w:p w14:paraId="2B57EB20" w14:textId="77777777" w:rsidR="005635C6" w:rsidRDefault="005635C6" w:rsidP="00430772"/>
                    </w:txbxContent>
                  </v:textbox>
                </v:shape>
                <v:shape id="AutoShape 238" o:spid="_x0000_s1076" type="#_x0000_t32" style="position:absolute;left:16027;top:13923;width:9365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dt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dAT3M+kIyMUNAAD//wMAUEsBAi0AFAAGAAgAAAAhANvh9svuAAAAhQEAABMAAAAAAAAAAAAA&#10;AAAAAAAAAFtDb250ZW50X1R5cGVzXS54bWxQSwECLQAUAAYACAAAACEAWvQsW78AAAAVAQAACwAA&#10;AAAAAAAAAAAAAAAfAQAAX3JlbHMvLnJlbHNQSwECLQAUAAYACAAAACEAskwXbcMAAADcAAAADwAA&#10;AAAAAAAAAAAAAAAHAgAAZHJzL2Rvd25yZXYueG1sUEsFBgAAAAADAAMAtwAAAPcCAAAAAA==&#10;">
                  <v:stroke endarrow="block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AutoShape 239" o:spid="_x0000_s1077" type="#_x0000_t62" style="position:absolute;left:38751;top:6317;width:9143;height:4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" adj="3768,24332">
                  <v:textbox>
                    <w:txbxContent>
                      <w:p w14:paraId="503F2C6F" w14:textId="77777777" w:rsidR="005635C6" w:rsidRPr="00826FBE" w:rsidRDefault="005635C6" w:rsidP="00430772">
                        <w:pPr>
                          <w:spacing w:line="240" w:lineRule="exact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826FBE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修改、刪除、查詢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33AFC" w14:textId="72616EAE" w:rsidR="004D3573" w:rsidRDefault="00430772" w:rsidP="004D3573">
      <w:pPr>
        <w:numPr>
          <w:ilvl w:val="2"/>
          <w:numId w:val="1"/>
        </w:numPr>
        <w:snapToGrid w:val="0"/>
        <w:spacing w:before="360"/>
        <w:outlineLvl w:val="2"/>
        <w:rPr>
          <w:ins w:id="7" w:author="st1" w:date="2021-04-19T18:18:00Z"/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</w:rPr>
        <w:br w:type="page"/>
      </w:r>
      <w:proofErr w:type="spellStart"/>
      <w:r w:rsidR="004D3573" w:rsidRPr="00314F98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業績、獎勵金作業</w:t>
      </w:r>
      <w:proofErr w:type="spellEnd"/>
    </w:p>
    <w:p w14:paraId="6D72146B" w14:textId="77777777" w:rsidR="00E5475F" w:rsidRPr="00E5475F" w:rsidRDefault="00AE0218" w:rsidP="003F24A6">
      <w:pPr>
        <w:pStyle w:val="af9"/>
        <w:numPr>
          <w:ilvl w:val="3"/>
          <w:numId w:val="28"/>
        </w:numPr>
        <w:ind w:leftChars="0" w:left="2127" w:hanging="426"/>
        <w:rPr>
          <w:ins w:id="8" w:author="st1" w:date="2021-04-19T18:28:00Z"/>
          <w:rPrChange w:id="9" w:author="st1" w:date="2021-04-19T18:28:00Z">
            <w:rPr>
              <w:ins w:id="10" w:author="st1" w:date="2021-04-19T18:28:00Z"/>
              <w:rFonts w:ascii="標楷體" w:eastAsia="標楷體" w:hAnsi="標楷體"/>
            </w:rPr>
          </w:rPrChange>
        </w:rPr>
      </w:pPr>
      <w:ins w:id="11" w:author="st1" w:date="2021-04-19T18:20:00Z">
        <w:r w:rsidRPr="00E5475F">
          <w:rPr>
            <w:rFonts w:ascii="標楷體" w:eastAsia="標楷體" w:hAnsi="標楷體" w:hint="eastAsia"/>
            <w:rPrChange w:id="12" w:author="st1" w:date="2021-04-19T18:28:00Z">
              <w:rPr>
                <w:rFonts w:hint="eastAsia"/>
              </w:rPr>
            </w:rPrChange>
          </w:rPr>
          <w:t>總圖</w:t>
        </w:r>
      </w:ins>
    </w:p>
    <w:moveToRangeStart w:id="13" w:author="st1" w:date="2021-04-19T18:21:00Z" w:name="move69748918"/>
    <w:p w14:paraId="7C69881F" w14:textId="2A3796A5" w:rsidR="00AE0218" w:rsidRDefault="00E5475F">
      <w:pPr>
        <w:pStyle w:val="af9"/>
        <w:ind w:leftChars="0" w:left="2127"/>
        <w:rPr>
          <w:ins w:id="14" w:author="st1" w:date="2021-04-19T18:20:00Z"/>
        </w:rPr>
        <w:pPrChange w:id="15" w:author="st1" w:date="2021-04-19T18:28:00Z">
          <w:pPr>
            <w:pStyle w:val="af9"/>
            <w:numPr>
              <w:ilvl w:val="3"/>
              <w:numId w:val="28"/>
            </w:numPr>
            <w:ind w:leftChars="0" w:left="2127" w:hanging="426"/>
          </w:pPr>
        </w:pPrChange>
      </w:pPr>
      <w:moveTo w:id="16" w:author="st1" w:date="2021-04-19T18:21:00Z">
        <w:r>
          <w:object w:dxaOrig="5616" w:dyaOrig="18822" w14:anchorId="2EED8EDE">
            <v:shape id="_x0000_i1026" type="#_x0000_t75" style="width:392.4pt;height:646.8pt" o:ole="">
              <v:imagedata r:id="rId19" o:title=""/>
            </v:shape>
            <o:OLEObject Type="Embed" ProgID="Visio.Drawing.15" ShapeID="_x0000_i1026" DrawAspect="Content" ObjectID="_1682515033" r:id="rId20"/>
          </w:object>
        </w:r>
      </w:moveTo>
      <w:moveToRangeEnd w:id="13"/>
    </w:p>
    <w:p w14:paraId="1BBF1419" w14:textId="065FB7A9" w:rsidR="00AE0218" w:rsidRDefault="00E5475F" w:rsidP="00AE0218">
      <w:pPr>
        <w:pStyle w:val="af9"/>
        <w:numPr>
          <w:ilvl w:val="3"/>
          <w:numId w:val="28"/>
        </w:numPr>
        <w:ind w:leftChars="0" w:left="2127" w:hanging="426"/>
        <w:rPr>
          <w:ins w:id="17" w:author="st1" w:date="2021-04-19T18:30:00Z"/>
          <w:rFonts w:ascii="標楷體" w:eastAsia="標楷體" w:hAnsi="標楷體"/>
        </w:rPr>
      </w:pPr>
      <w:ins w:id="18" w:author="st1" w:date="2021-04-19T18:23:00Z">
        <w:r w:rsidRPr="00E5475F">
          <w:rPr>
            <w:rFonts w:ascii="標楷體" w:eastAsia="標楷體" w:hAnsi="標楷體" w:hint="eastAsia"/>
            <w:rPrChange w:id="19" w:author="st1" w:date="2021-04-19T18:23:00Z">
              <w:rPr>
                <w:rFonts w:hint="eastAsia"/>
              </w:rPr>
            </w:rPrChange>
          </w:rPr>
          <w:lastRenderedPageBreak/>
          <w:t>介紹人</w:t>
        </w:r>
        <w:r w:rsidRPr="00E5475F">
          <w:rPr>
            <w:rFonts w:ascii="標楷體" w:eastAsia="標楷體" w:hAnsi="標楷體" w:hint="eastAsia"/>
            <w:rPrChange w:id="20" w:author="st1" w:date="2021-04-19T18:23:00Z">
              <w:rPr>
                <w:rFonts w:ascii="新細明體" w:hAnsi="新細明體" w:hint="eastAsia"/>
              </w:rPr>
            </w:rPrChange>
          </w:rPr>
          <w:t>、</w:t>
        </w:r>
        <w:r w:rsidRPr="00E5475F">
          <w:rPr>
            <w:rFonts w:ascii="標楷體" w:eastAsia="標楷體" w:hAnsi="標楷體" w:hint="eastAsia"/>
            <w:rPrChange w:id="21" w:author="st1" w:date="2021-04-19T18:23:00Z">
              <w:rPr>
                <w:rFonts w:hint="eastAsia"/>
              </w:rPr>
            </w:rPrChange>
          </w:rPr>
          <w:t>協辦獎金發放</w:t>
        </w:r>
      </w:ins>
    </w:p>
    <w:p w14:paraId="21158312" w14:textId="6D67C22E" w:rsidR="00E5475F" w:rsidRDefault="00E5475F" w:rsidP="00E5475F">
      <w:pPr>
        <w:pStyle w:val="af9"/>
        <w:ind w:leftChars="0" w:left="2127"/>
        <w:rPr>
          <w:ins w:id="22" w:author="st1" w:date="2021-04-19T18:30:00Z"/>
          <w:rFonts w:ascii="標楷體" w:eastAsia="標楷體" w:hAnsi="標楷體"/>
        </w:rPr>
      </w:pPr>
      <w:ins w:id="23" w:author="st1" w:date="2021-04-19T18:31:00Z">
        <w:r w:rsidRPr="00E5475F">
          <w:rPr>
            <w:rFonts w:ascii="標楷體" w:eastAsia="標楷體" w:hAnsi="標楷體"/>
            <w:noProof/>
          </w:rPr>
          <w:drawing>
            <wp:inline distT="0" distB="0" distL="0" distR="0" wp14:anchorId="409160DD" wp14:editId="243DC565">
              <wp:extent cx="4991797" cy="6439799"/>
              <wp:effectExtent l="0" t="0" r="0" b="0"/>
              <wp:docPr id="114" name="圖片 1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91797" cy="64397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C256FC" w14:textId="59205424" w:rsidR="00E5475F" w:rsidRDefault="00E5475F">
      <w:pPr>
        <w:widowControl/>
        <w:rPr>
          <w:ins w:id="24" w:author="st1" w:date="2021-04-19T18:30:00Z"/>
          <w:rFonts w:ascii="標楷體" w:eastAsia="標楷體" w:hAnsi="標楷體"/>
        </w:rPr>
      </w:pPr>
      <w:ins w:id="25" w:author="st1" w:date="2021-04-19T18:30:00Z">
        <w:r>
          <w:rPr>
            <w:rFonts w:ascii="標楷體" w:eastAsia="標楷體" w:hAnsi="標楷體"/>
          </w:rPr>
          <w:br w:type="page"/>
        </w:r>
      </w:ins>
    </w:p>
    <w:p w14:paraId="760E69EE" w14:textId="3175BC6C" w:rsidR="00E5475F" w:rsidRDefault="00E5475F" w:rsidP="00AE0218">
      <w:pPr>
        <w:pStyle w:val="af9"/>
        <w:numPr>
          <w:ilvl w:val="3"/>
          <w:numId w:val="28"/>
        </w:numPr>
        <w:ind w:leftChars="0" w:left="2127" w:hanging="426"/>
        <w:rPr>
          <w:ins w:id="26" w:author="st1" w:date="2021-04-19T18:23:00Z"/>
          <w:rFonts w:ascii="標楷體" w:eastAsia="標楷體" w:hAnsi="標楷體"/>
        </w:rPr>
      </w:pPr>
      <w:ins w:id="27" w:author="st1" w:date="2021-04-19T18:30:00Z">
        <w:r>
          <w:rPr>
            <w:rFonts w:ascii="標楷體" w:eastAsia="標楷體" w:hAnsi="標楷體" w:hint="eastAsia"/>
          </w:rPr>
          <w:lastRenderedPageBreak/>
          <w:t>加碼獎勵金發放</w:t>
        </w:r>
      </w:ins>
    </w:p>
    <w:p w14:paraId="37598FDC" w14:textId="04A5ADC2" w:rsidR="00E5475F" w:rsidRDefault="00E5475F" w:rsidP="00E5475F">
      <w:pPr>
        <w:pStyle w:val="af9"/>
        <w:ind w:leftChars="0" w:left="2127"/>
        <w:rPr>
          <w:ins w:id="28" w:author="st1" w:date="2021-04-19T18:27:00Z"/>
          <w:rFonts w:ascii="標楷體" w:eastAsia="標楷體" w:hAnsi="標楷體"/>
        </w:rPr>
      </w:pPr>
      <w:ins w:id="29" w:author="st1" w:date="2021-04-19T18:32:00Z">
        <w:r w:rsidRPr="00E5475F">
          <w:rPr>
            <w:rFonts w:ascii="標楷體" w:eastAsia="標楷體" w:hAnsi="標楷體"/>
            <w:noProof/>
          </w:rPr>
          <w:drawing>
            <wp:inline distT="0" distB="0" distL="0" distR="0" wp14:anchorId="6307AAF0" wp14:editId="3835B39F">
              <wp:extent cx="4753638" cy="6420746"/>
              <wp:effectExtent l="0" t="0" r="8890" b="0"/>
              <wp:docPr id="115" name="圖片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53638" cy="642074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B57D879" w14:textId="77777777" w:rsidR="00E5475F" w:rsidRDefault="00E5475F">
      <w:pPr>
        <w:widowControl/>
        <w:rPr>
          <w:ins w:id="30" w:author="st1" w:date="2021-04-19T18:27:00Z"/>
          <w:rFonts w:ascii="標楷體" w:eastAsia="標楷體" w:hAnsi="標楷體"/>
        </w:rPr>
      </w:pPr>
      <w:ins w:id="31" w:author="st1" w:date="2021-04-19T18:27:00Z">
        <w:r>
          <w:rPr>
            <w:rFonts w:ascii="標楷體" w:eastAsia="標楷體" w:hAnsi="標楷體"/>
          </w:rPr>
          <w:br w:type="page"/>
        </w:r>
      </w:ins>
    </w:p>
    <w:p w14:paraId="170C5756" w14:textId="7CD02F3E" w:rsidR="00E5475F" w:rsidRDefault="00E5475F" w:rsidP="00AE0218">
      <w:pPr>
        <w:pStyle w:val="af9"/>
        <w:numPr>
          <w:ilvl w:val="3"/>
          <w:numId w:val="28"/>
        </w:numPr>
        <w:ind w:leftChars="0" w:left="2127" w:hanging="426"/>
        <w:rPr>
          <w:ins w:id="32" w:author="st1" w:date="2021-04-19T18:27:00Z"/>
          <w:rFonts w:ascii="標楷體" w:eastAsia="標楷體" w:hAnsi="標楷體"/>
        </w:rPr>
      </w:pPr>
      <w:ins w:id="33" w:author="st1" w:date="2021-04-19T18:24:00Z">
        <w:r>
          <w:rPr>
            <w:rFonts w:ascii="標楷體" w:eastAsia="標楷體" w:hAnsi="標楷體" w:hint="eastAsia"/>
          </w:rPr>
          <w:lastRenderedPageBreak/>
          <w:t>介紹人業績明細查詢</w:t>
        </w:r>
      </w:ins>
    </w:p>
    <w:p w14:paraId="59B16046" w14:textId="2BE8B99B" w:rsidR="00E5475F" w:rsidRDefault="00E5475F" w:rsidP="00E5475F">
      <w:pPr>
        <w:pStyle w:val="af9"/>
        <w:ind w:leftChars="0" w:left="2127"/>
        <w:rPr>
          <w:ins w:id="34" w:author="st1" w:date="2021-04-19T18:27:00Z"/>
          <w:rFonts w:ascii="標楷體" w:eastAsia="標楷體" w:hAnsi="標楷體"/>
        </w:rPr>
      </w:pPr>
      <w:ins w:id="35" w:author="st1" w:date="2021-04-19T18:27:00Z">
        <w:r w:rsidRPr="00E5475F">
          <w:rPr>
            <w:rFonts w:ascii="標楷體" w:eastAsia="標楷體" w:hAnsi="標楷體"/>
            <w:noProof/>
          </w:rPr>
          <w:drawing>
            <wp:inline distT="0" distB="0" distL="0" distR="0" wp14:anchorId="10A41E8E" wp14:editId="0334E004">
              <wp:extent cx="3543607" cy="5243014"/>
              <wp:effectExtent l="0" t="0" r="0" b="0"/>
              <wp:docPr id="109" name="圖片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3607" cy="52430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A252C4E" w14:textId="77777777" w:rsidR="00E5475F" w:rsidRDefault="00E5475F">
      <w:pPr>
        <w:widowControl/>
        <w:rPr>
          <w:ins w:id="36" w:author="st1" w:date="2021-04-19T18:27:00Z"/>
          <w:rFonts w:ascii="標楷體" w:eastAsia="標楷體" w:hAnsi="標楷體"/>
        </w:rPr>
      </w:pPr>
      <w:ins w:id="37" w:author="st1" w:date="2021-04-19T18:27:00Z">
        <w:r>
          <w:rPr>
            <w:rFonts w:ascii="標楷體" w:eastAsia="標楷體" w:hAnsi="標楷體"/>
          </w:rPr>
          <w:br w:type="page"/>
        </w:r>
      </w:ins>
    </w:p>
    <w:p w14:paraId="299196D2" w14:textId="6EE9A380" w:rsidR="00E5475F" w:rsidRDefault="00E5475F" w:rsidP="00E5475F">
      <w:pPr>
        <w:pStyle w:val="af9"/>
        <w:numPr>
          <w:ilvl w:val="3"/>
          <w:numId w:val="28"/>
        </w:numPr>
        <w:ind w:leftChars="0" w:left="2127" w:hanging="426"/>
        <w:rPr>
          <w:ins w:id="38" w:author="st1" w:date="2021-04-19T18:27:00Z"/>
          <w:rFonts w:ascii="標楷體" w:eastAsia="標楷體" w:hAnsi="標楷體"/>
        </w:rPr>
      </w:pPr>
      <w:ins w:id="39" w:author="st1" w:date="2021-04-19T18:24:00Z">
        <w:r>
          <w:rPr>
            <w:rFonts w:ascii="標楷體" w:eastAsia="標楷體" w:hAnsi="標楷體" w:hint="eastAsia"/>
          </w:rPr>
          <w:lastRenderedPageBreak/>
          <w:t>房貸專員業績明細查詢</w:t>
        </w:r>
      </w:ins>
    </w:p>
    <w:p w14:paraId="14324782" w14:textId="42CA4100" w:rsidR="00E5475F" w:rsidRPr="00E5475F" w:rsidRDefault="00E5475F">
      <w:pPr>
        <w:pStyle w:val="af9"/>
        <w:ind w:leftChars="0" w:left="2127"/>
        <w:rPr>
          <w:rFonts w:ascii="標楷體" w:eastAsia="標楷體" w:hAnsi="標楷體"/>
          <w:rPrChange w:id="40" w:author="st1" w:date="2021-04-19T18:27:00Z">
            <w:rPr/>
          </w:rPrChange>
        </w:rPr>
        <w:pPrChange w:id="41" w:author="st1" w:date="2021-04-19T18:27:00Z">
          <w:pPr>
            <w:numPr>
              <w:ilvl w:val="2"/>
              <w:numId w:val="1"/>
            </w:numPr>
            <w:snapToGrid w:val="0"/>
            <w:spacing w:before="360"/>
            <w:ind w:left="1701" w:hanging="1134"/>
            <w:outlineLvl w:val="2"/>
          </w:pPr>
        </w:pPrChange>
      </w:pPr>
      <w:ins w:id="42" w:author="st1" w:date="2021-04-19T18:27:00Z">
        <w:r w:rsidRPr="00E5475F">
          <w:rPr>
            <w:rFonts w:ascii="標楷體" w:eastAsia="標楷體" w:hAnsi="標楷體"/>
            <w:noProof/>
          </w:rPr>
          <w:drawing>
            <wp:inline distT="0" distB="0" distL="0" distR="0" wp14:anchorId="642C7CFB" wp14:editId="19C39D2D">
              <wp:extent cx="4496427" cy="6601746"/>
              <wp:effectExtent l="0" t="0" r="0" b="8890"/>
              <wp:docPr id="110" name="圖片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96427" cy="660174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06D275" w14:textId="69BAA297" w:rsidR="00E5475F" w:rsidRDefault="004D3573" w:rsidP="004D3573">
      <w:pPr>
        <w:rPr>
          <w:ins w:id="43" w:author="st1" w:date="2021-04-19T18:30:00Z"/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37FC7776" w14:textId="77777777" w:rsidR="00E5475F" w:rsidRDefault="00E5475F">
      <w:pPr>
        <w:widowControl/>
        <w:rPr>
          <w:ins w:id="44" w:author="st1" w:date="2021-04-19T18:30:00Z"/>
          <w:rFonts w:ascii="標楷體" w:eastAsia="標楷體" w:hAnsi="標楷體"/>
        </w:rPr>
      </w:pPr>
      <w:ins w:id="45" w:author="st1" w:date="2021-04-19T18:30:00Z">
        <w:r>
          <w:rPr>
            <w:rFonts w:ascii="標楷體" w:eastAsia="標楷體" w:hAnsi="標楷體"/>
          </w:rPr>
          <w:br w:type="page"/>
        </w:r>
      </w:ins>
    </w:p>
    <w:moveFromRangeStart w:id="46" w:author="st1" w:date="2021-04-19T18:21:00Z" w:name="move69748918"/>
    <w:p w14:paraId="768AB800" w14:textId="18C66343" w:rsidR="004D3573" w:rsidDel="00E5475F" w:rsidRDefault="009F4552" w:rsidP="004D3573">
      <w:pPr>
        <w:rPr>
          <w:del w:id="47" w:author="st1" w:date="2021-04-19T18:27:00Z"/>
        </w:rPr>
      </w:pPr>
      <w:moveFrom w:id="48" w:author="st1" w:date="2021-04-19T18:21:00Z">
        <w:ins w:id="49" w:author="Fegie" w:date="2021-03-03T18:27:00Z">
          <w:r w:rsidDel="00AE0218">
            <w:object w:dxaOrig="5616" w:dyaOrig="18822" w14:anchorId="223EDEB8">
              <v:shape id="_x0000_i1027" type="#_x0000_t75" style="width:444pt;height:733.8pt" o:ole="">
                <v:imagedata r:id="rId19" o:title=""/>
              </v:shape>
              <o:OLEObject Type="Embed" ProgID="Visio.Drawing.15" ShapeID="_x0000_i1027" DrawAspect="Content" ObjectID="_1682515034" r:id="rId25"/>
            </w:object>
          </w:r>
        </w:ins>
      </w:moveFrom>
      <w:moveFromRangeEnd w:id="46"/>
      <w:del w:id="50" w:author="Fegie" w:date="2021-03-02T18:39:00Z">
        <w:r w:rsidR="00164E47" w:rsidDel="004B2789">
          <w:object w:dxaOrig="5634" w:dyaOrig="16986" w14:anchorId="3F18BB26">
            <v:shape id="_x0000_i1028" type="#_x0000_t75" style="width:365.4pt;height:612.6pt" o:ole="">
              <v:imagedata r:id="rId26" o:title=""/>
            </v:shape>
            <o:OLEObject Type="Embed" ProgID="Visio.Drawing.15" ShapeID="_x0000_i1028" DrawAspect="Content" ObjectID="_1682515035" r:id="rId27"/>
          </w:object>
        </w:r>
      </w:del>
      <w:del w:id="51" w:author="Fegie" w:date="2021-03-03T18:27:00Z">
        <w:r w:rsidR="006551E0" w:rsidDel="009F4552">
          <w:fldChar w:fldCharType="begin"/>
        </w:r>
        <w:r w:rsidR="006551E0" w:rsidDel="009F4552">
          <w:fldChar w:fldCharType="end"/>
        </w:r>
      </w:del>
    </w:p>
    <w:p w14:paraId="65C06918" w14:textId="740E82E6" w:rsidR="009832CF" w:rsidDel="00E5475F" w:rsidRDefault="009832CF" w:rsidP="004D3573">
      <w:pPr>
        <w:rPr>
          <w:del w:id="52" w:author="st1" w:date="2021-04-19T18:30:00Z"/>
        </w:rPr>
      </w:pPr>
    </w:p>
    <w:p w14:paraId="1FB2EA1C" w14:textId="77777777" w:rsidR="003A5C9D" w:rsidRPr="003A5C9D" w:rsidRDefault="003A5C9D" w:rsidP="003A5C9D">
      <w:pPr>
        <w:tabs>
          <w:tab w:val="left" w:pos="743"/>
        </w:tabs>
        <w:ind w:leftChars="110" w:left="264"/>
        <w:rPr>
          <w:rFonts w:eastAsia="標楷體"/>
          <w:b/>
        </w:rPr>
      </w:pPr>
      <w:r w:rsidRPr="003A5C9D">
        <w:rPr>
          <w:rFonts w:eastAsia="標楷體" w:hint="eastAsia"/>
          <w:b/>
          <w:color w:val="000000"/>
        </w:rPr>
        <w:t>房貸獎勵個人獎勵成果</w:t>
      </w:r>
    </w:p>
    <w:p w14:paraId="2DCBE7B9" w14:textId="77777777" w:rsidR="003A5C9D" w:rsidRPr="00C158FF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>
        <w:rPr>
          <w:rFonts w:eastAsia="標楷體" w:hint="eastAsia"/>
        </w:rPr>
        <w:t>依據以下條件進行介紹獎勵</w:t>
      </w:r>
      <w:proofErr w:type="gramStart"/>
      <w:r>
        <w:rPr>
          <w:rFonts w:eastAsia="標楷體" w:hint="eastAsia"/>
        </w:rPr>
        <w:t>併</w:t>
      </w:r>
      <w:proofErr w:type="gramEnd"/>
      <w:r>
        <w:rPr>
          <w:rFonts w:eastAsia="標楷體" w:hint="eastAsia"/>
        </w:rPr>
        <w:t>薪檔案製作：</w:t>
      </w:r>
    </w:p>
    <w:p w14:paraId="02857CDA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>
        <w:rPr>
          <w:rFonts w:eastAsia="標楷體" w:hint="eastAsia"/>
        </w:rPr>
        <w:t>新撥款的案件，包含樂活理財部份。</w:t>
      </w:r>
    </w:p>
    <w:p w14:paraId="56136619" w14:textId="77777777" w:rsidR="003A5C9D" w:rsidRDefault="003A5C9D" w:rsidP="00887594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計件代碼為</w:t>
      </w:r>
      <w:r>
        <w:rPr>
          <w:rFonts w:eastAsia="標楷體" w:hint="eastAsia"/>
        </w:rPr>
        <w:t>1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2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A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B</w:t>
      </w:r>
    </w:p>
    <w:p w14:paraId="4140C20C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6C612597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60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&lt;500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200</w:t>
      </w:r>
      <w:r>
        <w:rPr>
          <w:rFonts w:eastAsia="標楷體" w:hint="eastAsia"/>
        </w:rPr>
        <w:t>元</w:t>
      </w:r>
    </w:p>
    <w:p w14:paraId="65EC0CE3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500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500</w:t>
      </w:r>
      <w:r>
        <w:rPr>
          <w:rFonts w:eastAsia="標楷體" w:hint="eastAsia"/>
        </w:rPr>
        <w:t>元</w:t>
      </w:r>
    </w:p>
    <w:p w14:paraId="2BB74432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撥款金額</w:t>
      </w:r>
      <w:r>
        <w:rPr>
          <w:rFonts w:eastAsia="標楷體" w:hint="eastAsia"/>
        </w:rPr>
        <w:t>&gt;=1000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1200</w:t>
      </w:r>
      <w:r>
        <w:rPr>
          <w:rFonts w:eastAsia="標楷體" w:hint="eastAsia"/>
        </w:rPr>
        <w:t>元</w:t>
      </w:r>
    </w:p>
    <w:p w14:paraId="30C002F0" w14:textId="77777777" w:rsidR="003A5C9D" w:rsidRPr="0077445E" w:rsidRDefault="003A5C9D" w:rsidP="00887594">
      <w:pPr>
        <w:numPr>
          <w:ilvl w:val="0"/>
          <w:numId w:val="13"/>
        </w:numPr>
        <w:ind w:leftChars="610" w:left="1944"/>
        <w:rPr>
          <w:rFonts w:eastAsia="標楷體"/>
        </w:rPr>
      </w:pPr>
      <w:r w:rsidRPr="0077445E">
        <w:rPr>
          <w:rFonts w:eastAsia="標楷體" w:hint="eastAsia"/>
        </w:rPr>
        <w:t>排除</w:t>
      </w:r>
      <w:r w:rsidRPr="0077445E">
        <w:rPr>
          <w:rFonts w:eastAsia="標楷體" w:hint="eastAsia"/>
        </w:rPr>
        <w:t>15</w:t>
      </w:r>
      <w:r w:rsidRPr="0077445E">
        <w:rPr>
          <w:rFonts w:eastAsia="標楷體" w:hint="eastAsia"/>
        </w:rPr>
        <w:t>日薪人員</w:t>
      </w:r>
      <w:r w:rsidRPr="0077445E">
        <w:rPr>
          <w:rFonts w:eastAsia="標楷體" w:hint="eastAsia"/>
        </w:rPr>
        <w:t>(</w:t>
      </w:r>
      <w:r w:rsidRPr="0077445E">
        <w:rPr>
          <w:rFonts w:eastAsia="標楷體" w:hint="eastAsia"/>
        </w:rPr>
        <w:t>依據在職</w:t>
      </w:r>
      <w:proofErr w:type="gramStart"/>
      <w:r w:rsidRPr="0077445E">
        <w:rPr>
          <w:rFonts w:eastAsia="標楷體" w:hint="eastAsia"/>
        </w:rPr>
        <w:t>檔</w:t>
      </w:r>
      <w:proofErr w:type="gramEnd"/>
      <w:r w:rsidRPr="0077445E">
        <w:rPr>
          <w:rFonts w:eastAsia="標楷體" w:hint="eastAsia"/>
        </w:rPr>
        <w:t>判斷</w:t>
      </w:r>
      <w:r>
        <w:rPr>
          <w:rFonts w:eastAsia="標楷體" w:hint="eastAsia"/>
        </w:rPr>
        <w:t>【</w:t>
      </w:r>
      <w:r w:rsidRPr="0077445E">
        <w:rPr>
          <w:rFonts w:eastAsia="標楷體" w:hint="eastAsia"/>
        </w:rPr>
        <w:t>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0</w:t>
      </w:r>
      <w:r w:rsidRPr="0077445E">
        <w:rPr>
          <w:rFonts w:eastAsia="標楷體" w:hint="eastAsia"/>
        </w:rPr>
        <w:t>且</w:t>
      </w:r>
      <w:r>
        <w:rPr>
          <w:rFonts w:eastAsia="標楷體" w:hint="eastAsia"/>
        </w:rPr>
        <w:t>同時【</w:t>
      </w:r>
      <w:r w:rsidRPr="0077445E">
        <w:rPr>
          <w:rFonts w:eastAsia="標楷體" w:hint="eastAsia"/>
        </w:rPr>
        <w:t>業務制度別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15</w:t>
      </w:r>
      <w:r>
        <w:rPr>
          <w:rFonts w:eastAsia="標楷體" w:hint="eastAsia"/>
        </w:rPr>
        <w:t>的人員</w:t>
      </w:r>
      <w:r w:rsidRPr="0077445E">
        <w:rPr>
          <w:rFonts w:eastAsia="標楷體" w:hint="eastAsia"/>
        </w:rPr>
        <w:t>)</w:t>
      </w:r>
    </w:p>
    <w:p w14:paraId="513D83AF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提供加碼獎勵津貼</w:t>
      </w:r>
      <w:proofErr w:type="gramStart"/>
      <w:r>
        <w:rPr>
          <w:rFonts w:eastAsia="標楷體" w:hint="eastAsia"/>
        </w:rPr>
        <w:t>併薪檔</w:t>
      </w:r>
      <w:proofErr w:type="gramEnd"/>
      <w:r>
        <w:rPr>
          <w:rFonts w:eastAsia="標楷體" w:hint="eastAsia"/>
        </w:rPr>
        <w:t>。</w:t>
      </w:r>
    </w:p>
    <w:p w14:paraId="3FF1A9E4" w14:textId="77777777" w:rsidR="003A5C9D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 w:rsidRPr="00E74B74">
        <w:rPr>
          <w:rFonts w:eastAsia="標楷體" w:hint="eastAsia"/>
        </w:rPr>
        <w:t>依據以下條件進行</w:t>
      </w:r>
      <w:r>
        <w:rPr>
          <w:rFonts w:eastAsia="標楷體" w:hint="eastAsia"/>
        </w:rPr>
        <w:t>排行獎</w:t>
      </w:r>
      <w:r w:rsidRPr="00E74B74">
        <w:rPr>
          <w:rFonts w:eastAsia="標楷體" w:hint="eastAsia"/>
        </w:rPr>
        <w:t>：</w:t>
      </w:r>
    </w:p>
    <w:p w14:paraId="350F5716" w14:textId="77777777" w:rsidR="003A5C9D" w:rsidRDefault="003A5C9D" w:rsidP="00887594">
      <w:pPr>
        <w:numPr>
          <w:ilvl w:val="0"/>
          <w:numId w:val="14"/>
        </w:numPr>
        <w:tabs>
          <w:tab w:val="left" w:pos="743"/>
        </w:tabs>
        <w:ind w:leftChars="410" w:left="134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 w:rsidRPr="00E74B74">
        <w:rPr>
          <w:rFonts w:eastAsia="標楷體" w:hint="eastAsia"/>
        </w:rPr>
        <w:t>撥款的案件</w:t>
      </w:r>
      <w:r>
        <w:rPr>
          <w:rFonts w:eastAsia="標楷體" w:hint="eastAsia"/>
        </w:rPr>
        <w:t>，不包含樂活理財部分。</w:t>
      </w:r>
    </w:p>
    <w:p w14:paraId="288CB6DE" w14:textId="77777777" w:rsidR="001D54DD" w:rsidRDefault="001D54DD" w:rsidP="001D54DD">
      <w:pPr>
        <w:numPr>
          <w:ilvl w:val="0"/>
          <w:numId w:val="14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39502E40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業務部室各取撥款總金額前</w:t>
      </w:r>
      <w:r>
        <w:rPr>
          <w:rFonts w:eastAsia="標楷體" w:hint="eastAsia"/>
        </w:rPr>
        <w:t>5</w:t>
      </w:r>
      <w:r>
        <w:rPr>
          <w:rFonts w:eastAsia="標楷體" w:hint="eastAsia"/>
        </w:rPr>
        <w:t>名</w:t>
      </w:r>
      <w:r>
        <w:rPr>
          <w:rFonts w:eastAsia="標楷體" w:hint="eastAsia"/>
        </w:rPr>
        <w:t>(</w:t>
      </w:r>
      <w:r>
        <w:rPr>
          <w:rFonts w:eastAsia="標楷體" w:hint="eastAsia"/>
        </w:rPr>
        <w:t>總撥款金額需大於</w:t>
      </w:r>
      <w:r>
        <w:rPr>
          <w:rFonts w:eastAsia="標楷體" w:hint="eastAsia"/>
        </w:rPr>
        <w:t>600</w:t>
      </w:r>
      <w:r>
        <w:rPr>
          <w:rFonts w:eastAsia="標楷體" w:hint="eastAsia"/>
        </w:rPr>
        <w:t>萬才計入排行</w:t>
      </w:r>
      <w:r>
        <w:rPr>
          <w:rFonts w:eastAsia="標楷體" w:hint="eastAsia"/>
        </w:rPr>
        <w:t>)</w:t>
      </w:r>
    </w:p>
    <w:p w14:paraId="540B31A7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</w:t>
      </w:r>
    </w:p>
    <w:tbl>
      <w:tblPr>
        <w:tblW w:w="0" w:type="auto"/>
        <w:tblInd w:w="17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2"/>
        <w:gridCol w:w="1638"/>
        <w:gridCol w:w="1638"/>
        <w:gridCol w:w="1638"/>
      </w:tblGrid>
      <w:tr w:rsidR="001D54DD" w:rsidRPr="002E5A5E" w14:paraId="2558E31C" w14:textId="77777777" w:rsidTr="00506273">
        <w:tc>
          <w:tcPr>
            <w:tcW w:w="1672" w:type="dxa"/>
            <w:shd w:val="clear" w:color="auto" w:fill="auto"/>
          </w:tcPr>
          <w:p w14:paraId="4C7CBCCB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第一名</w:t>
            </w:r>
          </w:p>
        </w:tc>
        <w:tc>
          <w:tcPr>
            <w:tcW w:w="1638" w:type="dxa"/>
            <w:shd w:val="clear" w:color="auto" w:fill="auto"/>
          </w:tcPr>
          <w:p w14:paraId="68638B8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第二名</w:t>
            </w:r>
          </w:p>
        </w:tc>
        <w:tc>
          <w:tcPr>
            <w:tcW w:w="1638" w:type="dxa"/>
            <w:shd w:val="clear" w:color="auto" w:fill="auto"/>
          </w:tcPr>
          <w:p w14:paraId="4DEC23A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第三名</w:t>
            </w:r>
          </w:p>
        </w:tc>
        <w:tc>
          <w:tcPr>
            <w:tcW w:w="1638" w:type="dxa"/>
            <w:shd w:val="clear" w:color="auto" w:fill="auto"/>
          </w:tcPr>
          <w:p w14:paraId="77201880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第四</w:t>
            </w:r>
            <w:r>
              <w:rPr>
                <w:rFonts w:eastAsia="標楷體" w:hint="eastAsia"/>
              </w:rPr>
              <w:t>~</w:t>
            </w:r>
            <w:r>
              <w:rPr>
                <w:rFonts w:eastAsia="標楷體" w:hint="eastAsia"/>
              </w:rPr>
              <w:t>八</w:t>
            </w:r>
            <w:r w:rsidRPr="002E5A5E">
              <w:rPr>
                <w:rFonts w:eastAsia="標楷體" w:hint="eastAsia"/>
              </w:rPr>
              <w:t>名</w:t>
            </w:r>
          </w:p>
        </w:tc>
      </w:tr>
      <w:tr w:rsidR="001D54DD" w:rsidRPr="002E5A5E" w14:paraId="2FE20582" w14:textId="77777777" w:rsidTr="00506273">
        <w:tc>
          <w:tcPr>
            <w:tcW w:w="1672" w:type="dxa"/>
            <w:shd w:val="clear" w:color="auto" w:fill="auto"/>
          </w:tcPr>
          <w:p w14:paraId="5E0D5F58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1</w:t>
            </w:r>
            <w:r>
              <w:rPr>
                <w:rFonts w:eastAsia="標楷體" w:hint="eastAsia"/>
              </w:rPr>
              <w:t>2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420F9952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8,000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6B79BD4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5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385F022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</w:tr>
    </w:tbl>
    <w:p w14:paraId="0CFA0B52" w14:textId="77777777" w:rsidR="001D54DD" w:rsidRDefault="001D54DD" w:rsidP="001D54DD">
      <w:pPr>
        <w:tabs>
          <w:tab w:val="left" w:pos="743"/>
        </w:tabs>
        <w:ind w:left="1703"/>
        <w:rPr>
          <w:rFonts w:eastAsia="標楷體"/>
        </w:rPr>
      </w:pPr>
    </w:p>
    <w:p w14:paraId="6F90FA04" w14:textId="77777777" w:rsidR="001D54DD" w:rsidRPr="00B568E5" w:rsidRDefault="001D54DD" w:rsidP="001D54DD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proofErr w:type="gramStart"/>
      <w:r w:rsidRPr="00B568E5">
        <w:rPr>
          <w:rFonts w:eastAsia="標楷體" w:hint="eastAsia"/>
        </w:rPr>
        <w:t>併</w:t>
      </w:r>
      <w:proofErr w:type="gramEnd"/>
      <w:r w:rsidRPr="00B568E5">
        <w:rPr>
          <w:rFonts w:eastAsia="標楷體" w:hint="eastAsia"/>
        </w:rPr>
        <w:t>薪檔案欄位：</w:t>
      </w:r>
    </w:p>
    <w:p w14:paraId="27D45242" w14:textId="77777777" w:rsidR="001D54DD" w:rsidRPr="00305BC5" w:rsidRDefault="001D54DD" w:rsidP="001D54DD">
      <w:pPr>
        <w:tabs>
          <w:tab w:val="left" w:pos="743"/>
        </w:tabs>
        <w:ind w:left="743"/>
        <w:rPr>
          <w:rFonts w:eastAsia="標楷體"/>
        </w:rPr>
      </w:pPr>
    </w:p>
    <w:tbl>
      <w:tblPr>
        <w:tblpPr w:leftFromText="180" w:rightFromText="180" w:vertAnchor="text" w:horzAnchor="margin" w:tblpXSpec="center" w:tblpY="-97"/>
        <w:tblOverlap w:val="never"/>
        <w:tblW w:w="786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1080"/>
        <w:gridCol w:w="600"/>
        <w:gridCol w:w="1080"/>
        <w:gridCol w:w="2980"/>
      </w:tblGrid>
      <w:tr w:rsidR="001D54DD" w:rsidRPr="00305BC5" w14:paraId="4044D9B0" w14:textId="77777777" w:rsidTr="00506273">
        <w:trPr>
          <w:trHeight w:val="33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1764698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0231E2D9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欄位中文名稱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4ED8612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資料類型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5E1398C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長度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30D87D42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格式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7C4A0F9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NOTE</w:t>
            </w:r>
          </w:p>
        </w:tc>
      </w:tr>
      <w:tr w:rsidR="001D54DD" w:rsidRPr="00305BC5" w14:paraId="79E490BD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019DE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26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749F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C5B9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1D2A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proofErr w:type="spellStart"/>
            <w:r w:rsidRPr="00305BC5">
              <w:rPr>
                <w:rFonts w:eastAsia="標楷體"/>
                <w:color w:val="000000"/>
                <w:kern w:val="0"/>
                <w:sz w:val="20"/>
              </w:rPr>
              <w:t>yyyy</w:t>
            </w:r>
            <w:proofErr w:type="spellEnd"/>
            <w:r w:rsidRPr="00305BC5">
              <w:rPr>
                <w:rFonts w:eastAsia="標楷體"/>
                <w:color w:val="000000"/>
                <w:kern w:val="0"/>
                <w:sz w:val="20"/>
              </w:rPr>
              <w:t>/mm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ADF4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72F13611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19CB8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614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8A3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DCB2F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8841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70A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10H000</w:t>
            </w:r>
          </w:p>
        </w:tc>
      </w:tr>
      <w:tr w:rsidR="001D54DD" w:rsidRPr="00305BC5" w14:paraId="361D84A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418FF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FBA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5594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E9258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1119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81C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0000000001</w:t>
            </w:r>
          </w:p>
        </w:tc>
      </w:tr>
      <w:tr w:rsidR="001D54DD" w:rsidRPr="00305BC5" w14:paraId="08F0B23C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F090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486A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D787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2A2D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D6AB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2F3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67F1355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24D5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DB6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proofErr w:type="gramStart"/>
            <w:r w:rsidRPr="00305BC5">
              <w:rPr>
                <w:rFonts w:eastAsia="標楷體"/>
                <w:color w:val="000000"/>
                <w:kern w:val="0"/>
                <w:sz w:val="20"/>
              </w:rPr>
              <w:t>薪碼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52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76E4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823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403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Q1</w:t>
            </w:r>
          </w:p>
        </w:tc>
      </w:tr>
      <w:tr w:rsidR="001D54DD" w:rsidRPr="00305BC5" w14:paraId="00C0372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8A08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324E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proofErr w:type="gramStart"/>
            <w:r w:rsidRPr="00305BC5">
              <w:rPr>
                <w:rFonts w:eastAsia="標楷體"/>
                <w:color w:val="000000"/>
                <w:kern w:val="0"/>
                <w:sz w:val="20"/>
              </w:rPr>
              <w:t>薪碼說明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C4F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BD19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518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6379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</w:p>
        </w:tc>
      </w:tr>
      <w:tr w:rsidR="001D54DD" w:rsidRPr="00305BC5" w14:paraId="63D2FDD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0F16A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6C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A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1AB9E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C2D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D528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E37BC05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3A2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D40A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6551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D2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6C3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B5C7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4F8FFC4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4BD6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95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C67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BB0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6AB5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24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28487DE0" w14:textId="77777777" w:rsidTr="00506273">
        <w:trPr>
          <w:trHeight w:val="57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8AFF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2F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3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AE896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9B3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1247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介紹獎金：</w:t>
            </w:r>
          </w:p>
          <w:p w14:paraId="1379FA5F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戶號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+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額度編號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br/>
              <w:t>'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'</w:t>
            </w:r>
          </w:p>
          <w:p w14:paraId="4986DA6A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排行獎：</w:t>
            </w:r>
          </w:p>
          <w:p w14:paraId="5575EE6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E74B74">
              <w:rPr>
                <w:rFonts w:eastAsia="標楷體"/>
                <w:color w:val="000000"/>
                <w:kern w:val="0"/>
                <w:sz w:val="20"/>
              </w:rPr>
              <w:t>10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804</w:t>
            </w:r>
            <w:r>
              <w:rPr>
                <w:rFonts w:eastAsia="標楷體"/>
                <w:color w:val="000000"/>
                <w:kern w:val="0"/>
                <w:sz w:val="20"/>
              </w:rPr>
              <w:t>-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06</w:t>
            </w:r>
            <w:r w:rsidRPr="00E74B74">
              <w:rPr>
                <w:rFonts w:eastAsia="標楷體"/>
                <w:color w:val="000000"/>
                <w:kern w:val="0"/>
                <w:sz w:val="20"/>
              </w:rPr>
              <w:t>工房貸排行獎</w:t>
            </w:r>
          </w:p>
        </w:tc>
      </w:tr>
      <w:tr w:rsidR="001D54DD" w:rsidRPr="00305BC5" w14:paraId="42DFAD19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1CFA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7BB8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8B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749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878F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26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0000000000</w:t>
            </w:r>
          </w:p>
        </w:tc>
      </w:tr>
      <w:tr w:rsidR="001D54DD" w:rsidRPr="00305BC5" w14:paraId="525C7457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0077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72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FP</w:t>
            </w:r>
            <w:proofErr w:type="gramStart"/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</w:t>
            </w:r>
            <w:proofErr w:type="gramEnd"/>
            <w:r w:rsidRPr="00305BC5">
              <w:rPr>
                <w:rFonts w:eastAsia="標楷體"/>
                <w:color w:val="000000"/>
                <w:kern w:val="0"/>
                <w:sz w:val="20"/>
              </w:rPr>
              <w:t>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A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44507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8E32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F1F3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7B8C110E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809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B8E1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FC</w:t>
            </w:r>
            <w:proofErr w:type="gramStart"/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</w:t>
            </w:r>
            <w:proofErr w:type="gramEnd"/>
            <w:r w:rsidRPr="00305BC5">
              <w:rPr>
                <w:rFonts w:eastAsia="標楷體"/>
                <w:color w:val="000000"/>
                <w:kern w:val="0"/>
                <w:sz w:val="20"/>
              </w:rPr>
              <w:t>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61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A27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554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38B8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1031A936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7389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lastRenderedPageBreak/>
              <w:t>14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24E39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proofErr w:type="gramStart"/>
            <w:r w:rsidRPr="00305BC5">
              <w:rPr>
                <w:rFonts w:eastAsia="標楷體"/>
                <w:color w:val="000000"/>
                <w:kern w:val="0"/>
                <w:sz w:val="20"/>
              </w:rPr>
              <w:t>跨售類別</w:t>
            </w:r>
            <w:proofErr w:type="gram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C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C15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829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8B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空白</w:t>
            </w:r>
          </w:p>
        </w:tc>
      </w:tr>
    </w:tbl>
    <w:p w14:paraId="5C352AB2" w14:textId="77777777" w:rsidR="003A5C9D" w:rsidRDefault="003A5C9D" w:rsidP="003A5C9D">
      <w:pPr>
        <w:rPr>
          <w:rFonts w:ascii="標楷體" w:eastAsia="標楷體" w:hAnsi="標楷體"/>
        </w:rPr>
      </w:pPr>
    </w:p>
    <w:p w14:paraId="7EB3E3B3" w14:textId="77777777" w:rsidR="001D54DD" w:rsidRDefault="001D54DD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</w:p>
    <w:p w14:paraId="56333F97" w14:textId="77777777" w:rsid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 w:hint="eastAsia"/>
          <w:b/>
          <w:color w:val="000000"/>
        </w:rPr>
        <w:t>三階房貸推展獎勵辦法</w:t>
      </w:r>
    </w:p>
    <w:p w14:paraId="071B5D8C" w14:textId="77777777" w:rsidR="00BB3A43" w:rsidRP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/>
          <w:b/>
          <w:color w:val="000000"/>
        </w:rPr>
        <w:object w:dxaOrig="7140" w:dyaOrig="10104" w14:anchorId="32D0667D">
          <v:shape id="_x0000_i1029" type="#_x0000_t75" style="width:5in;height:7in" o:ole="">
            <v:imagedata r:id="rId28" o:title=""/>
          </v:shape>
          <o:OLEObject Type="Embed" ProgID="AcroExch.Document.DC" ShapeID="_x0000_i1029" DrawAspect="Content" ObjectID="_1682515036" r:id="rId29"/>
        </w:object>
      </w:r>
    </w:p>
    <w:p w14:paraId="3FE08798" w14:textId="77777777" w:rsidR="00430772" w:rsidRPr="00AF1A82" w:rsidRDefault="004D3573" w:rsidP="003A5C9D">
      <w:pPr>
        <w:numPr>
          <w:ilvl w:val="2"/>
          <w:numId w:val="1"/>
        </w:numPr>
        <w:snapToGrid w:val="0"/>
        <w:spacing w:before="360"/>
        <w:ind w:leftChars="136" w:left="14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  <w:sz w:val="32"/>
          <w:szCs w:val="20"/>
          <w:lang w:val="x-none"/>
        </w:rPr>
        <w:br w:type="page"/>
      </w:r>
      <w:proofErr w:type="spellStart"/>
      <w:r w:rsidR="00430772"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檔案借閱流程</w:t>
      </w:r>
      <w:proofErr w:type="spellEnd"/>
    </w:p>
    <w:p w14:paraId="23BEB3DA" w14:textId="77777777" w:rsidR="00197A8E" w:rsidRDefault="00197A8E" w:rsidP="00197A8E">
      <w:pPr>
        <w:rPr>
          <w:rFonts w:ascii="標楷體" w:eastAsia="標楷體" w:hAnsi="標楷體"/>
          <w:sz w:val="18"/>
          <w:szCs w:val="18"/>
        </w:rPr>
      </w:pPr>
    </w:p>
    <w:p w14:paraId="66067FAB" w14:textId="77777777" w:rsidR="004D3573" w:rsidRDefault="00FD68B3" w:rsidP="00197A8E">
      <w:pPr>
        <w:rPr>
          <w:rFonts w:ascii="標楷體" w:eastAsia="標楷體" w:hAnsi="標楷體"/>
          <w:sz w:val="18"/>
          <w:szCs w:val="18"/>
        </w:rPr>
      </w:pPr>
      <w:r>
        <w:object w:dxaOrig="11136" w:dyaOrig="16140" w14:anchorId="7FF8A066">
          <v:shape id="_x0000_i1030" type="#_x0000_t75" style="width:7in;height:624pt" o:ole="">
            <v:imagedata r:id="rId30" o:title=""/>
          </v:shape>
          <o:OLEObject Type="Embed" ProgID="Visio.Drawing.15" ShapeID="_x0000_i1030" DrawAspect="Content" ObjectID="_1682515037" r:id="rId31"/>
        </w:object>
      </w:r>
    </w:p>
    <w:p w14:paraId="225CBC48" w14:textId="77777777" w:rsidR="004D3573" w:rsidRPr="00AF1A82" w:rsidRDefault="004D3573" w:rsidP="00197A8E">
      <w:pPr>
        <w:rPr>
          <w:rFonts w:ascii="標楷體" w:eastAsia="標楷體" w:hAnsi="標楷體"/>
          <w:lang w:val="x-none"/>
        </w:rPr>
      </w:pPr>
    </w:p>
    <w:p w14:paraId="5AAFE4FB" w14:textId="77777777" w:rsidR="00E80F6A" w:rsidRPr="00FD68B3" w:rsidRDefault="00430772" w:rsidP="005062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D68B3">
        <w:rPr>
          <w:rFonts w:ascii="標楷體" w:eastAsia="標楷體" w:hAnsi="標楷體"/>
          <w:lang w:val="x-none"/>
        </w:rPr>
        <w:br w:type="page"/>
      </w:r>
      <w:proofErr w:type="spellStart"/>
      <w:r w:rsidR="00293AAB"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法催紀錄</w:t>
      </w:r>
      <w:r w:rsidR="00E80F6A"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t>作業</w:t>
      </w:r>
      <w:proofErr w:type="spellEnd"/>
    </w:p>
    <w:p w14:paraId="28F04E52" w14:textId="77777777" w:rsidR="00293AAB" w:rsidRPr="00AF1A82" w:rsidRDefault="00C302FF" w:rsidP="00293AAB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object w:dxaOrig="10825" w:dyaOrig="13332" w14:anchorId="002E64D7">
          <v:shape id="_x0000_i1031" type="#_x0000_t75" style="width:508.8pt;height:630.6pt" o:ole="">
            <v:imagedata r:id="rId32" o:title=""/>
          </v:shape>
          <o:OLEObject Type="Embed" ProgID="Visio.Drawing.15" ShapeID="_x0000_i1031" DrawAspect="Content" ObjectID="_1682515038" r:id="rId33"/>
        </w:object>
      </w:r>
    </w:p>
    <w:p w14:paraId="25F9712A" w14:textId="77777777" w:rsidR="00C302FF" w:rsidRPr="00AF1A82" w:rsidRDefault="0098092C" w:rsidP="00C302FF">
      <w:pPr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20"/>
        </w:rPr>
        <w:br w:type="page"/>
      </w:r>
      <w:proofErr w:type="gramStart"/>
      <w:r w:rsidR="00C302FF" w:rsidRPr="00AF1A82">
        <w:rPr>
          <w:rFonts w:ascii="標楷體" w:eastAsia="標楷體" w:hAnsi="標楷體" w:hint="eastAsia"/>
          <w:sz w:val="32"/>
          <w:szCs w:val="32"/>
        </w:rPr>
        <w:lastRenderedPageBreak/>
        <w:t>法催紀錄</w:t>
      </w:r>
      <w:proofErr w:type="gramEnd"/>
      <w:r w:rsidR="00C302FF" w:rsidRPr="00AF1A82">
        <w:rPr>
          <w:rFonts w:ascii="標楷體" w:eastAsia="標楷體" w:hAnsi="標楷體" w:hint="eastAsia"/>
          <w:sz w:val="32"/>
          <w:szCs w:val="32"/>
        </w:rPr>
        <w:t>作業</w:t>
      </w:r>
    </w:p>
    <w:p w14:paraId="6D7715C6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一、提供催收人員及法務人員登載[電催]、[</w:t>
      </w:r>
      <w:proofErr w:type="gramStart"/>
      <w:r w:rsidRPr="00AF1A82">
        <w:rPr>
          <w:rFonts w:ascii="標楷體" w:eastAsia="標楷體" w:hAnsi="標楷體" w:hint="eastAsia"/>
        </w:rPr>
        <w:t>面催</w:t>
      </w:r>
      <w:proofErr w:type="gramEnd"/>
      <w:r w:rsidRPr="00AF1A82">
        <w:rPr>
          <w:rFonts w:ascii="標楷體" w:eastAsia="標楷體" w:hAnsi="標楷體" w:hint="eastAsia"/>
        </w:rPr>
        <w:t>]、[函催]及[法務進度]等記錄。</w:t>
      </w:r>
    </w:p>
    <w:p w14:paraId="0C8B2BA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二、含[函證列印]功能。</w:t>
      </w:r>
    </w:p>
    <w:p w14:paraId="5215FCD5" w14:textId="77777777" w:rsidR="00DD70B1" w:rsidRPr="00AF1A82" w:rsidRDefault="00DD70B1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勾選列印催</w:t>
      </w:r>
      <w:proofErr w:type="gramStart"/>
      <w:r w:rsidRPr="00AF1A82">
        <w:rPr>
          <w:rFonts w:ascii="標楷體" w:eastAsia="標楷體" w:hAnsi="標楷體" w:hint="eastAsia"/>
        </w:rPr>
        <w:t>繳函時會併</w:t>
      </w:r>
      <w:proofErr w:type="gramEnd"/>
      <w:r w:rsidRPr="00AF1A82">
        <w:rPr>
          <w:rFonts w:ascii="標楷體" w:eastAsia="標楷體" w:hAnsi="標楷體" w:hint="eastAsia"/>
        </w:rPr>
        <w:t>同產出同一擔保品項下的其他戶號-額度的</w:t>
      </w:r>
      <w:proofErr w:type="gramStart"/>
      <w:r w:rsidRPr="00AF1A82">
        <w:rPr>
          <w:rFonts w:ascii="標楷體" w:eastAsia="標楷體" w:hAnsi="標楷體" w:hint="eastAsia"/>
        </w:rPr>
        <w:t>催繳函</w:t>
      </w:r>
      <w:proofErr w:type="gramEnd"/>
      <w:r w:rsidRPr="00AF1A82">
        <w:rPr>
          <w:rFonts w:ascii="標楷體" w:eastAsia="標楷體" w:hAnsi="標楷體" w:hint="eastAsia"/>
        </w:rPr>
        <w:t>，實際是否寄送由</w:t>
      </w:r>
      <w:r w:rsidR="00F050A5">
        <w:rPr>
          <w:rFonts w:ascii="標楷體" w:eastAsia="標楷體" w:hAnsi="標楷體" w:hint="eastAsia"/>
        </w:rPr>
        <w:t>經辦</w:t>
      </w:r>
      <w:r w:rsidRPr="00AF1A82">
        <w:rPr>
          <w:rFonts w:ascii="標楷體" w:eastAsia="標楷體" w:hAnsi="標楷體" w:hint="eastAsia"/>
        </w:rPr>
        <w:t>自行處理。</w:t>
      </w:r>
    </w:p>
    <w:p w14:paraId="30915172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三、含[提醒事項]到期提醒功能。</w:t>
      </w:r>
    </w:p>
    <w:p w14:paraId="51EE42A0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</w:rPr>
        <w:tab/>
        <w:t>提醒事項已到期未解除，顯示[提醒]按鈕，連結提醒事項查詢。</w:t>
      </w:r>
    </w:p>
    <w:p w14:paraId="3C7EE78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四、含&lt;放款&gt;、&lt;</w:t>
      </w:r>
      <w:proofErr w:type="gramStart"/>
      <w:r w:rsidRPr="00AF1A82">
        <w:rPr>
          <w:rFonts w:ascii="標楷體" w:eastAsia="標楷體" w:hAnsi="標楷體" w:hint="eastAsia"/>
        </w:rPr>
        <w:t>債協</w:t>
      </w:r>
      <w:proofErr w:type="gramEnd"/>
      <w:r w:rsidRPr="00AF1A82">
        <w:rPr>
          <w:rFonts w:ascii="標楷體" w:eastAsia="標楷體" w:hAnsi="標楷體" w:hint="eastAsia"/>
        </w:rPr>
        <w:t xml:space="preserve">&gt;等案件來源。   </w:t>
      </w:r>
    </w:p>
    <w:p w14:paraId="6B84824D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1.</w:t>
      </w:r>
      <w:r w:rsidR="00DD70B1" w:rsidRPr="00AF1A82">
        <w:rPr>
          <w:rFonts w:ascii="標楷體" w:eastAsia="標楷體" w:hAnsi="標楷體" w:hint="eastAsia"/>
        </w:rPr>
        <w:t>依篩選條件列出所有逾期戶的戶號-額度(同一擔保品項下，只顯示嚴重等級最高者)，自行勾選，進行列印</w:t>
      </w:r>
      <w:proofErr w:type="gramStart"/>
      <w:r w:rsidR="00DD70B1" w:rsidRPr="00AF1A82">
        <w:rPr>
          <w:rFonts w:ascii="標楷體" w:eastAsia="標楷體" w:hAnsi="標楷體" w:hint="eastAsia"/>
        </w:rPr>
        <w:t>催繳函或</w:t>
      </w:r>
      <w:proofErr w:type="gramEnd"/>
      <w:r w:rsidR="00DD70B1" w:rsidRPr="00AF1A82">
        <w:rPr>
          <w:rFonts w:ascii="標楷體" w:eastAsia="標楷體" w:hAnsi="標楷體" w:hint="eastAsia"/>
        </w:rPr>
        <w:t>人工登錄逾催紀錄；嚴重等級依&lt;逾期天數&gt;判斷，再取&lt;額度號碼&gt;小者。</w:t>
      </w:r>
    </w:p>
    <w:p w14:paraId="5587AB86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2.</w:t>
      </w:r>
      <w:r w:rsidR="00DD70B1" w:rsidRPr="00AF1A82">
        <w:rPr>
          <w:rFonts w:ascii="標楷體" w:eastAsia="標楷體" w:hAnsi="標楷體" w:hint="eastAsia"/>
        </w:rPr>
        <w:t>人工登錄逾催紀錄的同時會自動登錄同一擔保品項下的其他戶號-額度的逾催紀錄，一同顯示於登錄單上。</w:t>
      </w:r>
    </w:p>
    <w:p w14:paraId="50CC0EB8" w14:textId="77777777" w:rsidR="00293AAB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3.</w:t>
      </w:r>
      <w:proofErr w:type="gramStart"/>
      <w:r w:rsidR="00DD70B1" w:rsidRPr="00AF1A82">
        <w:rPr>
          <w:rFonts w:ascii="標楷體" w:eastAsia="標楷體" w:hAnsi="標楷體" w:hint="eastAsia"/>
        </w:rPr>
        <w:t>同一戶</w:t>
      </w:r>
      <w:proofErr w:type="gramEnd"/>
      <w:r w:rsidR="00DD70B1" w:rsidRPr="00AF1A82">
        <w:rPr>
          <w:rFonts w:ascii="標楷體" w:eastAsia="標楷體" w:hAnsi="標楷體" w:hint="eastAsia"/>
        </w:rPr>
        <w:t>號-額度下，會因不同擔保品的關聯而有多筆的自動登錄紀錄。</w:t>
      </w:r>
    </w:p>
    <w:p w14:paraId="3F5D76EB" w14:textId="77777777" w:rsidR="002E5768" w:rsidRPr="00AF1A82" w:rsidRDefault="002E5768" w:rsidP="006331D2">
      <w:pPr>
        <w:ind w:left="640" w:hangingChars="200" w:hanging="640"/>
        <w:rPr>
          <w:rFonts w:ascii="標楷體" w:eastAsia="標楷體" w:hAnsi="標楷體"/>
          <w:sz w:val="32"/>
          <w:szCs w:val="20"/>
          <w:lang w:val="x-none" w:eastAsia="x-none"/>
        </w:rPr>
      </w:pPr>
    </w:p>
    <w:p w14:paraId="7FA7F98C" w14:textId="77777777" w:rsidR="0027339D" w:rsidRPr="00AF1A82" w:rsidRDefault="002E5768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  <w:sz w:val="32"/>
          <w:szCs w:val="20"/>
          <w:lang w:val="x-none" w:eastAsia="x-none"/>
        </w:rPr>
        <w:br w:type="page"/>
      </w:r>
      <w:proofErr w:type="spellStart"/>
      <w:r w:rsidR="0027339D"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債務協商作業</w:t>
      </w:r>
      <w:proofErr w:type="spellEnd"/>
    </w:p>
    <w:p w14:paraId="6A1D6A71" w14:textId="77777777" w:rsidR="00430772" w:rsidRPr="00AF1A82" w:rsidRDefault="00430772" w:rsidP="00430772">
      <w:pPr>
        <w:rPr>
          <w:rFonts w:ascii="標楷體" w:eastAsia="標楷體" w:hAnsi="標楷體"/>
        </w:rPr>
      </w:pPr>
    </w:p>
    <w:p w14:paraId="05895130" w14:textId="77777777" w:rsidR="004B4187" w:rsidRDefault="004A49F4" w:rsidP="004B4187">
      <w:r>
        <w:object w:dxaOrig="11593" w:dyaOrig="16008" w14:anchorId="0EDF4248">
          <v:shape id="_x0000_i1032" type="#_x0000_t75" style="width:509.4pt;height:612.6pt" o:ole="">
            <v:imagedata r:id="rId34" o:title=""/>
          </v:shape>
          <o:OLEObject Type="Embed" ProgID="Visio.Drawing.15" ShapeID="_x0000_i1032" DrawAspect="Content" ObjectID="_1682515039" r:id="rId35"/>
        </w:object>
      </w:r>
    </w:p>
    <w:p w14:paraId="7FFC53A2" w14:textId="77777777" w:rsidR="004B4187" w:rsidRDefault="004B4187" w:rsidP="004B4187"/>
    <w:p w14:paraId="0E216CB5" w14:textId="77777777" w:rsidR="004B4187" w:rsidRDefault="004B4187" w:rsidP="004B4187"/>
    <w:p w14:paraId="33542329" w14:textId="77777777" w:rsidR="00C56168" w:rsidRDefault="004A49F4" w:rsidP="004B4187">
      <w:r>
        <w:object w:dxaOrig="11017" w:dyaOrig="16057" w14:anchorId="25FE8426">
          <v:shape id="_x0000_i1033" type="#_x0000_t75" style="width:7in;height:708pt" o:ole="">
            <v:imagedata r:id="rId36" o:title=""/>
          </v:shape>
          <o:OLEObject Type="Embed" ProgID="Visio.Drawing.15" ShapeID="_x0000_i1033" DrawAspect="Content" ObjectID="_1682515040" r:id="rId37"/>
        </w:object>
      </w:r>
    </w:p>
    <w:p w14:paraId="3DD5B9B5" w14:textId="77777777" w:rsidR="004B4187" w:rsidRPr="00AF1A82" w:rsidRDefault="004A49F4" w:rsidP="004B4187">
      <w:pPr>
        <w:rPr>
          <w:rFonts w:ascii="標楷體" w:eastAsia="標楷體" w:hAnsi="標楷體"/>
          <w:sz w:val="32"/>
          <w:szCs w:val="20"/>
        </w:rPr>
      </w:pPr>
      <w:r>
        <w:object w:dxaOrig="11028" w:dyaOrig="16032" w14:anchorId="30206C4B">
          <v:shape id="_x0000_i1034" type="#_x0000_t75" style="width:7in;height:696pt" o:ole="">
            <v:imagedata r:id="rId38" o:title=""/>
          </v:shape>
          <o:OLEObject Type="Embed" ProgID="Visio.Drawing.15" ShapeID="_x0000_i1034" DrawAspect="Content" ObjectID="_1682515041" r:id="rId39"/>
        </w:object>
      </w:r>
    </w:p>
    <w:p w14:paraId="4B42181D" w14:textId="77777777" w:rsidR="00E3011E" w:rsidRPr="00AF1A82" w:rsidRDefault="00E3011E" w:rsidP="00430772">
      <w:pPr>
        <w:rPr>
          <w:rFonts w:ascii="標楷體" w:eastAsia="標楷體" w:hAnsi="標楷體"/>
        </w:rPr>
      </w:pPr>
    </w:p>
    <w:p w14:paraId="41A3F5B0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 w:hint="eastAsia"/>
          <w:sz w:val="32"/>
          <w:szCs w:val="20"/>
        </w:rPr>
        <w:t>債務協商作業</w:t>
      </w:r>
    </w:p>
    <w:p w14:paraId="4A154305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一、提供最大債權、一般債權之債權維護、款項回收等作業功能，其中</w:t>
      </w:r>
    </w:p>
    <w:p w14:paraId="2CB8E7B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1.案件種類，含 1.前置協商2.前置調解3.更生4.清算 </w:t>
      </w:r>
    </w:p>
    <w:p w14:paraId="4C9F1E18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2.債權戶別，含 1.放款戶 2.純保貸戶</w:t>
      </w:r>
    </w:p>
    <w:p w14:paraId="0F524FC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二、債權維護作業 </w:t>
      </w:r>
    </w:p>
    <w:p w14:paraId="63CBE6C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1.依自JCIC取得之債權比例分攤表，建立最大債權、一般債權</w:t>
      </w:r>
    </w:p>
    <w:p w14:paraId="206042F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A.其中一般債權僅建立新壽簽約金額      </w:t>
      </w:r>
    </w:p>
    <w:p w14:paraId="27F506A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B.最大債權需建立各債權機構的簽約金額、比例。</w:t>
      </w:r>
    </w:p>
    <w:p w14:paraId="7E0DB645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2.產出&lt;債權比例分攤資料&gt;並傳送JCIC</w:t>
      </w:r>
    </w:p>
    <w:p w14:paraId="6F166156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3.將JCIC&lt;債權比例分攤資料&gt;匯入維護債權檔</w:t>
      </w:r>
    </w:p>
    <w:p w14:paraId="48A10C37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4.債權機構註銷債權時，執行[債權維護]交易，並執行&lt;債權比例分攤資料&gt;產出及匯入作業</w:t>
      </w:r>
    </w:p>
    <w:p w14:paraId="655E6A14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5.客戶申請延遲繳款時，執行匯入&lt;延遲繳款資料(喘息期)&gt;。</w:t>
      </w:r>
    </w:p>
    <w:p w14:paraId="721861C5" w14:textId="77777777" w:rsidR="00E3011E" w:rsidRPr="00AF1A82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6.執行[債務協商滯繳/應繳明細查詢]，將符合客戶通報毀諾(最大債權)，並執行[債權維護(設定毀諾)]</w:t>
      </w:r>
    </w:p>
    <w:p w14:paraId="2C6BC0F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三、最大債權款項回收作業  </w:t>
      </w:r>
    </w:p>
    <w:p w14:paraId="3CD6D46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1.客戶繳款(匯款轉帳)(9510500+戶號(7))</w:t>
      </w:r>
    </w:p>
    <w:p w14:paraId="189FDD0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[整批入帳作業－檢核]時將不吻合&lt;債權&gt;資料，列為檢核失敗，由人工進行後續處理。</w:t>
      </w:r>
    </w:p>
    <w:p w14:paraId="47EFD67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2.入帳次日執行[L5702 暫收入帳(應注意清單-入帳還款)](保單由人工入帳)</w:t>
      </w:r>
    </w:p>
    <w:p w14:paraId="5703B3E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交易別</w:t>
      </w:r>
    </w:p>
    <w:p w14:paraId="441882FF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0.正常：匯入款＋溢收款 &gt;= 期款</w:t>
      </w:r>
    </w:p>
    <w:p w14:paraId="7B665CA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1.溢繳(預收多期)：匯入款 &gt; 期款 </w:t>
      </w:r>
    </w:p>
    <w:p w14:paraId="20FE7C91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2.短繳：匯入款＋溢收款 &lt; 期款    </w:t>
      </w:r>
    </w:p>
    <w:p w14:paraId="5DFD9C2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3.提前還本：匯入款＋溢收款 &gt;= 5期期款</w:t>
      </w:r>
    </w:p>
    <w:p w14:paraId="655D012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A.扣除本次應繳期款後之餘額，作本金之扣除。                  </w:t>
      </w:r>
    </w:p>
    <w:p w14:paraId="3C010AD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B.期金不變，下次應繳日不變，重算本金扣除後之每期還款本金及利息，剩餘期數減少。</w:t>
      </w:r>
    </w:p>
    <w:p w14:paraId="0F0A526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4.結清：匯入款＋溢收款 &gt;=最後一期期款</w:t>
      </w:r>
    </w:p>
    <w:p w14:paraId="1A08AB1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5.提前清償：匯入款＋溢收款 &gt;= 剩餘期款</w:t>
      </w:r>
    </w:p>
    <w:p w14:paraId="599756A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※入帳訂正需在撥付產擋前，依反向順序訂正</w:t>
      </w:r>
    </w:p>
    <w:p w14:paraId="1DE36C2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3.入帳金額扣除結清退還後全數分配</w:t>
      </w:r>
    </w:p>
    <w:p w14:paraId="38B9E6B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A.新壽放款攤分金額，轉放款暫收。</w:t>
      </w:r>
    </w:p>
    <w:p w14:paraId="4ED4072A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B.撥付其他債權機構款，累積至&lt;撥付設定日期&gt;處理。</w:t>
      </w:r>
    </w:p>
    <w:p w14:paraId="3723C18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C.新壽保單款，人工處理。</w:t>
      </w:r>
    </w:p>
    <w:p w14:paraId="71C5429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D.結清退還款，累積至&lt;提兌日&gt;後處理。 </w:t>
      </w:r>
    </w:p>
    <w:p w14:paraId="3799A607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4.撥付其他債權機構款 </w:t>
      </w:r>
    </w:p>
    <w:p w14:paraId="1C83337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A.依一分、二分(含調解)、更生，分別設定&lt;製檔日&gt;&lt;傳票日&gt;&lt;提兌日&gt;。</w:t>
      </w:r>
    </w:p>
    <w:p w14:paraId="705AE6D3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B.&lt;製檔日&gt;時，執行[最大債權撥付產檔(應注意事項清單)]。</w:t>
      </w:r>
    </w:p>
    <w:p w14:paraId="6A561121" w14:textId="77777777" w:rsidR="00E3011E" w:rsidRPr="00AF1A82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C.&lt;傳票日&gt;時，執行[最大債權撥付出帳(應注意事項清單)]，沖&lt;債協暫收款&gt;、入&lt;銀行存</w:t>
      </w:r>
      <w:r w:rsidRPr="00AF1A82">
        <w:rPr>
          <w:rFonts w:ascii="標楷體" w:eastAsia="標楷體" w:hAnsi="標楷體" w:hint="eastAsia"/>
        </w:rPr>
        <w:lastRenderedPageBreak/>
        <w:t xml:space="preserve">款&gt;、含&lt;應收代收款&gt;。  </w:t>
      </w:r>
    </w:p>
    <w:p w14:paraId="02DC0F29" w14:textId="77777777" w:rsidR="00E3011E" w:rsidRPr="00AF1A82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D.&lt;提兌日&gt;時，執行[最大債權撥付回覆檔檢核(應注意事項清單)]，產生&lt;最大債權撥付回覆檔 (BATCHTX04)&gt;。</w:t>
      </w:r>
    </w:p>
    <w:p w14:paraId="4F3E4826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撥付失敗款退匯匯入&lt;新光放款部暫收款專戶&gt;(匯款轉帳)，後續由人工處理。</w:t>
      </w:r>
    </w:p>
    <w:p w14:paraId="2362B2C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5.結清退還款，&lt;提兌日&gt;後確認退還款處理</w:t>
      </w:r>
    </w:p>
    <w:p w14:paraId="1C702B2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人工進行[暫收款退還]，沖&lt;債協暫收款&gt;、入&lt;銀行存款或其他科目&gt; 。</w:t>
      </w:r>
    </w:p>
    <w:p w14:paraId="1634EC0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</w:t>
      </w:r>
      <w:r w:rsidR="00651610" w:rsidRPr="00AF1A82">
        <w:rPr>
          <w:rFonts w:ascii="標楷體" w:eastAsia="標楷體" w:hAnsi="標楷體" w:hint="eastAsia"/>
        </w:rPr>
        <w:t>6</w:t>
      </w:r>
      <w:r w:rsidRPr="00AF1A82">
        <w:rPr>
          <w:rFonts w:ascii="標楷體" w:eastAsia="標楷體" w:hAnsi="標楷體" w:hint="eastAsia"/>
        </w:rPr>
        <w:t xml:space="preserve">.新壽放款款，月底整批放款入帳 </w:t>
      </w:r>
      <w:r w:rsidR="00D129FE" w:rsidRPr="00AF1A82">
        <w:rPr>
          <w:rFonts w:ascii="標楷體" w:eastAsia="標楷體" w:hAnsi="標楷體" w:hint="eastAsia"/>
        </w:rPr>
        <w:t xml:space="preserve">    </w:t>
      </w:r>
    </w:p>
    <w:p w14:paraId="074FDFD4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A.執行&lt;呆帳收回&gt; </w:t>
      </w:r>
    </w:p>
    <w:p w14:paraId="1E4A713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B.執行&lt;暫收款退還(入其他科目</w:t>
      </w:r>
      <w:r w:rsidR="00D129FE" w:rsidRPr="00AF1A82">
        <w:rPr>
          <w:rFonts w:ascii="標楷體" w:eastAsia="標楷體" w:hAnsi="標楷體" w:hint="eastAsia"/>
        </w:rPr>
        <w:t>)&gt;</w:t>
      </w:r>
    </w:p>
    <w:p w14:paraId="28E6942A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四、一般債權款項回收作業流程</w:t>
      </w:r>
      <w:r w:rsidR="00D129FE" w:rsidRPr="00AF1A82">
        <w:rPr>
          <w:rFonts w:ascii="標楷體" w:eastAsia="標楷體" w:hAnsi="標楷體" w:hint="eastAsia"/>
        </w:rPr>
        <w:t xml:space="preserve"> </w:t>
      </w:r>
    </w:p>
    <w:p w14:paraId="30CEDDC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1.分配款匯入</w:t>
      </w:r>
    </w:p>
    <w:p w14:paraId="0B1F294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整批入帳作業－匯款轉帳(601776前置協商收款專戶</w:t>
      </w:r>
      <w:r w:rsidR="00D129FE" w:rsidRPr="00AF1A82">
        <w:rPr>
          <w:rFonts w:ascii="標楷體" w:eastAsia="標楷體" w:hAnsi="標楷體" w:hint="eastAsia"/>
        </w:rPr>
        <w:t>)</w:t>
      </w:r>
    </w:p>
    <w:p w14:paraId="457F9103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2.一般債權撥付資料檔((BATCHTX02)匯入</w:t>
      </w:r>
    </w:p>
    <w:p w14:paraId="49EB0278" w14:textId="77777777" w:rsidR="00E3011E" w:rsidRPr="00AF1A82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執行[一般債權撥付資料檢核(應注意事項清單)]，產生&lt;一般債權撥付資料回覆檔</w:t>
      </w:r>
      <w:r w:rsidR="00D129FE" w:rsidRPr="00AF1A82">
        <w:rPr>
          <w:rFonts w:ascii="標楷體" w:eastAsia="標楷體" w:hAnsi="標楷體" w:hint="eastAsia"/>
        </w:rPr>
        <w:t>(BATCHTX03)&gt;</w:t>
      </w:r>
    </w:p>
    <w:p w14:paraId="57CAA263" w14:textId="77777777" w:rsidR="00E3011E" w:rsidRPr="00AF1A82" w:rsidRDefault="00E3011E" w:rsidP="00DC7571">
      <w:pPr>
        <w:ind w:left="600" w:hangingChars="250" w:hanging="60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3.回應代碼=4001(成功)，執行[暫收入帳(應注意事項清單)，將&lt;前置協商收款專戶款&gt;轉&lt;客戶</w:t>
      </w:r>
      <w:r w:rsidR="00D129FE" w:rsidRPr="00AF1A82">
        <w:rPr>
          <w:rFonts w:ascii="標楷體" w:eastAsia="標楷體" w:hAnsi="標楷體" w:hint="eastAsia"/>
        </w:rPr>
        <w:t xml:space="preserve">　　　</w:t>
      </w:r>
      <w:r w:rsidRPr="00AF1A82">
        <w:rPr>
          <w:rFonts w:ascii="標楷體" w:eastAsia="標楷體" w:hAnsi="標楷體" w:hint="eastAsia"/>
        </w:rPr>
        <w:t>暫收</w:t>
      </w:r>
      <w:r w:rsidR="00BB7F33" w:rsidRPr="00AF1A82">
        <w:rPr>
          <w:rFonts w:ascii="標楷體" w:eastAsia="標楷體" w:hAnsi="標楷體" w:hint="eastAsia"/>
        </w:rPr>
        <w:t>&gt;</w:t>
      </w:r>
    </w:p>
    <w:p w14:paraId="13C4A648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4.回應代碼&lt;&gt;4001(失敗)，人工執行[暫收款退還(款項匯回給最大債權)]</w:t>
      </w:r>
    </w:p>
    <w:p w14:paraId="7A2BC45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5.月底整批放款入帳  </w:t>
      </w:r>
    </w:p>
    <w:p w14:paraId="7C190411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</w:t>
      </w:r>
      <w:r w:rsidRPr="00AF1A82">
        <w:rPr>
          <w:rFonts w:ascii="標楷體" w:eastAsia="標楷體" w:hAnsi="標楷體" w:hint="eastAsia"/>
        </w:rPr>
        <w:t xml:space="preserve"> A.執行&lt;呆帳收回&gt; </w:t>
      </w:r>
    </w:p>
    <w:p w14:paraId="66BDE9BF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B.執行&lt;暫收款退還(入其他科目)&gt;</w:t>
      </w:r>
    </w:p>
    <w:p w14:paraId="1EBD420B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      </w:t>
      </w:r>
    </w:p>
    <w:p w14:paraId="453096D9" w14:textId="77777777" w:rsidR="00C114CF" w:rsidRPr="008C2D8C" w:rsidRDefault="00C114CF" w:rsidP="00C114CF">
      <w:pPr>
        <w:rPr>
          <w:ins w:id="53" w:author="st1" w:date="2020-05-25T09:26:00Z"/>
          <w:rFonts w:ascii="標楷體" w:eastAsia="標楷體" w:hAnsi="標楷體"/>
        </w:rPr>
      </w:pPr>
    </w:p>
    <w:p w14:paraId="7417EAD4" w14:textId="5014EF0F" w:rsidR="00C114CF" w:rsidRDefault="00C114CF">
      <w:pPr>
        <w:rPr>
          <w:ins w:id="54" w:author="st1" w:date="2020-05-25T09:26:00Z"/>
          <w:rFonts w:ascii="標楷體" w:eastAsia="標楷體" w:hAnsi="標楷體"/>
        </w:rPr>
        <w:pPrChange w:id="55" w:author="st1" w:date="2020-05-25T09:27:00Z">
          <w:pPr>
            <w:pStyle w:val="af9"/>
            <w:numPr>
              <w:numId w:val="17"/>
            </w:numPr>
            <w:ind w:leftChars="0" w:hanging="480"/>
          </w:pPr>
        </w:pPrChange>
      </w:pPr>
      <w:ins w:id="56" w:author="st1" w:date="2020-05-25T09:27:00Z">
        <w:r>
          <w:rPr>
            <w:rFonts w:ascii="標楷體" w:eastAsia="標楷體" w:hAnsi="標楷體" w:hint="eastAsia"/>
          </w:rPr>
          <w:t>五、</w:t>
        </w:r>
      </w:ins>
      <w:ins w:id="57" w:author="st1" w:date="2020-05-25T09:26:00Z">
        <w:r>
          <w:rPr>
            <w:rFonts w:ascii="標楷體" w:eastAsia="標楷體" w:hAnsi="標楷體" w:hint="eastAsia"/>
          </w:rPr>
          <w:t>最大債權</w:t>
        </w:r>
        <w:r w:rsidRPr="008C2D8C">
          <w:rPr>
            <w:rFonts w:ascii="標楷體" w:eastAsia="標楷體" w:hAnsi="標楷體" w:hint="eastAsia"/>
          </w:rPr>
          <w:t>—帳務處理</w:t>
        </w:r>
      </w:ins>
    </w:p>
    <w:p w14:paraId="5498CBB6" w14:textId="77777777" w:rsidR="00C114CF" w:rsidRDefault="00C114CF" w:rsidP="00C114CF">
      <w:pPr>
        <w:pStyle w:val="af9"/>
        <w:ind w:leftChars="0"/>
        <w:rPr>
          <w:ins w:id="58" w:author="st1" w:date="2020-05-25T09:26:00Z"/>
          <w:rFonts w:ascii="標楷體" w:eastAsia="標楷體" w:hAnsi="標楷體"/>
        </w:rPr>
      </w:pPr>
    </w:p>
    <w:p w14:paraId="04CBF956" w14:textId="77777777" w:rsidR="00C114CF" w:rsidRDefault="00C114CF" w:rsidP="00C114CF">
      <w:pPr>
        <w:pStyle w:val="af9"/>
        <w:ind w:leftChars="0"/>
        <w:rPr>
          <w:ins w:id="59" w:author="st1" w:date="2020-05-25T09:26:00Z"/>
          <w:rFonts w:ascii="標楷體" w:eastAsia="標楷體" w:hAnsi="標楷體"/>
        </w:rPr>
      </w:pPr>
      <w:ins w:id="60" w:author="st1" w:date="2020-05-25T09:26:00Z">
        <w:r w:rsidRPr="008C2D8C">
          <w:rPr>
            <w:rFonts w:ascii="標楷體" w:eastAsia="標楷體" w:hAnsi="標楷體" w:hint="eastAsia"/>
          </w:rPr>
          <w:t>暫收款—</w:t>
        </w:r>
        <w:r>
          <w:rPr>
            <w:rFonts w:ascii="標楷體" w:eastAsia="標楷體" w:hAnsi="標楷體" w:hint="eastAsia"/>
          </w:rPr>
          <w:t>債協科目</w:t>
        </w:r>
      </w:ins>
    </w:p>
    <w:p w14:paraId="20290128" w14:textId="684A4A71" w:rsidR="00C114CF" w:rsidRPr="007243B6" w:rsidRDefault="006E7F8F" w:rsidP="00C114CF">
      <w:pPr>
        <w:pStyle w:val="af9"/>
        <w:rPr>
          <w:ins w:id="61" w:author="st1" w:date="2020-05-25T09:26:00Z"/>
          <w:rFonts w:ascii="標楷體" w:eastAsia="標楷體" w:hAnsi="標楷體"/>
        </w:rPr>
      </w:pPr>
      <w:ins w:id="62" w:author="st1" w:date="2020-05-25T10:13:00Z">
        <w:r>
          <w:rPr>
            <w:rFonts w:ascii="標楷體" w:eastAsia="標楷體" w:hAnsi="標楷體" w:hint="eastAsia"/>
          </w:rPr>
          <w:t xml:space="preserve">  </w:t>
        </w:r>
      </w:ins>
      <w:ins w:id="63" w:author="st1" w:date="2020-05-25T09:26:00Z">
        <w:r w:rsidR="00C114CF">
          <w:rPr>
            <w:rFonts w:ascii="標楷體" w:eastAsia="標楷體" w:hAnsi="標楷體" w:hint="eastAsia"/>
          </w:rPr>
          <w:t xml:space="preserve">債協 </w:t>
        </w:r>
        <w:r w:rsidR="00C114CF" w:rsidRPr="007243B6">
          <w:rPr>
            <w:rFonts w:ascii="標楷體" w:eastAsia="標楷體" w:hAnsi="標楷體" w:hint="eastAsia"/>
          </w:rPr>
          <w:t xml:space="preserve">20232180暫收及待結轉帳項-債權協商    </w:t>
        </w:r>
      </w:ins>
    </w:p>
    <w:p w14:paraId="601E15C0" w14:textId="259B5C77" w:rsidR="00C114CF" w:rsidRPr="007243B6" w:rsidRDefault="006E7F8F" w:rsidP="00C114CF">
      <w:pPr>
        <w:pStyle w:val="af9"/>
        <w:rPr>
          <w:ins w:id="64" w:author="st1" w:date="2020-05-25T09:26:00Z"/>
          <w:rFonts w:ascii="標楷體" w:eastAsia="標楷體" w:hAnsi="標楷體"/>
        </w:rPr>
      </w:pPr>
      <w:ins w:id="65" w:author="st1" w:date="2020-05-25T10:13:00Z">
        <w:r>
          <w:rPr>
            <w:rFonts w:ascii="標楷體" w:eastAsia="標楷體" w:hAnsi="標楷體" w:hint="eastAsia"/>
          </w:rPr>
          <w:t xml:space="preserve">  </w:t>
        </w:r>
      </w:ins>
      <w:ins w:id="66" w:author="st1" w:date="2020-05-25T09:26:00Z">
        <w:r w:rsidR="00C114CF">
          <w:rPr>
            <w:rFonts w:ascii="標楷體" w:eastAsia="標楷體" w:hAnsi="標楷體" w:hint="eastAsia"/>
          </w:rPr>
          <w:t xml:space="preserve">調解 </w:t>
        </w:r>
        <w:r w:rsidR="00C114CF" w:rsidRPr="007243B6">
          <w:rPr>
            <w:rFonts w:ascii="標楷體" w:eastAsia="標楷體" w:hAnsi="標楷體" w:hint="eastAsia"/>
          </w:rPr>
          <w:t>20232182暫收及待結轉帳項-前置調解</w:t>
        </w:r>
      </w:ins>
    </w:p>
    <w:p w14:paraId="7D3545C1" w14:textId="11E4753B" w:rsidR="00C114CF" w:rsidRDefault="006E7F8F" w:rsidP="00C114CF">
      <w:pPr>
        <w:pStyle w:val="af9"/>
        <w:ind w:leftChars="0"/>
        <w:rPr>
          <w:ins w:id="67" w:author="st1" w:date="2020-05-25T09:26:00Z"/>
          <w:rFonts w:ascii="標楷體" w:eastAsia="標楷體" w:hAnsi="標楷體"/>
        </w:rPr>
      </w:pPr>
      <w:ins w:id="68" w:author="st1" w:date="2020-05-25T10:13:00Z">
        <w:r>
          <w:rPr>
            <w:rFonts w:ascii="標楷體" w:eastAsia="標楷體" w:hAnsi="標楷體" w:hint="eastAsia"/>
          </w:rPr>
          <w:t xml:space="preserve">  </w:t>
        </w:r>
      </w:ins>
      <w:ins w:id="69" w:author="st1" w:date="2020-05-25T09:26:00Z">
        <w:r w:rsidR="00C114CF">
          <w:rPr>
            <w:rFonts w:ascii="標楷體" w:eastAsia="標楷體" w:hAnsi="標楷體" w:hint="eastAsia"/>
          </w:rPr>
          <w:t>更生</w:t>
        </w:r>
        <w:r w:rsidR="00C114CF" w:rsidRPr="007243B6">
          <w:rPr>
            <w:rFonts w:ascii="標楷體" w:eastAsia="標楷體" w:hAnsi="標楷體" w:hint="eastAsia"/>
          </w:rPr>
          <w:t xml:space="preserve"> 20232181暫收及待結轉帳項-更生統一收付   </w:t>
        </w:r>
      </w:ins>
    </w:p>
    <w:p w14:paraId="7FC2099A" w14:textId="131518BB" w:rsidR="00C114CF" w:rsidRDefault="006E7F8F" w:rsidP="00C114CF">
      <w:pPr>
        <w:pStyle w:val="af9"/>
        <w:ind w:leftChars="150" w:left="360"/>
        <w:rPr>
          <w:ins w:id="70" w:author="st1" w:date="2020-05-25T10:13:00Z"/>
          <w:rFonts w:ascii="標楷體" w:eastAsia="標楷體" w:hAnsi="標楷體"/>
          <w:color w:val="FF0000"/>
        </w:rPr>
      </w:pPr>
      <w:ins w:id="71" w:author="st1" w:date="2020-05-25T10:13:00Z">
        <w:r>
          <w:rPr>
            <w:rFonts w:ascii="標楷體" w:eastAsia="標楷體" w:hAnsi="標楷體" w:hint="eastAsia"/>
          </w:rPr>
          <w:t xml:space="preserve">  </w:t>
        </w:r>
      </w:ins>
      <w:ins w:id="72" w:author="st1" w:date="2020-05-25T09:26:00Z">
        <w:r w:rsidR="00C114CF">
          <w:rPr>
            <w:rFonts w:ascii="標楷體" w:eastAsia="標楷體" w:hAnsi="標楷體" w:hint="eastAsia"/>
          </w:rPr>
          <w:t xml:space="preserve"> 清算 </w:t>
        </w:r>
        <w:r w:rsidR="00C114CF" w:rsidRPr="005E010D">
          <w:rPr>
            <w:rFonts w:ascii="標楷體" w:eastAsia="標楷體" w:hAnsi="標楷體" w:hint="eastAsia"/>
            <w:color w:val="FF0000"/>
          </w:rPr>
          <w:t>目前未定(無案件)</w:t>
        </w:r>
      </w:ins>
      <w:ins w:id="73" w:author="st1" w:date="2020-05-25T09:28:00Z">
        <w:r w:rsidR="00C114CF">
          <w:rPr>
            <w:rFonts w:ascii="標楷體" w:eastAsia="標楷體" w:hAnsi="標楷體" w:hint="eastAsia"/>
            <w:color w:val="FF0000"/>
          </w:rPr>
          <w:t>-</w:t>
        </w:r>
        <w:r w:rsidR="00C114CF" w:rsidRPr="00C114CF">
          <w:rPr>
            <w:rFonts w:ascii="標楷體" w:eastAsia="標楷體" w:hAnsi="標楷體"/>
            <w:color w:val="FF0000"/>
          </w:rPr>
          <w:t>&gt;</w:t>
        </w:r>
        <w:r w:rsidR="00C114CF" w:rsidRPr="00C114CF">
          <w:rPr>
            <w:rFonts w:ascii="標楷體" w:eastAsia="標楷體" w:hAnsi="標楷體" w:hint="eastAsia"/>
            <w:color w:val="FF0000"/>
          </w:rPr>
          <w:t>暫訂與</w:t>
        </w:r>
        <w:r w:rsidR="00C114CF" w:rsidRPr="00C114CF">
          <w:rPr>
            <w:rFonts w:ascii="標楷體" w:eastAsia="標楷體" w:hAnsi="標楷體" w:hint="eastAsia"/>
            <w:color w:val="FF0000"/>
            <w:rPrChange w:id="74" w:author="st1" w:date="2020-05-25T09:28:00Z">
              <w:rPr>
                <w:rFonts w:ascii="標楷體" w:eastAsia="標楷體" w:hAnsi="標楷體" w:hint="eastAsia"/>
              </w:rPr>
            </w:rPrChange>
          </w:rPr>
          <w:t>更生相同</w:t>
        </w:r>
      </w:ins>
    </w:p>
    <w:p w14:paraId="2B6267F8" w14:textId="40F66179" w:rsidR="006E7F8F" w:rsidRDefault="00F06233" w:rsidP="00C114CF">
      <w:pPr>
        <w:pStyle w:val="af9"/>
        <w:ind w:leftChars="150" w:left="360"/>
        <w:rPr>
          <w:ins w:id="75" w:author="st1" w:date="2020-05-25T10:14:00Z"/>
          <w:rFonts w:ascii="標楷體" w:eastAsia="標楷體" w:hAnsi="標楷體"/>
        </w:rPr>
      </w:pPr>
      <w:ins w:id="76" w:author="st1" w:date="2020-05-25T10:14:00Z">
        <w:r>
          <w:rPr>
            <w:rFonts w:ascii="標楷體" w:eastAsia="標楷體" w:hAnsi="標楷體" w:hint="eastAsia"/>
            <w:color w:val="FF0000"/>
          </w:rPr>
          <w:t xml:space="preserve"> </w:t>
        </w:r>
      </w:ins>
      <w:ins w:id="77" w:author="st1" w:date="2020-05-25T10:13:00Z">
        <w:r w:rsidR="006E7F8F" w:rsidRPr="006E7F8F">
          <w:rPr>
            <w:rFonts w:ascii="標楷體" w:eastAsia="標楷體" w:hAnsi="標楷體" w:hint="eastAsia"/>
            <w:color w:val="FF0000"/>
          </w:rPr>
          <w:t>應付代收款</w:t>
        </w:r>
      </w:ins>
      <w:ins w:id="78" w:author="st1" w:date="2020-05-25T10:14:00Z">
        <w:r w:rsidR="006E7F8F">
          <w:rPr>
            <w:rFonts w:ascii="標楷體" w:eastAsia="標楷體" w:hAnsi="標楷體" w:hint="eastAsia"/>
          </w:rPr>
          <w:t>科目</w:t>
        </w:r>
      </w:ins>
    </w:p>
    <w:p w14:paraId="47063F51" w14:textId="6C0BCE1F" w:rsidR="00F06233" w:rsidRDefault="00F06233">
      <w:pPr>
        <w:pStyle w:val="af9"/>
        <w:ind w:leftChars="300" w:left="720"/>
        <w:rPr>
          <w:ins w:id="79" w:author="st1" w:date="2020-05-25T10:14:00Z"/>
          <w:rFonts w:ascii="標楷體" w:eastAsia="標楷體" w:hAnsi="標楷體"/>
        </w:rPr>
        <w:pPrChange w:id="80" w:author="st1" w:date="2020-05-25T10:15:00Z">
          <w:pPr>
            <w:pStyle w:val="af9"/>
            <w:ind w:leftChars="150" w:left="360"/>
          </w:pPr>
        </w:pPrChange>
      </w:pPr>
      <w:bookmarkStart w:id="81" w:name="_Hlk41294051"/>
      <w:ins w:id="82" w:author="st1" w:date="2020-05-25T10:14:00Z">
        <w:r w:rsidRPr="005705DA">
          <w:rPr>
            <w:rFonts w:ascii="標楷體" w:eastAsia="標楷體" w:hAnsi="標楷體" w:hint="eastAsia"/>
            <w:rPrChange w:id="83" w:author="st1" w:date="2020-05-25T10:14:00Z">
              <w:rPr>
                <w:rFonts w:ascii="標楷體" w:eastAsia="標楷體" w:hAnsi="標楷體" w:cs="新細明體" w:hint="eastAsia"/>
                <w:kern w:val="0"/>
                <w:sz w:val="20"/>
                <w:szCs w:val="20"/>
              </w:rPr>
            </w:rPrChange>
          </w:rPr>
          <w:t>應付代收款</w:t>
        </w:r>
        <w:bookmarkEnd w:id="81"/>
        <w:r w:rsidRPr="005705DA">
          <w:rPr>
            <w:rFonts w:ascii="標楷體" w:eastAsia="標楷體" w:hAnsi="標楷體" w:hint="eastAsia"/>
            <w:rPrChange w:id="84" w:author="st1" w:date="2020-05-25T10:14:00Z">
              <w:rPr>
                <w:rFonts w:ascii="標楷體" w:eastAsia="標楷體" w:hAnsi="標楷體" w:cs="新細明體" w:hint="eastAsia"/>
                <w:kern w:val="0"/>
                <w:sz w:val="20"/>
                <w:szCs w:val="20"/>
              </w:rPr>
            </w:rPrChange>
          </w:rPr>
          <w:t>－債權協商</w:t>
        </w:r>
      </w:ins>
    </w:p>
    <w:p w14:paraId="49CEF770" w14:textId="5B041A97" w:rsidR="00F06233" w:rsidRDefault="00F06233">
      <w:pPr>
        <w:pStyle w:val="af9"/>
        <w:ind w:leftChars="300" w:left="720"/>
        <w:rPr>
          <w:ins w:id="85" w:author="st1" w:date="2020-05-25T10:14:00Z"/>
          <w:rFonts w:ascii="標楷體" w:eastAsia="標楷體" w:hAnsi="標楷體"/>
        </w:rPr>
        <w:pPrChange w:id="86" w:author="st1" w:date="2020-05-25T10:15:00Z">
          <w:pPr>
            <w:pStyle w:val="af9"/>
            <w:ind w:leftChars="150" w:left="360"/>
          </w:pPr>
        </w:pPrChange>
      </w:pPr>
      <w:ins w:id="87" w:author="st1" w:date="2020-05-25T10:14:00Z">
        <w:r w:rsidRPr="005705DA">
          <w:rPr>
            <w:rFonts w:ascii="標楷體" w:eastAsia="標楷體" w:hAnsi="標楷體" w:hint="eastAsia"/>
            <w:rPrChange w:id="88" w:author="st1" w:date="2020-05-25T10:14:00Z">
              <w:rPr>
                <w:rFonts w:ascii="標楷體" w:eastAsia="標楷體" w:hAnsi="標楷體" w:cs="新細明體" w:hint="eastAsia"/>
                <w:kern w:val="0"/>
                <w:sz w:val="20"/>
                <w:szCs w:val="20"/>
              </w:rPr>
            </w:rPrChange>
          </w:rPr>
          <w:t>應付代收款－更生統一收付</w:t>
        </w:r>
      </w:ins>
    </w:p>
    <w:p w14:paraId="32B9E8D6" w14:textId="7CDB9C97" w:rsidR="00F06233" w:rsidRPr="005705DA" w:rsidRDefault="00F06233">
      <w:pPr>
        <w:pStyle w:val="af9"/>
        <w:ind w:leftChars="300" w:left="720"/>
        <w:rPr>
          <w:ins w:id="89" w:author="st1" w:date="2020-05-25T10:13:00Z"/>
          <w:rFonts w:ascii="標楷體" w:eastAsia="標楷體" w:hAnsi="標楷體"/>
          <w:rPrChange w:id="90" w:author="st1" w:date="2020-05-25T10:14:00Z">
            <w:rPr>
              <w:ins w:id="91" w:author="st1" w:date="2020-05-25T10:13:00Z"/>
              <w:rFonts w:ascii="標楷體" w:eastAsia="標楷體" w:hAnsi="標楷體"/>
              <w:color w:val="FF0000"/>
            </w:rPr>
          </w:rPrChange>
        </w:rPr>
        <w:pPrChange w:id="92" w:author="st1" w:date="2020-05-25T10:15:00Z">
          <w:pPr>
            <w:pStyle w:val="af9"/>
            <w:ind w:leftChars="150" w:left="360"/>
          </w:pPr>
        </w:pPrChange>
      </w:pPr>
      <w:ins w:id="93" w:author="st1" w:date="2020-05-25T10:14:00Z">
        <w:r w:rsidRPr="005705DA">
          <w:rPr>
            <w:rFonts w:ascii="標楷體" w:eastAsia="標楷體" w:hAnsi="標楷體" w:hint="eastAsia"/>
            <w:rPrChange w:id="94" w:author="st1" w:date="2020-05-25T10:14:00Z">
              <w:rPr>
                <w:rFonts w:ascii="標楷體" w:eastAsia="標楷體" w:hAnsi="標楷體" w:cs="新細明體" w:hint="eastAsia"/>
                <w:kern w:val="0"/>
                <w:sz w:val="20"/>
                <w:szCs w:val="20"/>
              </w:rPr>
            </w:rPrChange>
          </w:rPr>
          <w:t>應付代收款－前置調解</w:t>
        </w:r>
      </w:ins>
    </w:p>
    <w:p w14:paraId="57EB53BA" w14:textId="77777777" w:rsidR="006E7F8F" w:rsidRDefault="006E7F8F" w:rsidP="00C114CF">
      <w:pPr>
        <w:pStyle w:val="af9"/>
        <w:ind w:leftChars="150" w:left="360"/>
        <w:rPr>
          <w:ins w:id="95" w:author="st1" w:date="2020-05-25T09:26:00Z"/>
          <w:rFonts w:ascii="標楷體" w:eastAsia="標楷體" w:hAnsi="標楷體"/>
        </w:rPr>
      </w:pPr>
    </w:p>
    <w:p w14:paraId="51F748F6" w14:textId="77777777" w:rsidR="00C114CF" w:rsidRPr="00164491" w:rsidRDefault="00C114CF" w:rsidP="00C114CF">
      <w:pPr>
        <w:pStyle w:val="af9"/>
        <w:ind w:leftChars="0"/>
        <w:rPr>
          <w:ins w:id="96" w:author="st1" w:date="2020-05-25T09:26:00Z"/>
          <w:rFonts w:ascii="標楷體" w:eastAsia="標楷體" w:hAnsi="標楷體"/>
        </w:rPr>
      </w:pPr>
    </w:p>
    <w:p w14:paraId="16B6F47D" w14:textId="77777777" w:rsidR="00C114CF" w:rsidRDefault="00C114CF" w:rsidP="00C114CF">
      <w:pPr>
        <w:pStyle w:val="af9"/>
        <w:numPr>
          <w:ilvl w:val="0"/>
          <w:numId w:val="18"/>
        </w:numPr>
        <w:ind w:leftChars="0"/>
        <w:rPr>
          <w:ins w:id="97" w:author="st1" w:date="2020-05-25T09:26:00Z"/>
          <w:rFonts w:ascii="標楷體" w:eastAsia="標楷體" w:hAnsi="標楷體"/>
        </w:rPr>
      </w:pPr>
      <w:ins w:id="98" w:author="st1" w:date="2020-05-25T09:26:00Z">
        <w:r>
          <w:rPr>
            <w:rFonts w:ascii="標楷體" w:eastAsia="標楷體" w:hAnsi="標楷體" w:hint="eastAsia"/>
          </w:rPr>
          <w:t>客戶</w:t>
        </w:r>
        <w:r w:rsidRPr="008C2D8C">
          <w:rPr>
            <w:rFonts w:ascii="標楷體" w:eastAsia="標楷體" w:hAnsi="標楷體" w:hint="eastAsia"/>
          </w:rPr>
          <w:t>繳款(</w:t>
        </w:r>
        <w:r w:rsidRPr="003144ED">
          <w:rPr>
            <w:rFonts w:ascii="標楷體" w:eastAsia="標楷體" w:hAnsi="標楷體" w:hint="eastAsia"/>
          </w:rPr>
          <w:t>整批入帳作業</w:t>
        </w:r>
        <w:r w:rsidRPr="00DD394E">
          <w:rPr>
            <w:rFonts w:ascii="標楷體" w:eastAsia="標楷體" w:hAnsi="標楷體" w:hint="eastAsia"/>
          </w:rPr>
          <w:t>－</w:t>
        </w:r>
        <w:r w:rsidRPr="008C2D8C">
          <w:rPr>
            <w:rFonts w:ascii="標楷體" w:eastAsia="標楷體" w:hAnsi="標楷體" w:hint="eastAsia"/>
          </w:rPr>
          <w:t>匯款轉帳)</w:t>
        </w:r>
        <w:r w:rsidRPr="00BF2BA0">
          <w:rPr>
            <w:rFonts w:ascii="標楷體" w:eastAsia="標楷體" w:hAnsi="標楷體" w:hint="eastAsia"/>
          </w:rPr>
          <w:t xml:space="preserve"> </w:t>
        </w:r>
      </w:ins>
    </w:p>
    <w:p w14:paraId="03CE2134" w14:textId="77777777" w:rsidR="00C114CF" w:rsidRPr="008C2D8C" w:rsidRDefault="00C114CF" w:rsidP="00C114CF">
      <w:pPr>
        <w:pStyle w:val="af9"/>
        <w:ind w:leftChars="0" w:left="600"/>
        <w:rPr>
          <w:ins w:id="99" w:author="st1" w:date="2020-05-25T09:26:00Z"/>
          <w:rFonts w:ascii="標楷體" w:eastAsia="標楷體" w:hAnsi="標楷體"/>
        </w:rPr>
      </w:pPr>
      <w:ins w:id="100" w:author="st1" w:date="2020-05-25T09:26:00Z">
        <w:r w:rsidRPr="008C2D8C">
          <w:rPr>
            <w:rFonts w:ascii="標楷體" w:eastAsia="標楷體" w:hAnsi="標楷體" w:hint="eastAsia"/>
          </w:rPr>
          <w:t>借：銀行存款</w:t>
        </w:r>
      </w:ins>
    </w:p>
    <w:p w14:paraId="15DC6770" w14:textId="7C897205" w:rsidR="00C114CF" w:rsidRDefault="00C114CF" w:rsidP="00C114CF">
      <w:pPr>
        <w:pStyle w:val="af9"/>
        <w:ind w:leftChars="0" w:left="600"/>
        <w:rPr>
          <w:ins w:id="101" w:author="st1" w:date="2020-05-25T09:26:00Z"/>
          <w:rFonts w:ascii="標楷體" w:eastAsia="標楷體" w:hAnsi="標楷體"/>
        </w:rPr>
      </w:pPr>
      <w:ins w:id="102" w:author="st1" w:date="2020-05-25T09:26:00Z">
        <w:r w:rsidRPr="008C2D8C">
          <w:rPr>
            <w:rFonts w:ascii="標楷體" w:eastAsia="標楷體" w:hAnsi="標楷體" w:hint="eastAsia"/>
          </w:rPr>
          <w:lastRenderedPageBreak/>
          <w:t xml:space="preserve">  貸：暫收款—</w:t>
        </w:r>
        <w:r>
          <w:rPr>
            <w:rFonts w:ascii="標楷體" w:eastAsia="標楷體" w:hAnsi="標楷體" w:hint="eastAsia"/>
          </w:rPr>
          <w:t>債協科目</w:t>
        </w:r>
      </w:ins>
      <w:ins w:id="103" w:author="st1" w:date="2020-05-25T09:30:00Z">
        <w:r>
          <w:rPr>
            <w:rFonts w:ascii="標楷體" w:eastAsia="標楷體" w:hAnsi="標楷體" w:hint="eastAsia"/>
          </w:rPr>
          <w:t xml:space="preserve"> </w:t>
        </w:r>
        <w:r w:rsidRPr="00C114CF">
          <w:rPr>
            <w:rFonts w:ascii="標楷體" w:eastAsia="標楷體" w:hAnsi="標楷體" w:hint="eastAsia"/>
          </w:rPr>
          <w:t>抵繳款</w:t>
        </w:r>
      </w:ins>
    </w:p>
    <w:p w14:paraId="4378F939" w14:textId="77777777" w:rsidR="00C114CF" w:rsidRDefault="00C114CF" w:rsidP="00C114CF">
      <w:pPr>
        <w:pStyle w:val="af9"/>
        <w:ind w:leftChars="150" w:left="360"/>
        <w:rPr>
          <w:ins w:id="104" w:author="st1" w:date="2020-05-25T09:26:00Z"/>
          <w:rFonts w:ascii="標楷體" w:eastAsia="標楷體" w:hAnsi="標楷體"/>
        </w:rPr>
      </w:pPr>
    </w:p>
    <w:p w14:paraId="12FDC8C4" w14:textId="77777777" w:rsidR="00C114CF" w:rsidRDefault="00C114CF" w:rsidP="00C114CF">
      <w:pPr>
        <w:pStyle w:val="af9"/>
        <w:ind w:leftChars="150" w:left="360"/>
        <w:rPr>
          <w:ins w:id="105" w:author="st1" w:date="2020-05-25T09:26:00Z"/>
          <w:rFonts w:ascii="標楷體" w:eastAsia="標楷體" w:hAnsi="標楷體"/>
        </w:rPr>
      </w:pPr>
      <w:ins w:id="106" w:author="st1" w:date="2020-05-25T09:26:00Z">
        <w:r>
          <w:rPr>
            <w:rFonts w:ascii="標楷體" w:eastAsia="標楷體" w:hAnsi="標楷體" w:hint="eastAsia"/>
          </w:rPr>
          <w:t>※暫收款退還 (ex.已</w:t>
        </w:r>
        <w:r w:rsidRPr="008C2D8C">
          <w:rPr>
            <w:rFonts w:ascii="標楷體" w:eastAsia="標楷體" w:hAnsi="標楷體" w:hint="eastAsia"/>
          </w:rPr>
          <w:t>結清</w:t>
        </w:r>
        <w:r>
          <w:rPr>
            <w:rFonts w:ascii="標楷體" w:eastAsia="標楷體" w:hAnsi="標楷體" w:hint="eastAsia"/>
          </w:rPr>
          <w:t xml:space="preserve">、非屬新壽、匯錯虛擬帳號) </w:t>
        </w:r>
      </w:ins>
    </w:p>
    <w:p w14:paraId="2D0BBE80" w14:textId="77777777" w:rsidR="00C114CF" w:rsidRPr="008C2D8C" w:rsidRDefault="00C114CF" w:rsidP="00C114CF">
      <w:pPr>
        <w:pStyle w:val="af9"/>
        <w:ind w:leftChars="0" w:left="600"/>
        <w:rPr>
          <w:ins w:id="107" w:author="st1" w:date="2020-05-25T09:26:00Z"/>
          <w:rFonts w:ascii="標楷體" w:eastAsia="標楷體" w:hAnsi="標楷體"/>
        </w:rPr>
      </w:pPr>
      <w:ins w:id="108" w:author="st1" w:date="2020-05-25T09:26:00Z">
        <w:r w:rsidRPr="008C2D8C">
          <w:rPr>
            <w:rFonts w:ascii="標楷體" w:eastAsia="標楷體" w:hAnsi="標楷體" w:hint="eastAsia"/>
          </w:rPr>
          <w:t>借：</w:t>
        </w:r>
        <w:r>
          <w:rPr>
            <w:rFonts w:ascii="標楷體" w:eastAsia="標楷體" w:hAnsi="標楷體" w:hint="eastAsia"/>
          </w:rPr>
          <w:t>退還科目</w:t>
        </w:r>
      </w:ins>
    </w:p>
    <w:p w14:paraId="3698104A" w14:textId="20B5F1EE" w:rsidR="00C114CF" w:rsidRDefault="00C114CF" w:rsidP="00C114CF">
      <w:pPr>
        <w:pStyle w:val="af9"/>
        <w:ind w:leftChars="0" w:left="600"/>
        <w:rPr>
          <w:ins w:id="109" w:author="st1" w:date="2020-05-25T09:26:00Z"/>
          <w:rFonts w:ascii="標楷體" w:eastAsia="標楷體" w:hAnsi="標楷體"/>
        </w:rPr>
      </w:pPr>
      <w:ins w:id="110" w:author="st1" w:date="2020-05-25T09:26:00Z">
        <w:r w:rsidRPr="008C2D8C">
          <w:rPr>
            <w:rFonts w:ascii="標楷體" w:eastAsia="標楷體" w:hAnsi="標楷體" w:hint="eastAsia"/>
          </w:rPr>
          <w:t xml:space="preserve">  貸：</w:t>
        </w:r>
      </w:ins>
      <w:ins w:id="111" w:author="st1" w:date="2020-05-25T09:30:00Z">
        <w:r w:rsidRPr="008C2D8C">
          <w:rPr>
            <w:rFonts w:ascii="標楷體" w:eastAsia="標楷體" w:hAnsi="標楷體" w:hint="eastAsia"/>
          </w:rPr>
          <w:t>暫收款—</w:t>
        </w:r>
        <w:r>
          <w:rPr>
            <w:rFonts w:ascii="標楷體" w:eastAsia="標楷體" w:hAnsi="標楷體" w:hint="eastAsia"/>
          </w:rPr>
          <w:t xml:space="preserve">債協科目 </w:t>
        </w:r>
        <w:r w:rsidRPr="00C114CF">
          <w:rPr>
            <w:rFonts w:ascii="標楷體" w:eastAsia="標楷體" w:hAnsi="標楷體" w:hint="eastAsia"/>
          </w:rPr>
          <w:t>抵繳款</w:t>
        </w:r>
      </w:ins>
    </w:p>
    <w:p w14:paraId="02B5ADEB" w14:textId="77777777" w:rsidR="00C114CF" w:rsidRDefault="00C114CF" w:rsidP="00C114CF">
      <w:pPr>
        <w:pStyle w:val="af9"/>
        <w:ind w:leftChars="0" w:left="600"/>
        <w:rPr>
          <w:ins w:id="112" w:author="st1" w:date="2020-05-25T09:26:00Z"/>
          <w:rFonts w:ascii="標楷體" w:eastAsia="標楷體" w:hAnsi="標楷體"/>
        </w:rPr>
      </w:pPr>
    </w:p>
    <w:p w14:paraId="0EDDCB58" w14:textId="0E12E235" w:rsidR="00C114CF" w:rsidRDefault="00C114CF" w:rsidP="00C114CF">
      <w:pPr>
        <w:pStyle w:val="af9"/>
        <w:numPr>
          <w:ilvl w:val="0"/>
          <w:numId w:val="18"/>
        </w:numPr>
        <w:ind w:leftChars="0"/>
        <w:rPr>
          <w:ins w:id="113" w:author="st1" w:date="2020-05-25T09:26:00Z"/>
          <w:rFonts w:ascii="標楷體" w:eastAsia="標楷體" w:hAnsi="標楷體"/>
        </w:rPr>
      </w:pPr>
      <w:ins w:id="114" w:author="st1" w:date="2020-05-25T09:26:00Z">
        <w:r>
          <w:rPr>
            <w:rFonts w:ascii="標楷體" w:eastAsia="標楷體" w:hAnsi="標楷體" w:hint="eastAsia"/>
          </w:rPr>
          <w:t>入帳(</w:t>
        </w:r>
      </w:ins>
      <w:ins w:id="115" w:author="st1" w:date="2020-05-25T09:32:00Z">
        <w:r>
          <w:rPr>
            <w:rFonts w:ascii="標楷體" w:eastAsia="標楷體" w:hAnsi="標楷體" w:hint="eastAsia"/>
          </w:rPr>
          <w:t>新壽</w:t>
        </w:r>
      </w:ins>
      <w:ins w:id="116" w:author="st1" w:date="2020-05-25T09:26:00Z">
        <w:r w:rsidRPr="008C2D8C">
          <w:rPr>
            <w:rFonts w:ascii="標楷體" w:eastAsia="標楷體" w:hAnsi="標楷體" w:hint="eastAsia"/>
          </w:rPr>
          <w:t>攤分金額</w:t>
        </w:r>
        <w:r>
          <w:rPr>
            <w:rFonts w:ascii="標楷體" w:eastAsia="標楷體" w:hAnsi="標楷體" w:hint="eastAsia"/>
          </w:rPr>
          <w:t>轉客戶暫收)</w:t>
        </w:r>
      </w:ins>
    </w:p>
    <w:p w14:paraId="6DCEA092" w14:textId="699894E0" w:rsidR="00C114CF" w:rsidRPr="00AB1E84" w:rsidRDefault="00C114CF" w:rsidP="00C114CF">
      <w:pPr>
        <w:ind w:firstLineChars="250" w:firstLine="600"/>
        <w:rPr>
          <w:ins w:id="117" w:author="st1" w:date="2020-05-25T09:26:00Z"/>
          <w:rFonts w:ascii="標楷體" w:eastAsia="標楷體" w:hAnsi="標楷體"/>
        </w:rPr>
      </w:pPr>
      <w:ins w:id="118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AB1E84">
          <w:rPr>
            <w:rFonts w:ascii="標楷體" w:eastAsia="標楷體" w:hAnsi="標楷體" w:hint="eastAsia"/>
          </w:rPr>
          <w:t>借：</w:t>
        </w:r>
        <w:r w:rsidRPr="008C2D8C">
          <w:rPr>
            <w:rFonts w:ascii="標楷體" w:eastAsia="標楷體" w:hAnsi="標楷體" w:hint="eastAsia"/>
          </w:rPr>
          <w:t>暫收款—</w:t>
        </w:r>
        <w:r>
          <w:rPr>
            <w:rFonts w:ascii="標楷體" w:eastAsia="標楷體" w:hAnsi="標楷體" w:hint="eastAsia"/>
          </w:rPr>
          <w:t xml:space="preserve">債協科目  </w:t>
        </w:r>
      </w:ins>
      <w:ins w:id="119" w:author="st1" w:date="2020-05-25T09:43:00Z">
        <w:r w:rsidR="007C13B1" w:rsidRPr="00C114CF">
          <w:rPr>
            <w:rFonts w:ascii="標楷體" w:eastAsia="標楷體" w:hAnsi="標楷體" w:hint="eastAsia"/>
          </w:rPr>
          <w:t>抵繳款</w:t>
        </w:r>
      </w:ins>
      <w:ins w:id="120" w:author="st1" w:date="2020-05-25T09:26:00Z">
        <w:r>
          <w:rPr>
            <w:rFonts w:ascii="標楷體" w:eastAsia="標楷體" w:hAnsi="標楷體" w:hint="eastAsia"/>
          </w:rPr>
          <w:t xml:space="preserve">           </w:t>
        </w:r>
      </w:ins>
      <w:ins w:id="121" w:author="st1" w:date="2020-05-25T09:40:00Z">
        <w:r w:rsidR="00806B11">
          <w:rPr>
            <w:rFonts w:ascii="標楷體" w:eastAsia="標楷體" w:hAnsi="標楷體" w:hint="eastAsia"/>
          </w:rPr>
          <w:t>新壽</w:t>
        </w:r>
      </w:ins>
      <w:ins w:id="122" w:author="st1" w:date="2020-05-25T09:26:00Z">
        <w:r w:rsidRPr="008C2D8C">
          <w:rPr>
            <w:rFonts w:ascii="標楷體" w:eastAsia="標楷體" w:hAnsi="標楷體" w:hint="eastAsia"/>
          </w:rPr>
          <w:t>攤分金額</w:t>
        </w:r>
      </w:ins>
    </w:p>
    <w:p w14:paraId="2AF2FB53" w14:textId="01DB512A" w:rsidR="00C114CF" w:rsidRDefault="00C114CF" w:rsidP="00C114CF">
      <w:pPr>
        <w:tabs>
          <w:tab w:val="left" w:pos="6818"/>
        </w:tabs>
        <w:ind w:firstLineChars="250" w:firstLine="600"/>
        <w:rPr>
          <w:ins w:id="123" w:author="st1" w:date="2020-05-25T09:26:00Z"/>
          <w:rFonts w:ascii="標楷體" w:eastAsia="標楷體" w:hAnsi="標楷體"/>
        </w:rPr>
      </w:pPr>
      <w:ins w:id="124" w:author="st1" w:date="2020-05-25T09:26:00Z">
        <w:r w:rsidRPr="008C2D8C">
          <w:rPr>
            <w:rFonts w:ascii="標楷體" w:eastAsia="標楷體" w:hAnsi="標楷體" w:hint="eastAsia"/>
          </w:rPr>
          <w:t xml:space="preserve">          貸：</w:t>
        </w:r>
      </w:ins>
      <w:ins w:id="125" w:author="st1" w:date="2020-05-25T09:42:00Z">
        <w:r w:rsidR="0038020B" w:rsidRPr="008C2D8C">
          <w:rPr>
            <w:rFonts w:ascii="標楷體" w:eastAsia="標楷體" w:hAnsi="標楷體" w:hint="eastAsia"/>
          </w:rPr>
          <w:t>暫收款—</w:t>
        </w:r>
        <w:r w:rsidR="0038020B">
          <w:rPr>
            <w:rFonts w:ascii="標楷體" w:eastAsia="標楷體" w:hAnsi="標楷體" w:hint="eastAsia"/>
          </w:rPr>
          <w:t>債協科目</w:t>
        </w:r>
      </w:ins>
      <w:ins w:id="126" w:author="st1" w:date="2020-05-25T09:26:00Z">
        <w:r w:rsidRPr="008C2D8C">
          <w:rPr>
            <w:rFonts w:ascii="標楷體" w:eastAsia="標楷體" w:hAnsi="標楷體" w:hint="eastAsia"/>
          </w:rPr>
          <w:t>—</w:t>
        </w:r>
      </w:ins>
      <w:ins w:id="127" w:author="st1" w:date="2020-05-25T10:10:00Z">
        <w:r w:rsidR="00200E14">
          <w:rPr>
            <w:rFonts w:ascii="標楷體" w:eastAsia="標楷體" w:hAnsi="標楷體" w:hint="eastAsia"/>
          </w:rPr>
          <w:t>退還</w:t>
        </w:r>
        <w:r w:rsidR="00200E14" w:rsidRPr="00C114CF">
          <w:rPr>
            <w:rFonts w:ascii="標楷體" w:eastAsia="標楷體" w:hAnsi="標楷體" w:hint="eastAsia"/>
          </w:rPr>
          <w:t>款</w:t>
        </w:r>
        <w:r w:rsidR="00200E14">
          <w:rPr>
            <w:rFonts w:ascii="標楷體" w:eastAsia="標楷體" w:hAnsi="標楷體" w:hint="eastAsia"/>
          </w:rPr>
          <w:t xml:space="preserve"> </w:t>
        </w:r>
      </w:ins>
      <w:ins w:id="128" w:author="st1" w:date="2020-05-25T09:26:00Z">
        <w:r>
          <w:rPr>
            <w:rFonts w:ascii="標楷體" w:eastAsia="標楷體" w:hAnsi="標楷體" w:hint="eastAsia"/>
          </w:rPr>
          <w:t xml:space="preserve">  </w:t>
        </w:r>
      </w:ins>
      <w:ins w:id="129" w:author="st1" w:date="2020-05-25T09:41:00Z">
        <w:r w:rsidR="00806B11">
          <w:rPr>
            <w:rFonts w:ascii="標楷體" w:eastAsia="標楷體" w:hAnsi="標楷體" w:hint="eastAsia"/>
          </w:rPr>
          <w:t>新壽</w:t>
        </w:r>
      </w:ins>
      <w:ins w:id="130" w:author="st1" w:date="2020-05-25T09:26:00Z">
        <w:r w:rsidRPr="008C2D8C">
          <w:rPr>
            <w:rFonts w:ascii="標楷體" w:eastAsia="標楷體" w:hAnsi="標楷體" w:hint="eastAsia"/>
          </w:rPr>
          <w:t>攤分金額</w:t>
        </w:r>
      </w:ins>
    </w:p>
    <w:p w14:paraId="46A06369" w14:textId="77777777" w:rsidR="00C114CF" w:rsidRPr="003032B8" w:rsidRDefault="00C114CF" w:rsidP="00C114CF">
      <w:pPr>
        <w:rPr>
          <w:ins w:id="131" w:author="st1" w:date="2020-05-25T09:26:00Z"/>
          <w:rFonts w:ascii="標楷體" w:eastAsia="標楷體" w:hAnsi="標楷體"/>
        </w:rPr>
      </w:pPr>
    </w:p>
    <w:p w14:paraId="605F3B19" w14:textId="77777777" w:rsidR="00C114CF" w:rsidRPr="00207957" w:rsidRDefault="00C114CF" w:rsidP="00C114CF">
      <w:pPr>
        <w:pStyle w:val="af9"/>
        <w:numPr>
          <w:ilvl w:val="0"/>
          <w:numId w:val="18"/>
        </w:numPr>
        <w:ind w:leftChars="0"/>
        <w:rPr>
          <w:ins w:id="132" w:author="st1" w:date="2020-05-25T09:26:00Z"/>
          <w:rFonts w:ascii="標楷體" w:eastAsia="標楷體" w:hAnsi="標楷體"/>
          <w:color w:val="000000" w:themeColor="text1"/>
        </w:rPr>
      </w:pPr>
      <w:ins w:id="133" w:author="st1" w:date="2020-05-25T09:26:00Z">
        <w:r w:rsidRPr="006E0502">
          <w:rPr>
            <w:rFonts w:ascii="標楷體" w:eastAsia="標楷體" w:hAnsi="標楷體" w:hint="eastAsia"/>
            <w:color w:val="000000" w:themeColor="text1"/>
          </w:rPr>
          <w:t>結清、</w:t>
        </w:r>
        <w:r w:rsidRPr="00207957">
          <w:rPr>
            <w:rFonts w:ascii="標楷體" w:eastAsia="標楷體" w:hAnsi="標楷體" w:hint="eastAsia"/>
            <w:color w:val="000000" w:themeColor="text1"/>
          </w:rPr>
          <w:t>提前清償</w:t>
        </w:r>
      </w:ins>
    </w:p>
    <w:p w14:paraId="406B1808" w14:textId="77777777" w:rsidR="00C114CF" w:rsidRPr="00972734" w:rsidRDefault="00C114CF" w:rsidP="00C114CF">
      <w:pPr>
        <w:pStyle w:val="af9"/>
        <w:ind w:leftChars="0" w:left="600"/>
        <w:rPr>
          <w:ins w:id="134" w:author="st1" w:date="2020-05-25T09:26:00Z"/>
          <w:rFonts w:ascii="標楷體" w:eastAsia="標楷體" w:hAnsi="標楷體"/>
        </w:rPr>
      </w:pPr>
    </w:p>
    <w:p w14:paraId="6785BE99" w14:textId="77777777" w:rsidR="00C114CF" w:rsidRPr="008C2D8C" w:rsidRDefault="00C114CF" w:rsidP="00C114CF">
      <w:pPr>
        <w:pStyle w:val="af9"/>
        <w:ind w:leftChars="0" w:left="600"/>
        <w:rPr>
          <w:ins w:id="135" w:author="st1" w:date="2020-05-25T09:26:00Z"/>
          <w:rFonts w:ascii="標楷體" w:eastAsia="標楷體" w:hAnsi="標楷體"/>
        </w:rPr>
      </w:pPr>
      <w:ins w:id="136" w:author="st1" w:date="2020-05-25T09:26:00Z">
        <w:r>
          <w:rPr>
            <w:rFonts w:ascii="標楷體" w:eastAsia="標楷體" w:hAnsi="標楷體" w:hint="eastAsia"/>
          </w:rPr>
          <w:t>※暫收款退還(</w:t>
        </w:r>
        <w:r w:rsidRPr="00BC64D7">
          <w:rPr>
            <w:rFonts w:ascii="標楷體" w:eastAsia="標楷體" w:hAnsi="標楷體" w:hint="eastAsia"/>
            <w:color w:val="000000" w:themeColor="text1"/>
          </w:rPr>
          <w:t>匯入款+短溢繳</w:t>
        </w:r>
        <w:r>
          <w:rPr>
            <w:rFonts w:ascii="標楷體" w:eastAsia="標楷體" w:hAnsi="標楷體" w:hint="eastAsia"/>
            <w:color w:val="000000" w:themeColor="text1"/>
          </w:rPr>
          <w:t>&gt;</w:t>
        </w:r>
        <w:r w:rsidRPr="006E0502">
          <w:rPr>
            <w:rFonts w:ascii="標楷體" w:eastAsia="標楷體" w:hAnsi="標楷體" w:hint="eastAsia"/>
            <w:color w:val="000000" w:themeColor="text1"/>
          </w:rPr>
          <w:t>結清</w:t>
        </w:r>
        <w:r>
          <w:rPr>
            <w:rFonts w:ascii="標楷體" w:eastAsia="標楷體" w:hAnsi="標楷體" w:hint="eastAsia"/>
            <w:color w:val="000000" w:themeColor="text1"/>
          </w:rPr>
          <w:t>金額)</w:t>
        </w:r>
      </w:ins>
    </w:p>
    <w:p w14:paraId="10EDEFAB" w14:textId="30382FDA" w:rsidR="00C114CF" w:rsidRPr="008C2D8C" w:rsidRDefault="00C114CF" w:rsidP="00C114CF">
      <w:pPr>
        <w:pStyle w:val="af9"/>
        <w:ind w:leftChars="0" w:left="600"/>
        <w:rPr>
          <w:ins w:id="137" w:author="st1" w:date="2020-05-25T09:26:00Z"/>
          <w:rFonts w:ascii="標楷體" w:eastAsia="標楷體" w:hAnsi="標楷體"/>
        </w:rPr>
      </w:pPr>
      <w:ins w:id="138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>借：暫收款—</w:t>
        </w:r>
        <w:r>
          <w:rPr>
            <w:rFonts w:ascii="標楷體" w:eastAsia="標楷體" w:hAnsi="標楷體" w:hint="eastAsia"/>
          </w:rPr>
          <w:t xml:space="preserve">債協科目 </w:t>
        </w:r>
      </w:ins>
      <w:ins w:id="139" w:author="st1" w:date="2020-05-25T09:34:00Z">
        <w:r w:rsidRPr="00C114CF">
          <w:rPr>
            <w:rFonts w:ascii="標楷體" w:eastAsia="標楷體" w:hAnsi="標楷體" w:hint="eastAsia"/>
          </w:rPr>
          <w:t>抵繳款</w:t>
        </w:r>
      </w:ins>
      <w:ins w:id="140" w:author="st1" w:date="2020-05-25T09:26:00Z">
        <w:r>
          <w:rPr>
            <w:rFonts w:ascii="標楷體" w:eastAsia="標楷體" w:hAnsi="標楷體" w:hint="eastAsia"/>
          </w:rPr>
          <w:t xml:space="preserve">           退還金額</w:t>
        </w:r>
      </w:ins>
    </w:p>
    <w:p w14:paraId="13101ECF" w14:textId="2636C4F7" w:rsidR="00C114CF" w:rsidRDefault="00C114CF" w:rsidP="00C114CF">
      <w:pPr>
        <w:pStyle w:val="af9"/>
        <w:ind w:leftChars="0" w:left="600"/>
        <w:rPr>
          <w:ins w:id="141" w:author="st1" w:date="2020-05-25T09:26:00Z"/>
          <w:rFonts w:ascii="標楷體" w:eastAsia="標楷體" w:hAnsi="標楷體"/>
        </w:rPr>
      </w:pPr>
      <w:ins w:id="142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 xml:space="preserve">  貸：</w:t>
        </w:r>
      </w:ins>
      <w:ins w:id="143" w:author="st1" w:date="2020-05-25T09:34:00Z">
        <w:r w:rsidRPr="008C2D8C">
          <w:rPr>
            <w:rFonts w:ascii="標楷體" w:eastAsia="標楷體" w:hAnsi="標楷體" w:hint="eastAsia"/>
          </w:rPr>
          <w:t>暫收款—</w:t>
        </w:r>
        <w:r>
          <w:rPr>
            <w:rFonts w:ascii="標楷體" w:eastAsia="標楷體" w:hAnsi="標楷體" w:hint="eastAsia"/>
          </w:rPr>
          <w:t>債協科目</w:t>
        </w:r>
      </w:ins>
      <w:ins w:id="144" w:author="st1" w:date="2020-05-25T09:40:00Z">
        <w:r w:rsidR="00806B11">
          <w:rPr>
            <w:rFonts w:ascii="標楷體" w:eastAsia="標楷體" w:hAnsi="標楷體" w:hint="eastAsia"/>
          </w:rPr>
          <w:t xml:space="preserve"> 退還</w:t>
        </w:r>
        <w:r w:rsidR="00806B11" w:rsidRPr="00C114CF">
          <w:rPr>
            <w:rFonts w:ascii="標楷體" w:eastAsia="標楷體" w:hAnsi="標楷體" w:hint="eastAsia"/>
          </w:rPr>
          <w:t>款</w:t>
        </w:r>
      </w:ins>
      <w:ins w:id="145" w:author="st1" w:date="2020-05-25T09:26:00Z">
        <w:r>
          <w:rPr>
            <w:rFonts w:ascii="標楷體" w:eastAsia="標楷體" w:hAnsi="標楷體" w:hint="eastAsia"/>
          </w:rPr>
          <w:t xml:space="preserve">         退還金額</w:t>
        </w:r>
      </w:ins>
    </w:p>
    <w:p w14:paraId="6C7A9AB4" w14:textId="77777777" w:rsidR="00C114CF" w:rsidRDefault="00C114CF" w:rsidP="00C114CF">
      <w:pPr>
        <w:pStyle w:val="af9"/>
        <w:tabs>
          <w:tab w:val="left" w:pos="5335"/>
        </w:tabs>
        <w:ind w:leftChars="0" w:left="600"/>
        <w:rPr>
          <w:ins w:id="146" w:author="st1" w:date="2020-05-25T09:26:00Z"/>
          <w:rFonts w:ascii="標楷體" w:eastAsia="標楷體" w:hAnsi="標楷體"/>
        </w:rPr>
      </w:pPr>
    </w:p>
    <w:p w14:paraId="79614844" w14:textId="77777777" w:rsidR="00C114CF" w:rsidRDefault="00C114CF" w:rsidP="00C114CF">
      <w:pPr>
        <w:pStyle w:val="af9"/>
        <w:ind w:leftChars="50" w:left="120"/>
        <w:rPr>
          <w:ins w:id="147" w:author="st1" w:date="2020-05-25T09:26:00Z"/>
          <w:rFonts w:ascii="標楷體" w:eastAsia="標楷體" w:hAnsi="標楷體"/>
          <w:color w:val="FF0000"/>
        </w:rPr>
      </w:pPr>
    </w:p>
    <w:p w14:paraId="241E5D67" w14:textId="77777777" w:rsidR="00C114CF" w:rsidRPr="00AF4597" w:rsidRDefault="00C114CF" w:rsidP="00C114CF">
      <w:pPr>
        <w:pStyle w:val="af9"/>
        <w:numPr>
          <w:ilvl w:val="0"/>
          <w:numId w:val="18"/>
        </w:numPr>
        <w:ind w:leftChars="0"/>
        <w:rPr>
          <w:ins w:id="148" w:author="st1" w:date="2020-05-25T09:26:00Z"/>
          <w:rFonts w:ascii="標楷體" w:eastAsia="標楷體" w:hAnsi="標楷體"/>
        </w:rPr>
      </w:pPr>
      <w:ins w:id="149" w:author="st1" w:date="2020-05-25T09:26:00Z">
        <w:r w:rsidRPr="00BF229F">
          <w:rPr>
            <w:rFonts w:ascii="標楷體" w:eastAsia="標楷體" w:hAnsi="標楷體" w:hint="eastAsia"/>
          </w:rPr>
          <w:t>撥付</w:t>
        </w:r>
        <w:r>
          <w:rPr>
            <w:rFonts w:ascii="標楷體" w:eastAsia="標楷體" w:hAnsi="標楷體" w:hint="eastAsia"/>
          </w:rPr>
          <w:t>產檔</w:t>
        </w:r>
        <w:r w:rsidRPr="00D76839">
          <w:rPr>
            <w:rFonts w:ascii="標楷體" w:eastAsia="標楷體" w:hAnsi="標楷體" w:hint="eastAsia"/>
            <w:color w:val="FF0000"/>
          </w:rPr>
          <w:t xml:space="preserve"> (</w:t>
        </w:r>
        <w:r>
          <w:rPr>
            <w:rFonts w:ascii="標楷體" w:eastAsia="標楷體" w:hAnsi="標楷體" w:hint="eastAsia"/>
            <w:color w:val="FF0000"/>
          </w:rPr>
          <w:t>第1天)</w:t>
        </w:r>
      </w:ins>
    </w:p>
    <w:p w14:paraId="3BF20645" w14:textId="77777777" w:rsidR="00C114CF" w:rsidRDefault="00C114CF" w:rsidP="00C114CF">
      <w:pPr>
        <w:pStyle w:val="af9"/>
        <w:ind w:leftChars="0" w:left="600"/>
        <w:rPr>
          <w:ins w:id="150" w:author="st1" w:date="2020-05-25T09:26:00Z"/>
          <w:rFonts w:ascii="標楷體" w:eastAsia="標楷體" w:hAnsi="標楷體"/>
          <w:color w:val="FF0000"/>
        </w:rPr>
      </w:pPr>
      <w:ins w:id="151" w:author="st1" w:date="2020-05-25T09:26:00Z">
        <w:r w:rsidRPr="008242CB">
          <w:rPr>
            <w:rFonts w:ascii="標楷體" w:eastAsia="標楷體" w:hAnsi="標楷體" w:hint="eastAsia"/>
            <w:color w:val="FF0000"/>
          </w:rPr>
          <w:t>※</w:t>
        </w:r>
        <w:r>
          <w:rPr>
            <w:rFonts w:ascii="標楷體" w:eastAsia="標楷體" w:hAnsi="標楷體" w:hint="eastAsia"/>
            <w:color w:val="FF0000"/>
          </w:rPr>
          <w:t>產檔時</w:t>
        </w:r>
        <w:r w:rsidRPr="00500182">
          <w:rPr>
            <w:rFonts w:ascii="標楷體" w:eastAsia="標楷體" w:hAnsi="標楷體" w:hint="eastAsia"/>
            <w:color w:val="FF0000"/>
          </w:rPr>
          <w:t>前日之客戶債協暫收款</w:t>
        </w:r>
        <w:r>
          <w:rPr>
            <w:rFonts w:ascii="標楷體" w:eastAsia="標楷體" w:hAnsi="標楷體" w:hint="eastAsia"/>
            <w:color w:val="FF0000"/>
          </w:rPr>
          <w:t>需</w:t>
        </w:r>
        <w:r w:rsidRPr="00500182">
          <w:rPr>
            <w:rFonts w:ascii="標楷體" w:eastAsia="標楷體" w:hAnsi="標楷體" w:hint="eastAsia"/>
            <w:color w:val="FF0000"/>
          </w:rPr>
          <w:t>執行入帳還款</w:t>
        </w:r>
        <w:r>
          <w:rPr>
            <w:rFonts w:ascii="標楷體" w:eastAsia="標楷體" w:hAnsi="標楷體" w:hint="eastAsia"/>
            <w:color w:val="FF0000"/>
          </w:rPr>
          <w:t>完畢或轉入待處理</w:t>
        </w:r>
      </w:ins>
    </w:p>
    <w:p w14:paraId="4EE75457" w14:textId="77777777" w:rsidR="00C114CF" w:rsidRPr="00660C4C" w:rsidRDefault="00C114CF" w:rsidP="00C114CF">
      <w:pPr>
        <w:pStyle w:val="af9"/>
        <w:ind w:leftChars="0" w:left="600"/>
        <w:rPr>
          <w:ins w:id="152" w:author="st1" w:date="2020-05-25T09:26:00Z"/>
          <w:rFonts w:ascii="標楷體" w:eastAsia="標楷體" w:hAnsi="標楷體"/>
          <w:color w:val="FF0000"/>
        </w:rPr>
      </w:pPr>
    </w:p>
    <w:p w14:paraId="1B9B6E31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ins w:id="153" w:author="st1" w:date="2020-05-25T09:26:00Z"/>
          <w:rFonts w:ascii="標楷體" w:eastAsia="標楷體" w:hAnsi="標楷體"/>
        </w:rPr>
      </w:pPr>
      <w:ins w:id="154" w:author="st1" w:date="2020-05-25T09:26:00Z">
        <w:r w:rsidRPr="008C2D8C">
          <w:rPr>
            <w:rFonts w:ascii="標楷體" w:eastAsia="標楷體" w:hAnsi="標楷體" w:hint="eastAsia"/>
          </w:rPr>
          <w:t>撥付</w:t>
        </w:r>
        <w:r>
          <w:rPr>
            <w:rFonts w:ascii="標楷體" w:eastAsia="標楷體" w:hAnsi="標楷體" w:hint="eastAsia"/>
          </w:rPr>
          <w:t>傳票</w:t>
        </w:r>
        <w:r w:rsidRPr="00D76839">
          <w:rPr>
            <w:rFonts w:ascii="標楷體" w:eastAsia="標楷體" w:hAnsi="標楷體" w:hint="eastAsia"/>
            <w:color w:val="FF0000"/>
          </w:rPr>
          <w:t>(</w:t>
        </w:r>
        <w:r>
          <w:rPr>
            <w:rFonts w:ascii="標楷體" w:eastAsia="標楷體" w:hAnsi="標楷體" w:hint="eastAsia"/>
            <w:color w:val="FF0000"/>
          </w:rPr>
          <w:t>第2天)</w:t>
        </w:r>
      </w:ins>
    </w:p>
    <w:p w14:paraId="34DF0673" w14:textId="3190804A" w:rsidR="00C114CF" w:rsidRPr="006D69AB" w:rsidRDefault="00C114CF" w:rsidP="00C114CF">
      <w:pPr>
        <w:pStyle w:val="af9"/>
        <w:rPr>
          <w:ins w:id="155" w:author="st1" w:date="2020-05-25T09:26:00Z"/>
          <w:rFonts w:ascii="標楷體" w:eastAsia="標楷體" w:hAnsi="標楷體"/>
        </w:rPr>
      </w:pPr>
      <w:ins w:id="156" w:author="st1" w:date="2020-05-25T09:26:00Z">
        <w:r>
          <w:rPr>
            <w:rFonts w:ascii="標楷體" w:eastAsia="標楷體" w:hAnsi="標楷體" w:hint="eastAsia"/>
          </w:rPr>
          <w:t xml:space="preserve"> </w:t>
        </w:r>
        <w:r w:rsidRPr="006D69AB">
          <w:rPr>
            <w:rFonts w:ascii="標楷體" w:eastAsia="標楷體" w:hAnsi="標楷體" w:hint="eastAsia"/>
          </w:rPr>
          <w:t>借：</w:t>
        </w:r>
        <w:r w:rsidRPr="008C2D8C">
          <w:rPr>
            <w:rFonts w:ascii="標楷體" w:eastAsia="標楷體" w:hAnsi="標楷體" w:hint="eastAsia"/>
          </w:rPr>
          <w:t>暫收款—</w:t>
        </w:r>
        <w:r>
          <w:rPr>
            <w:rFonts w:ascii="標楷體" w:eastAsia="標楷體" w:hAnsi="標楷體" w:hint="eastAsia"/>
          </w:rPr>
          <w:t xml:space="preserve">債協科目  </w:t>
        </w:r>
      </w:ins>
      <w:ins w:id="157" w:author="st1" w:date="2020-05-25T09:44:00Z">
        <w:r w:rsidR="007F6715" w:rsidRPr="00C114CF">
          <w:rPr>
            <w:rFonts w:ascii="標楷體" w:eastAsia="標楷體" w:hAnsi="標楷體" w:hint="eastAsia"/>
          </w:rPr>
          <w:t>抵繳款</w:t>
        </w:r>
        <w:r w:rsidR="007F6715">
          <w:rPr>
            <w:rFonts w:ascii="標楷體" w:eastAsia="標楷體" w:hAnsi="標楷體" w:hint="eastAsia"/>
          </w:rPr>
          <w:t xml:space="preserve"> </w:t>
        </w:r>
      </w:ins>
      <w:ins w:id="158" w:author="st1" w:date="2020-05-25T09:26:00Z">
        <w:r w:rsidRPr="006D69AB">
          <w:rPr>
            <w:rFonts w:ascii="標楷體" w:eastAsia="標楷體" w:hAnsi="標楷體" w:hint="eastAsia"/>
          </w:rPr>
          <w:t xml:space="preserve">          </w:t>
        </w:r>
        <w:r>
          <w:rPr>
            <w:rFonts w:ascii="標楷體" w:eastAsia="標楷體" w:hAnsi="標楷體" w:hint="eastAsia"/>
          </w:rPr>
          <w:t xml:space="preserve">   </w:t>
        </w:r>
        <w:r w:rsidRPr="008C2D8C">
          <w:rPr>
            <w:rFonts w:ascii="標楷體" w:eastAsia="標楷體" w:hAnsi="標楷體" w:hint="eastAsia"/>
          </w:rPr>
          <w:t>其他債權機構款項</w:t>
        </w:r>
      </w:ins>
    </w:p>
    <w:p w14:paraId="6B07298A" w14:textId="77777777" w:rsidR="00C114CF" w:rsidRDefault="00C114CF" w:rsidP="00C114CF">
      <w:pPr>
        <w:pStyle w:val="af9"/>
        <w:ind w:leftChars="0" w:left="600"/>
        <w:rPr>
          <w:ins w:id="159" w:author="st1" w:date="2020-05-25T09:26:00Z"/>
          <w:rFonts w:ascii="標楷體" w:eastAsia="標楷體" w:hAnsi="標楷體"/>
        </w:rPr>
      </w:pPr>
      <w:ins w:id="160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6D69AB">
          <w:rPr>
            <w:rFonts w:ascii="標楷體" w:eastAsia="標楷體" w:hAnsi="標楷體" w:hint="eastAsia"/>
          </w:rPr>
          <w:t>貸：</w:t>
        </w:r>
        <w:r w:rsidRPr="008C2D8C">
          <w:rPr>
            <w:rFonts w:ascii="標楷體" w:eastAsia="標楷體" w:hAnsi="標楷體" w:hint="eastAsia"/>
          </w:rPr>
          <w:t>應付代收款—債權協商</w:t>
        </w:r>
        <w:r>
          <w:rPr>
            <w:rFonts w:ascii="標楷體" w:eastAsia="標楷體" w:hAnsi="標楷體" w:hint="eastAsia"/>
          </w:rPr>
          <w:t xml:space="preserve">    </w:t>
        </w:r>
        <w:r w:rsidRPr="006D69AB">
          <w:rPr>
            <w:rFonts w:ascii="標楷體" w:eastAsia="標楷體" w:hAnsi="標楷體" w:hint="eastAsia"/>
          </w:rPr>
          <w:t xml:space="preserve">   </w:t>
        </w:r>
        <w:r>
          <w:rPr>
            <w:rFonts w:ascii="標楷體" w:eastAsia="標楷體" w:hAnsi="標楷體" w:hint="eastAsia"/>
          </w:rPr>
          <w:t xml:space="preserve">         </w:t>
        </w:r>
        <w:r w:rsidRPr="008C2D8C">
          <w:rPr>
            <w:rFonts w:ascii="標楷體" w:eastAsia="標楷體" w:hAnsi="標楷體" w:hint="eastAsia"/>
          </w:rPr>
          <w:t>其他債權機構款項</w:t>
        </w:r>
      </w:ins>
    </w:p>
    <w:p w14:paraId="0CD18314" w14:textId="77777777" w:rsidR="00C114CF" w:rsidRDefault="00C114CF" w:rsidP="00C114CF">
      <w:pPr>
        <w:pStyle w:val="af9"/>
        <w:ind w:leftChars="0" w:left="600"/>
        <w:rPr>
          <w:ins w:id="161" w:author="st1" w:date="2020-05-25T09:26:00Z"/>
          <w:rFonts w:ascii="標楷體" w:eastAsia="標楷體" w:hAnsi="標楷體"/>
        </w:rPr>
      </w:pPr>
    </w:p>
    <w:p w14:paraId="5C9E5820" w14:textId="77777777" w:rsidR="00C114CF" w:rsidRPr="008C2D8C" w:rsidRDefault="00C114CF" w:rsidP="00C114CF">
      <w:pPr>
        <w:pStyle w:val="af9"/>
        <w:ind w:leftChars="0" w:left="600"/>
        <w:rPr>
          <w:ins w:id="162" w:author="st1" w:date="2020-05-25T09:26:00Z"/>
          <w:rFonts w:ascii="標楷體" w:eastAsia="標楷體" w:hAnsi="標楷體"/>
        </w:rPr>
      </w:pPr>
      <w:ins w:id="163" w:author="st1" w:date="2020-05-25T09:26:00Z">
        <w:r w:rsidRPr="008C2D8C">
          <w:rPr>
            <w:rFonts w:ascii="標楷體" w:eastAsia="標楷體" w:hAnsi="標楷體" w:hint="eastAsia"/>
          </w:rPr>
          <w:t xml:space="preserve">借：應付代收款—債權協商              </w:t>
        </w:r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 xml:space="preserve"> </w:t>
        </w:r>
        <w:r>
          <w:rPr>
            <w:rFonts w:ascii="標楷體" w:eastAsia="標楷體" w:hAnsi="標楷體" w:hint="eastAsia"/>
          </w:rPr>
          <w:t xml:space="preserve"> </w:t>
        </w:r>
        <w:r w:rsidRPr="008C2D8C">
          <w:rPr>
            <w:rFonts w:ascii="標楷體" w:eastAsia="標楷體" w:hAnsi="標楷體" w:hint="eastAsia"/>
          </w:rPr>
          <w:t>其他債權機構款項</w:t>
        </w:r>
      </w:ins>
    </w:p>
    <w:p w14:paraId="41A7B6DD" w14:textId="77777777" w:rsidR="00C114CF" w:rsidRDefault="00C114CF" w:rsidP="00C114CF">
      <w:pPr>
        <w:pStyle w:val="af9"/>
        <w:ind w:leftChars="0" w:left="600"/>
        <w:rPr>
          <w:ins w:id="164" w:author="st1" w:date="2020-05-25T09:26:00Z"/>
          <w:rFonts w:ascii="標楷體" w:eastAsia="標楷體" w:hAnsi="標楷體"/>
        </w:rPr>
      </w:pPr>
      <w:ins w:id="165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 xml:space="preserve">貸：銀行存款--活期存款        </w:t>
        </w:r>
        <w:r>
          <w:rPr>
            <w:rFonts w:ascii="標楷體" w:eastAsia="標楷體" w:hAnsi="標楷體" w:hint="eastAsia"/>
          </w:rPr>
          <w:t xml:space="preserve">       </w:t>
        </w:r>
        <w:r w:rsidRPr="008C2D8C">
          <w:rPr>
            <w:rFonts w:ascii="標楷體" w:eastAsia="標楷體" w:hAnsi="標楷體" w:hint="eastAsia"/>
          </w:rPr>
          <w:t xml:space="preserve">  </w:t>
        </w:r>
        <w:r>
          <w:rPr>
            <w:rFonts w:ascii="標楷體" w:eastAsia="標楷體" w:hAnsi="標楷體" w:hint="eastAsia"/>
          </w:rPr>
          <w:t xml:space="preserve"> </w:t>
        </w:r>
        <w:r w:rsidRPr="008C2D8C">
          <w:rPr>
            <w:rFonts w:ascii="標楷體" w:eastAsia="標楷體" w:hAnsi="標楷體" w:hint="eastAsia"/>
          </w:rPr>
          <w:t>其他債權機構款項</w:t>
        </w:r>
      </w:ins>
    </w:p>
    <w:p w14:paraId="5A1F240F" w14:textId="77777777" w:rsidR="00C114CF" w:rsidRPr="008C2D8C" w:rsidRDefault="00C114CF" w:rsidP="00C114CF">
      <w:pPr>
        <w:pStyle w:val="af9"/>
        <w:ind w:leftChars="0" w:left="600"/>
        <w:rPr>
          <w:ins w:id="166" w:author="st1" w:date="2020-05-25T09:26:00Z"/>
          <w:rFonts w:ascii="標楷體" w:eastAsia="標楷體" w:hAnsi="標楷體"/>
        </w:rPr>
      </w:pPr>
    </w:p>
    <w:p w14:paraId="77B7433D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ins w:id="167" w:author="st1" w:date="2020-05-25T09:26:00Z"/>
          <w:rFonts w:ascii="標楷體" w:eastAsia="標楷體" w:hAnsi="標楷體"/>
        </w:rPr>
      </w:pPr>
      <w:ins w:id="168" w:author="st1" w:date="2020-05-25T09:26:00Z">
        <w:r w:rsidRPr="00C2311D">
          <w:rPr>
            <w:rFonts w:ascii="標楷體" w:eastAsia="標楷體" w:hAnsi="標楷體" w:hint="eastAsia"/>
          </w:rPr>
          <w:t>撥付提兌</w:t>
        </w:r>
        <w:r w:rsidRPr="00C2311D">
          <w:rPr>
            <w:rFonts w:ascii="標楷體" w:eastAsia="標楷體" w:hAnsi="標楷體" w:hint="eastAsia"/>
            <w:color w:val="FF0000"/>
          </w:rPr>
          <w:t>(第3天)</w:t>
        </w:r>
      </w:ins>
    </w:p>
    <w:p w14:paraId="4C9B7BA9" w14:textId="00DE5221" w:rsidR="00C114CF" w:rsidRDefault="00C114CF" w:rsidP="00C114CF">
      <w:pPr>
        <w:pStyle w:val="af9"/>
        <w:ind w:leftChars="0" w:left="600"/>
        <w:rPr>
          <w:ins w:id="169" w:author="st1" w:date="2020-05-25T09:49:00Z"/>
          <w:rFonts w:ascii="標楷體" w:eastAsia="標楷體" w:hAnsi="標楷體"/>
        </w:rPr>
      </w:pPr>
      <w:ins w:id="170" w:author="st1" w:date="2020-05-25T09:26:00Z">
        <w:r w:rsidRPr="008C2D8C">
          <w:rPr>
            <w:rFonts w:ascii="標楷體" w:eastAsia="標楷體" w:hAnsi="標楷體" w:hint="eastAsia"/>
          </w:rPr>
          <w:t>撥付失敗</w:t>
        </w:r>
        <w:r>
          <w:rPr>
            <w:rFonts w:ascii="標楷體" w:eastAsia="標楷體" w:hAnsi="標楷體" w:hint="eastAsia"/>
            <w:color w:val="FF0000"/>
          </w:rPr>
          <w:t>(</w:t>
        </w:r>
        <w:r w:rsidRPr="00AF247B">
          <w:rPr>
            <w:rFonts w:ascii="標楷體" w:eastAsia="標楷體" w:hAnsi="標楷體"/>
            <w:color w:val="FF0000"/>
          </w:rPr>
          <w:t>BATCHTX0</w:t>
        </w:r>
        <w:r>
          <w:rPr>
            <w:rFonts w:ascii="標楷體" w:eastAsia="標楷體" w:hAnsi="標楷體" w:hint="eastAsia"/>
            <w:color w:val="FF0000"/>
          </w:rPr>
          <w:t>4)第3天，</w:t>
        </w:r>
        <w:r>
          <w:rPr>
            <w:rFonts w:ascii="標楷體" w:eastAsia="標楷體" w:hAnsi="標楷體" w:hint="eastAsia"/>
          </w:rPr>
          <w:t>匯款轉帳入&lt;</w:t>
        </w:r>
        <w:r w:rsidRPr="00304D91">
          <w:rPr>
            <w:rFonts w:ascii="標楷體" w:eastAsia="標楷體" w:hAnsi="標楷體" w:hint="eastAsia"/>
          </w:rPr>
          <w:t>新光放款部專戶之暫收款</w:t>
        </w:r>
        <w:r>
          <w:rPr>
            <w:rFonts w:ascii="標楷體" w:eastAsia="標楷體" w:hAnsi="標楷體" w:hint="eastAsia"/>
          </w:rPr>
          <w:t>&gt;</w:t>
        </w:r>
      </w:ins>
    </w:p>
    <w:p w14:paraId="6C015F94" w14:textId="29A00150" w:rsidR="00C04D9A" w:rsidRPr="008C2D8C" w:rsidRDefault="00C04D9A" w:rsidP="00C114CF">
      <w:pPr>
        <w:pStyle w:val="af9"/>
        <w:ind w:leftChars="0" w:left="600"/>
        <w:rPr>
          <w:ins w:id="171" w:author="st1" w:date="2020-05-25T09:26:00Z"/>
          <w:rFonts w:ascii="標楷體" w:eastAsia="標楷體" w:hAnsi="標楷體"/>
        </w:rPr>
      </w:pPr>
      <w:ins w:id="172" w:author="st1" w:date="2020-05-25T09:49:00Z">
        <w:r w:rsidRPr="008242CB">
          <w:rPr>
            <w:rFonts w:ascii="標楷體" w:eastAsia="標楷體" w:hAnsi="標楷體" w:hint="eastAsia"/>
            <w:color w:val="FF0000"/>
          </w:rPr>
          <w:t>※</w:t>
        </w:r>
        <w:r>
          <w:rPr>
            <w:rFonts w:ascii="標楷體" w:eastAsia="標楷體" w:hAnsi="標楷體" w:hint="eastAsia"/>
            <w:color w:val="FF0000"/>
          </w:rPr>
          <w:t>匯款轉帳</w:t>
        </w:r>
      </w:ins>
    </w:p>
    <w:p w14:paraId="03E3F005" w14:textId="77777777" w:rsidR="00C114CF" w:rsidRPr="008C2D8C" w:rsidRDefault="00C114CF" w:rsidP="00C114CF">
      <w:pPr>
        <w:pStyle w:val="af9"/>
        <w:ind w:leftChars="0" w:left="600"/>
        <w:rPr>
          <w:ins w:id="173" w:author="st1" w:date="2020-05-25T09:26:00Z"/>
          <w:rFonts w:ascii="標楷體" w:eastAsia="標楷體" w:hAnsi="標楷體"/>
        </w:rPr>
      </w:pPr>
      <w:ins w:id="174" w:author="st1" w:date="2020-05-25T09:26:00Z">
        <w:r w:rsidRPr="008C2D8C">
          <w:rPr>
            <w:rFonts w:ascii="標楷體" w:eastAsia="標楷體" w:hAnsi="標楷體" w:hint="eastAsia"/>
          </w:rPr>
          <w:t xml:space="preserve">   借：銀行存款--活期存款              </w:t>
        </w:r>
        <w:r>
          <w:rPr>
            <w:rFonts w:ascii="標楷體" w:eastAsia="標楷體" w:hAnsi="標楷體" w:hint="eastAsia"/>
          </w:rPr>
          <w:t xml:space="preserve">   </w:t>
        </w:r>
        <w:r w:rsidRPr="008C2D8C">
          <w:rPr>
            <w:rFonts w:ascii="標楷體" w:eastAsia="標楷體" w:hAnsi="標楷體" w:hint="eastAsia"/>
          </w:rPr>
          <w:t xml:space="preserve">撥付失敗款項  </w:t>
        </w:r>
      </w:ins>
    </w:p>
    <w:p w14:paraId="5A7B9953" w14:textId="1416C2F7" w:rsidR="00C114CF" w:rsidRDefault="00C114CF" w:rsidP="00C114CF">
      <w:pPr>
        <w:pStyle w:val="af9"/>
        <w:ind w:leftChars="0" w:left="600"/>
        <w:rPr>
          <w:ins w:id="175" w:author="st1" w:date="2020-05-25T09:26:00Z"/>
          <w:rFonts w:ascii="標楷體" w:eastAsia="標楷體" w:hAnsi="標楷體"/>
        </w:rPr>
      </w:pPr>
      <w:ins w:id="176" w:author="st1" w:date="2020-05-25T09:26:00Z">
        <w:r w:rsidRPr="008C2D8C">
          <w:rPr>
            <w:rFonts w:ascii="標楷體" w:eastAsia="標楷體" w:hAnsi="標楷體" w:hint="eastAsia"/>
          </w:rPr>
          <w:t xml:space="preserve">     貸：</w:t>
        </w:r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  <w:r>
          <w:rPr>
            <w:rFonts w:ascii="標楷體" w:eastAsia="標楷體" w:hAnsi="標楷體" w:hint="eastAsia"/>
          </w:rPr>
          <w:t>擔保放款</w:t>
        </w:r>
        <w:r w:rsidRPr="008C2D8C">
          <w:rPr>
            <w:rFonts w:ascii="標楷體" w:eastAsia="標楷體" w:hAnsi="標楷體" w:hint="eastAsia"/>
          </w:rPr>
          <w:t>—</w:t>
        </w:r>
      </w:ins>
      <w:ins w:id="177" w:author="st1" w:date="2020-05-25T09:50:00Z">
        <w:r w:rsidR="00C04D9A" w:rsidRPr="00C04D9A">
          <w:rPr>
            <w:rFonts w:ascii="標楷體" w:eastAsia="標楷體" w:hAnsi="標楷體" w:hint="eastAsia"/>
          </w:rPr>
          <w:t>放款部專戶</w:t>
        </w:r>
      </w:ins>
      <w:ins w:id="178" w:author="st1" w:date="2020-05-25T09:26:00Z">
        <w:r>
          <w:rPr>
            <w:rFonts w:ascii="標楷體" w:eastAsia="標楷體" w:hAnsi="標楷體" w:hint="eastAsia"/>
          </w:rPr>
          <w:t xml:space="preserve">     </w:t>
        </w:r>
        <w:r w:rsidRPr="008C2D8C">
          <w:rPr>
            <w:rFonts w:ascii="標楷體" w:eastAsia="標楷體" w:hAnsi="標楷體" w:hint="eastAsia"/>
          </w:rPr>
          <w:t>撥付失敗款項</w:t>
        </w:r>
      </w:ins>
    </w:p>
    <w:p w14:paraId="52B5F71E" w14:textId="77777777" w:rsidR="00C114CF" w:rsidRDefault="00C114CF" w:rsidP="00C114CF">
      <w:pPr>
        <w:pStyle w:val="af9"/>
        <w:ind w:leftChars="150" w:left="360"/>
        <w:rPr>
          <w:ins w:id="179" w:author="st1" w:date="2020-05-25T09:26:00Z"/>
          <w:rFonts w:ascii="標楷體" w:eastAsia="標楷體" w:hAnsi="標楷體"/>
        </w:rPr>
      </w:pPr>
    </w:p>
    <w:p w14:paraId="29D61E4E" w14:textId="77777777" w:rsidR="00C114CF" w:rsidRDefault="00C114CF" w:rsidP="00C114CF">
      <w:pPr>
        <w:pStyle w:val="af9"/>
        <w:ind w:leftChars="250" w:left="600"/>
        <w:rPr>
          <w:ins w:id="180" w:author="st1" w:date="2020-05-25T09:26:00Z"/>
          <w:rFonts w:ascii="標楷體" w:eastAsia="標楷體" w:hAnsi="標楷體"/>
        </w:rPr>
      </w:pPr>
      <w:ins w:id="181" w:author="st1" w:date="2020-05-25T09:26:00Z">
        <w:r>
          <w:rPr>
            <w:rFonts w:ascii="標楷體" w:eastAsia="標楷體" w:hAnsi="標楷體" w:hint="eastAsia"/>
          </w:rPr>
          <w:t xml:space="preserve">※暫收款退還 (ex.再匯出) </w:t>
        </w:r>
      </w:ins>
    </w:p>
    <w:p w14:paraId="1655591A" w14:textId="4E22E42E" w:rsidR="00C114CF" w:rsidRPr="008C2D8C" w:rsidRDefault="00C114CF" w:rsidP="00C114CF">
      <w:pPr>
        <w:pStyle w:val="af9"/>
        <w:ind w:leftChars="350" w:left="840"/>
        <w:rPr>
          <w:ins w:id="182" w:author="st1" w:date="2020-05-25T09:26:00Z"/>
          <w:rFonts w:ascii="標楷體" w:eastAsia="標楷體" w:hAnsi="標楷體"/>
        </w:rPr>
      </w:pPr>
      <w:ins w:id="183" w:author="st1" w:date="2020-05-25T09:26:00Z">
        <w:r w:rsidRPr="008C2D8C">
          <w:rPr>
            <w:rFonts w:ascii="標楷體" w:eastAsia="標楷體" w:hAnsi="標楷體" w:hint="eastAsia"/>
          </w:rPr>
          <w:t>借：</w:t>
        </w:r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  <w:r>
          <w:rPr>
            <w:rFonts w:ascii="標楷體" w:eastAsia="標楷體" w:hAnsi="標楷體" w:hint="eastAsia"/>
          </w:rPr>
          <w:t>擔保放款</w:t>
        </w:r>
      </w:ins>
      <w:ins w:id="184" w:author="st1" w:date="2020-05-25T09:50:00Z">
        <w:r w:rsidR="00C04D9A" w:rsidRPr="008C2D8C">
          <w:rPr>
            <w:rFonts w:ascii="標楷體" w:eastAsia="標楷體" w:hAnsi="標楷體" w:hint="eastAsia"/>
          </w:rPr>
          <w:t>—</w:t>
        </w:r>
        <w:r w:rsidR="00C04D9A" w:rsidRPr="00C04D9A">
          <w:rPr>
            <w:rFonts w:ascii="標楷體" w:eastAsia="標楷體" w:hAnsi="標楷體" w:hint="eastAsia"/>
          </w:rPr>
          <w:t>放款部專戶</w:t>
        </w:r>
      </w:ins>
    </w:p>
    <w:p w14:paraId="6347E7DA" w14:textId="77777777" w:rsidR="00C114CF" w:rsidRDefault="00C114CF" w:rsidP="00C114CF">
      <w:pPr>
        <w:pStyle w:val="af9"/>
        <w:ind w:leftChars="350" w:left="840"/>
        <w:rPr>
          <w:ins w:id="185" w:author="st1" w:date="2020-05-25T09:26:00Z"/>
          <w:rFonts w:ascii="標楷體" w:eastAsia="標楷體" w:hAnsi="標楷體"/>
        </w:rPr>
      </w:pPr>
      <w:ins w:id="186" w:author="st1" w:date="2020-05-25T09:26:00Z">
        <w:r w:rsidRPr="008C2D8C">
          <w:rPr>
            <w:rFonts w:ascii="標楷體" w:eastAsia="標楷體" w:hAnsi="標楷體" w:hint="eastAsia"/>
          </w:rPr>
          <w:t xml:space="preserve">  貸：銀行存款--活期存款</w:t>
        </w:r>
      </w:ins>
    </w:p>
    <w:p w14:paraId="589672E1" w14:textId="77777777" w:rsidR="00C114CF" w:rsidRPr="00D079F6" w:rsidRDefault="00C114CF" w:rsidP="00C114CF">
      <w:pPr>
        <w:rPr>
          <w:ins w:id="187" w:author="st1" w:date="2020-05-25T09:26:00Z"/>
          <w:rFonts w:ascii="標楷體" w:eastAsia="標楷體" w:hAnsi="標楷體"/>
        </w:rPr>
      </w:pPr>
    </w:p>
    <w:p w14:paraId="1EC21608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ins w:id="188" w:author="st1" w:date="2020-05-25T09:26:00Z"/>
          <w:rFonts w:ascii="標楷體" w:eastAsia="標楷體" w:hAnsi="標楷體"/>
        </w:rPr>
      </w:pPr>
      <w:ins w:id="189" w:author="st1" w:date="2020-05-25T09:26:00Z">
        <w:r w:rsidRPr="008C2D8C">
          <w:rPr>
            <w:rFonts w:ascii="標楷體" w:eastAsia="標楷體" w:hAnsi="標楷體" w:hint="eastAsia"/>
          </w:rPr>
          <w:t>服務費</w:t>
        </w:r>
        <w:r w:rsidRPr="00AB1E84">
          <w:rPr>
            <w:rFonts w:ascii="標楷體" w:eastAsia="標楷體" w:hAnsi="標楷體" w:hint="eastAsia"/>
            <w:color w:val="FF0000"/>
          </w:rPr>
          <w:t xml:space="preserve"> </w:t>
        </w:r>
        <w:r>
          <w:rPr>
            <w:rFonts w:ascii="標楷體" w:eastAsia="標楷體" w:hAnsi="標楷體" w:hint="eastAsia"/>
            <w:color w:val="FF0000"/>
          </w:rPr>
          <w:t>601776戶號(前置協商收款專戶)</w:t>
        </w:r>
        <w:r w:rsidRPr="00AB1E84">
          <w:rPr>
            <w:rFonts w:ascii="標楷體" w:eastAsia="標楷體" w:hAnsi="標楷體"/>
            <w:color w:val="FF0000"/>
          </w:rPr>
          <w:t xml:space="preserve"> </w:t>
        </w:r>
        <w:r w:rsidRPr="00AB1E84">
          <w:rPr>
            <w:rFonts w:ascii="標楷體" w:eastAsia="標楷體" w:hAnsi="標楷體" w:hint="eastAsia"/>
            <w:color w:val="FF0000"/>
          </w:rPr>
          <w:t>入</w:t>
        </w:r>
        <w:r w:rsidRPr="00796F7A">
          <w:rPr>
            <w:rFonts w:ascii="標楷體" w:eastAsia="標楷體" w:hAnsi="標楷體" w:hint="eastAsia"/>
            <w:color w:val="FF0000"/>
          </w:rPr>
          <w:t>什</w:t>
        </w:r>
        <w:r w:rsidRPr="00AB1E84">
          <w:rPr>
            <w:rFonts w:ascii="標楷體" w:eastAsia="標楷體" w:hAnsi="標楷體" w:hint="eastAsia"/>
            <w:color w:val="FF0000"/>
          </w:rPr>
          <w:t>項</w:t>
        </w:r>
        <w:r>
          <w:rPr>
            <w:rFonts w:ascii="標楷體" w:eastAsia="標楷體" w:hAnsi="標楷體" w:hint="eastAsia"/>
            <w:color w:val="FF0000"/>
          </w:rPr>
          <w:t xml:space="preserve"> &lt;</w:t>
        </w:r>
        <w:r w:rsidRPr="00AB1E84">
          <w:rPr>
            <w:rFonts w:ascii="標楷體" w:eastAsia="標楷體" w:hAnsi="標楷體" w:hint="eastAsia"/>
            <w:color w:val="FF0000"/>
          </w:rPr>
          <w:t>3-37</w:t>
        </w:r>
        <w:r>
          <w:rPr>
            <w:rFonts w:ascii="標楷體" w:eastAsia="標楷體" w:hAnsi="標楷體" w:hint="eastAsia"/>
            <w:color w:val="FF0000"/>
          </w:rPr>
          <w:t>&gt;</w:t>
        </w:r>
      </w:ins>
    </w:p>
    <w:p w14:paraId="65AEF0E2" w14:textId="24E54A22" w:rsidR="00131D97" w:rsidRDefault="00131D97" w:rsidP="00C114CF">
      <w:pPr>
        <w:pStyle w:val="af9"/>
        <w:ind w:leftChars="0" w:left="600"/>
        <w:rPr>
          <w:ins w:id="190" w:author="st1" w:date="2020-05-25T09:51:00Z"/>
          <w:rFonts w:ascii="標楷體" w:eastAsia="標楷體" w:hAnsi="標楷體"/>
        </w:rPr>
      </w:pPr>
      <w:ins w:id="191" w:author="st1" w:date="2020-05-25T09:51:00Z">
        <w:r>
          <w:rPr>
            <w:rFonts w:ascii="標楷體" w:eastAsia="標楷體" w:hAnsi="標楷體" w:hint="eastAsia"/>
          </w:rPr>
          <w:t>※暫收款退還</w:t>
        </w:r>
      </w:ins>
    </w:p>
    <w:p w14:paraId="16D3E0CA" w14:textId="6D3A03C1" w:rsidR="00C114CF" w:rsidRPr="008C2D8C" w:rsidRDefault="00C114CF" w:rsidP="00C114CF">
      <w:pPr>
        <w:pStyle w:val="af9"/>
        <w:ind w:leftChars="0" w:left="600"/>
        <w:rPr>
          <w:ins w:id="192" w:author="st1" w:date="2020-05-25T09:26:00Z"/>
          <w:rFonts w:ascii="標楷體" w:eastAsia="標楷體" w:hAnsi="標楷體"/>
        </w:rPr>
      </w:pPr>
      <w:ins w:id="193" w:author="st1" w:date="2020-05-25T09:26:00Z">
        <w:r w:rsidRPr="008C2D8C">
          <w:rPr>
            <w:rFonts w:ascii="標楷體" w:eastAsia="標楷體" w:hAnsi="標楷體" w:hint="eastAsia"/>
          </w:rPr>
          <w:lastRenderedPageBreak/>
          <w:t>借：</w:t>
        </w:r>
        <w:r>
          <w:rPr>
            <w:rFonts w:ascii="標楷體" w:eastAsia="標楷體" w:hAnsi="標楷體" w:hint="eastAsia"/>
          </w:rPr>
          <w:t>銀行存款</w:t>
        </w:r>
      </w:ins>
    </w:p>
    <w:p w14:paraId="59635B7B" w14:textId="3C576FA8" w:rsidR="00C114CF" w:rsidRPr="008C2D8C" w:rsidRDefault="00C114CF" w:rsidP="00C114CF">
      <w:pPr>
        <w:pStyle w:val="af9"/>
        <w:ind w:leftChars="0" w:left="600"/>
        <w:rPr>
          <w:ins w:id="194" w:author="st1" w:date="2020-05-25T09:26:00Z"/>
          <w:rFonts w:ascii="標楷體" w:eastAsia="標楷體" w:hAnsi="標楷體"/>
        </w:rPr>
      </w:pPr>
      <w:ins w:id="195" w:author="st1" w:date="2020-05-25T09:26:00Z">
        <w:r w:rsidRPr="008C2D8C">
          <w:rPr>
            <w:rFonts w:ascii="標楷體" w:eastAsia="標楷體" w:hAnsi="標楷體" w:hint="eastAsia"/>
          </w:rPr>
          <w:t xml:space="preserve">          貸：</w:t>
        </w:r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</w:ins>
      <w:ins w:id="196" w:author="st1" w:date="2020-05-25T09:54:00Z">
        <w:r w:rsidR="00131D97" w:rsidRPr="00131D97">
          <w:rPr>
            <w:rFonts w:ascii="標楷體" w:eastAsia="標楷體" w:hAnsi="標楷體" w:hint="eastAsia"/>
          </w:rPr>
          <w:t>債權協商</w:t>
        </w:r>
      </w:ins>
      <w:ins w:id="197" w:author="st1" w:date="2020-05-25T09:52:00Z">
        <w:r w:rsidR="00131D97" w:rsidRPr="00131D97">
          <w:rPr>
            <w:rFonts w:ascii="標楷體" w:eastAsia="標楷體" w:hAnsi="標楷體" w:hint="eastAsia"/>
          </w:rPr>
          <w:t>－收款專戶</w:t>
        </w:r>
      </w:ins>
    </w:p>
    <w:p w14:paraId="53B95D11" w14:textId="77777777" w:rsidR="00C114CF" w:rsidRDefault="00C114CF" w:rsidP="00C114CF">
      <w:pPr>
        <w:rPr>
          <w:ins w:id="198" w:author="st1" w:date="2020-05-25T09:26:00Z"/>
          <w:rFonts w:ascii="標楷體" w:eastAsia="標楷體" w:hAnsi="標楷體"/>
        </w:rPr>
      </w:pPr>
      <w:ins w:id="199" w:author="st1" w:date="2020-05-25T09:26:00Z">
        <w:r>
          <w:rPr>
            <w:rFonts w:ascii="標楷體" w:eastAsia="標楷體" w:hAnsi="標楷體" w:hint="eastAsia"/>
          </w:rPr>
          <w:t xml:space="preserve">    </w:t>
        </w:r>
      </w:ins>
    </w:p>
    <w:p w14:paraId="093437C9" w14:textId="199B6977" w:rsidR="00C114CF" w:rsidRPr="003C6A4D" w:rsidRDefault="00C114CF" w:rsidP="00C114CF">
      <w:pPr>
        <w:rPr>
          <w:ins w:id="200" w:author="st1" w:date="2020-05-25T09:26:00Z"/>
          <w:rFonts w:ascii="標楷體" w:eastAsia="標楷體" w:hAnsi="標楷體"/>
        </w:rPr>
      </w:pPr>
      <w:ins w:id="201" w:author="st1" w:date="2020-05-25T09:26:00Z">
        <w:r>
          <w:rPr>
            <w:rFonts w:ascii="標楷體" w:eastAsia="標楷體" w:hAnsi="標楷體" w:hint="eastAsia"/>
          </w:rPr>
          <w:t xml:space="preserve">     </w:t>
        </w:r>
        <w:r w:rsidRPr="003C6A4D">
          <w:rPr>
            <w:rFonts w:ascii="標楷體" w:eastAsia="標楷體" w:hAnsi="標楷體" w:hint="eastAsia"/>
          </w:rPr>
          <w:t>借：</w:t>
        </w:r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</w:ins>
      <w:ins w:id="202" w:author="st1" w:date="2020-05-25T09:54:00Z">
        <w:r w:rsidR="00131D97" w:rsidRPr="00131D97">
          <w:rPr>
            <w:rFonts w:ascii="標楷體" w:eastAsia="標楷體" w:hAnsi="標楷體" w:hint="eastAsia"/>
          </w:rPr>
          <w:t>債權協商－收款專戶</w:t>
        </w:r>
      </w:ins>
      <w:ins w:id="203" w:author="st1" w:date="2020-05-25T09:26:00Z">
        <w:r>
          <w:rPr>
            <w:rFonts w:ascii="標楷體" w:eastAsia="標楷體" w:hAnsi="標楷體" w:hint="eastAsia"/>
          </w:rPr>
          <w:t xml:space="preserve"> (人工輸入金額)</w:t>
        </w:r>
      </w:ins>
    </w:p>
    <w:p w14:paraId="334CCEFF" w14:textId="77777777" w:rsidR="00C114CF" w:rsidRDefault="00C114CF" w:rsidP="00C114CF">
      <w:pPr>
        <w:rPr>
          <w:ins w:id="204" w:author="st1" w:date="2020-05-25T09:26:00Z"/>
          <w:rFonts w:ascii="標楷體" w:eastAsia="標楷體" w:hAnsi="標楷體"/>
        </w:rPr>
      </w:pPr>
      <w:ins w:id="205" w:author="st1" w:date="2020-05-25T09:26:00Z">
        <w:r w:rsidRPr="003C6A4D">
          <w:rPr>
            <w:rFonts w:ascii="標楷體" w:eastAsia="標楷體" w:hAnsi="標楷體" w:hint="eastAsia"/>
          </w:rPr>
          <w:t xml:space="preserve">          貸：</w:t>
        </w:r>
        <w:r>
          <w:rPr>
            <w:rFonts w:ascii="標楷體" w:eastAsia="標楷體" w:hAnsi="標楷體" w:hint="eastAsia"/>
          </w:rPr>
          <w:t>什項收入</w:t>
        </w:r>
      </w:ins>
    </w:p>
    <w:p w14:paraId="24ADD039" w14:textId="77777777" w:rsidR="00C114CF" w:rsidRPr="008C2D8C" w:rsidRDefault="00C114CF" w:rsidP="00C114CF">
      <w:pPr>
        <w:rPr>
          <w:ins w:id="206" w:author="st1" w:date="2020-05-25T09:26:00Z"/>
          <w:rFonts w:ascii="標楷體" w:eastAsia="標楷體" w:hAnsi="標楷體"/>
        </w:rPr>
      </w:pPr>
    </w:p>
    <w:p w14:paraId="3B19EE67" w14:textId="77777777" w:rsidR="00C114CF" w:rsidRDefault="00C114CF" w:rsidP="00C114CF">
      <w:pPr>
        <w:pStyle w:val="af9"/>
        <w:numPr>
          <w:ilvl w:val="0"/>
          <w:numId w:val="18"/>
        </w:numPr>
        <w:ind w:leftChars="0"/>
        <w:rPr>
          <w:ins w:id="207" w:author="st1" w:date="2020-05-25T09:26:00Z"/>
          <w:rFonts w:ascii="標楷體" w:eastAsia="標楷體" w:hAnsi="標楷體"/>
        </w:rPr>
      </w:pPr>
      <w:ins w:id="208" w:author="st1" w:date="2020-05-25T09:26:00Z">
        <w:r>
          <w:rPr>
            <w:rFonts w:ascii="標楷體" w:eastAsia="標楷體" w:hAnsi="標楷體" w:hint="eastAsia"/>
          </w:rPr>
          <w:t>放款戶</w:t>
        </w:r>
        <w:r w:rsidRPr="008C2D8C">
          <w:rPr>
            <w:rFonts w:ascii="標楷體" w:eastAsia="標楷體" w:hAnsi="標楷體" w:hint="eastAsia"/>
          </w:rPr>
          <w:t>攤分金額</w:t>
        </w:r>
        <w:r>
          <w:rPr>
            <w:rFonts w:ascii="標楷體" w:eastAsia="標楷體" w:hAnsi="標楷體" w:hint="eastAsia"/>
          </w:rPr>
          <w:t>入帳</w:t>
        </w:r>
      </w:ins>
    </w:p>
    <w:p w14:paraId="6CDBBB22" w14:textId="77777777" w:rsidR="00C114CF" w:rsidRDefault="00C114CF" w:rsidP="00C114CF">
      <w:pPr>
        <w:pStyle w:val="af9"/>
        <w:ind w:leftChars="0" w:left="600"/>
        <w:rPr>
          <w:ins w:id="209" w:author="st1" w:date="2020-05-25T09:26:00Z"/>
          <w:rFonts w:ascii="標楷體" w:eastAsia="標楷體" w:hAnsi="標楷體"/>
        </w:rPr>
      </w:pPr>
    </w:p>
    <w:p w14:paraId="44A6FFC3" w14:textId="06907348" w:rsidR="00C114CF" w:rsidRDefault="00C114CF" w:rsidP="00C114CF">
      <w:pPr>
        <w:pStyle w:val="af9"/>
        <w:ind w:leftChars="0" w:left="600"/>
        <w:rPr>
          <w:ins w:id="210" w:author="st1" w:date="2020-05-25T09:26:00Z"/>
          <w:rFonts w:ascii="標楷體" w:eastAsia="標楷體" w:hAnsi="標楷體"/>
        </w:rPr>
      </w:pPr>
      <w:ins w:id="211" w:author="st1" w:date="2020-05-25T09:26:00Z">
        <w:r>
          <w:rPr>
            <w:rFonts w:ascii="標楷體" w:eastAsia="標楷體" w:hAnsi="標楷體" w:hint="eastAsia"/>
          </w:rPr>
          <w:t>A.</w:t>
        </w:r>
        <w:r w:rsidRPr="003144ED">
          <w:rPr>
            <w:rFonts w:ascii="標楷體" w:eastAsia="標楷體" w:hAnsi="標楷體" w:hint="eastAsia"/>
          </w:rPr>
          <w:t>呆帳收回</w:t>
        </w:r>
        <w:r>
          <w:rPr>
            <w:rFonts w:ascii="標楷體" w:eastAsia="標楷體" w:hAnsi="標楷體" w:hint="eastAsia"/>
          </w:rPr>
          <w:t>(</w:t>
        </w:r>
      </w:ins>
      <w:ins w:id="212" w:author="st1" w:date="2020-05-25T09:56:00Z">
        <w:r w:rsidR="00FF19DA">
          <w:rPr>
            <w:rFonts w:ascii="標楷體" w:eastAsia="標楷體" w:hAnsi="標楷體" w:hint="eastAsia"/>
          </w:rPr>
          <w:t>暫收款</w:t>
        </w:r>
      </w:ins>
      <w:ins w:id="213" w:author="st1" w:date="2020-05-25T09:58:00Z">
        <w:r w:rsidR="00C76EB8">
          <w:rPr>
            <w:rFonts w:ascii="標楷體" w:eastAsia="標楷體" w:hAnsi="標楷體" w:hint="eastAsia"/>
          </w:rPr>
          <w:t>銷帳</w:t>
        </w:r>
      </w:ins>
      <w:ins w:id="214" w:author="st1" w:date="2020-05-25T09:26:00Z">
        <w:r>
          <w:rPr>
            <w:rFonts w:ascii="標楷體" w:eastAsia="標楷體" w:hAnsi="標楷體" w:hint="eastAsia"/>
          </w:rPr>
          <w:t>)</w:t>
        </w:r>
      </w:ins>
    </w:p>
    <w:p w14:paraId="55AEB1C8" w14:textId="40FE9A8A" w:rsidR="00C114CF" w:rsidRPr="00AB1E84" w:rsidRDefault="00C114CF" w:rsidP="00C114CF">
      <w:pPr>
        <w:ind w:firstLineChars="250" w:firstLine="600"/>
        <w:rPr>
          <w:ins w:id="215" w:author="st1" w:date="2020-05-25T09:26:00Z"/>
          <w:rFonts w:ascii="標楷體" w:eastAsia="標楷體" w:hAnsi="標楷體"/>
        </w:rPr>
      </w:pPr>
      <w:ins w:id="216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AB1E84">
          <w:rPr>
            <w:rFonts w:ascii="標楷體" w:eastAsia="標楷體" w:hAnsi="標楷體" w:hint="eastAsia"/>
          </w:rPr>
          <w:t>借：</w:t>
        </w:r>
      </w:ins>
      <w:ins w:id="217" w:author="st1" w:date="2020-05-25T09:56:00Z">
        <w:r w:rsidR="00FF19DA" w:rsidRPr="008C2D8C">
          <w:rPr>
            <w:rFonts w:ascii="標楷體" w:eastAsia="標楷體" w:hAnsi="標楷體" w:hint="eastAsia"/>
          </w:rPr>
          <w:t>暫收款—</w:t>
        </w:r>
        <w:r w:rsidR="00FF19DA">
          <w:rPr>
            <w:rFonts w:ascii="標楷體" w:eastAsia="標楷體" w:hAnsi="標楷體" w:hint="eastAsia"/>
          </w:rPr>
          <w:t>債協科目 退還</w:t>
        </w:r>
        <w:r w:rsidR="00FF19DA" w:rsidRPr="00C114CF">
          <w:rPr>
            <w:rFonts w:ascii="標楷體" w:eastAsia="標楷體" w:hAnsi="標楷體" w:hint="eastAsia"/>
          </w:rPr>
          <w:t>款</w:t>
        </w:r>
      </w:ins>
      <w:ins w:id="218" w:author="st1" w:date="2020-05-25T09:26:00Z">
        <w:r>
          <w:rPr>
            <w:rFonts w:ascii="標楷體" w:eastAsia="標楷體" w:hAnsi="標楷體" w:hint="eastAsia"/>
          </w:rPr>
          <w:t xml:space="preserve">          </w:t>
        </w:r>
        <w:r w:rsidRPr="003144ED">
          <w:rPr>
            <w:rFonts w:ascii="標楷體" w:eastAsia="標楷體" w:hAnsi="標楷體" w:hint="eastAsia"/>
          </w:rPr>
          <w:t>呆帳收回</w:t>
        </w:r>
        <w:r>
          <w:rPr>
            <w:rFonts w:ascii="標楷體" w:eastAsia="標楷體" w:hAnsi="標楷體" w:hint="eastAsia"/>
          </w:rPr>
          <w:t>金額</w:t>
        </w:r>
      </w:ins>
    </w:p>
    <w:p w14:paraId="29E72C9C" w14:textId="71F6C7ED" w:rsidR="00C114CF" w:rsidRDefault="00C114CF" w:rsidP="00C114CF">
      <w:pPr>
        <w:ind w:firstLineChars="250" w:firstLine="600"/>
        <w:rPr>
          <w:ins w:id="219" w:author="st1" w:date="2020-05-25T09:26:00Z"/>
          <w:rFonts w:ascii="標楷體" w:eastAsia="標楷體" w:hAnsi="標楷體"/>
        </w:rPr>
      </w:pPr>
      <w:ins w:id="220" w:author="st1" w:date="2020-05-25T09:26:00Z">
        <w:r w:rsidRPr="008C2D8C">
          <w:rPr>
            <w:rFonts w:ascii="標楷體" w:eastAsia="標楷體" w:hAnsi="標楷體" w:hint="eastAsia"/>
          </w:rPr>
          <w:t xml:space="preserve">          貸：</w:t>
        </w:r>
        <w:r w:rsidRPr="003144ED">
          <w:rPr>
            <w:rFonts w:ascii="標楷體" w:eastAsia="標楷體" w:hAnsi="標楷體" w:hint="eastAsia"/>
          </w:rPr>
          <w:t>呆帳收回及過期息</w:t>
        </w:r>
        <w:r>
          <w:rPr>
            <w:rFonts w:ascii="標楷體" w:eastAsia="標楷體" w:hAnsi="標楷體" w:hint="eastAsia"/>
          </w:rPr>
          <w:t xml:space="preserve">         </w:t>
        </w:r>
        <w:r w:rsidRPr="003144ED">
          <w:rPr>
            <w:rFonts w:ascii="標楷體" w:eastAsia="標楷體" w:hAnsi="標楷體" w:hint="eastAsia"/>
          </w:rPr>
          <w:t>呆帳收回</w:t>
        </w:r>
        <w:r>
          <w:rPr>
            <w:rFonts w:ascii="標楷體" w:eastAsia="標楷體" w:hAnsi="標楷體" w:hint="eastAsia"/>
          </w:rPr>
          <w:t>金額</w:t>
        </w:r>
      </w:ins>
    </w:p>
    <w:p w14:paraId="24A7262E" w14:textId="77777777" w:rsidR="00C114CF" w:rsidRPr="00457493" w:rsidRDefault="00C114CF" w:rsidP="00C114CF">
      <w:pPr>
        <w:ind w:firstLineChars="250" w:firstLine="600"/>
        <w:rPr>
          <w:ins w:id="221" w:author="st1" w:date="2020-05-25T09:26:00Z"/>
          <w:rFonts w:ascii="標楷體" w:eastAsia="標楷體" w:hAnsi="標楷體"/>
        </w:rPr>
      </w:pPr>
    </w:p>
    <w:p w14:paraId="3B706D75" w14:textId="29D8202D" w:rsidR="00C114CF" w:rsidRDefault="00C114CF" w:rsidP="00C114CF">
      <w:pPr>
        <w:pStyle w:val="af9"/>
        <w:tabs>
          <w:tab w:val="left" w:pos="5335"/>
        </w:tabs>
        <w:ind w:leftChars="0" w:left="600"/>
        <w:rPr>
          <w:ins w:id="222" w:author="st1" w:date="2020-05-25T09:26:00Z"/>
          <w:rFonts w:ascii="標楷體" w:eastAsia="標楷體" w:hAnsi="標楷體"/>
        </w:rPr>
      </w:pPr>
      <w:ins w:id="223" w:author="st1" w:date="2020-05-25T09:26:00Z">
        <w:r>
          <w:rPr>
            <w:rFonts w:ascii="標楷體" w:eastAsia="標楷體" w:hAnsi="標楷體" w:hint="eastAsia"/>
          </w:rPr>
          <w:t>B.</w:t>
        </w:r>
      </w:ins>
      <w:ins w:id="224" w:author="st1" w:date="2020-05-25T09:58:00Z">
        <w:r w:rsidR="00C76EB8">
          <w:rPr>
            <w:rFonts w:ascii="標楷體" w:eastAsia="標楷體" w:hAnsi="標楷體" w:hint="eastAsia"/>
          </w:rPr>
          <w:t>暫收款銷帳</w:t>
        </w:r>
      </w:ins>
      <w:ins w:id="225" w:author="st1" w:date="2020-05-25T09:26:00Z">
        <w:r>
          <w:rPr>
            <w:rFonts w:ascii="標楷體" w:eastAsia="標楷體" w:hAnsi="標楷體"/>
          </w:rPr>
          <w:tab/>
        </w:r>
      </w:ins>
    </w:p>
    <w:p w14:paraId="6323E490" w14:textId="102B5279" w:rsidR="00C114CF" w:rsidRPr="008C2D8C" w:rsidRDefault="00C114CF" w:rsidP="00C114CF">
      <w:pPr>
        <w:pStyle w:val="af9"/>
        <w:ind w:leftChars="0" w:left="600"/>
        <w:rPr>
          <w:ins w:id="226" w:author="st1" w:date="2020-05-25T09:26:00Z"/>
          <w:rFonts w:ascii="標楷體" w:eastAsia="標楷體" w:hAnsi="標楷體"/>
        </w:rPr>
      </w:pPr>
      <w:ins w:id="227" w:author="st1" w:date="2020-05-25T09:26:00Z"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>借：</w:t>
        </w:r>
      </w:ins>
      <w:ins w:id="228" w:author="st1" w:date="2020-05-25T09:58:00Z">
        <w:r w:rsidR="00C76EB8" w:rsidRPr="008C2D8C">
          <w:rPr>
            <w:rFonts w:ascii="標楷體" w:eastAsia="標楷體" w:hAnsi="標楷體" w:hint="eastAsia"/>
          </w:rPr>
          <w:t>暫收款—</w:t>
        </w:r>
        <w:r w:rsidR="00C76EB8">
          <w:rPr>
            <w:rFonts w:ascii="標楷體" w:eastAsia="標楷體" w:hAnsi="標楷體" w:hint="eastAsia"/>
          </w:rPr>
          <w:t>債協科目 退還</w:t>
        </w:r>
        <w:r w:rsidR="00C76EB8" w:rsidRPr="00C114CF">
          <w:rPr>
            <w:rFonts w:ascii="標楷體" w:eastAsia="標楷體" w:hAnsi="標楷體" w:hint="eastAsia"/>
          </w:rPr>
          <w:t>款</w:t>
        </w:r>
      </w:ins>
      <w:ins w:id="229" w:author="st1" w:date="2020-05-25T09:26:00Z">
        <w:r w:rsidRPr="008C2D8C">
          <w:rPr>
            <w:rFonts w:ascii="標楷體" w:eastAsia="標楷體" w:hAnsi="標楷體" w:hint="eastAsia"/>
          </w:rPr>
          <w:t xml:space="preserve">       </w:t>
        </w:r>
        <w:r>
          <w:rPr>
            <w:rFonts w:ascii="標楷體" w:eastAsia="標楷體" w:hAnsi="標楷體" w:hint="eastAsia"/>
          </w:rPr>
          <w:t xml:space="preserve">   其他</w:t>
        </w:r>
        <w:r w:rsidRPr="008C2D8C">
          <w:rPr>
            <w:rFonts w:ascii="標楷體" w:eastAsia="標楷體" w:hAnsi="標楷體" w:hint="eastAsia"/>
          </w:rPr>
          <w:t>金額</w:t>
        </w:r>
        <w:r>
          <w:rPr>
            <w:rFonts w:ascii="標楷體" w:eastAsia="標楷體" w:hAnsi="標楷體" w:hint="eastAsia"/>
          </w:rPr>
          <w:t xml:space="preserve"> </w:t>
        </w:r>
        <w:r w:rsidRPr="008C2D8C">
          <w:rPr>
            <w:rFonts w:ascii="標楷體" w:eastAsia="標楷體" w:hAnsi="標楷體" w:hint="eastAsia"/>
          </w:rPr>
          <w:t xml:space="preserve">                  </w:t>
        </w:r>
      </w:ins>
    </w:p>
    <w:p w14:paraId="730457F4" w14:textId="0B8AAC7A" w:rsidR="00C114CF" w:rsidRDefault="00C114CF" w:rsidP="00C114CF">
      <w:pPr>
        <w:pStyle w:val="af9"/>
        <w:ind w:leftChars="0" w:left="600"/>
        <w:rPr>
          <w:ins w:id="230" w:author="st1" w:date="2020-05-25T10:01:00Z"/>
          <w:rFonts w:ascii="標楷體" w:eastAsia="標楷體" w:hAnsi="標楷體"/>
        </w:rPr>
      </w:pPr>
      <w:ins w:id="231" w:author="st1" w:date="2020-05-25T09:26:00Z">
        <w:r w:rsidRPr="008C2D8C">
          <w:rPr>
            <w:rFonts w:ascii="標楷體" w:eastAsia="標楷體" w:hAnsi="標楷體" w:hint="eastAsia"/>
          </w:rPr>
          <w:t xml:space="preserve">          貸：</w:t>
        </w:r>
        <w:r>
          <w:rPr>
            <w:rFonts w:ascii="標楷體" w:eastAsia="標楷體" w:hAnsi="標楷體" w:hint="eastAsia"/>
          </w:rPr>
          <w:t xml:space="preserve">其他科目 </w:t>
        </w:r>
        <w:r w:rsidRPr="008C2D8C">
          <w:rPr>
            <w:rFonts w:ascii="標楷體" w:eastAsia="標楷體" w:hAnsi="標楷體" w:hint="eastAsia"/>
          </w:rPr>
          <w:t xml:space="preserve">   </w:t>
        </w:r>
        <w:r>
          <w:rPr>
            <w:rFonts w:ascii="標楷體" w:eastAsia="標楷體" w:hAnsi="標楷體" w:hint="eastAsia"/>
          </w:rPr>
          <w:t xml:space="preserve">             其他</w:t>
        </w:r>
        <w:r w:rsidRPr="008C2D8C">
          <w:rPr>
            <w:rFonts w:ascii="標楷體" w:eastAsia="標楷體" w:hAnsi="標楷體" w:hint="eastAsia"/>
          </w:rPr>
          <w:t>金額</w:t>
        </w:r>
      </w:ins>
    </w:p>
    <w:p w14:paraId="62077EFD" w14:textId="67062D92" w:rsidR="008C425F" w:rsidRDefault="008C425F" w:rsidP="00C114CF">
      <w:pPr>
        <w:pStyle w:val="af9"/>
        <w:ind w:leftChars="0" w:left="600"/>
        <w:rPr>
          <w:ins w:id="232" w:author="st1" w:date="2020-05-25T10:01:00Z"/>
          <w:rFonts w:ascii="標楷體" w:eastAsia="標楷體" w:hAnsi="標楷體"/>
        </w:rPr>
      </w:pPr>
    </w:p>
    <w:p w14:paraId="730F2A94" w14:textId="46869435" w:rsidR="008C425F" w:rsidRDefault="008C425F" w:rsidP="00C114CF">
      <w:pPr>
        <w:pStyle w:val="af9"/>
        <w:ind w:leftChars="0" w:left="600"/>
        <w:rPr>
          <w:ins w:id="233" w:author="st1" w:date="2020-05-25T10:01:00Z"/>
          <w:rFonts w:ascii="標楷體" w:eastAsia="標楷體" w:hAnsi="標楷體"/>
        </w:rPr>
      </w:pPr>
    </w:p>
    <w:p w14:paraId="33F0A187" w14:textId="10980C0D" w:rsidR="008C425F" w:rsidRDefault="008C425F" w:rsidP="00C114CF">
      <w:pPr>
        <w:pStyle w:val="af9"/>
        <w:ind w:leftChars="0" w:left="600"/>
        <w:rPr>
          <w:ins w:id="234" w:author="st1" w:date="2020-05-25T10:01:00Z"/>
          <w:rFonts w:ascii="標楷體" w:eastAsia="標楷體" w:hAnsi="標楷體"/>
        </w:rPr>
      </w:pPr>
    </w:p>
    <w:p w14:paraId="429409C3" w14:textId="5A8A6170" w:rsidR="008C425F" w:rsidRDefault="008C425F">
      <w:pPr>
        <w:rPr>
          <w:ins w:id="235" w:author="st1" w:date="2020-05-25T10:00:00Z"/>
          <w:rFonts w:ascii="標楷體" w:eastAsia="標楷體" w:hAnsi="標楷體"/>
        </w:rPr>
        <w:pPrChange w:id="236" w:author="st1" w:date="2020-05-25T10:00:00Z">
          <w:pPr>
            <w:pStyle w:val="af9"/>
            <w:numPr>
              <w:numId w:val="17"/>
            </w:numPr>
            <w:ind w:leftChars="0" w:hanging="480"/>
          </w:pPr>
        </w:pPrChange>
      </w:pPr>
      <w:ins w:id="237" w:author="st1" w:date="2020-05-25T10:01:00Z">
        <w:r>
          <w:rPr>
            <w:rFonts w:ascii="標楷體" w:eastAsia="標楷體" w:hAnsi="標楷體" w:hint="eastAsia"/>
          </w:rPr>
          <w:t>六、</w:t>
        </w:r>
      </w:ins>
      <w:ins w:id="238" w:author="st1" w:date="2020-05-25T10:00:00Z">
        <w:r w:rsidRPr="00590767">
          <w:rPr>
            <w:rFonts w:ascii="標楷體" w:eastAsia="標楷體" w:hAnsi="標楷體" w:hint="eastAsia"/>
          </w:rPr>
          <w:t>一般債權</w:t>
        </w:r>
        <w:r w:rsidRPr="008C2D8C">
          <w:rPr>
            <w:rFonts w:ascii="標楷體" w:eastAsia="標楷體" w:hAnsi="標楷體" w:hint="eastAsia"/>
          </w:rPr>
          <w:t>—帳務處理</w:t>
        </w:r>
      </w:ins>
    </w:p>
    <w:p w14:paraId="44475C66" w14:textId="77777777" w:rsidR="008C425F" w:rsidRPr="008C2D8C" w:rsidRDefault="008C425F" w:rsidP="008C425F">
      <w:pPr>
        <w:pStyle w:val="af9"/>
        <w:ind w:leftChars="0"/>
        <w:rPr>
          <w:ins w:id="239" w:author="st1" w:date="2020-05-25T10:00:00Z"/>
          <w:rFonts w:ascii="標楷體" w:eastAsia="標楷體" w:hAnsi="標楷體"/>
        </w:rPr>
      </w:pPr>
    </w:p>
    <w:p w14:paraId="00B097BD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ins w:id="240" w:author="st1" w:date="2020-05-25T10:00:00Z"/>
          <w:rFonts w:ascii="標楷體" w:eastAsia="標楷體" w:hAnsi="標楷體"/>
        </w:rPr>
      </w:pPr>
      <w:ins w:id="241" w:author="st1" w:date="2020-05-25T10:00:00Z">
        <w:r w:rsidRPr="003144ED">
          <w:rPr>
            <w:rFonts w:ascii="標楷體" w:eastAsia="標楷體" w:hAnsi="標楷體" w:hint="eastAsia"/>
          </w:rPr>
          <w:t>整批入帳作業</w:t>
        </w:r>
        <w:r w:rsidRPr="00DD394E">
          <w:rPr>
            <w:rFonts w:ascii="標楷體" w:eastAsia="標楷體" w:hAnsi="標楷體" w:hint="eastAsia"/>
          </w:rPr>
          <w:t>－</w:t>
        </w:r>
        <w:r w:rsidRPr="008C2D8C">
          <w:rPr>
            <w:rFonts w:ascii="標楷體" w:eastAsia="標楷體" w:hAnsi="標楷體" w:hint="eastAsia"/>
          </w:rPr>
          <w:t>匯款轉帳</w:t>
        </w:r>
        <w:r>
          <w:rPr>
            <w:rFonts w:ascii="標楷體" w:eastAsia="標楷體" w:hAnsi="標楷體" w:hint="eastAsia"/>
            <w:color w:val="FF0000"/>
          </w:rPr>
          <w:t>(</w:t>
        </w:r>
        <w:r w:rsidRPr="00F63565">
          <w:rPr>
            <w:rFonts w:ascii="標楷體" w:eastAsia="標楷體" w:hAnsi="標楷體" w:hint="eastAsia"/>
            <w:color w:val="FF0000"/>
          </w:rPr>
          <w:t>601776</w:t>
        </w:r>
        <w:r>
          <w:rPr>
            <w:rFonts w:ascii="標楷體" w:eastAsia="標楷體" w:hAnsi="標楷體" w:hint="eastAsia"/>
            <w:color w:val="FF0000"/>
          </w:rPr>
          <w:t>前置協商收款專戶)</w:t>
        </w:r>
        <w:r w:rsidRPr="00BF2BA0">
          <w:rPr>
            <w:rFonts w:ascii="標楷體" w:eastAsia="標楷體" w:hAnsi="標楷體" w:hint="eastAsia"/>
          </w:rPr>
          <w:t xml:space="preserve"> </w:t>
        </w:r>
      </w:ins>
    </w:p>
    <w:p w14:paraId="11B9E99B" w14:textId="77777777" w:rsidR="008C425F" w:rsidRPr="008C2D8C" w:rsidRDefault="008C425F" w:rsidP="008C425F">
      <w:pPr>
        <w:pStyle w:val="af9"/>
        <w:ind w:leftChars="0" w:left="600"/>
        <w:rPr>
          <w:ins w:id="242" w:author="st1" w:date="2020-05-25T10:00:00Z"/>
          <w:rFonts w:ascii="標楷體" w:eastAsia="標楷體" w:hAnsi="標楷體"/>
        </w:rPr>
      </w:pPr>
      <w:ins w:id="243" w:author="st1" w:date="2020-05-25T10:00:00Z">
        <w:r w:rsidRPr="008C2D8C">
          <w:rPr>
            <w:rFonts w:ascii="標楷體" w:eastAsia="標楷體" w:hAnsi="標楷體" w:hint="eastAsia"/>
          </w:rPr>
          <w:t>借：銀行存款</w:t>
        </w:r>
      </w:ins>
    </w:p>
    <w:p w14:paraId="24439EC7" w14:textId="69BB5842" w:rsidR="008C425F" w:rsidRPr="00796F7A" w:rsidRDefault="008C425F" w:rsidP="008C425F">
      <w:pPr>
        <w:ind w:left="240"/>
        <w:rPr>
          <w:ins w:id="244" w:author="st1" w:date="2020-05-25T10:00:00Z"/>
          <w:rFonts w:ascii="標楷體" w:eastAsia="標楷體" w:hAnsi="標楷體"/>
        </w:rPr>
      </w:pPr>
      <w:ins w:id="245" w:author="st1" w:date="2020-05-25T10:00:00Z">
        <w:r>
          <w:rPr>
            <w:rFonts w:ascii="標楷體" w:eastAsia="標楷體" w:hAnsi="標楷體" w:hint="eastAsia"/>
          </w:rPr>
          <w:t xml:space="preserve">     </w:t>
        </w:r>
        <w:r w:rsidRPr="00796F7A">
          <w:rPr>
            <w:rFonts w:ascii="標楷體" w:eastAsia="標楷體" w:hAnsi="標楷體" w:hint="eastAsia"/>
          </w:rPr>
          <w:t xml:space="preserve">  貸：</w:t>
        </w:r>
      </w:ins>
      <w:ins w:id="246" w:author="st1" w:date="2020-05-25T10:02:00Z"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  <w:r w:rsidRPr="00131D97">
          <w:rPr>
            <w:rFonts w:ascii="標楷體" w:eastAsia="標楷體" w:hAnsi="標楷體" w:hint="eastAsia"/>
          </w:rPr>
          <w:t>債權協商－收款專戶</w:t>
        </w:r>
      </w:ins>
    </w:p>
    <w:p w14:paraId="512EF180" w14:textId="77777777" w:rsidR="008C425F" w:rsidRDefault="008C425F" w:rsidP="008C425F">
      <w:pPr>
        <w:pStyle w:val="af9"/>
        <w:ind w:leftChars="0" w:left="600"/>
        <w:rPr>
          <w:ins w:id="247" w:author="st1" w:date="2020-05-25T10:00:00Z"/>
          <w:rFonts w:ascii="標楷體" w:eastAsia="標楷體" w:hAnsi="標楷體"/>
        </w:rPr>
      </w:pPr>
    </w:p>
    <w:p w14:paraId="10F39C59" w14:textId="77777777" w:rsidR="008C425F" w:rsidRDefault="008C425F" w:rsidP="008C425F">
      <w:pPr>
        <w:pStyle w:val="af9"/>
        <w:ind w:leftChars="150" w:left="360"/>
        <w:rPr>
          <w:ins w:id="248" w:author="st1" w:date="2020-05-25T10:00:00Z"/>
          <w:rFonts w:ascii="標楷體" w:eastAsia="標楷體" w:hAnsi="標楷體"/>
        </w:rPr>
      </w:pPr>
      <w:ins w:id="249" w:author="st1" w:date="2020-05-25T10:00:00Z">
        <w:r>
          <w:rPr>
            <w:rFonts w:ascii="標楷體" w:eastAsia="標楷體" w:hAnsi="標楷體" w:hint="eastAsia"/>
          </w:rPr>
          <w:t xml:space="preserve">※暫收款退還 (ex.匯錯) </w:t>
        </w:r>
      </w:ins>
    </w:p>
    <w:p w14:paraId="6CC1C038" w14:textId="77777777" w:rsidR="008C425F" w:rsidRPr="008C2D8C" w:rsidRDefault="008C425F" w:rsidP="008C425F">
      <w:pPr>
        <w:pStyle w:val="af9"/>
        <w:ind w:leftChars="0" w:left="600"/>
        <w:rPr>
          <w:ins w:id="250" w:author="st1" w:date="2020-05-25T10:00:00Z"/>
          <w:rFonts w:ascii="標楷體" w:eastAsia="標楷體" w:hAnsi="標楷體"/>
        </w:rPr>
      </w:pPr>
      <w:ins w:id="251" w:author="st1" w:date="2020-05-25T10:00:00Z">
        <w:r w:rsidRPr="008C2D8C">
          <w:rPr>
            <w:rFonts w:ascii="標楷體" w:eastAsia="標楷體" w:hAnsi="標楷體" w:hint="eastAsia"/>
          </w:rPr>
          <w:t>借：</w:t>
        </w:r>
        <w:r>
          <w:rPr>
            <w:rFonts w:ascii="標楷體" w:eastAsia="標楷體" w:hAnsi="標楷體" w:hint="eastAsia"/>
          </w:rPr>
          <w:t>退還科目</w:t>
        </w:r>
      </w:ins>
    </w:p>
    <w:p w14:paraId="5FF825E5" w14:textId="0C7A9E34" w:rsidR="008C425F" w:rsidRPr="00740B8C" w:rsidRDefault="008C425F" w:rsidP="008C425F">
      <w:pPr>
        <w:pStyle w:val="af9"/>
        <w:ind w:leftChars="0" w:left="600"/>
        <w:rPr>
          <w:ins w:id="252" w:author="st1" w:date="2020-05-25T10:00:00Z"/>
          <w:rFonts w:ascii="標楷體" w:eastAsia="標楷體" w:hAnsi="標楷體"/>
        </w:rPr>
      </w:pPr>
      <w:ins w:id="253" w:author="st1" w:date="2020-05-25T10:00:00Z">
        <w:r w:rsidRPr="008C2D8C">
          <w:rPr>
            <w:rFonts w:ascii="標楷體" w:eastAsia="標楷體" w:hAnsi="標楷體" w:hint="eastAsia"/>
          </w:rPr>
          <w:t xml:space="preserve">  貸：</w:t>
        </w:r>
      </w:ins>
      <w:ins w:id="254" w:author="st1" w:date="2020-05-25T10:02:00Z">
        <w:r>
          <w:rPr>
            <w:rFonts w:ascii="標楷體" w:eastAsia="標楷體" w:hAnsi="標楷體" w:hint="eastAsia"/>
          </w:rPr>
          <w:t>暫收款</w:t>
        </w:r>
        <w:r w:rsidRPr="008C2D8C">
          <w:rPr>
            <w:rFonts w:ascii="標楷體" w:eastAsia="標楷體" w:hAnsi="標楷體" w:hint="eastAsia"/>
          </w:rPr>
          <w:t>—</w:t>
        </w:r>
        <w:r w:rsidRPr="00131D97">
          <w:rPr>
            <w:rFonts w:ascii="標楷體" w:eastAsia="標楷體" w:hAnsi="標楷體" w:hint="eastAsia"/>
          </w:rPr>
          <w:t>債權協商－收款專戶</w:t>
        </w:r>
      </w:ins>
    </w:p>
    <w:p w14:paraId="4DD29E47" w14:textId="77777777" w:rsidR="008C425F" w:rsidRDefault="008C425F" w:rsidP="008C425F">
      <w:pPr>
        <w:pStyle w:val="af9"/>
        <w:ind w:leftChars="0" w:left="600"/>
        <w:rPr>
          <w:ins w:id="255" w:author="st1" w:date="2020-05-25T10:00:00Z"/>
          <w:rFonts w:ascii="標楷體" w:eastAsia="標楷體" w:hAnsi="標楷體"/>
        </w:rPr>
      </w:pPr>
    </w:p>
    <w:p w14:paraId="240EECB3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ins w:id="256" w:author="st1" w:date="2020-05-25T10:00:00Z"/>
          <w:rFonts w:ascii="標楷體" w:eastAsia="標楷體" w:hAnsi="標楷體"/>
        </w:rPr>
      </w:pPr>
      <w:ins w:id="257" w:author="st1" w:date="2020-05-25T10:00:00Z">
        <w:r w:rsidRPr="00590767">
          <w:rPr>
            <w:rFonts w:ascii="標楷體" w:eastAsia="標楷體" w:hAnsi="標楷體" w:hint="eastAsia"/>
          </w:rPr>
          <w:t>債協</w:t>
        </w:r>
        <w:r w:rsidRPr="00714C3F">
          <w:rPr>
            <w:rFonts w:ascii="標楷體" w:eastAsia="標楷體" w:hAnsi="標楷體" w:hint="eastAsia"/>
          </w:rPr>
          <w:t>作業</w:t>
        </w:r>
        <w:r w:rsidRPr="00590767">
          <w:rPr>
            <w:rFonts w:ascii="標楷體" w:eastAsia="標楷體" w:hAnsi="標楷體" w:hint="eastAsia"/>
          </w:rPr>
          <w:t>－一般債權撥付</w:t>
        </w:r>
        <w:r w:rsidRPr="00A8493E">
          <w:rPr>
            <w:rFonts w:ascii="標楷體" w:eastAsia="標楷體" w:hAnsi="標楷體" w:hint="eastAsia"/>
          </w:rPr>
          <w:t>資料檢核作業</w:t>
        </w:r>
        <w:r>
          <w:rPr>
            <w:rFonts w:ascii="標楷體" w:eastAsia="標楷體" w:hAnsi="標楷體" w:hint="eastAsia"/>
          </w:rPr>
          <w:t>(batchtx02)</w:t>
        </w:r>
      </w:ins>
    </w:p>
    <w:p w14:paraId="6B9B5FDF" w14:textId="77777777" w:rsidR="008C425F" w:rsidRDefault="008C425F" w:rsidP="008C425F">
      <w:pPr>
        <w:rPr>
          <w:ins w:id="258" w:author="st1" w:date="2020-05-25T10:00:00Z"/>
          <w:rFonts w:ascii="標楷體" w:eastAsia="標楷體" w:hAnsi="標楷體"/>
        </w:rPr>
      </w:pPr>
      <w:ins w:id="259" w:author="st1" w:date="2020-05-25T10:00:00Z">
        <w:r>
          <w:rPr>
            <w:rFonts w:ascii="標楷體" w:eastAsia="標楷體" w:hAnsi="標楷體" w:hint="eastAsia"/>
          </w:rPr>
          <w:t xml:space="preserve">   ※</w:t>
        </w:r>
        <w:r w:rsidRPr="00B01D45">
          <w:rPr>
            <w:rFonts w:ascii="標楷體" w:eastAsia="標楷體" w:hAnsi="標楷體" w:hint="eastAsia"/>
          </w:rPr>
          <w:t>回應代碼: 4001:入/扣帳成功</w:t>
        </w:r>
      </w:ins>
    </w:p>
    <w:p w14:paraId="42B9EDD7" w14:textId="77777777" w:rsidR="008C425F" w:rsidRDefault="008C425F" w:rsidP="008C425F">
      <w:pPr>
        <w:rPr>
          <w:ins w:id="260" w:author="st1" w:date="2020-05-25T10:00:00Z"/>
          <w:rFonts w:ascii="標楷體" w:eastAsia="標楷體" w:hAnsi="標楷體"/>
        </w:rPr>
      </w:pPr>
      <w:ins w:id="261" w:author="st1" w:date="2020-05-25T10:00:00Z">
        <w:r w:rsidRPr="004822A4">
          <w:rPr>
            <w:rFonts w:ascii="標楷體" w:eastAsia="標楷體" w:hAnsi="標楷體" w:hint="eastAsia"/>
          </w:rPr>
          <w:t xml:space="preserve">   ※檢核失敗，人工出帳</w:t>
        </w:r>
      </w:ins>
    </w:p>
    <w:p w14:paraId="71E62672" w14:textId="77777777" w:rsidR="008C425F" w:rsidRDefault="008C425F" w:rsidP="008C425F">
      <w:pPr>
        <w:pStyle w:val="af9"/>
        <w:ind w:leftChars="150" w:left="360"/>
        <w:rPr>
          <w:ins w:id="262" w:author="st1" w:date="2020-05-25T10:00:00Z"/>
          <w:rFonts w:ascii="標楷體" w:eastAsia="標楷體" w:hAnsi="標楷體"/>
        </w:rPr>
      </w:pPr>
      <w:ins w:id="263" w:author="st1" w:date="2020-05-25T10:00:00Z">
        <w:r>
          <w:rPr>
            <w:rFonts w:ascii="標楷體" w:eastAsia="標楷體" w:hAnsi="標楷體" w:hint="eastAsia"/>
          </w:rPr>
          <w:t xml:space="preserve">  暫收款退還  </w:t>
        </w:r>
      </w:ins>
    </w:p>
    <w:p w14:paraId="255DDF59" w14:textId="77777777" w:rsidR="008C425F" w:rsidRPr="004822A4" w:rsidRDefault="008C425F" w:rsidP="008C425F">
      <w:pPr>
        <w:ind w:leftChars="100" w:left="240"/>
        <w:rPr>
          <w:ins w:id="264" w:author="st1" w:date="2020-05-25T10:00:00Z"/>
          <w:rFonts w:ascii="標楷體" w:eastAsia="標楷體" w:hAnsi="標楷體"/>
        </w:rPr>
      </w:pPr>
      <w:ins w:id="265" w:author="st1" w:date="2020-05-25T10:00:00Z">
        <w:r w:rsidRPr="004822A4">
          <w:rPr>
            <w:rFonts w:ascii="標楷體" w:eastAsia="標楷體" w:hAnsi="標楷體" w:hint="eastAsia"/>
          </w:rPr>
          <w:t xml:space="preserve">      借：退還科目</w:t>
        </w:r>
      </w:ins>
    </w:p>
    <w:p w14:paraId="1D4E1D98" w14:textId="0EFD59F1" w:rsidR="008C425F" w:rsidRPr="004822A4" w:rsidRDefault="008C425F" w:rsidP="008C425F">
      <w:pPr>
        <w:ind w:leftChars="100" w:left="240"/>
        <w:rPr>
          <w:ins w:id="266" w:author="st1" w:date="2020-05-25T10:00:00Z"/>
          <w:rFonts w:ascii="標楷體" w:eastAsia="標楷體" w:hAnsi="標楷體"/>
        </w:rPr>
      </w:pPr>
      <w:ins w:id="267" w:author="st1" w:date="2020-05-25T10:00:00Z">
        <w:r w:rsidRPr="004822A4">
          <w:rPr>
            <w:rFonts w:ascii="標楷體" w:eastAsia="標楷體" w:hAnsi="標楷體" w:hint="eastAsia"/>
          </w:rPr>
          <w:t xml:space="preserve">        貸：</w:t>
        </w:r>
      </w:ins>
      <w:ins w:id="268" w:author="st1" w:date="2020-05-25T10:03:00Z">
        <w:r w:rsidR="00892684">
          <w:rPr>
            <w:rFonts w:ascii="標楷體" w:eastAsia="標楷體" w:hAnsi="標楷體" w:hint="eastAsia"/>
          </w:rPr>
          <w:t>暫收款</w:t>
        </w:r>
        <w:r w:rsidR="00892684" w:rsidRPr="008C2D8C">
          <w:rPr>
            <w:rFonts w:ascii="標楷體" w:eastAsia="標楷體" w:hAnsi="標楷體" w:hint="eastAsia"/>
          </w:rPr>
          <w:t>—</w:t>
        </w:r>
        <w:r w:rsidR="00892684" w:rsidRPr="00131D97">
          <w:rPr>
            <w:rFonts w:ascii="標楷體" w:eastAsia="標楷體" w:hAnsi="標楷體" w:hint="eastAsia"/>
          </w:rPr>
          <w:t>債權協商－收款專戶</w:t>
        </w:r>
      </w:ins>
      <w:ins w:id="269" w:author="st1" w:date="2020-05-25T10:00:00Z">
        <w:r w:rsidRPr="004822A4">
          <w:rPr>
            <w:rFonts w:ascii="標楷體" w:eastAsia="標楷體" w:hAnsi="標楷體" w:hint="eastAsia"/>
          </w:rPr>
          <w:t xml:space="preserve">  601776戶號(前置協商收款專戶)</w:t>
        </w:r>
      </w:ins>
    </w:p>
    <w:p w14:paraId="58D215E7" w14:textId="77777777" w:rsidR="008C425F" w:rsidRPr="004822A4" w:rsidRDefault="008C425F" w:rsidP="008C425F">
      <w:pPr>
        <w:rPr>
          <w:ins w:id="270" w:author="st1" w:date="2020-05-25T10:00:00Z"/>
          <w:strike/>
        </w:rPr>
      </w:pPr>
    </w:p>
    <w:p w14:paraId="0E9F15EA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ins w:id="271" w:author="st1" w:date="2020-05-25T10:00:00Z"/>
          <w:rFonts w:ascii="標楷體" w:eastAsia="標楷體" w:hAnsi="標楷體"/>
        </w:rPr>
      </w:pPr>
      <w:ins w:id="272" w:author="st1" w:date="2020-05-25T10:00:00Z">
        <w:r>
          <w:rPr>
            <w:rFonts w:ascii="標楷體" w:eastAsia="標楷體" w:hAnsi="標楷體" w:hint="eastAsia"/>
          </w:rPr>
          <w:t>期款回收、提前還本、</w:t>
        </w:r>
        <w:r w:rsidRPr="008C2D8C">
          <w:rPr>
            <w:rFonts w:ascii="標楷體" w:eastAsia="標楷體" w:hAnsi="標楷體" w:hint="eastAsia"/>
          </w:rPr>
          <w:t>結清</w:t>
        </w:r>
        <w:r>
          <w:rPr>
            <w:rFonts w:ascii="標楷體" w:eastAsia="標楷體" w:hAnsi="標楷體" w:hint="eastAsia"/>
          </w:rPr>
          <w:t>、短繳</w:t>
        </w:r>
      </w:ins>
    </w:p>
    <w:p w14:paraId="08186111" w14:textId="77777777" w:rsidR="008C425F" w:rsidRDefault="008C425F" w:rsidP="008C425F">
      <w:pPr>
        <w:pStyle w:val="af9"/>
        <w:ind w:leftChars="0" w:left="600"/>
        <w:rPr>
          <w:ins w:id="273" w:author="st1" w:date="2020-05-25T10:00:00Z"/>
          <w:rFonts w:ascii="標楷體" w:eastAsia="標楷體" w:hAnsi="標楷體"/>
        </w:rPr>
      </w:pPr>
      <w:ins w:id="274" w:author="st1" w:date="2020-05-25T10:00:00Z">
        <w:r>
          <w:rPr>
            <w:rFonts w:ascii="標楷體" w:eastAsia="標楷體" w:hAnsi="標楷體" w:hint="eastAsia"/>
          </w:rPr>
          <w:t>A.</w:t>
        </w:r>
        <w:r>
          <w:rPr>
            <w:rFonts w:ascii="標楷體" w:eastAsia="標楷體" w:hAnsi="標楷體"/>
          </w:rPr>
          <w:t>batchtx02-&gt;</w:t>
        </w:r>
        <w:r>
          <w:rPr>
            <w:rFonts w:ascii="標楷體" w:eastAsia="標楷體" w:hAnsi="標楷體" w:hint="eastAsia"/>
          </w:rPr>
          <w:t xml:space="preserve">債協還款入帳 </w:t>
        </w:r>
      </w:ins>
    </w:p>
    <w:p w14:paraId="2A507F5A" w14:textId="77777777" w:rsidR="008C425F" w:rsidRPr="0070646B" w:rsidRDefault="008C425F" w:rsidP="008C425F">
      <w:pPr>
        <w:pStyle w:val="af9"/>
        <w:ind w:leftChars="0" w:left="600"/>
        <w:rPr>
          <w:ins w:id="275" w:author="st1" w:date="2020-05-25T10:00:00Z"/>
          <w:rFonts w:ascii="標楷體" w:eastAsia="標楷體" w:hAnsi="標楷體"/>
        </w:rPr>
      </w:pPr>
      <w:ins w:id="276" w:author="st1" w:date="2020-05-25T10:00:00Z">
        <w:r>
          <w:rPr>
            <w:rFonts w:ascii="標楷體" w:eastAsia="標楷體" w:hAnsi="標楷體"/>
          </w:rPr>
          <w:t>B.</w:t>
        </w:r>
        <w:r w:rsidRPr="007A4044">
          <w:rPr>
            <w:rFonts w:ascii="標楷體" w:eastAsia="標楷體" w:hAnsi="標楷體" w:hint="eastAsia"/>
            <w:color w:val="000000" w:themeColor="text1"/>
          </w:rPr>
          <w:t>攤分金額轉客戶暫收</w:t>
        </w:r>
      </w:ins>
    </w:p>
    <w:p w14:paraId="6D325FAF" w14:textId="340AC1F7" w:rsidR="008C425F" w:rsidRPr="004822A4" w:rsidRDefault="008C425F" w:rsidP="008C425F">
      <w:pPr>
        <w:pStyle w:val="af9"/>
        <w:rPr>
          <w:ins w:id="277" w:author="st1" w:date="2020-05-25T10:00:00Z"/>
          <w:rFonts w:ascii="標楷體" w:eastAsia="標楷體" w:hAnsi="標楷體"/>
        </w:rPr>
      </w:pPr>
      <w:ins w:id="278" w:author="st1" w:date="2020-05-25T10:00:00Z">
        <w:r w:rsidRPr="004822A4">
          <w:rPr>
            <w:rFonts w:ascii="標楷體" w:eastAsia="標楷體" w:hAnsi="標楷體" w:hint="eastAsia"/>
          </w:rPr>
          <w:t xml:space="preserve">   借：</w:t>
        </w:r>
      </w:ins>
      <w:ins w:id="279" w:author="st1" w:date="2020-05-25T10:04:00Z">
        <w:r w:rsidR="00A9064F">
          <w:rPr>
            <w:rFonts w:ascii="標楷體" w:eastAsia="標楷體" w:hAnsi="標楷體" w:hint="eastAsia"/>
          </w:rPr>
          <w:t>暫收款</w:t>
        </w:r>
        <w:r w:rsidR="00A9064F" w:rsidRPr="008C2D8C">
          <w:rPr>
            <w:rFonts w:ascii="標楷體" w:eastAsia="標楷體" w:hAnsi="標楷體" w:hint="eastAsia"/>
          </w:rPr>
          <w:t>—</w:t>
        </w:r>
        <w:r w:rsidR="00A9064F" w:rsidRPr="00131D97">
          <w:rPr>
            <w:rFonts w:ascii="標楷體" w:eastAsia="標楷體" w:hAnsi="標楷體" w:hint="eastAsia"/>
          </w:rPr>
          <w:t>債權協商－收款專戶</w:t>
        </w:r>
      </w:ins>
      <w:ins w:id="280" w:author="st1" w:date="2020-05-25T10:00:00Z">
        <w:r w:rsidRPr="004822A4">
          <w:rPr>
            <w:rFonts w:ascii="標楷體" w:eastAsia="標楷體" w:hAnsi="標楷體" w:hint="eastAsia"/>
          </w:rPr>
          <w:t>(601776戶號)    入帳成功金額</w:t>
        </w:r>
      </w:ins>
    </w:p>
    <w:p w14:paraId="408D9B0F" w14:textId="7F904E4B" w:rsidR="008C425F" w:rsidRPr="004822A4" w:rsidRDefault="008C425F" w:rsidP="008C425F">
      <w:pPr>
        <w:pStyle w:val="af9"/>
        <w:ind w:leftChars="0" w:left="600"/>
        <w:rPr>
          <w:ins w:id="281" w:author="st1" w:date="2020-05-25T10:00:00Z"/>
          <w:rFonts w:ascii="標楷體" w:eastAsia="標楷體" w:hAnsi="標楷體"/>
        </w:rPr>
      </w:pPr>
      <w:ins w:id="282" w:author="st1" w:date="2020-05-25T10:00:00Z">
        <w:r w:rsidRPr="004822A4">
          <w:rPr>
            <w:rFonts w:ascii="標楷體" w:eastAsia="標楷體" w:hAnsi="標楷體" w:hint="eastAsia"/>
          </w:rPr>
          <w:lastRenderedPageBreak/>
          <w:t xml:space="preserve">       貸：</w:t>
        </w:r>
      </w:ins>
      <w:ins w:id="283" w:author="st1" w:date="2020-05-25T10:04:00Z">
        <w:r w:rsidR="00DF3A4E">
          <w:rPr>
            <w:rFonts w:ascii="標楷體" w:eastAsia="標楷體" w:hAnsi="標楷體" w:hint="eastAsia"/>
          </w:rPr>
          <w:t>暫收款</w:t>
        </w:r>
        <w:r w:rsidR="00DF3A4E" w:rsidRPr="008C2D8C">
          <w:rPr>
            <w:rFonts w:ascii="標楷體" w:eastAsia="標楷體" w:hAnsi="標楷體" w:hint="eastAsia"/>
          </w:rPr>
          <w:t>—</w:t>
        </w:r>
        <w:r w:rsidR="00DF3A4E" w:rsidRPr="00131D97">
          <w:rPr>
            <w:rFonts w:ascii="標楷體" w:eastAsia="標楷體" w:hAnsi="標楷體" w:hint="eastAsia"/>
          </w:rPr>
          <w:t>債權協商</w:t>
        </w:r>
      </w:ins>
      <w:ins w:id="284" w:author="st1" w:date="2020-05-25T10:05:00Z">
        <w:r w:rsidR="00DF3A4E" w:rsidRPr="008C2D8C">
          <w:rPr>
            <w:rFonts w:ascii="標楷體" w:eastAsia="標楷體" w:hAnsi="標楷體" w:hint="eastAsia"/>
          </w:rPr>
          <w:t>—</w:t>
        </w:r>
        <w:r w:rsidR="00DF3A4E">
          <w:rPr>
            <w:rFonts w:ascii="標楷體" w:eastAsia="標楷體" w:hAnsi="標楷體" w:hint="eastAsia"/>
          </w:rPr>
          <w:t>退還款</w:t>
        </w:r>
      </w:ins>
      <w:ins w:id="285" w:author="st1" w:date="2020-05-25T10:00:00Z">
        <w:r w:rsidRPr="004822A4">
          <w:rPr>
            <w:rFonts w:ascii="標楷體" w:eastAsia="標楷體" w:hAnsi="標楷體" w:hint="eastAsia"/>
          </w:rPr>
          <w:t xml:space="preserve">(客戶戶號) </w:t>
        </w:r>
      </w:ins>
      <w:ins w:id="286" w:author="st1" w:date="2020-05-25T10:05:00Z">
        <w:r w:rsidR="00DF3A4E">
          <w:rPr>
            <w:rFonts w:ascii="標楷體" w:eastAsia="標楷體" w:hAnsi="標楷體" w:hint="eastAsia"/>
          </w:rPr>
          <w:t xml:space="preserve">   </w:t>
        </w:r>
      </w:ins>
      <w:ins w:id="287" w:author="st1" w:date="2020-05-25T10:00:00Z">
        <w:r w:rsidRPr="004822A4">
          <w:rPr>
            <w:rFonts w:ascii="標楷體" w:eastAsia="標楷體" w:hAnsi="標楷體" w:hint="eastAsia"/>
          </w:rPr>
          <w:t>入帳成功金額</w:t>
        </w:r>
      </w:ins>
    </w:p>
    <w:p w14:paraId="13826A3D" w14:textId="77777777" w:rsidR="008C425F" w:rsidRDefault="008C425F" w:rsidP="008C425F">
      <w:pPr>
        <w:pStyle w:val="af9"/>
        <w:ind w:leftChars="0" w:left="600"/>
        <w:rPr>
          <w:ins w:id="288" w:author="st1" w:date="2020-05-25T10:00:00Z"/>
          <w:rFonts w:ascii="標楷體" w:eastAsia="標楷體" w:hAnsi="標楷體"/>
        </w:rPr>
      </w:pPr>
    </w:p>
    <w:p w14:paraId="0D326D32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ins w:id="289" w:author="st1" w:date="2020-05-25T10:00:00Z"/>
          <w:rFonts w:ascii="標楷體" w:eastAsia="標楷體" w:hAnsi="標楷體"/>
        </w:rPr>
      </w:pPr>
      <w:ins w:id="290" w:author="st1" w:date="2020-05-25T10:00:00Z">
        <w:r>
          <w:rPr>
            <w:rFonts w:ascii="標楷體" w:eastAsia="標楷體" w:hAnsi="標楷體" w:hint="eastAsia"/>
          </w:rPr>
          <w:t>放款戶攤分金入帳</w:t>
        </w:r>
      </w:ins>
    </w:p>
    <w:p w14:paraId="6293D221" w14:textId="1A232135" w:rsidR="008C425F" w:rsidRDefault="008C425F" w:rsidP="008C425F">
      <w:pPr>
        <w:pStyle w:val="af9"/>
        <w:ind w:leftChars="0" w:left="600"/>
        <w:rPr>
          <w:ins w:id="291" w:author="st1" w:date="2020-05-25T10:00:00Z"/>
          <w:rFonts w:ascii="標楷體" w:eastAsia="標楷體" w:hAnsi="標楷體"/>
        </w:rPr>
      </w:pPr>
      <w:ins w:id="292" w:author="st1" w:date="2020-05-25T10:00:00Z">
        <w:r>
          <w:rPr>
            <w:rFonts w:ascii="標楷體" w:eastAsia="標楷體" w:hAnsi="標楷體"/>
          </w:rPr>
          <w:t>A</w:t>
        </w:r>
        <w:r>
          <w:rPr>
            <w:rFonts w:ascii="標楷體" w:eastAsia="標楷體" w:hAnsi="標楷體" w:hint="eastAsia"/>
          </w:rPr>
          <w:t>.</w:t>
        </w:r>
        <w:r w:rsidRPr="003144ED">
          <w:rPr>
            <w:rFonts w:ascii="標楷體" w:eastAsia="標楷體" w:hAnsi="標楷體" w:hint="eastAsia"/>
          </w:rPr>
          <w:t>呆帳收回</w:t>
        </w:r>
      </w:ins>
      <w:ins w:id="293" w:author="st1" w:date="2020-05-25T10:06:00Z">
        <w:r w:rsidR="00501DA8">
          <w:rPr>
            <w:rFonts w:ascii="標楷體" w:eastAsia="標楷體" w:hAnsi="標楷體" w:hint="eastAsia"/>
          </w:rPr>
          <w:t>(暫收款銷帳)</w:t>
        </w:r>
      </w:ins>
    </w:p>
    <w:p w14:paraId="5BF13A51" w14:textId="0EB566CC" w:rsidR="008C425F" w:rsidRPr="00AB1E84" w:rsidRDefault="008C425F" w:rsidP="008C425F">
      <w:pPr>
        <w:ind w:firstLineChars="250" w:firstLine="600"/>
        <w:rPr>
          <w:ins w:id="294" w:author="st1" w:date="2020-05-25T10:00:00Z"/>
          <w:rFonts w:ascii="標楷體" w:eastAsia="標楷體" w:hAnsi="標楷體"/>
        </w:rPr>
      </w:pPr>
      <w:ins w:id="295" w:author="st1" w:date="2020-05-25T10:00:00Z">
        <w:r>
          <w:rPr>
            <w:rFonts w:ascii="標楷體" w:eastAsia="標楷體" w:hAnsi="標楷體" w:hint="eastAsia"/>
          </w:rPr>
          <w:t xml:space="preserve">  </w:t>
        </w:r>
        <w:r w:rsidRPr="00AB1E84">
          <w:rPr>
            <w:rFonts w:ascii="標楷體" w:eastAsia="標楷體" w:hAnsi="標楷體" w:hint="eastAsia"/>
          </w:rPr>
          <w:t>借：</w:t>
        </w:r>
      </w:ins>
      <w:ins w:id="296" w:author="st1" w:date="2020-05-25T10:06:00Z">
        <w:r w:rsidR="00501DA8">
          <w:rPr>
            <w:rFonts w:ascii="標楷體" w:eastAsia="標楷體" w:hAnsi="標楷體" w:hint="eastAsia"/>
          </w:rPr>
          <w:t>暫收款</w:t>
        </w:r>
        <w:r w:rsidR="00501DA8" w:rsidRPr="008C2D8C">
          <w:rPr>
            <w:rFonts w:ascii="標楷體" w:eastAsia="標楷體" w:hAnsi="標楷體" w:hint="eastAsia"/>
          </w:rPr>
          <w:t>—</w:t>
        </w:r>
        <w:r w:rsidR="00501DA8" w:rsidRPr="00131D97">
          <w:rPr>
            <w:rFonts w:ascii="標楷體" w:eastAsia="標楷體" w:hAnsi="標楷體" w:hint="eastAsia"/>
          </w:rPr>
          <w:t>債權協商</w:t>
        </w:r>
        <w:r w:rsidR="00501DA8" w:rsidRPr="008C2D8C">
          <w:rPr>
            <w:rFonts w:ascii="標楷體" w:eastAsia="標楷體" w:hAnsi="標楷體" w:hint="eastAsia"/>
          </w:rPr>
          <w:t>—</w:t>
        </w:r>
        <w:r w:rsidR="00501DA8">
          <w:rPr>
            <w:rFonts w:ascii="標楷體" w:eastAsia="標楷體" w:hAnsi="標楷體" w:hint="eastAsia"/>
          </w:rPr>
          <w:t>退還款</w:t>
        </w:r>
      </w:ins>
      <w:ins w:id="297" w:author="st1" w:date="2020-05-25T10:00:00Z">
        <w:r>
          <w:rPr>
            <w:rFonts w:ascii="標楷體" w:eastAsia="標楷體" w:hAnsi="標楷體" w:hint="eastAsia"/>
          </w:rPr>
          <w:t xml:space="preserve">          </w:t>
        </w:r>
        <w:r w:rsidRPr="003144ED">
          <w:rPr>
            <w:rFonts w:ascii="標楷體" w:eastAsia="標楷體" w:hAnsi="標楷體" w:hint="eastAsia"/>
          </w:rPr>
          <w:t>呆帳收回</w:t>
        </w:r>
        <w:r>
          <w:rPr>
            <w:rFonts w:ascii="標楷體" w:eastAsia="標楷體" w:hAnsi="標楷體" w:hint="eastAsia"/>
          </w:rPr>
          <w:t>金額</w:t>
        </w:r>
      </w:ins>
    </w:p>
    <w:p w14:paraId="505718B5" w14:textId="77777777" w:rsidR="008C425F" w:rsidRDefault="008C425F" w:rsidP="008C425F">
      <w:pPr>
        <w:ind w:firstLineChars="250" w:firstLine="600"/>
        <w:rPr>
          <w:ins w:id="298" w:author="st1" w:date="2020-05-25T10:00:00Z"/>
          <w:rFonts w:ascii="標楷體" w:eastAsia="標楷體" w:hAnsi="標楷體"/>
        </w:rPr>
      </w:pPr>
      <w:ins w:id="299" w:author="st1" w:date="2020-05-25T10:00:00Z">
        <w:r w:rsidRPr="008C2D8C">
          <w:rPr>
            <w:rFonts w:ascii="標楷體" w:eastAsia="標楷體" w:hAnsi="標楷體" w:hint="eastAsia"/>
          </w:rPr>
          <w:t xml:space="preserve">          貸：</w:t>
        </w:r>
        <w:r w:rsidRPr="003144ED">
          <w:rPr>
            <w:rFonts w:ascii="標楷體" w:eastAsia="標楷體" w:hAnsi="標楷體" w:hint="eastAsia"/>
          </w:rPr>
          <w:t>呆帳收回及過期息</w:t>
        </w:r>
        <w:r>
          <w:rPr>
            <w:rFonts w:ascii="標楷體" w:eastAsia="標楷體" w:hAnsi="標楷體" w:hint="eastAsia"/>
          </w:rPr>
          <w:t xml:space="preserve">          </w:t>
        </w:r>
        <w:r w:rsidRPr="003144ED">
          <w:rPr>
            <w:rFonts w:ascii="標楷體" w:eastAsia="標楷體" w:hAnsi="標楷體" w:hint="eastAsia"/>
          </w:rPr>
          <w:t>呆帳收回</w:t>
        </w:r>
        <w:r>
          <w:rPr>
            <w:rFonts w:ascii="標楷體" w:eastAsia="標楷體" w:hAnsi="標楷體" w:hint="eastAsia"/>
          </w:rPr>
          <w:t>金額</w:t>
        </w:r>
      </w:ins>
    </w:p>
    <w:p w14:paraId="385BA515" w14:textId="77777777" w:rsidR="008C425F" w:rsidRPr="00457493" w:rsidRDefault="008C425F" w:rsidP="008C425F">
      <w:pPr>
        <w:ind w:firstLineChars="250" w:firstLine="600"/>
        <w:rPr>
          <w:ins w:id="300" w:author="st1" w:date="2020-05-25T10:00:00Z"/>
          <w:rFonts w:ascii="標楷體" w:eastAsia="標楷體" w:hAnsi="標楷體"/>
        </w:rPr>
      </w:pPr>
    </w:p>
    <w:p w14:paraId="2ED8DB7D" w14:textId="33FB363E" w:rsidR="008C425F" w:rsidRDefault="008C425F" w:rsidP="008C425F">
      <w:pPr>
        <w:pStyle w:val="af9"/>
        <w:tabs>
          <w:tab w:val="left" w:pos="5335"/>
        </w:tabs>
        <w:ind w:leftChars="0" w:left="600"/>
        <w:rPr>
          <w:ins w:id="301" w:author="st1" w:date="2020-05-25T10:00:00Z"/>
          <w:rFonts w:ascii="標楷體" w:eastAsia="標楷體" w:hAnsi="標楷體"/>
        </w:rPr>
      </w:pPr>
      <w:ins w:id="302" w:author="st1" w:date="2020-05-25T10:00:00Z">
        <w:r>
          <w:rPr>
            <w:rFonts w:ascii="標楷體" w:eastAsia="標楷體" w:hAnsi="標楷體"/>
          </w:rPr>
          <w:t>B</w:t>
        </w:r>
        <w:r>
          <w:rPr>
            <w:rFonts w:ascii="標楷體" w:eastAsia="標楷體" w:hAnsi="標楷體" w:hint="eastAsia"/>
          </w:rPr>
          <w:t>.</w:t>
        </w:r>
      </w:ins>
      <w:ins w:id="303" w:author="st1" w:date="2020-05-25T10:07:00Z">
        <w:r w:rsidR="00501DA8">
          <w:rPr>
            <w:rFonts w:ascii="標楷體" w:eastAsia="標楷體" w:hAnsi="標楷體" w:hint="eastAsia"/>
          </w:rPr>
          <w:t>暫收款銷帳</w:t>
        </w:r>
      </w:ins>
      <w:ins w:id="304" w:author="st1" w:date="2020-05-25T10:00:00Z">
        <w:r>
          <w:rPr>
            <w:rFonts w:ascii="標楷體" w:eastAsia="標楷體" w:hAnsi="標楷體" w:hint="eastAsia"/>
          </w:rPr>
          <w:t>(</w:t>
        </w:r>
        <w:r w:rsidRPr="004822A4">
          <w:rPr>
            <w:rFonts w:ascii="標楷體" w:eastAsia="標楷體" w:hAnsi="標楷體" w:hint="eastAsia"/>
          </w:rPr>
          <w:t>人工出帳</w:t>
        </w:r>
        <w:r>
          <w:rPr>
            <w:rFonts w:ascii="標楷體" w:eastAsia="標楷體" w:hAnsi="標楷體" w:hint="eastAsia"/>
          </w:rPr>
          <w:t>)</w:t>
        </w:r>
        <w:r>
          <w:rPr>
            <w:rFonts w:ascii="標楷體" w:eastAsia="標楷體" w:hAnsi="標楷體"/>
          </w:rPr>
          <w:tab/>
        </w:r>
      </w:ins>
    </w:p>
    <w:p w14:paraId="5069217A" w14:textId="43A55A86" w:rsidR="008C425F" w:rsidRPr="008C2D8C" w:rsidRDefault="008C425F" w:rsidP="008C425F">
      <w:pPr>
        <w:pStyle w:val="af9"/>
        <w:ind w:leftChars="0" w:left="600"/>
        <w:rPr>
          <w:ins w:id="305" w:author="st1" w:date="2020-05-25T10:00:00Z"/>
          <w:rFonts w:ascii="標楷體" w:eastAsia="標楷體" w:hAnsi="標楷體"/>
        </w:rPr>
      </w:pPr>
      <w:ins w:id="306" w:author="st1" w:date="2020-05-25T10:00:00Z">
        <w:r>
          <w:rPr>
            <w:rFonts w:ascii="標楷體" w:eastAsia="標楷體" w:hAnsi="標楷體" w:hint="eastAsia"/>
          </w:rPr>
          <w:t xml:space="preserve">  </w:t>
        </w:r>
        <w:r w:rsidRPr="008C2D8C">
          <w:rPr>
            <w:rFonts w:ascii="標楷體" w:eastAsia="標楷體" w:hAnsi="標楷體" w:hint="eastAsia"/>
          </w:rPr>
          <w:t>借：</w:t>
        </w:r>
      </w:ins>
      <w:ins w:id="307" w:author="st1" w:date="2020-05-25T10:07:00Z">
        <w:r w:rsidR="00501DA8">
          <w:rPr>
            <w:rFonts w:ascii="標楷體" w:eastAsia="標楷體" w:hAnsi="標楷體" w:hint="eastAsia"/>
          </w:rPr>
          <w:t>暫收款</w:t>
        </w:r>
        <w:r w:rsidR="00501DA8" w:rsidRPr="008C2D8C">
          <w:rPr>
            <w:rFonts w:ascii="標楷體" w:eastAsia="標楷體" w:hAnsi="標楷體" w:hint="eastAsia"/>
          </w:rPr>
          <w:t>—</w:t>
        </w:r>
        <w:r w:rsidR="00501DA8" w:rsidRPr="00131D97">
          <w:rPr>
            <w:rFonts w:ascii="標楷體" w:eastAsia="標楷體" w:hAnsi="標楷體" w:hint="eastAsia"/>
          </w:rPr>
          <w:t>債權協商</w:t>
        </w:r>
        <w:r w:rsidR="00501DA8" w:rsidRPr="008C2D8C">
          <w:rPr>
            <w:rFonts w:ascii="標楷體" w:eastAsia="標楷體" w:hAnsi="標楷體" w:hint="eastAsia"/>
          </w:rPr>
          <w:t>—</w:t>
        </w:r>
        <w:r w:rsidR="00501DA8">
          <w:rPr>
            <w:rFonts w:ascii="標楷體" w:eastAsia="標楷體" w:hAnsi="標楷體" w:hint="eastAsia"/>
          </w:rPr>
          <w:t>退還款</w:t>
        </w:r>
      </w:ins>
      <w:ins w:id="308" w:author="st1" w:date="2020-05-25T10:00:00Z">
        <w:r w:rsidRPr="008C2D8C">
          <w:rPr>
            <w:rFonts w:ascii="標楷體" w:eastAsia="標楷體" w:hAnsi="標楷體" w:hint="eastAsia"/>
          </w:rPr>
          <w:t xml:space="preserve">       </w:t>
        </w:r>
        <w:r>
          <w:rPr>
            <w:rFonts w:ascii="標楷體" w:eastAsia="標楷體" w:hAnsi="標楷體" w:hint="eastAsia"/>
          </w:rPr>
          <w:t xml:space="preserve">   其他</w:t>
        </w:r>
        <w:r w:rsidRPr="008C2D8C">
          <w:rPr>
            <w:rFonts w:ascii="標楷體" w:eastAsia="標楷體" w:hAnsi="標楷體" w:hint="eastAsia"/>
          </w:rPr>
          <w:t>金額</w:t>
        </w:r>
        <w:r>
          <w:rPr>
            <w:rFonts w:ascii="標楷體" w:eastAsia="標楷體" w:hAnsi="標楷體" w:hint="eastAsia"/>
          </w:rPr>
          <w:t xml:space="preserve"> </w:t>
        </w:r>
        <w:r w:rsidRPr="008C2D8C">
          <w:rPr>
            <w:rFonts w:ascii="標楷體" w:eastAsia="標楷體" w:hAnsi="標楷體" w:hint="eastAsia"/>
          </w:rPr>
          <w:t xml:space="preserve">                  </w:t>
        </w:r>
      </w:ins>
    </w:p>
    <w:p w14:paraId="6C3621B4" w14:textId="77777777" w:rsidR="008C425F" w:rsidRDefault="008C425F" w:rsidP="008C425F">
      <w:pPr>
        <w:pStyle w:val="af9"/>
        <w:ind w:leftChars="0" w:left="600"/>
        <w:rPr>
          <w:ins w:id="309" w:author="st1" w:date="2020-05-25T10:00:00Z"/>
          <w:rFonts w:ascii="標楷體" w:eastAsia="標楷體" w:hAnsi="標楷體"/>
        </w:rPr>
      </w:pPr>
      <w:ins w:id="310" w:author="st1" w:date="2020-05-25T10:00:00Z">
        <w:r w:rsidRPr="008C2D8C">
          <w:rPr>
            <w:rFonts w:ascii="標楷體" w:eastAsia="標楷體" w:hAnsi="標楷體" w:hint="eastAsia"/>
          </w:rPr>
          <w:t xml:space="preserve">          貸：</w:t>
        </w:r>
        <w:r>
          <w:rPr>
            <w:rFonts w:ascii="標楷體" w:eastAsia="標楷體" w:hAnsi="標楷體" w:hint="eastAsia"/>
          </w:rPr>
          <w:t xml:space="preserve">其他科目 </w:t>
        </w:r>
        <w:r w:rsidRPr="008C2D8C">
          <w:rPr>
            <w:rFonts w:ascii="標楷體" w:eastAsia="標楷體" w:hAnsi="標楷體" w:hint="eastAsia"/>
          </w:rPr>
          <w:t xml:space="preserve">   </w:t>
        </w:r>
        <w:r>
          <w:rPr>
            <w:rFonts w:ascii="標楷體" w:eastAsia="標楷體" w:hAnsi="標楷體" w:hint="eastAsia"/>
          </w:rPr>
          <w:t xml:space="preserve">              其他</w:t>
        </w:r>
        <w:r w:rsidRPr="008C2D8C">
          <w:rPr>
            <w:rFonts w:ascii="標楷體" w:eastAsia="標楷體" w:hAnsi="標楷體" w:hint="eastAsia"/>
          </w:rPr>
          <w:t>金額</w:t>
        </w:r>
      </w:ins>
    </w:p>
    <w:p w14:paraId="73B7F52B" w14:textId="77777777" w:rsidR="008C425F" w:rsidRDefault="008C425F" w:rsidP="008C425F">
      <w:pPr>
        <w:widowControl/>
        <w:rPr>
          <w:ins w:id="311" w:author="st1" w:date="2020-05-25T10:00:00Z"/>
          <w:rFonts w:ascii="標楷體" w:eastAsia="標楷體" w:hAnsi="標楷體"/>
        </w:rPr>
      </w:pPr>
      <w:ins w:id="312" w:author="st1" w:date="2020-05-25T10:00:00Z">
        <w:r>
          <w:rPr>
            <w:rFonts w:ascii="標楷體" w:eastAsia="標楷體" w:hAnsi="標楷體"/>
          </w:rPr>
          <w:br w:type="page"/>
        </w:r>
      </w:ins>
    </w:p>
    <w:p w14:paraId="08AF1E36" w14:textId="73455958" w:rsidR="00C114CF" w:rsidRDefault="00C114CF" w:rsidP="00C114CF">
      <w:pPr>
        <w:widowControl/>
        <w:rPr>
          <w:ins w:id="313" w:author="st1" w:date="2020-05-25T10:00:00Z"/>
          <w:rFonts w:ascii="標楷體" w:eastAsia="標楷體" w:hAnsi="標楷體"/>
        </w:rPr>
      </w:pPr>
    </w:p>
    <w:p w14:paraId="531B6B2D" w14:textId="77777777" w:rsidR="008C425F" w:rsidRDefault="008C425F" w:rsidP="00C114CF">
      <w:pPr>
        <w:widowControl/>
        <w:rPr>
          <w:ins w:id="314" w:author="st1" w:date="2020-05-25T09:26:00Z"/>
          <w:rFonts w:ascii="標楷體" w:eastAsia="標楷體" w:hAnsi="標楷體"/>
        </w:rPr>
      </w:pPr>
    </w:p>
    <w:p w14:paraId="5D9B6AEC" w14:textId="61F31319" w:rsidR="00E3011E" w:rsidRPr="00AF1A82" w:rsidDel="00C114CF" w:rsidRDefault="00E3011E" w:rsidP="00E3011E">
      <w:pPr>
        <w:rPr>
          <w:del w:id="315" w:author="st1" w:date="2020-05-25T09:26:00Z"/>
          <w:rFonts w:ascii="標楷體" w:eastAsia="標楷體" w:hAnsi="標楷體"/>
          <w:sz w:val="32"/>
          <w:szCs w:val="20"/>
        </w:rPr>
      </w:pPr>
    </w:p>
    <w:p w14:paraId="2E61D227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</w:t>
      </w:r>
    </w:p>
    <w:p w14:paraId="79C7E3A7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</w:t>
      </w:r>
    </w:p>
    <w:p w14:paraId="0475746F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</w:t>
      </w:r>
    </w:p>
    <w:p w14:paraId="2900760E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 </w:t>
      </w:r>
    </w:p>
    <w:p w14:paraId="11BDC59D" w14:textId="77777777" w:rsidR="00E3011E" w:rsidRPr="00AF1A82" w:rsidRDefault="00E3011E" w:rsidP="00430772">
      <w:pPr>
        <w:rPr>
          <w:rFonts w:ascii="標楷體" w:eastAsia="標楷體" w:hAnsi="標楷體"/>
          <w:sz w:val="32"/>
          <w:szCs w:val="20"/>
        </w:rPr>
      </w:pPr>
    </w:p>
    <w:p w14:paraId="3852D94C" w14:textId="77777777" w:rsidR="00430772" w:rsidRPr="00AF1A82" w:rsidRDefault="00430772" w:rsidP="00430772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br w:type="page"/>
      </w:r>
    </w:p>
    <w:p w14:paraId="5D671A77" w14:textId="77777777" w:rsidR="00FD0BA6" w:rsidRPr="00AF1A82" w:rsidRDefault="00FD0BA6" w:rsidP="00FD0BA6">
      <w:pPr>
        <w:pStyle w:val="2"/>
        <w:keepNext w:val="0"/>
        <w:ind w:left="1134" w:hanging="1134"/>
        <w:rPr>
          <w:rFonts w:ascii="標楷體" w:hAnsi="標楷體"/>
        </w:rPr>
      </w:pPr>
      <w:bookmarkStart w:id="316" w:name="_Toc30176227"/>
      <w:r w:rsidRPr="00AF1A82">
        <w:rPr>
          <w:rFonts w:ascii="標楷體" w:hAnsi="標楷體"/>
          <w:lang w:eastAsia="zh-TW"/>
        </w:rPr>
        <w:lastRenderedPageBreak/>
        <w:t>2.2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Pr="00AF1A82">
        <w:rPr>
          <w:rFonts w:ascii="標楷體" w:hAnsi="標楷體"/>
        </w:rPr>
        <w:t>非功能性需求</w:t>
      </w:r>
      <w:bookmarkEnd w:id="316"/>
      <w:proofErr w:type="spellEnd"/>
    </w:p>
    <w:p w14:paraId="576F299C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AF1A82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317" w:name="_Toc30176228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第3章</w:t>
      </w:r>
      <w:r w:rsidR="00441668" w:rsidRPr="00AF1A82">
        <w:rPr>
          <w:rFonts w:ascii="標楷體" w:hAnsi="標楷體"/>
          <w:sz w:val="32"/>
          <w:szCs w:val="32"/>
          <w:lang w:eastAsia="zh-TW"/>
        </w:rPr>
        <w:t xml:space="preserve"> </w:t>
      </w:r>
      <w:proofErr w:type="spellStart"/>
      <w:r w:rsidRPr="00AF1A82">
        <w:rPr>
          <w:rFonts w:ascii="標楷體" w:hAnsi="標楷體"/>
          <w:sz w:val="32"/>
          <w:szCs w:val="32"/>
        </w:rPr>
        <w:t>系統需求</w:t>
      </w:r>
      <w:bookmarkEnd w:id="317"/>
      <w:proofErr w:type="spellEnd"/>
    </w:p>
    <w:p w14:paraId="1783DD02" w14:textId="77777777" w:rsidR="00FD0BA6" w:rsidRPr="00AF1A82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318" w:name="_Toc30176229"/>
      <w:r w:rsidRPr="00AF1A82">
        <w:rPr>
          <w:rFonts w:ascii="標楷體" w:hAnsi="標楷體"/>
          <w:lang w:eastAsia="zh-TW"/>
        </w:rPr>
        <w:t>3.1</w:t>
      </w:r>
      <w:r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="00FD0BA6" w:rsidRPr="00AF1A82">
        <w:rPr>
          <w:rFonts w:ascii="標楷體" w:hAnsi="標楷體"/>
        </w:rPr>
        <w:t>系統功能結構圖</w:t>
      </w:r>
      <w:bookmarkEnd w:id="318"/>
      <w:proofErr w:type="spellEnd"/>
    </w:p>
    <w:p w14:paraId="38C265E7" w14:textId="77777777" w:rsidR="00581413" w:rsidRPr="00AF1A82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AF1A82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AF1A82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738FD6D3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AF1A82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AF1A82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5416A9" w:rsidRPr="00AF1A82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AF1A82">
              <w:rPr>
                <w:rFonts w:ascii="標楷體" w:eastAsia="標楷體" w:hAnsi="標楷體" w:hint="eastAsia"/>
              </w:rPr>
              <w:t>主管</w:t>
            </w:r>
            <w:r w:rsidRPr="00AF1A82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AF1A82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AF1A82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AF1A82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  <w:proofErr w:type="spellEnd"/>
          </w:p>
        </w:tc>
        <w:tc>
          <w:tcPr>
            <w:tcW w:w="284" w:type="dxa"/>
          </w:tcPr>
          <w:p w14:paraId="1B7F2F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  <w:proofErr w:type="spellEnd"/>
          </w:p>
        </w:tc>
        <w:tc>
          <w:tcPr>
            <w:tcW w:w="284" w:type="dxa"/>
          </w:tcPr>
          <w:p w14:paraId="0D5CFCD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06BEAA22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del w:id="319" w:author="Fegie" w:date="2021-03-07T14:05:00Z">
              <w:r w:rsidRPr="00AF1A82" w:rsidDel="00DD0CE2">
                <w:rPr>
                  <w:rFonts w:ascii="標楷體" w:eastAsia="標楷體" w:hAnsi="標楷體" w:hint="eastAsia"/>
                </w:rPr>
                <w:delText>L5940</w:delText>
              </w:r>
            </w:del>
            <w:ins w:id="320" w:author="Fegie" w:date="2021-03-07T14:05:00Z">
              <w:r w:rsidR="00DD0CE2">
                <w:rPr>
                  <w:rFonts w:ascii="標楷體" w:eastAsia="標楷體" w:hAnsi="標楷體" w:hint="eastAsia"/>
                </w:rPr>
                <w:t>L5021</w:t>
              </w:r>
            </w:ins>
          </w:p>
        </w:tc>
        <w:tc>
          <w:tcPr>
            <w:tcW w:w="3827" w:type="dxa"/>
          </w:tcPr>
          <w:p w14:paraId="5E6DF84C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4118F443" w:rsidR="005416A9" w:rsidRPr="00DD0CE2" w:rsidRDefault="00DD0CE2" w:rsidP="005416A9">
            <w:pPr>
              <w:rPr>
                <w:rFonts w:ascii="標楷體" w:eastAsia="標楷體" w:hAnsi="標楷體"/>
              </w:rPr>
            </w:pPr>
            <w:ins w:id="321" w:author="Fegie" w:date="2021-03-07T14:06:00Z">
              <w:r w:rsidRPr="00DD0CE2">
                <w:rPr>
                  <w:rFonts w:ascii="標楷體" w:eastAsia="標楷體" w:hAnsi="標楷體" w:hint="eastAsia"/>
                  <w:lang w:val="x-none"/>
                  <w:rPrChange w:id="322" w:author="Fegie" w:date="2021-03-07T14:06:00Z">
                    <w:rPr>
                      <w:rFonts w:ascii="標楷體" w:eastAsia="標楷體" w:hAnsi="標楷體" w:hint="eastAsia"/>
                      <w:sz w:val="32"/>
                      <w:szCs w:val="20"/>
                      <w:lang w:val="x-none"/>
                    </w:rPr>
                  </w:rPrChange>
                </w:rPr>
                <w:t>年度業績目標更新</w:t>
              </w:r>
            </w:ins>
            <w:del w:id="323" w:author="Fegie" w:date="2021-03-07T14:06:00Z">
              <w:r w:rsidR="009659DF" w:rsidRPr="00DD0CE2" w:rsidDel="00DD0CE2">
                <w:rPr>
                  <w:rFonts w:ascii="標楷體" w:eastAsia="標楷體" w:hAnsi="標楷體" w:hint="eastAsia"/>
                </w:rPr>
                <w:delText>業績計算終止日</w:delText>
              </w:r>
            </w:del>
          </w:p>
        </w:tc>
        <w:tc>
          <w:tcPr>
            <w:tcW w:w="284" w:type="dxa"/>
          </w:tcPr>
          <w:p w14:paraId="49BA98E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:rsidDel="001230CD" w14:paraId="34B18C2C" w14:textId="3E7D5AD6" w:rsidTr="005416A9">
        <w:trPr>
          <w:tblHeader/>
          <w:del w:id="324" w:author="Fegie" w:date="2021-03-07T14:09:00Z"/>
        </w:trPr>
        <w:tc>
          <w:tcPr>
            <w:tcW w:w="567" w:type="dxa"/>
          </w:tcPr>
          <w:p w14:paraId="0EC7DE2E" w14:textId="27833EDA" w:rsidR="005416A9" w:rsidRPr="00AF1A82" w:rsidDel="001230C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del w:id="325" w:author="Fegie" w:date="2021-03-07T14:09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4A35172" w14:textId="331A3F0B" w:rsidR="005416A9" w:rsidRPr="00AF1A82" w:rsidDel="001230CD" w:rsidRDefault="009659DF" w:rsidP="005416A9">
            <w:pPr>
              <w:rPr>
                <w:del w:id="326" w:author="Fegie" w:date="2021-03-07T14:09:00Z"/>
                <w:rFonts w:ascii="標楷體" w:eastAsia="標楷體" w:hAnsi="標楷體"/>
              </w:rPr>
            </w:pPr>
            <w:del w:id="327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L</w:delText>
              </w:r>
              <w:r w:rsidRPr="00AF1A82" w:rsidDel="001230CD">
                <w:rPr>
                  <w:rFonts w:ascii="標楷體" w:eastAsia="標楷體" w:hAnsi="標楷體"/>
                </w:rPr>
                <w:delText>5941</w:delText>
              </w:r>
            </w:del>
          </w:p>
        </w:tc>
        <w:tc>
          <w:tcPr>
            <w:tcW w:w="3827" w:type="dxa"/>
          </w:tcPr>
          <w:p w14:paraId="287847E0" w14:textId="183B53FA" w:rsidR="005416A9" w:rsidRPr="00AF1A82" w:rsidDel="001230CD" w:rsidRDefault="009659DF" w:rsidP="005416A9">
            <w:pPr>
              <w:rPr>
                <w:del w:id="328" w:author="Fegie" w:date="2021-03-07T14:09:00Z"/>
                <w:rFonts w:ascii="標楷體" w:eastAsia="標楷體" w:hAnsi="標楷體"/>
              </w:rPr>
            </w:pPr>
            <w:del w:id="329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區域中心經理所屬區域中心明細資料查詢</w:delText>
              </w:r>
            </w:del>
          </w:p>
        </w:tc>
        <w:tc>
          <w:tcPr>
            <w:tcW w:w="284" w:type="dxa"/>
          </w:tcPr>
          <w:p w14:paraId="296A1E77" w14:textId="2F403895" w:rsidR="005416A9" w:rsidRPr="00AF1A82" w:rsidDel="001230CD" w:rsidRDefault="005416A9" w:rsidP="005416A9">
            <w:pPr>
              <w:pStyle w:val="afe"/>
              <w:jc w:val="center"/>
              <w:rPr>
                <w:del w:id="330" w:author="Fegie" w:date="2021-03-07T14:09:00Z"/>
                <w:rFonts w:ascii="標楷體" w:eastAsia="標楷體" w:hAnsi="標楷體"/>
              </w:rPr>
            </w:pPr>
            <w:del w:id="331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567" w:type="dxa"/>
          </w:tcPr>
          <w:p w14:paraId="671F76A6" w14:textId="7A06B14A" w:rsidR="005416A9" w:rsidRPr="00AF1A82" w:rsidDel="001230CD" w:rsidRDefault="005416A9" w:rsidP="005416A9">
            <w:pPr>
              <w:jc w:val="center"/>
              <w:rPr>
                <w:del w:id="332" w:author="Fegie" w:date="2021-03-07T14:09:00Z"/>
                <w:rFonts w:ascii="標楷體" w:eastAsia="標楷體" w:hAnsi="標楷體"/>
              </w:rPr>
            </w:pPr>
            <w:del w:id="333" w:author="Fegie" w:date="2021-03-07T14:09:00Z">
              <w:r w:rsidRPr="00AF1A82" w:rsidDel="001230CD">
                <w:rPr>
                  <w:rFonts w:ascii="標楷體" w:eastAsia="標楷體" w:hAnsi="標楷體"/>
                </w:rPr>
                <w:delText>B</w:delText>
              </w:r>
            </w:del>
          </w:p>
        </w:tc>
        <w:tc>
          <w:tcPr>
            <w:tcW w:w="567" w:type="dxa"/>
          </w:tcPr>
          <w:p w14:paraId="3D1799B8" w14:textId="53B5A27F" w:rsidR="005416A9" w:rsidRPr="00AF1A82" w:rsidDel="001230CD" w:rsidRDefault="005416A9" w:rsidP="005416A9">
            <w:pPr>
              <w:pStyle w:val="afe"/>
              <w:jc w:val="center"/>
              <w:rPr>
                <w:del w:id="334" w:author="Fegie" w:date="2021-03-07T14:09:00Z"/>
                <w:rFonts w:ascii="標楷體" w:eastAsia="標楷體" w:hAnsi="標楷體"/>
              </w:rPr>
            </w:pPr>
            <w:del w:id="335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850" w:type="dxa"/>
          </w:tcPr>
          <w:p w14:paraId="4D70F266" w14:textId="7A27C411" w:rsidR="005416A9" w:rsidRPr="00AF1A82" w:rsidDel="001230CD" w:rsidRDefault="005416A9" w:rsidP="005416A9">
            <w:pPr>
              <w:pStyle w:val="afe"/>
              <w:jc w:val="center"/>
              <w:rPr>
                <w:del w:id="336" w:author="Fegie" w:date="2021-03-07T14:09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1002A2" w14:textId="3C096281" w:rsidR="005416A9" w:rsidRPr="00AF1A82" w:rsidDel="001230CD" w:rsidRDefault="005416A9" w:rsidP="005416A9">
            <w:pPr>
              <w:pStyle w:val="afe"/>
              <w:jc w:val="center"/>
              <w:rPr>
                <w:del w:id="337" w:author="Fegie" w:date="2021-03-07T14:09:00Z"/>
                <w:rFonts w:ascii="標楷體" w:eastAsia="標楷體" w:hAnsi="標楷體"/>
              </w:rPr>
            </w:pPr>
            <w:del w:id="338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567" w:type="dxa"/>
          </w:tcPr>
          <w:p w14:paraId="5E41B094" w14:textId="6C0E0B6E" w:rsidR="005416A9" w:rsidRPr="00AF1A82" w:rsidDel="001230CD" w:rsidRDefault="005416A9" w:rsidP="005416A9">
            <w:pPr>
              <w:pStyle w:val="afe"/>
              <w:jc w:val="center"/>
              <w:rPr>
                <w:del w:id="339" w:author="Fegie" w:date="2021-03-07T14:09:00Z"/>
                <w:rFonts w:ascii="標楷體" w:eastAsia="標楷體" w:hAnsi="標楷體"/>
              </w:rPr>
            </w:pPr>
            <w:del w:id="340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4" w:type="dxa"/>
          </w:tcPr>
          <w:p w14:paraId="192012A8" w14:textId="3D544314" w:rsidR="005416A9" w:rsidRPr="00AF1A82" w:rsidDel="001230CD" w:rsidRDefault="005416A9" w:rsidP="005416A9">
            <w:pPr>
              <w:pStyle w:val="afe"/>
              <w:jc w:val="center"/>
              <w:rPr>
                <w:del w:id="341" w:author="Fegie" w:date="2021-03-07T14:09:00Z"/>
                <w:rFonts w:ascii="標楷體" w:eastAsia="標楷體" w:hAnsi="標楷體"/>
              </w:rPr>
            </w:pPr>
            <w:del w:id="342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3" w:type="dxa"/>
          </w:tcPr>
          <w:p w14:paraId="7E7883C1" w14:textId="24EA3EFF" w:rsidR="005416A9" w:rsidRPr="00AF1A82" w:rsidDel="001230CD" w:rsidRDefault="005416A9" w:rsidP="005416A9">
            <w:pPr>
              <w:pStyle w:val="afe"/>
              <w:jc w:val="center"/>
              <w:rPr>
                <w:del w:id="343" w:author="Fegie" w:date="2021-03-07T14:09:00Z"/>
                <w:rFonts w:ascii="標楷體" w:eastAsia="標楷體" w:hAnsi="標楷體"/>
              </w:rPr>
            </w:pPr>
            <w:del w:id="344" w:author="Fegie" w:date="2021-03-07T14:09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8" w:type="dxa"/>
          </w:tcPr>
          <w:p w14:paraId="70638350" w14:textId="497F94D4" w:rsidR="005416A9" w:rsidRPr="00AF1A82" w:rsidDel="001230CD" w:rsidRDefault="005416A9" w:rsidP="005416A9">
            <w:pPr>
              <w:pStyle w:val="afe"/>
              <w:jc w:val="center"/>
              <w:rPr>
                <w:del w:id="345" w:author="Fegie" w:date="2021-03-07T14:09:00Z"/>
                <w:rFonts w:ascii="標楷體" w:eastAsia="標楷體" w:hAnsi="標楷體"/>
              </w:rPr>
            </w:pPr>
          </w:p>
        </w:tc>
      </w:tr>
      <w:tr w:rsidR="005416A9" w:rsidRPr="00AF1A82" w:rsidDel="001230CD" w14:paraId="0C10638A" w14:textId="667A22AC" w:rsidTr="005416A9">
        <w:trPr>
          <w:tblHeader/>
          <w:del w:id="346" w:author="Fegie" w:date="2021-03-07T14:10:00Z"/>
        </w:trPr>
        <w:tc>
          <w:tcPr>
            <w:tcW w:w="567" w:type="dxa"/>
          </w:tcPr>
          <w:p w14:paraId="1A5B546B" w14:textId="4B9F4442" w:rsidR="005416A9" w:rsidRPr="00AF1A82" w:rsidDel="001230C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del w:id="347" w:author="Fegie" w:date="2021-03-07T14:10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CC25DF2" w14:textId="6A14977E" w:rsidR="005416A9" w:rsidRPr="00AF1A82" w:rsidDel="001230CD" w:rsidRDefault="009659DF" w:rsidP="005416A9">
            <w:pPr>
              <w:pStyle w:val="afe"/>
              <w:rPr>
                <w:del w:id="348" w:author="Fegie" w:date="2021-03-07T14:10:00Z"/>
                <w:rFonts w:ascii="標楷體" w:eastAsia="標楷體" w:hAnsi="標楷體"/>
              </w:rPr>
            </w:pPr>
            <w:del w:id="349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L</w:delText>
              </w:r>
              <w:r w:rsidRPr="00AF1A82" w:rsidDel="001230CD">
                <w:rPr>
                  <w:rFonts w:ascii="標楷體" w:eastAsia="標楷體" w:hAnsi="標楷體"/>
                </w:rPr>
                <w:delText>5403</w:delText>
              </w:r>
            </w:del>
          </w:p>
        </w:tc>
        <w:tc>
          <w:tcPr>
            <w:tcW w:w="3827" w:type="dxa"/>
          </w:tcPr>
          <w:p w14:paraId="079AD4ED" w14:textId="57AA564D" w:rsidR="005416A9" w:rsidRPr="00AF1A82" w:rsidDel="001230CD" w:rsidRDefault="009659DF" w:rsidP="005416A9">
            <w:pPr>
              <w:rPr>
                <w:del w:id="350" w:author="Fegie" w:date="2021-03-07T14:10:00Z"/>
                <w:rFonts w:ascii="標楷體" w:eastAsia="標楷體" w:hAnsi="標楷體"/>
              </w:rPr>
            </w:pPr>
            <w:del w:id="351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區域中心經理所屬區域中心維護</w:delText>
              </w:r>
            </w:del>
          </w:p>
        </w:tc>
        <w:tc>
          <w:tcPr>
            <w:tcW w:w="284" w:type="dxa"/>
          </w:tcPr>
          <w:p w14:paraId="59E72A90" w14:textId="54C9D9A5" w:rsidR="005416A9" w:rsidRPr="00AF1A82" w:rsidDel="001230CD" w:rsidRDefault="005416A9" w:rsidP="005416A9">
            <w:pPr>
              <w:pStyle w:val="afe"/>
              <w:jc w:val="center"/>
              <w:rPr>
                <w:del w:id="352" w:author="Fegie" w:date="2021-03-07T14:10:00Z"/>
                <w:rFonts w:ascii="標楷體" w:eastAsia="標楷體" w:hAnsi="標楷體"/>
              </w:rPr>
            </w:pPr>
            <w:del w:id="353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567" w:type="dxa"/>
          </w:tcPr>
          <w:p w14:paraId="1458C56F" w14:textId="09DAD7C3" w:rsidR="005416A9" w:rsidRPr="00AF1A82" w:rsidDel="001230CD" w:rsidRDefault="005416A9" w:rsidP="005416A9">
            <w:pPr>
              <w:jc w:val="center"/>
              <w:rPr>
                <w:del w:id="354" w:author="Fegie" w:date="2021-03-07T14:10:00Z"/>
                <w:rFonts w:ascii="標楷體" w:eastAsia="標楷體" w:hAnsi="標楷體"/>
              </w:rPr>
            </w:pPr>
            <w:del w:id="355" w:author="Fegie" w:date="2021-03-07T14:10:00Z">
              <w:r w:rsidRPr="00AF1A82" w:rsidDel="001230CD">
                <w:rPr>
                  <w:rFonts w:ascii="標楷體" w:eastAsia="標楷體" w:hAnsi="標楷體"/>
                </w:rPr>
                <w:delText>B</w:delText>
              </w:r>
            </w:del>
          </w:p>
        </w:tc>
        <w:tc>
          <w:tcPr>
            <w:tcW w:w="567" w:type="dxa"/>
          </w:tcPr>
          <w:p w14:paraId="2C9AF51D" w14:textId="6BC95EFD" w:rsidR="005416A9" w:rsidRPr="00AF1A82" w:rsidDel="001230CD" w:rsidRDefault="005416A9" w:rsidP="005416A9">
            <w:pPr>
              <w:jc w:val="center"/>
              <w:rPr>
                <w:del w:id="356" w:author="Fegie" w:date="2021-03-07T14:10:00Z"/>
                <w:rFonts w:ascii="標楷體" w:eastAsia="標楷體" w:hAnsi="標楷體"/>
              </w:rPr>
            </w:pPr>
            <w:del w:id="357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850" w:type="dxa"/>
          </w:tcPr>
          <w:p w14:paraId="4FBA1F71" w14:textId="274DFC7C" w:rsidR="005416A9" w:rsidRPr="00AF1A82" w:rsidDel="001230CD" w:rsidRDefault="005416A9" w:rsidP="005416A9">
            <w:pPr>
              <w:pStyle w:val="afe"/>
              <w:jc w:val="center"/>
              <w:rPr>
                <w:del w:id="358" w:author="Fegie" w:date="2021-03-07T14:10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551DF3" w14:textId="0E9A1D2A" w:rsidR="005416A9" w:rsidRPr="00AF1A82" w:rsidDel="001230CD" w:rsidRDefault="005416A9" w:rsidP="005416A9">
            <w:pPr>
              <w:pStyle w:val="afe"/>
              <w:jc w:val="center"/>
              <w:rPr>
                <w:del w:id="359" w:author="Fegie" w:date="2021-03-07T14:10:00Z"/>
                <w:rFonts w:ascii="標楷體" w:eastAsia="標楷體" w:hAnsi="標楷體"/>
              </w:rPr>
            </w:pPr>
            <w:del w:id="360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567" w:type="dxa"/>
          </w:tcPr>
          <w:p w14:paraId="066ABC56" w14:textId="245B06E7" w:rsidR="005416A9" w:rsidRPr="00AF1A82" w:rsidDel="001230CD" w:rsidRDefault="005416A9" w:rsidP="005416A9">
            <w:pPr>
              <w:pStyle w:val="afe"/>
              <w:jc w:val="center"/>
              <w:rPr>
                <w:del w:id="361" w:author="Fegie" w:date="2021-03-07T14:10:00Z"/>
                <w:rFonts w:ascii="標楷體" w:eastAsia="標楷體" w:hAnsi="標楷體"/>
              </w:rPr>
            </w:pPr>
            <w:del w:id="362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4" w:type="dxa"/>
          </w:tcPr>
          <w:p w14:paraId="47C7E68A" w14:textId="3BC4C584" w:rsidR="005416A9" w:rsidRPr="00AF1A82" w:rsidDel="001230CD" w:rsidRDefault="005416A9" w:rsidP="005416A9">
            <w:pPr>
              <w:pStyle w:val="afe"/>
              <w:jc w:val="center"/>
              <w:rPr>
                <w:del w:id="363" w:author="Fegie" w:date="2021-03-07T14:10:00Z"/>
                <w:rFonts w:ascii="標楷體" w:eastAsia="標楷體" w:hAnsi="標楷體"/>
              </w:rPr>
            </w:pPr>
            <w:del w:id="364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3" w:type="dxa"/>
          </w:tcPr>
          <w:p w14:paraId="5AE417EB" w14:textId="7CCCDC8D" w:rsidR="005416A9" w:rsidRPr="00AF1A82" w:rsidDel="001230CD" w:rsidRDefault="005416A9" w:rsidP="005416A9">
            <w:pPr>
              <w:pStyle w:val="afe"/>
              <w:jc w:val="center"/>
              <w:rPr>
                <w:del w:id="365" w:author="Fegie" w:date="2021-03-07T14:10:00Z"/>
                <w:rFonts w:ascii="標楷體" w:eastAsia="標楷體" w:hAnsi="標楷體"/>
              </w:rPr>
            </w:pPr>
            <w:del w:id="366" w:author="Fegie" w:date="2021-03-07T14:10:00Z">
              <w:r w:rsidRPr="00AF1A82" w:rsidDel="001230CD">
                <w:rPr>
                  <w:rFonts w:ascii="標楷體" w:eastAsia="標楷體" w:hAnsi="標楷體" w:hint="eastAsia"/>
                </w:rPr>
                <w:delText>X</w:delText>
              </w:r>
            </w:del>
          </w:p>
        </w:tc>
        <w:tc>
          <w:tcPr>
            <w:tcW w:w="288" w:type="dxa"/>
          </w:tcPr>
          <w:p w14:paraId="7B767FC3" w14:textId="5A360C13" w:rsidR="005416A9" w:rsidRPr="00AF1A82" w:rsidDel="001230CD" w:rsidRDefault="005416A9" w:rsidP="005416A9">
            <w:pPr>
              <w:pStyle w:val="afe"/>
              <w:jc w:val="center"/>
              <w:rPr>
                <w:del w:id="367" w:author="Fegie" w:date="2021-03-07T14:10:00Z"/>
                <w:rFonts w:ascii="標楷體" w:eastAsia="標楷體" w:hAnsi="標楷體"/>
              </w:rPr>
            </w:pPr>
          </w:p>
        </w:tc>
      </w:tr>
      <w:tr w:rsidR="005416A9" w:rsidRPr="00AF1A82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6CD94D5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del w:id="368" w:author="Fegie" w:date="2021-02-20T17:16:00Z">
              <w:r w:rsidRPr="00AF1A82" w:rsidDel="0071214C">
                <w:rPr>
                  <w:rFonts w:ascii="標楷體" w:eastAsia="標楷體" w:hAnsi="標楷體" w:hint="eastAsia"/>
                </w:rPr>
                <w:delText>942</w:delText>
              </w:r>
            </w:del>
            <w:ins w:id="369" w:author="Fegie" w:date="2021-02-20T17:16:00Z">
              <w:r w:rsidR="0071214C">
                <w:rPr>
                  <w:rFonts w:ascii="標楷體" w:eastAsia="標楷體" w:hAnsi="標楷體" w:hint="eastAsia"/>
                </w:rPr>
                <w:t>023</w:t>
              </w:r>
            </w:ins>
          </w:p>
        </w:tc>
        <w:tc>
          <w:tcPr>
            <w:tcW w:w="3827" w:type="dxa"/>
          </w:tcPr>
          <w:p w14:paraId="7DCE4DB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AF1A82" w14:paraId="3FCEB1D1" w14:textId="77777777" w:rsidTr="009659DF">
        <w:trPr>
          <w:tblHeader/>
          <w:ins w:id="370" w:author="88692" w:date="2020-06-18T18:21:00Z"/>
        </w:trPr>
        <w:tc>
          <w:tcPr>
            <w:tcW w:w="567" w:type="dxa"/>
          </w:tcPr>
          <w:p w14:paraId="160EE580" w14:textId="77777777" w:rsidR="00D84310" w:rsidRPr="00AF1A82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371" w:author="88692" w:date="2020-06-18T18:21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AF1A82" w:rsidRDefault="00D84310" w:rsidP="009659DF">
            <w:pPr>
              <w:pStyle w:val="afe"/>
              <w:rPr>
                <w:ins w:id="372" w:author="88692" w:date="2020-06-18T18:21:00Z"/>
                <w:rFonts w:ascii="標楷體" w:eastAsia="標楷體" w:hAnsi="標楷體"/>
              </w:rPr>
            </w:pPr>
            <w:ins w:id="373" w:author="88692" w:date="2020-06-18T18:21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5944</w:t>
              </w:r>
            </w:ins>
          </w:p>
        </w:tc>
        <w:tc>
          <w:tcPr>
            <w:tcW w:w="3827" w:type="dxa"/>
          </w:tcPr>
          <w:p w14:paraId="612E619B" w14:textId="6A4DF151" w:rsidR="00D84310" w:rsidRPr="00AF1A82" w:rsidRDefault="00D84310" w:rsidP="009659DF">
            <w:pPr>
              <w:rPr>
                <w:ins w:id="374" w:author="88692" w:date="2020-06-18T18:21:00Z"/>
                <w:rFonts w:ascii="標楷體" w:eastAsia="標楷體" w:hAnsi="標楷體"/>
              </w:rPr>
            </w:pPr>
            <w:ins w:id="375" w:author="88692" w:date="2020-06-18T18:21:00Z">
              <w:r w:rsidRPr="00D84310">
                <w:rPr>
                  <w:rFonts w:ascii="標楷體" w:eastAsia="標楷體" w:hAnsi="標楷體" w:hint="eastAsia"/>
                </w:rPr>
                <w:t>目標金額、累計目標金額查詢</w:t>
              </w:r>
            </w:ins>
          </w:p>
        </w:tc>
        <w:tc>
          <w:tcPr>
            <w:tcW w:w="284" w:type="dxa"/>
          </w:tcPr>
          <w:p w14:paraId="4B635FD5" w14:textId="7B1E1FAB" w:rsidR="00D84310" w:rsidRPr="00AF1A82" w:rsidRDefault="00D84310" w:rsidP="00F9112A">
            <w:pPr>
              <w:pStyle w:val="afe"/>
              <w:jc w:val="center"/>
              <w:rPr>
                <w:ins w:id="376" w:author="88692" w:date="2020-06-18T18:21:00Z"/>
                <w:rFonts w:ascii="標楷體" w:eastAsia="標楷體" w:hAnsi="標楷體"/>
              </w:rPr>
            </w:pPr>
            <w:ins w:id="377" w:author="88692" w:date="2020-06-18T18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3E605721" w14:textId="3A44705B" w:rsidR="00D84310" w:rsidRPr="00AF1A82" w:rsidRDefault="00D84310" w:rsidP="00F9112A">
            <w:pPr>
              <w:jc w:val="center"/>
              <w:rPr>
                <w:ins w:id="378" w:author="88692" w:date="2020-06-18T18:21:00Z"/>
                <w:rFonts w:ascii="標楷體" w:eastAsia="標楷體" w:hAnsi="標楷體"/>
              </w:rPr>
            </w:pPr>
            <w:ins w:id="379" w:author="88692" w:date="2020-06-18T18:21:00Z">
              <w:r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10FB6448" w14:textId="7B67305D" w:rsidR="00D84310" w:rsidRPr="00AF1A82" w:rsidRDefault="00D84310" w:rsidP="00F9112A">
            <w:pPr>
              <w:jc w:val="center"/>
              <w:rPr>
                <w:ins w:id="380" w:author="88692" w:date="2020-06-18T18:21:00Z"/>
                <w:rFonts w:ascii="標楷體" w:eastAsia="標楷體" w:hAnsi="標楷體"/>
              </w:rPr>
            </w:pPr>
            <w:ins w:id="381" w:author="88692" w:date="2020-06-18T18:21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850" w:type="dxa"/>
          </w:tcPr>
          <w:p w14:paraId="1742E916" w14:textId="77777777" w:rsidR="00D84310" w:rsidRPr="00AF1A82" w:rsidRDefault="00D84310" w:rsidP="00F9112A">
            <w:pPr>
              <w:pStyle w:val="afe"/>
              <w:jc w:val="center"/>
              <w:rPr>
                <w:ins w:id="382" w:author="88692" w:date="2020-06-18T18:21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AF1A82" w:rsidRDefault="00D84310" w:rsidP="00F9112A">
            <w:pPr>
              <w:pStyle w:val="afe"/>
              <w:jc w:val="center"/>
              <w:rPr>
                <w:ins w:id="383" w:author="88692" w:date="2020-06-18T18:21:00Z"/>
                <w:rFonts w:ascii="標楷體" w:eastAsia="標楷體" w:hAnsi="標楷體"/>
              </w:rPr>
            </w:pPr>
            <w:ins w:id="384" w:author="88692" w:date="2020-06-18T18:21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540536D9" w14:textId="6F247CEF" w:rsidR="00D84310" w:rsidRPr="00AF1A82" w:rsidRDefault="00D84310" w:rsidP="00F9112A">
            <w:pPr>
              <w:pStyle w:val="afe"/>
              <w:jc w:val="center"/>
              <w:rPr>
                <w:ins w:id="385" w:author="88692" w:date="2020-06-18T18:21:00Z"/>
                <w:rFonts w:ascii="標楷體" w:eastAsia="標楷體" w:hAnsi="標楷體"/>
              </w:rPr>
            </w:pPr>
            <w:ins w:id="386" w:author="88692" w:date="2020-06-18T18:21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6715F361" w14:textId="0C2EBF6B" w:rsidR="00D84310" w:rsidRPr="00AF1A82" w:rsidRDefault="00D84310" w:rsidP="00F9112A">
            <w:pPr>
              <w:pStyle w:val="afe"/>
              <w:jc w:val="center"/>
              <w:rPr>
                <w:ins w:id="387" w:author="88692" w:date="2020-06-18T18:21:00Z"/>
                <w:rFonts w:ascii="標楷體" w:eastAsia="標楷體" w:hAnsi="標楷體"/>
              </w:rPr>
            </w:pPr>
            <w:ins w:id="388" w:author="88692" w:date="2020-06-18T18:21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5026B431" w14:textId="47BB9791" w:rsidR="00D84310" w:rsidRPr="00AF1A82" w:rsidRDefault="00D84310" w:rsidP="00F9112A">
            <w:pPr>
              <w:pStyle w:val="afe"/>
              <w:jc w:val="center"/>
              <w:rPr>
                <w:ins w:id="389" w:author="88692" w:date="2020-06-18T18:21:00Z"/>
                <w:rFonts w:ascii="標楷體" w:eastAsia="標楷體" w:hAnsi="標楷體"/>
              </w:rPr>
            </w:pPr>
            <w:ins w:id="390" w:author="88692" w:date="2020-06-18T18:21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77DBA17A" w14:textId="77777777" w:rsidR="00D84310" w:rsidRPr="00AF1A82" w:rsidRDefault="00D84310" w:rsidP="009659DF">
            <w:pPr>
              <w:pStyle w:val="afe"/>
              <w:jc w:val="center"/>
              <w:rPr>
                <w:ins w:id="391" w:author="88692" w:date="2020-06-18T18:21:00Z"/>
                <w:rFonts w:ascii="標楷體" w:eastAsia="標楷體" w:hAnsi="標楷體"/>
              </w:rPr>
            </w:pPr>
          </w:p>
        </w:tc>
      </w:tr>
      <w:tr w:rsidR="007E0C18" w:rsidRPr="00AF1A82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C22A23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C22A23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  <w:rPrChange w:id="392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709" w:type="dxa"/>
          </w:tcPr>
          <w:p w14:paraId="38260E91" w14:textId="77777777" w:rsidR="007E0C18" w:rsidRPr="00C22A23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  <w:rPrChange w:id="393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394" w:author="88692" w:date="2020-06-18T17:13:00Z">
                  <w:rPr>
                    <w:rFonts w:ascii="標楷體" w:eastAsia="標楷體" w:hAnsi="標楷體"/>
                  </w:rPr>
                </w:rPrChange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C22A23" w:rsidRDefault="007E0C18" w:rsidP="009659DF">
            <w:pPr>
              <w:rPr>
                <w:rFonts w:ascii="標楷體" w:eastAsia="標楷體" w:hAnsi="標楷體"/>
                <w:strike/>
                <w:color w:val="FF0000"/>
                <w:rPrChange w:id="395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 w:hint="eastAsia"/>
                <w:strike/>
                <w:color w:val="FF0000"/>
                <w:rPrChange w:id="396" w:author="88692" w:date="2020-06-18T17:13:00Z">
                  <w:rPr>
                    <w:rFonts w:ascii="標楷體" w:eastAsia="標楷體" w:hAnsi="標楷體" w:hint="eastAsia"/>
                  </w:rPr>
                </w:rPrChange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397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398" w:author="88692" w:date="2020-06-18T17:13:00Z">
                  <w:rPr>
                    <w:rFonts w:ascii="標楷體" w:eastAsia="標楷體" w:hAnsi="標楷體"/>
                  </w:rPr>
                </w:rPrChange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399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00" w:author="88692" w:date="2020-06-18T17:13:00Z">
                  <w:rPr>
                    <w:rFonts w:ascii="標楷體" w:eastAsia="標楷體" w:hAnsi="標楷體"/>
                  </w:rPr>
                </w:rPrChange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401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02" w:author="88692" w:date="2020-06-18T17:13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03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567" w:type="dxa"/>
          </w:tcPr>
          <w:p w14:paraId="32CD87C8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04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05" w:author="88692" w:date="2020-06-18T17:13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06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07" w:author="88692" w:date="2020-06-18T17:13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08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09" w:author="88692" w:date="2020-06-18T17:13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10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411" w:author="88692" w:date="2020-06-18T17:13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C22A23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412" w:author="88692" w:date="2020-06-18T17:13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D84310" w:rsidRPr="00D84310" w14:paraId="686CFB61" w14:textId="77777777" w:rsidTr="009659DF">
        <w:trPr>
          <w:tblHeader/>
          <w:ins w:id="413" w:author="88692" w:date="2020-06-18T18:16:00Z"/>
        </w:trPr>
        <w:tc>
          <w:tcPr>
            <w:tcW w:w="567" w:type="dxa"/>
          </w:tcPr>
          <w:p w14:paraId="6588C5BC" w14:textId="77777777" w:rsidR="00D84310" w:rsidRPr="00D84310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414" w:author="88692" w:date="2020-06-18T18:16:00Z"/>
                <w:rFonts w:ascii="標楷體" w:eastAsia="標楷體" w:hAnsi="標楷體"/>
                <w:color w:val="000000" w:themeColor="text1"/>
                <w:rPrChange w:id="415" w:author="88692" w:date="2020-06-18T18:16:00Z">
                  <w:rPr>
                    <w:ins w:id="416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  <w:tc>
          <w:tcPr>
            <w:tcW w:w="709" w:type="dxa"/>
          </w:tcPr>
          <w:p w14:paraId="4B16BB07" w14:textId="7E5B3CFF" w:rsidR="00D84310" w:rsidRPr="00D84310" w:rsidRDefault="00D84310" w:rsidP="009659DF">
            <w:pPr>
              <w:pStyle w:val="afe"/>
              <w:rPr>
                <w:ins w:id="417" w:author="88692" w:date="2020-06-18T18:16:00Z"/>
                <w:rFonts w:ascii="標楷體" w:eastAsia="標楷體" w:hAnsi="標楷體"/>
                <w:color w:val="000000" w:themeColor="text1"/>
                <w:rPrChange w:id="418" w:author="88692" w:date="2020-06-18T18:16:00Z">
                  <w:rPr>
                    <w:ins w:id="419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20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21" w:author="88692" w:date="2020-06-18T18:16:00Z">
                    <w:rPr>
                      <w:rFonts w:ascii="標楷體" w:eastAsia="標楷體" w:hAnsi="標楷體"/>
                      <w:strike/>
                      <w:color w:val="FF0000"/>
                    </w:rPr>
                  </w:rPrChange>
                </w:rPr>
                <w:t>L5500</w:t>
              </w:r>
            </w:ins>
          </w:p>
        </w:tc>
        <w:tc>
          <w:tcPr>
            <w:tcW w:w="3827" w:type="dxa"/>
          </w:tcPr>
          <w:p w14:paraId="4211CD71" w14:textId="142E8099" w:rsidR="00D84310" w:rsidRPr="00D84310" w:rsidRDefault="00D84310" w:rsidP="00D84310">
            <w:pPr>
              <w:rPr>
                <w:ins w:id="422" w:author="88692" w:date="2020-06-18T18:16:00Z"/>
                <w:rFonts w:ascii="標楷體" w:eastAsia="標楷體" w:hAnsi="標楷體"/>
                <w:color w:val="000000" w:themeColor="text1"/>
                <w:rPrChange w:id="423" w:author="88692" w:date="2020-06-18T18:16:00Z">
                  <w:rPr>
                    <w:ins w:id="424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25" w:author="88692" w:date="2020-06-18T18:16:00Z">
              <w:r w:rsidRPr="00D84310">
                <w:rPr>
                  <w:rFonts w:ascii="標楷體" w:eastAsia="標楷體" w:hAnsi="標楷體" w:hint="eastAsia"/>
                  <w:color w:val="000000" w:themeColor="text1"/>
                  <w:rPrChange w:id="426" w:author="88692" w:date="2020-06-18T18:16:00Z">
                    <w:rPr>
                      <w:rFonts w:ascii="標楷體" w:eastAsia="標楷體" w:hAnsi="標楷體" w:hint="eastAsia"/>
                      <w:strike/>
                      <w:color w:val="FF0000"/>
                    </w:rPr>
                  </w:rPrChange>
                </w:rPr>
                <w:t>工作日業績結算</w:t>
              </w:r>
            </w:ins>
          </w:p>
        </w:tc>
        <w:tc>
          <w:tcPr>
            <w:tcW w:w="284" w:type="dxa"/>
          </w:tcPr>
          <w:p w14:paraId="40032FFB" w14:textId="185243AF" w:rsidR="00D84310" w:rsidRPr="00D84310" w:rsidRDefault="00D84310" w:rsidP="00F9112A">
            <w:pPr>
              <w:pStyle w:val="afe"/>
              <w:jc w:val="center"/>
              <w:rPr>
                <w:ins w:id="427" w:author="88692" w:date="2020-06-18T18:16:00Z"/>
                <w:rFonts w:ascii="標楷體" w:eastAsia="標楷體" w:hAnsi="標楷體"/>
                <w:color w:val="000000" w:themeColor="text1"/>
                <w:rPrChange w:id="428" w:author="88692" w:date="2020-06-18T18:16:00Z">
                  <w:rPr>
                    <w:ins w:id="429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30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31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</w:t>
              </w:r>
            </w:ins>
          </w:p>
        </w:tc>
        <w:tc>
          <w:tcPr>
            <w:tcW w:w="567" w:type="dxa"/>
          </w:tcPr>
          <w:p w14:paraId="55549868" w14:textId="25B87139" w:rsidR="00D84310" w:rsidRPr="00D84310" w:rsidRDefault="00D84310" w:rsidP="00F9112A">
            <w:pPr>
              <w:jc w:val="center"/>
              <w:rPr>
                <w:ins w:id="432" w:author="88692" w:date="2020-06-18T18:16:00Z"/>
                <w:rFonts w:ascii="標楷體" w:eastAsia="標楷體" w:hAnsi="標楷體"/>
                <w:color w:val="000000" w:themeColor="text1"/>
                <w:rPrChange w:id="433" w:author="88692" w:date="2020-06-18T18:16:00Z">
                  <w:rPr>
                    <w:ins w:id="434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35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36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B</w:t>
              </w:r>
            </w:ins>
          </w:p>
        </w:tc>
        <w:tc>
          <w:tcPr>
            <w:tcW w:w="567" w:type="dxa"/>
          </w:tcPr>
          <w:p w14:paraId="2967C106" w14:textId="7BF2497C" w:rsidR="00D84310" w:rsidRPr="00D84310" w:rsidRDefault="00D84310" w:rsidP="00F9112A">
            <w:pPr>
              <w:jc w:val="center"/>
              <w:rPr>
                <w:ins w:id="437" w:author="88692" w:date="2020-06-18T18:16:00Z"/>
                <w:rFonts w:ascii="標楷體" w:eastAsia="標楷體" w:hAnsi="標楷體"/>
                <w:color w:val="000000" w:themeColor="text1"/>
                <w:rPrChange w:id="438" w:author="88692" w:date="2020-06-18T18:16:00Z">
                  <w:rPr>
                    <w:ins w:id="439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40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41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850" w:type="dxa"/>
          </w:tcPr>
          <w:p w14:paraId="0C64C498" w14:textId="77777777" w:rsidR="00D84310" w:rsidRPr="00D84310" w:rsidRDefault="00D84310" w:rsidP="00F9112A">
            <w:pPr>
              <w:pStyle w:val="afe"/>
              <w:jc w:val="center"/>
              <w:rPr>
                <w:ins w:id="442" w:author="88692" w:date="2020-06-18T18:16:00Z"/>
                <w:rFonts w:ascii="標楷體" w:eastAsia="標楷體" w:hAnsi="標楷體"/>
                <w:color w:val="000000" w:themeColor="text1"/>
                <w:rPrChange w:id="443" w:author="88692" w:date="2020-06-18T18:16:00Z">
                  <w:rPr>
                    <w:ins w:id="444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  <w:tc>
          <w:tcPr>
            <w:tcW w:w="567" w:type="dxa"/>
          </w:tcPr>
          <w:p w14:paraId="10D6C4A7" w14:textId="39C182E1" w:rsidR="00D84310" w:rsidRPr="00D84310" w:rsidRDefault="00D84310" w:rsidP="00F9112A">
            <w:pPr>
              <w:pStyle w:val="afe"/>
              <w:jc w:val="center"/>
              <w:rPr>
                <w:ins w:id="445" w:author="88692" w:date="2020-06-18T18:16:00Z"/>
                <w:rFonts w:ascii="標楷體" w:eastAsia="標楷體" w:hAnsi="標楷體"/>
                <w:color w:val="000000" w:themeColor="text1"/>
                <w:rPrChange w:id="446" w:author="88692" w:date="2020-06-18T18:16:00Z">
                  <w:rPr>
                    <w:ins w:id="447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48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49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567" w:type="dxa"/>
          </w:tcPr>
          <w:p w14:paraId="1A42EE72" w14:textId="05EC8AD4" w:rsidR="00D84310" w:rsidRPr="00D84310" w:rsidRDefault="00D84310" w:rsidP="00F9112A">
            <w:pPr>
              <w:pStyle w:val="afe"/>
              <w:jc w:val="center"/>
              <w:rPr>
                <w:ins w:id="450" w:author="88692" w:date="2020-06-18T18:16:00Z"/>
                <w:rFonts w:ascii="標楷體" w:eastAsia="標楷體" w:hAnsi="標楷體"/>
                <w:color w:val="000000" w:themeColor="text1"/>
                <w:rPrChange w:id="451" w:author="88692" w:date="2020-06-18T18:16:00Z">
                  <w:rPr>
                    <w:ins w:id="452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53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54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284" w:type="dxa"/>
          </w:tcPr>
          <w:p w14:paraId="14C25299" w14:textId="7A84BF7E" w:rsidR="00D84310" w:rsidRPr="00D84310" w:rsidRDefault="00D84310" w:rsidP="00F9112A">
            <w:pPr>
              <w:pStyle w:val="afe"/>
              <w:jc w:val="center"/>
              <w:rPr>
                <w:ins w:id="455" w:author="88692" w:date="2020-06-18T18:16:00Z"/>
                <w:rFonts w:ascii="標楷體" w:eastAsia="標楷體" w:hAnsi="標楷體"/>
                <w:color w:val="000000" w:themeColor="text1"/>
                <w:rPrChange w:id="456" w:author="88692" w:date="2020-06-18T18:16:00Z">
                  <w:rPr>
                    <w:ins w:id="457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58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59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283" w:type="dxa"/>
          </w:tcPr>
          <w:p w14:paraId="7DE7807C" w14:textId="47271FC7" w:rsidR="00D84310" w:rsidRPr="00D84310" w:rsidRDefault="00D84310" w:rsidP="00F9112A">
            <w:pPr>
              <w:pStyle w:val="afe"/>
              <w:jc w:val="center"/>
              <w:rPr>
                <w:ins w:id="460" w:author="88692" w:date="2020-06-18T18:16:00Z"/>
                <w:rFonts w:ascii="標楷體" w:eastAsia="標楷體" w:hAnsi="標楷體"/>
                <w:color w:val="000000" w:themeColor="text1"/>
                <w:rPrChange w:id="461" w:author="88692" w:date="2020-06-18T18:16:00Z">
                  <w:rPr>
                    <w:ins w:id="462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63" w:author="88692" w:date="2020-06-18T18:16:00Z">
              <w:r w:rsidRPr="00D84310">
                <w:rPr>
                  <w:rFonts w:ascii="標楷體" w:eastAsia="標楷體" w:hAnsi="標楷體"/>
                  <w:color w:val="000000" w:themeColor="text1"/>
                  <w:rPrChange w:id="464" w:author="88692" w:date="2020-06-18T18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288" w:type="dxa"/>
          </w:tcPr>
          <w:p w14:paraId="35390B23" w14:textId="77777777" w:rsidR="00D84310" w:rsidRPr="00D84310" w:rsidRDefault="00D84310" w:rsidP="009659DF">
            <w:pPr>
              <w:pStyle w:val="afe"/>
              <w:jc w:val="center"/>
              <w:rPr>
                <w:ins w:id="465" w:author="88692" w:date="2020-06-18T18:16:00Z"/>
                <w:rFonts w:ascii="標楷體" w:eastAsia="標楷體" w:hAnsi="標楷體"/>
                <w:color w:val="000000" w:themeColor="text1"/>
                <w:rPrChange w:id="466" w:author="88692" w:date="2020-06-18T18:16:00Z">
                  <w:rPr>
                    <w:ins w:id="467" w:author="88692" w:date="2020-06-18T18:16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</w:tr>
      <w:tr w:rsidR="007466D1" w:rsidRPr="007466D1" w14:paraId="76688250" w14:textId="77777777" w:rsidTr="009659DF">
        <w:trPr>
          <w:tblHeader/>
          <w:ins w:id="468" w:author="88692" w:date="2020-06-18T18:01:00Z"/>
        </w:trPr>
        <w:tc>
          <w:tcPr>
            <w:tcW w:w="567" w:type="dxa"/>
          </w:tcPr>
          <w:p w14:paraId="11C0CE31" w14:textId="77777777" w:rsidR="007466D1" w:rsidRPr="007466D1" w:rsidRDefault="007466D1" w:rsidP="007466D1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469" w:author="88692" w:date="2020-06-18T18:01:00Z"/>
                <w:rFonts w:ascii="標楷體" w:eastAsia="標楷體" w:hAnsi="標楷體"/>
                <w:color w:val="000000" w:themeColor="text1"/>
                <w:rPrChange w:id="470" w:author="88692" w:date="2020-06-18T18:01:00Z">
                  <w:rPr>
                    <w:ins w:id="471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  <w:tc>
          <w:tcPr>
            <w:tcW w:w="709" w:type="dxa"/>
          </w:tcPr>
          <w:p w14:paraId="2CB2EE3E" w14:textId="03F3FC0C" w:rsidR="007466D1" w:rsidRPr="007466D1" w:rsidRDefault="007466D1" w:rsidP="007466D1">
            <w:pPr>
              <w:pStyle w:val="afe"/>
              <w:rPr>
                <w:ins w:id="472" w:author="88692" w:date="2020-06-18T18:01:00Z"/>
                <w:rFonts w:ascii="標楷體" w:eastAsia="標楷體" w:hAnsi="標楷體"/>
                <w:rPrChange w:id="473" w:author="88692" w:date="2020-06-18T18:04:00Z">
                  <w:rPr>
                    <w:ins w:id="474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75" w:author="88692" w:date="2020-06-18T18:03:00Z">
              <w:r w:rsidRPr="007466D1">
                <w:rPr>
                  <w:rFonts w:ascii="標楷體" w:eastAsia="標楷體" w:hAnsi="標楷體"/>
                  <w:rPrChange w:id="476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L5051</w:t>
              </w:r>
            </w:ins>
          </w:p>
        </w:tc>
        <w:tc>
          <w:tcPr>
            <w:tcW w:w="3827" w:type="dxa"/>
          </w:tcPr>
          <w:p w14:paraId="676A7C17" w14:textId="38DBD806" w:rsidR="007466D1" w:rsidRPr="007466D1" w:rsidRDefault="007466D1" w:rsidP="007466D1">
            <w:pPr>
              <w:rPr>
                <w:ins w:id="477" w:author="88692" w:date="2020-06-18T18:01:00Z"/>
                <w:rFonts w:ascii="標楷體" w:eastAsia="標楷體" w:hAnsi="標楷體"/>
                <w:szCs w:val="20"/>
                <w:rPrChange w:id="478" w:author="88692" w:date="2020-06-18T18:04:00Z">
                  <w:rPr>
                    <w:ins w:id="479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80" w:author="88692" w:date="2020-06-18T18:02:00Z">
              <w:r w:rsidRPr="007466D1">
                <w:rPr>
                  <w:rFonts w:ascii="標楷體" w:eastAsia="標楷體" w:hAnsi="標楷體" w:hint="eastAsia"/>
                  <w:szCs w:val="20"/>
                  <w:rPrChange w:id="481" w:author="88692" w:date="2020-06-18T18:04:00Z">
                    <w:rPr>
                      <w:rFonts w:hint="eastAsia"/>
                    </w:rPr>
                  </w:rPrChange>
                </w:rPr>
                <w:t>房貸介紹人業績處理清單</w:t>
              </w:r>
            </w:ins>
          </w:p>
        </w:tc>
        <w:tc>
          <w:tcPr>
            <w:tcW w:w="284" w:type="dxa"/>
          </w:tcPr>
          <w:p w14:paraId="7B2767B4" w14:textId="7F9A9C8B" w:rsidR="007466D1" w:rsidRPr="007466D1" w:rsidRDefault="007466D1" w:rsidP="007466D1">
            <w:pPr>
              <w:pStyle w:val="afe"/>
              <w:jc w:val="center"/>
              <w:rPr>
                <w:ins w:id="482" w:author="88692" w:date="2020-06-18T18:01:00Z"/>
                <w:rFonts w:ascii="標楷體" w:eastAsia="標楷體" w:hAnsi="標楷體"/>
                <w:rPrChange w:id="483" w:author="88692" w:date="2020-06-18T18:04:00Z">
                  <w:rPr>
                    <w:ins w:id="484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85" w:author="88692" w:date="2020-06-18T18:03:00Z">
              <w:r w:rsidRPr="007466D1">
                <w:rPr>
                  <w:rFonts w:ascii="標楷體" w:eastAsia="標楷體" w:hAnsi="標楷體"/>
                  <w:rPrChange w:id="486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1</w:t>
              </w:r>
            </w:ins>
          </w:p>
        </w:tc>
        <w:tc>
          <w:tcPr>
            <w:tcW w:w="567" w:type="dxa"/>
          </w:tcPr>
          <w:p w14:paraId="31C24D11" w14:textId="3B7723F0" w:rsidR="007466D1" w:rsidRPr="007466D1" w:rsidRDefault="007466D1" w:rsidP="007466D1">
            <w:pPr>
              <w:jc w:val="center"/>
              <w:rPr>
                <w:ins w:id="487" w:author="88692" w:date="2020-06-18T18:01:00Z"/>
                <w:rFonts w:ascii="標楷體" w:eastAsia="標楷體" w:hAnsi="標楷體"/>
                <w:szCs w:val="20"/>
                <w:rPrChange w:id="488" w:author="88692" w:date="2020-06-18T18:04:00Z">
                  <w:rPr>
                    <w:ins w:id="489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90" w:author="88692" w:date="2020-06-18T18:03:00Z">
              <w:r w:rsidRPr="007466D1">
                <w:rPr>
                  <w:rFonts w:ascii="標楷體" w:eastAsia="標楷體" w:hAnsi="標楷體"/>
                  <w:szCs w:val="20"/>
                  <w:rPrChange w:id="491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B</w:t>
              </w:r>
            </w:ins>
          </w:p>
        </w:tc>
        <w:tc>
          <w:tcPr>
            <w:tcW w:w="567" w:type="dxa"/>
          </w:tcPr>
          <w:p w14:paraId="06135594" w14:textId="3FCF9883" w:rsidR="007466D1" w:rsidRPr="007466D1" w:rsidRDefault="007466D1" w:rsidP="007466D1">
            <w:pPr>
              <w:jc w:val="center"/>
              <w:rPr>
                <w:ins w:id="492" w:author="88692" w:date="2020-06-18T18:01:00Z"/>
                <w:rFonts w:ascii="標楷體" w:eastAsia="標楷體" w:hAnsi="標楷體"/>
                <w:szCs w:val="20"/>
                <w:rPrChange w:id="493" w:author="88692" w:date="2020-06-18T18:04:00Z">
                  <w:rPr>
                    <w:ins w:id="494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495" w:author="88692" w:date="2020-06-18T18:03:00Z">
              <w:r w:rsidRPr="007466D1">
                <w:rPr>
                  <w:rFonts w:ascii="標楷體" w:eastAsia="標楷體" w:hAnsi="標楷體"/>
                  <w:szCs w:val="20"/>
                  <w:rPrChange w:id="496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X</w:t>
              </w:r>
            </w:ins>
          </w:p>
        </w:tc>
        <w:tc>
          <w:tcPr>
            <w:tcW w:w="850" w:type="dxa"/>
          </w:tcPr>
          <w:p w14:paraId="2EC6BE6C" w14:textId="77777777" w:rsidR="007466D1" w:rsidRPr="007466D1" w:rsidRDefault="007466D1" w:rsidP="007466D1">
            <w:pPr>
              <w:pStyle w:val="afe"/>
              <w:jc w:val="center"/>
              <w:rPr>
                <w:ins w:id="497" w:author="88692" w:date="2020-06-18T18:01:00Z"/>
                <w:rFonts w:ascii="標楷體" w:eastAsia="標楷體" w:hAnsi="標楷體"/>
                <w:rPrChange w:id="498" w:author="88692" w:date="2020-06-18T18:04:00Z">
                  <w:rPr>
                    <w:ins w:id="499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  <w:tc>
          <w:tcPr>
            <w:tcW w:w="567" w:type="dxa"/>
          </w:tcPr>
          <w:p w14:paraId="1983FCCB" w14:textId="3C7E2C4F" w:rsidR="007466D1" w:rsidRPr="007466D1" w:rsidRDefault="007466D1" w:rsidP="007466D1">
            <w:pPr>
              <w:pStyle w:val="afe"/>
              <w:jc w:val="center"/>
              <w:rPr>
                <w:ins w:id="500" w:author="88692" w:date="2020-06-18T18:01:00Z"/>
                <w:rFonts w:ascii="標楷體" w:eastAsia="標楷體" w:hAnsi="標楷體"/>
                <w:rPrChange w:id="501" w:author="88692" w:date="2020-06-18T18:04:00Z">
                  <w:rPr>
                    <w:ins w:id="502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503" w:author="88692" w:date="2020-06-18T18:03:00Z">
              <w:r w:rsidRPr="007466D1">
                <w:rPr>
                  <w:rFonts w:ascii="標楷體" w:eastAsia="標楷體" w:hAnsi="標楷體"/>
                  <w:rPrChange w:id="504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X</w:t>
              </w:r>
            </w:ins>
          </w:p>
        </w:tc>
        <w:tc>
          <w:tcPr>
            <w:tcW w:w="567" w:type="dxa"/>
          </w:tcPr>
          <w:p w14:paraId="7785BD20" w14:textId="7EB98F84" w:rsidR="007466D1" w:rsidRPr="007466D1" w:rsidRDefault="007466D1" w:rsidP="007466D1">
            <w:pPr>
              <w:pStyle w:val="afe"/>
              <w:jc w:val="center"/>
              <w:rPr>
                <w:ins w:id="505" w:author="88692" w:date="2020-06-18T18:01:00Z"/>
                <w:rFonts w:ascii="標楷體" w:eastAsia="標楷體" w:hAnsi="標楷體"/>
                <w:rPrChange w:id="506" w:author="88692" w:date="2020-06-18T18:04:00Z">
                  <w:rPr>
                    <w:ins w:id="507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508" w:author="88692" w:date="2020-06-18T18:03:00Z">
              <w:r w:rsidRPr="007466D1">
                <w:rPr>
                  <w:rFonts w:ascii="標楷體" w:eastAsia="標楷體" w:hAnsi="標楷體"/>
                  <w:rPrChange w:id="509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X</w:t>
              </w:r>
            </w:ins>
          </w:p>
        </w:tc>
        <w:tc>
          <w:tcPr>
            <w:tcW w:w="284" w:type="dxa"/>
          </w:tcPr>
          <w:p w14:paraId="60B57C78" w14:textId="506E1F55" w:rsidR="007466D1" w:rsidRPr="007466D1" w:rsidRDefault="007466D1" w:rsidP="007466D1">
            <w:pPr>
              <w:pStyle w:val="afe"/>
              <w:jc w:val="center"/>
              <w:rPr>
                <w:ins w:id="510" w:author="88692" w:date="2020-06-18T18:01:00Z"/>
                <w:rFonts w:ascii="標楷體" w:eastAsia="標楷體" w:hAnsi="標楷體"/>
                <w:rPrChange w:id="511" w:author="88692" w:date="2020-06-18T18:04:00Z">
                  <w:rPr>
                    <w:ins w:id="512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513" w:author="88692" w:date="2020-06-18T18:03:00Z">
              <w:r w:rsidRPr="007466D1">
                <w:rPr>
                  <w:rFonts w:ascii="標楷體" w:eastAsia="標楷體" w:hAnsi="標楷體"/>
                  <w:rPrChange w:id="514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X</w:t>
              </w:r>
            </w:ins>
          </w:p>
        </w:tc>
        <w:tc>
          <w:tcPr>
            <w:tcW w:w="283" w:type="dxa"/>
          </w:tcPr>
          <w:p w14:paraId="2D74ED93" w14:textId="34596ECA" w:rsidR="007466D1" w:rsidRPr="007466D1" w:rsidRDefault="007466D1" w:rsidP="007466D1">
            <w:pPr>
              <w:pStyle w:val="afe"/>
              <w:jc w:val="center"/>
              <w:rPr>
                <w:ins w:id="515" w:author="88692" w:date="2020-06-18T18:01:00Z"/>
                <w:rFonts w:ascii="標楷體" w:eastAsia="標楷體" w:hAnsi="標楷體"/>
                <w:rPrChange w:id="516" w:author="88692" w:date="2020-06-18T18:04:00Z">
                  <w:rPr>
                    <w:ins w:id="517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518" w:author="88692" w:date="2020-06-18T18:03:00Z">
              <w:r w:rsidRPr="007466D1">
                <w:rPr>
                  <w:rFonts w:ascii="標楷體" w:eastAsia="標楷體" w:hAnsi="標楷體"/>
                  <w:rPrChange w:id="519" w:author="88692" w:date="2020-06-18T18:04:00Z">
                    <w:rPr>
                      <w:rFonts w:ascii="標楷體" w:eastAsia="標楷體" w:hAnsi="標楷體"/>
                      <w:color w:val="000000" w:themeColor="text1"/>
                    </w:rPr>
                  </w:rPrChange>
                </w:rPr>
                <w:t>X</w:t>
              </w:r>
            </w:ins>
          </w:p>
        </w:tc>
        <w:tc>
          <w:tcPr>
            <w:tcW w:w="288" w:type="dxa"/>
          </w:tcPr>
          <w:p w14:paraId="79CADC0B" w14:textId="77777777" w:rsidR="007466D1" w:rsidRPr="007466D1" w:rsidRDefault="007466D1" w:rsidP="007466D1">
            <w:pPr>
              <w:pStyle w:val="afe"/>
              <w:jc w:val="center"/>
              <w:rPr>
                <w:ins w:id="520" w:author="88692" w:date="2020-06-18T18:01:00Z"/>
                <w:rFonts w:ascii="標楷體" w:eastAsia="標楷體" w:hAnsi="標楷體"/>
                <w:color w:val="000000" w:themeColor="text1"/>
                <w:rPrChange w:id="521" w:author="88692" w:date="2020-06-18T18:01:00Z">
                  <w:rPr>
                    <w:ins w:id="522" w:author="88692" w:date="2020-06-18T18:01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</w:p>
        </w:tc>
      </w:tr>
      <w:tr w:rsidR="007E0C18" w:rsidRPr="00AF1A82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42B3EB5B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523" w:author="88692" w:date="2020-06-18T17:14:00Z">
              <w:r w:rsidRPr="00C22A23">
                <w:rPr>
                  <w:rFonts w:ascii="標楷體" w:eastAsia="標楷體" w:hAnsi="標楷體" w:hint="eastAsia"/>
                </w:rPr>
                <w:t>介紹人業績案件維護</w:t>
              </w:r>
            </w:ins>
            <w:del w:id="524" w:author="88692" w:date="2020-06-18T17:14:00Z">
              <w:r w:rsidR="007E0C18" w:rsidRPr="00AF1A82" w:rsidDel="00C22A23">
                <w:rPr>
                  <w:rFonts w:ascii="標楷體" w:eastAsia="標楷體" w:hAnsi="標楷體" w:hint="eastAsia"/>
                </w:rPr>
                <w:delText>業績案件計件代碼維護</w:delText>
              </w:r>
            </w:del>
          </w:p>
        </w:tc>
        <w:tc>
          <w:tcPr>
            <w:tcW w:w="284" w:type="dxa"/>
          </w:tcPr>
          <w:p w14:paraId="79F8B7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0BF0346F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ins w:id="525" w:author="88692" w:date="2020-06-18T17:14:00Z">
              <w:r>
                <w:rPr>
                  <w:rFonts w:ascii="標楷體" w:eastAsia="標楷體" w:hAnsi="標楷體"/>
                </w:rPr>
                <w:t>V</w:t>
              </w:r>
            </w:ins>
            <w:del w:id="526" w:author="88692" w:date="2020-06-18T17:14:00Z">
              <w:r w:rsidR="007E0C18" w:rsidRPr="00AF1A82" w:rsidDel="00C22A23">
                <w:rPr>
                  <w:rFonts w:ascii="標楷體" w:eastAsia="標楷體" w:hAnsi="標楷體"/>
                </w:rPr>
                <w:delText>X</w:delText>
              </w:r>
            </w:del>
          </w:p>
        </w:tc>
        <w:tc>
          <w:tcPr>
            <w:tcW w:w="850" w:type="dxa"/>
          </w:tcPr>
          <w:p w14:paraId="1A52F0D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78A30F2F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527" w:author="88692" w:date="2020-06-18T17:14:00Z">
              <w:r w:rsidRPr="00C22A23">
                <w:rPr>
                  <w:rFonts w:ascii="標楷體" w:eastAsia="標楷體" w:hAnsi="標楷體" w:hint="eastAsia"/>
                </w:rPr>
                <w:t>房貸介紹人業績明細查詢</w:t>
              </w:r>
            </w:ins>
            <w:del w:id="528" w:author="88692" w:date="2020-06-18T17:14:00Z">
              <w:r w:rsidR="007E0C18" w:rsidRPr="00AF1A82" w:rsidDel="00C22A23">
                <w:rPr>
                  <w:rFonts w:ascii="標楷體" w:eastAsia="標楷體" w:hAnsi="標楷體" w:hint="eastAsia"/>
                </w:rPr>
                <w:delText>業績案件介紹人刪除明細資料查詢</w:delText>
              </w:r>
            </w:del>
          </w:p>
        </w:tc>
        <w:tc>
          <w:tcPr>
            <w:tcW w:w="284" w:type="dxa"/>
          </w:tcPr>
          <w:p w14:paraId="5483379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8766C" w14:paraId="1D91D1B0" w14:textId="77777777" w:rsidTr="00ED3A87">
        <w:trPr>
          <w:tblHeader/>
          <w:ins w:id="529" w:author="88692" w:date="2020-06-18T18:05:00Z"/>
        </w:trPr>
        <w:tc>
          <w:tcPr>
            <w:tcW w:w="567" w:type="dxa"/>
          </w:tcPr>
          <w:p w14:paraId="7034549B" w14:textId="77777777" w:rsidR="007466D1" w:rsidRPr="00B8766C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530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B8766C" w:rsidRDefault="007466D1" w:rsidP="00ED3A87">
            <w:pPr>
              <w:pStyle w:val="afe"/>
              <w:rPr>
                <w:ins w:id="531" w:author="88692" w:date="2020-06-18T18:05:00Z"/>
                <w:rFonts w:ascii="標楷體" w:eastAsia="標楷體" w:hAnsi="標楷體"/>
              </w:rPr>
            </w:pPr>
            <w:ins w:id="532" w:author="88692" w:date="2020-06-18T18:05:00Z">
              <w:r w:rsidRPr="00B8766C">
                <w:rPr>
                  <w:rFonts w:ascii="標楷體" w:eastAsia="標楷體" w:hAnsi="標楷體" w:hint="eastAsia"/>
                </w:rPr>
                <w:t>L</w:t>
              </w:r>
              <w:r w:rsidRPr="00B8766C">
                <w:rPr>
                  <w:rFonts w:ascii="標楷體" w:eastAsia="標楷體" w:hAnsi="標楷體"/>
                </w:rPr>
                <w:t>5052</w:t>
              </w:r>
            </w:ins>
          </w:p>
        </w:tc>
        <w:tc>
          <w:tcPr>
            <w:tcW w:w="3827" w:type="dxa"/>
          </w:tcPr>
          <w:p w14:paraId="3E672044" w14:textId="77777777" w:rsidR="007466D1" w:rsidRPr="00B8766C" w:rsidRDefault="007466D1" w:rsidP="00ED3A87">
            <w:pPr>
              <w:rPr>
                <w:ins w:id="533" w:author="88692" w:date="2020-06-18T18:05:00Z"/>
                <w:rFonts w:ascii="標楷體" w:eastAsia="標楷體" w:hAnsi="標楷體"/>
                <w:szCs w:val="20"/>
              </w:rPr>
            </w:pPr>
            <w:ins w:id="534" w:author="88692" w:date="2020-06-18T18:05:00Z">
              <w:r w:rsidRPr="00B8766C">
                <w:rPr>
                  <w:rFonts w:ascii="標楷體" w:eastAsia="標楷體" w:hAnsi="標楷體" w:hint="eastAsia"/>
                  <w:szCs w:val="20"/>
                </w:rPr>
                <w:t>房貸專員業績處理清單</w:t>
              </w:r>
            </w:ins>
          </w:p>
        </w:tc>
        <w:tc>
          <w:tcPr>
            <w:tcW w:w="284" w:type="dxa"/>
          </w:tcPr>
          <w:p w14:paraId="154DAC45" w14:textId="77777777" w:rsidR="007466D1" w:rsidRPr="00B8766C" w:rsidRDefault="007466D1" w:rsidP="00ED3A87">
            <w:pPr>
              <w:pStyle w:val="afe"/>
              <w:jc w:val="center"/>
              <w:rPr>
                <w:ins w:id="535" w:author="88692" w:date="2020-06-18T18:05:00Z"/>
                <w:rFonts w:ascii="標楷體" w:eastAsia="標楷體" w:hAnsi="標楷體"/>
              </w:rPr>
            </w:pPr>
            <w:ins w:id="536" w:author="88692" w:date="2020-06-18T18:05:00Z">
              <w:r w:rsidRPr="00B8766C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5FD68531" w14:textId="77777777" w:rsidR="007466D1" w:rsidRPr="00B8766C" w:rsidRDefault="007466D1" w:rsidP="00ED3A87">
            <w:pPr>
              <w:jc w:val="center"/>
              <w:rPr>
                <w:ins w:id="537" w:author="88692" w:date="2020-06-18T18:05:00Z"/>
                <w:rFonts w:ascii="標楷體" w:eastAsia="標楷體" w:hAnsi="標楷體"/>
                <w:szCs w:val="20"/>
              </w:rPr>
            </w:pPr>
            <w:ins w:id="538" w:author="88692" w:date="2020-06-18T18:05:00Z">
              <w:r w:rsidRPr="00B8766C">
                <w:rPr>
                  <w:rFonts w:ascii="標楷體" w:eastAsia="標楷體" w:hAnsi="標楷體" w:hint="eastAsia"/>
                  <w:szCs w:val="20"/>
                </w:rPr>
                <w:t>B</w:t>
              </w:r>
            </w:ins>
          </w:p>
        </w:tc>
        <w:tc>
          <w:tcPr>
            <w:tcW w:w="567" w:type="dxa"/>
          </w:tcPr>
          <w:p w14:paraId="43C0967F" w14:textId="77777777" w:rsidR="007466D1" w:rsidRPr="00B8766C" w:rsidRDefault="007466D1" w:rsidP="00ED3A87">
            <w:pPr>
              <w:jc w:val="center"/>
              <w:rPr>
                <w:ins w:id="539" w:author="88692" w:date="2020-06-18T18:05:00Z"/>
                <w:rFonts w:ascii="標楷體" w:eastAsia="標楷體" w:hAnsi="標楷體"/>
                <w:szCs w:val="20"/>
              </w:rPr>
            </w:pPr>
            <w:ins w:id="540" w:author="88692" w:date="2020-06-18T18:05:00Z">
              <w:r w:rsidRPr="00B8766C">
                <w:rPr>
                  <w:rFonts w:ascii="標楷體" w:eastAsia="標楷體" w:hAnsi="標楷體" w:hint="eastAsia"/>
                  <w:szCs w:val="20"/>
                </w:rPr>
                <w:t>X</w:t>
              </w:r>
            </w:ins>
          </w:p>
        </w:tc>
        <w:tc>
          <w:tcPr>
            <w:tcW w:w="850" w:type="dxa"/>
          </w:tcPr>
          <w:p w14:paraId="4E5A5CFA" w14:textId="77777777" w:rsidR="007466D1" w:rsidRPr="00B8766C" w:rsidRDefault="007466D1" w:rsidP="00ED3A87">
            <w:pPr>
              <w:pStyle w:val="afe"/>
              <w:jc w:val="center"/>
              <w:rPr>
                <w:ins w:id="541" w:author="88692" w:date="2020-06-18T18:0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B8766C" w:rsidRDefault="007466D1" w:rsidP="00ED3A87">
            <w:pPr>
              <w:pStyle w:val="afe"/>
              <w:jc w:val="center"/>
              <w:rPr>
                <w:ins w:id="542" w:author="88692" w:date="2020-06-18T18:05:00Z"/>
                <w:rFonts w:ascii="標楷體" w:eastAsia="標楷體" w:hAnsi="標楷體"/>
              </w:rPr>
            </w:pPr>
            <w:ins w:id="543" w:author="88692" w:date="2020-06-18T18:05:00Z">
              <w:r w:rsidRPr="00B8766C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562AEE89" w14:textId="77777777" w:rsidR="007466D1" w:rsidRPr="00B8766C" w:rsidRDefault="007466D1" w:rsidP="00ED3A87">
            <w:pPr>
              <w:pStyle w:val="afe"/>
              <w:jc w:val="center"/>
              <w:rPr>
                <w:ins w:id="544" w:author="88692" w:date="2020-06-18T18:05:00Z"/>
                <w:rFonts w:ascii="標楷體" w:eastAsia="標楷體" w:hAnsi="標楷體"/>
              </w:rPr>
            </w:pPr>
            <w:ins w:id="545" w:author="88692" w:date="2020-06-18T18:05:00Z">
              <w:r w:rsidRPr="00B8766C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480DE372" w14:textId="77777777" w:rsidR="007466D1" w:rsidRPr="00B8766C" w:rsidRDefault="007466D1" w:rsidP="00ED3A87">
            <w:pPr>
              <w:pStyle w:val="afe"/>
              <w:jc w:val="center"/>
              <w:rPr>
                <w:ins w:id="546" w:author="88692" w:date="2020-06-18T18:05:00Z"/>
                <w:rFonts w:ascii="標楷體" w:eastAsia="標楷體" w:hAnsi="標楷體"/>
              </w:rPr>
            </w:pPr>
            <w:ins w:id="547" w:author="88692" w:date="2020-06-18T18:05:00Z">
              <w:r w:rsidRPr="00B8766C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57DB78E9" w14:textId="77777777" w:rsidR="007466D1" w:rsidRPr="00B8766C" w:rsidRDefault="007466D1" w:rsidP="00ED3A87">
            <w:pPr>
              <w:pStyle w:val="afe"/>
              <w:jc w:val="center"/>
              <w:rPr>
                <w:ins w:id="548" w:author="88692" w:date="2020-06-18T18:05:00Z"/>
                <w:rFonts w:ascii="標楷體" w:eastAsia="標楷體" w:hAnsi="標楷體"/>
              </w:rPr>
            </w:pPr>
            <w:ins w:id="549" w:author="88692" w:date="2020-06-18T18:05:00Z">
              <w:r w:rsidRPr="00B8766C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19BA5D16" w14:textId="77777777" w:rsidR="007466D1" w:rsidRPr="00B8766C" w:rsidRDefault="007466D1" w:rsidP="00ED3A87">
            <w:pPr>
              <w:pStyle w:val="afe"/>
              <w:jc w:val="center"/>
              <w:rPr>
                <w:ins w:id="550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32261102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551" w:author="88692" w:date="2020-06-18T17:15:00Z">
              <w:r w:rsidRPr="00C22A23">
                <w:rPr>
                  <w:rFonts w:ascii="標楷體" w:eastAsia="標楷體" w:hAnsi="標楷體" w:hint="eastAsia"/>
                </w:rPr>
                <w:t>房貸專員業績案件維護</w:t>
              </w:r>
            </w:ins>
            <w:del w:id="552" w:author="88692" w:date="2020-06-18T17:15:00Z">
              <w:r w:rsidR="007E0C18" w:rsidRPr="00AF1A82" w:rsidDel="00C22A23">
                <w:rPr>
                  <w:rFonts w:ascii="標楷體" w:eastAsia="標楷體" w:hAnsi="標楷體" w:hint="eastAsia"/>
                </w:rPr>
                <w:delText>業績案件介紹人資料刪除</w:delText>
              </w:r>
            </w:del>
          </w:p>
        </w:tc>
        <w:tc>
          <w:tcPr>
            <w:tcW w:w="284" w:type="dxa"/>
          </w:tcPr>
          <w:p w14:paraId="7A01F5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2CCD9D2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del w:id="553" w:author="88692" w:date="2020-06-18T17:15:00Z">
              <w:r w:rsidRPr="00AF1A82" w:rsidDel="00C22A23">
                <w:rPr>
                  <w:rFonts w:ascii="標楷體" w:eastAsia="標楷體" w:hAnsi="標楷體"/>
                </w:rPr>
                <w:delText>X</w:delText>
              </w:r>
            </w:del>
            <w:ins w:id="554" w:author="88692" w:date="2020-06-18T17:15:00Z">
              <w:r w:rsidR="00C22A23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6D608A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241D3100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555" w:author="88692" w:date="2020-06-18T17:15:00Z">
              <w:r w:rsidRPr="00C22A23">
                <w:rPr>
                  <w:rFonts w:ascii="標楷體" w:eastAsia="標楷體" w:hAnsi="標楷體" w:hint="eastAsia"/>
                </w:rPr>
                <w:t>房貸專員業績明細查詢</w:t>
              </w:r>
            </w:ins>
            <w:del w:id="556" w:author="88692" w:date="2020-06-18T17:15:00Z">
              <w:r w:rsidR="007E0C18" w:rsidRPr="00AF1A82" w:rsidDel="00C22A23">
                <w:rPr>
                  <w:rFonts w:ascii="標楷體" w:eastAsia="標楷體" w:hAnsi="標楷體" w:hint="eastAsia"/>
                </w:rPr>
                <w:delText>介紹人業績明細資料查詢</w:delText>
              </w:r>
            </w:del>
          </w:p>
        </w:tc>
        <w:tc>
          <w:tcPr>
            <w:tcW w:w="284" w:type="dxa"/>
          </w:tcPr>
          <w:p w14:paraId="73AC8EC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B0E11" w14:paraId="046C0075" w14:textId="77777777" w:rsidTr="00ED3A87">
        <w:trPr>
          <w:tblHeader/>
          <w:ins w:id="557" w:author="88692" w:date="2020-06-18T18:05:00Z"/>
        </w:trPr>
        <w:tc>
          <w:tcPr>
            <w:tcW w:w="567" w:type="dxa"/>
          </w:tcPr>
          <w:p w14:paraId="4EE991FB" w14:textId="77777777" w:rsidR="007466D1" w:rsidRPr="00BB0E11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558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BB0E11" w:rsidRDefault="007466D1" w:rsidP="00ED3A87">
            <w:pPr>
              <w:pStyle w:val="afe"/>
              <w:rPr>
                <w:ins w:id="559" w:author="88692" w:date="2020-06-18T18:05:00Z"/>
                <w:rFonts w:ascii="標楷體" w:eastAsia="標楷體" w:hAnsi="標楷體"/>
              </w:rPr>
            </w:pPr>
            <w:ins w:id="560" w:author="88692" w:date="2020-06-18T18:05:00Z">
              <w:r w:rsidRPr="00BB0E11">
                <w:rPr>
                  <w:rFonts w:ascii="標楷體" w:eastAsia="標楷體" w:hAnsi="標楷體" w:hint="eastAsia"/>
                </w:rPr>
                <w:t>L</w:t>
              </w:r>
              <w:r w:rsidRPr="00BB0E11">
                <w:rPr>
                  <w:rFonts w:ascii="標楷體" w:eastAsia="標楷體" w:hAnsi="標楷體"/>
                </w:rPr>
                <w:t>5053</w:t>
              </w:r>
            </w:ins>
          </w:p>
        </w:tc>
        <w:tc>
          <w:tcPr>
            <w:tcW w:w="3827" w:type="dxa"/>
          </w:tcPr>
          <w:p w14:paraId="0E4BEE0E" w14:textId="77777777" w:rsidR="007466D1" w:rsidRPr="00BB0E11" w:rsidRDefault="007466D1" w:rsidP="00ED3A87">
            <w:pPr>
              <w:rPr>
                <w:ins w:id="561" w:author="88692" w:date="2020-06-18T18:05:00Z"/>
                <w:rFonts w:ascii="標楷體" w:eastAsia="標楷體" w:hAnsi="標楷體"/>
                <w:szCs w:val="20"/>
              </w:rPr>
            </w:pPr>
            <w:ins w:id="562" w:author="88692" w:date="2020-06-18T18:05:00Z">
              <w:r w:rsidRPr="00BB0E11">
                <w:rPr>
                  <w:rFonts w:ascii="標楷體" w:eastAsia="標楷體" w:hAnsi="標楷體" w:hint="eastAsia"/>
                  <w:szCs w:val="20"/>
                </w:rPr>
                <w:t>介紹獎金處理清單</w:t>
              </w:r>
            </w:ins>
          </w:p>
        </w:tc>
        <w:tc>
          <w:tcPr>
            <w:tcW w:w="284" w:type="dxa"/>
          </w:tcPr>
          <w:p w14:paraId="11F83B86" w14:textId="77777777" w:rsidR="007466D1" w:rsidRPr="00BB0E11" w:rsidRDefault="007466D1" w:rsidP="00ED3A87">
            <w:pPr>
              <w:pStyle w:val="afe"/>
              <w:jc w:val="center"/>
              <w:rPr>
                <w:ins w:id="563" w:author="88692" w:date="2020-06-18T18:05:00Z"/>
                <w:rFonts w:ascii="標楷體" w:eastAsia="標楷體" w:hAnsi="標楷體"/>
              </w:rPr>
            </w:pPr>
            <w:ins w:id="564" w:author="88692" w:date="2020-06-18T18:05:00Z">
              <w:r w:rsidRPr="00BB0E11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7B102C23" w14:textId="77777777" w:rsidR="007466D1" w:rsidRPr="00BB0E11" w:rsidRDefault="007466D1" w:rsidP="00ED3A87">
            <w:pPr>
              <w:jc w:val="center"/>
              <w:rPr>
                <w:ins w:id="565" w:author="88692" w:date="2020-06-18T18:05:00Z"/>
                <w:rFonts w:ascii="標楷體" w:eastAsia="標楷體" w:hAnsi="標楷體"/>
                <w:szCs w:val="20"/>
              </w:rPr>
            </w:pPr>
            <w:ins w:id="566" w:author="88692" w:date="2020-06-18T18:05:00Z">
              <w:r w:rsidRPr="00BB0E11">
                <w:rPr>
                  <w:rFonts w:ascii="標楷體" w:eastAsia="標楷體" w:hAnsi="標楷體" w:hint="eastAsia"/>
                  <w:szCs w:val="20"/>
                </w:rPr>
                <w:t>B</w:t>
              </w:r>
            </w:ins>
          </w:p>
        </w:tc>
        <w:tc>
          <w:tcPr>
            <w:tcW w:w="567" w:type="dxa"/>
          </w:tcPr>
          <w:p w14:paraId="367A3E37" w14:textId="77777777" w:rsidR="007466D1" w:rsidRPr="00BB0E11" w:rsidRDefault="007466D1" w:rsidP="00ED3A87">
            <w:pPr>
              <w:jc w:val="center"/>
              <w:rPr>
                <w:ins w:id="567" w:author="88692" w:date="2020-06-18T18:05:00Z"/>
                <w:rFonts w:ascii="標楷體" w:eastAsia="標楷體" w:hAnsi="標楷體"/>
                <w:szCs w:val="20"/>
              </w:rPr>
            </w:pPr>
            <w:ins w:id="568" w:author="88692" w:date="2020-06-18T18:05:00Z">
              <w:r w:rsidRPr="00BB0E11">
                <w:rPr>
                  <w:rFonts w:ascii="標楷體" w:eastAsia="標楷體" w:hAnsi="標楷體" w:hint="eastAsia"/>
                  <w:szCs w:val="20"/>
                </w:rPr>
                <w:t>X</w:t>
              </w:r>
            </w:ins>
          </w:p>
        </w:tc>
        <w:tc>
          <w:tcPr>
            <w:tcW w:w="850" w:type="dxa"/>
          </w:tcPr>
          <w:p w14:paraId="0AB1956E" w14:textId="77777777" w:rsidR="007466D1" w:rsidRPr="00BB0E11" w:rsidRDefault="007466D1" w:rsidP="00ED3A87">
            <w:pPr>
              <w:pStyle w:val="afe"/>
              <w:jc w:val="center"/>
              <w:rPr>
                <w:ins w:id="569" w:author="88692" w:date="2020-06-18T18:0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BB0E11" w:rsidRDefault="007466D1" w:rsidP="00ED3A87">
            <w:pPr>
              <w:pStyle w:val="afe"/>
              <w:jc w:val="center"/>
              <w:rPr>
                <w:ins w:id="570" w:author="88692" w:date="2020-06-18T18:05:00Z"/>
                <w:rFonts w:ascii="標楷體" w:eastAsia="標楷體" w:hAnsi="標楷體"/>
              </w:rPr>
            </w:pPr>
            <w:ins w:id="571" w:author="88692" w:date="2020-06-18T18:05:00Z">
              <w:r w:rsidRPr="00BB0E11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77AD2D00" w14:textId="77777777" w:rsidR="007466D1" w:rsidRPr="00BB0E11" w:rsidRDefault="007466D1" w:rsidP="00ED3A87">
            <w:pPr>
              <w:pStyle w:val="afe"/>
              <w:jc w:val="center"/>
              <w:rPr>
                <w:ins w:id="572" w:author="88692" w:date="2020-06-18T18:05:00Z"/>
                <w:rFonts w:ascii="標楷體" w:eastAsia="標楷體" w:hAnsi="標楷體"/>
              </w:rPr>
            </w:pPr>
            <w:ins w:id="573" w:author="88692" w:date="2020-06-18T18:05:00Z">
              <w:r w:rsidRPr="00BB0E11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49A449FE" w14:textId="77777777" w:rsidR="007466D1" w:rsidRPr="00BB0E11" w:rsidRDefault="007466D1" w:rsidP="00ED3A87">
            <w:pPr>
              <w:pStyle w:val="afe"/>
              <w:jc w:val="center"/>
              <w:rPr>
                <w:ins w:id="574" w:author="88692" w:date="2020-06-18T18:05:00Z"/>
                <w:rFonts w:ascii="標楷體" w:eastAsia="標楷體" w:hAnsi="標楷體"/>
              </w:rPr>
            </w:pPr>
            <w:ins w:id="575" w:author="88692" w:date="2020-06-18T18:05:00Z">
              <w:r w:rsidRPr="00BB0E11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3EB76BD1" w14:textId="77777777" w:rsidR="007466D1" w:rsidRPr="00BB0E11" w:rsidRDefault="007466D1" w:rsidP="00ED3A87">
            <w:pPr>
              <w:pStyle w:val="afe"/>
              <w:jc w:val="center"/>
              <w:rPr>
                <w:ins w:id="576" w:author="88692" w:date="2020-06-18T18:05:00Z"/>
                <w:rFonts w:ascii="標楷體" w:eastAsia="標楷體" w:hAnsi="標楷體"/>
              </w:rPr>
            </w:pPr>
            <w:ins w:id="577" w:author="88692" w:date="2020-06-18T18:05:00Z">
              <w:r w:rsidRPr="00BB0E11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1DB002E6" w14:textId="77777777" w:rsidR="007466D1" w:rsidRPr="00BB0E11" w:rsidRDefault="007466D1" w:rsidP="00ED3A87">
            <w:pPr>
              <w:pStyle w:val="afe"/>
              <w:jc w:val="center"/>
              <w:rPr>
                <w:ins w:id="578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6C1561BD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579" w:author="88692" w:date="2020-06-18T17:15:00Z">
              <w:r w:rsidRPr="00C22A23">
                <w:rPr>
                  <w:rFonts w:ascii="標楷體" w:eastAsia="標楷體" w:hAnsi="標楷體" w:hint="eastAsia"/>
                </w:rPr>
                <w:t>介紹獎金案件維護</w:t>
              </w:r>
            </w:ins>
            <w:del w:id="580" w:author="88692" w:date="2020-06-18T17:15:00Z">
              <w:r w:rsidR="007E0C18" w:rsidRPr="00AF1A82" w:rsidDel="00C22A23">
                <w:rPr>
                  <w:rFonts w:ascii="標楷體" w:eastAsia="標楷體" w:hAnsi="標楷體" w:hint="eastAsia"/>
                </w:rPr>
                <w:delText>介紹人業績調整維護</w:delText>
              </w:r>
            </w:del>
          </w:p>
        </w:tc>
        <w:tc>
          <w:tcPr>
            <w:tcW w:w="284" w:type="dxa"/>
          </w:tcPr>
          <w:p w14:paraId="2D233E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44B93D1F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del w:id="581" w:author="88692" w:date="2020-06-18T17:15:00Z">
              <w:r w:rsidRPr="00AF1A82" w:rsidDel="00C22A23">
                <w:rPr>
                  <w:rFonts w:ascii="標楷體" w:eastAsia="標楷體" w:hAnsi="標楷體"/>
                </w:rPr>
                <w:delText>X</w:delText>
              </w:r>
            </w:del>
            <w:ins w:id="582" w:author="88692" w:date="2020-06-18T17:15:00Z">
              <w:r w:rsidR="00C22A23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5D2272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:rsidDel="00F7392D" w14:paraId="4B262558" w14:textId="492CF769" w:rsidTr="009659DF">
        <w:trPr>
          <w:tblHeader/>
          <w:del w:id="583" w:author="88692" w:date="2020-06-19T16:11:00Z"/>
        </w:trPr>
        <w:tc>
          <w:tcPr>
            <w:tcW w:w="567" w:type="dxa"/>
          </w:tcPr>
          <w:p w14:paraId="45DBC399" w14:textId="2CDD9F37" w:rsidR="007E0C18" w:rsidRPr="00AF1A82" w:rsidDel="00F7392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del w:id="584" w:author="88692" w:date="2020-06-19T16:11:00Z"/>
                <w:moveFrom w:id="585" w:author="88692" w:date="2020-06-19T09:25:00Z"/>
                <w:rFonts w:ascii="標楷體" w:eastAsia="標楷體" w:hAnsi="標楷體"/>
              </w:rPr>
            </w:pPr>
            <w:moveFromRangeStart w:id="586" w:author="88692" w:date="2020-06-19T09:25:00Z" w:name="move43451116"/>
          </w:p>
        </w:tc>
        <w:tc>
          <w:tcPr>
            <w:tcW w:w="709" w:type="dxa"/>
          </w:tcPr>
          <w:p w14:paraId="1AEBAB50" w14:textId="1003466B" w:rsidR="007E0C18" w:rsidRPr="00AF1A82" w:rsidDel="00F7392D" w:rsidRDefault="007E0C18" w:rsidP="009659DF">
            <w:pPr>
              <w:pStyle w:val="afe"/>
              <w:rPr>
                <w:del w:id="587" w:author="88692" w:date="2020-06-19T16:11:00Z"/>
                <w:moveFrom w:id="588" w:author="88692" w:date="2020-06-19T09:25:00Z"/>
                <w:rFonts w:ascii="標楷體" w:eastAsia="標楷體" w:hAnsi="標楷體"/>
              </w:rPr>
            </w:pPr>
            <w:moveFrom w:id="589" w:author="88692" w:date="2020-06-19T09:25:00Z">
              <w:del w:id="590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L</w:delText>
                </w:r>
                <w:r w:rsidRPr="00AF1A82" w:rsidDel="00F7392D">
                  <w:rPr>
                    <w:rFonts w:ascii="標楷體" w:eastAsia="標楷體" w:hAnsi="標楷體"/>
                  </w:rPr>
                  <w:delText>5953</w:delText>
                </w:r>
              </w:del>
            </w:moveFrom>
          </w:p>
        </w:tc>
        <w:tc>
          <w:tcPr>
            <w:tcW w:w="3827" w:type="dxa"/>
          </w:tcPr>
          <w:p w14:paraId="5E17D0A9" w14:textId="55E415DD" w:rsidR="007E0C18" w:rsidRPr="00AF1A82" w:rsidDel="00F7392D" w:rsidRDefault="007E0C18" w:rsidP="009659DF">
            <w:pPr>
              <w:rPr>
                <w:del w:id="591" w:author="88692" w:date="2020-06-19T16:11:00Z"/>
                <w:moveFrom w:id="592" w:author="88692" w:date="2020-06-19T09:25:00Z"/>
                <w:rFonts w:ascii="標楷體" w:eastAsia="標楷體" w:hAnsi="標楷體"/>
              </w:rPr>
            </w:pPr>
            <w:moveFrom w:id="593" w:author="88692" w:date="2020-06-19T09:25:00Z">
              <w:del w:id="594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房貸專員件數金額明細資料查詢</w:delText>
                </w:r>
              </w:del>
            </w:moveFrom>
          </w:p>
        </w:tc>
        <w:tc>
          <w:tcPr>
            <w:tcW w:w="284" w:type="dxa"/>
          </w:tcPr>
          <w:p w14:paraId="52ACD0DD" w14:textId="4F466E79" w:rsidR="007E0C18" w:rsidRPr="00AF1A82" w:rsidDel="00F7392D" w:rsidRDefault="007E0C18" w:rsidP="00F9112A">
            <w:pPr>
              <w:pStyle w:val="afe"/>
              <w:jc w:val="center"/>
              <w:rPr>
                <w:del w:id="595" w:author="88692" w:date="2020-06-19T16:11:00Z"/>
                <w:moveFrom w:id="596" w:author="88692" w:date="2020-06-19T09:25:00Z"/>
                <w:rFonts w:ascii="標楷體" w:eastAsia="標楷體" w:hAnsi="標楷體"/>
              </w:rPr>
            </w:pPr>
            <w:moveFrom w:id="597" w:author="88692" w:date="2020-06-19T09:25:00Z">
              <w:del w:id="598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1</w:delText>
                </w:r>
              </w:del>
            </w:moveFrom>
          </w:p>
        </w:tc>
        <w:tc>
          <w:tcPr>
            <w:tcW w:w="567" w:type="dxa"/>
          </w:tcPr>
          <w:p w14:paraId="4AD59696" w14:textId="5F870164" w:rsidR="007E0C18" w:rsidRPr="00AF1A82" w:rsidDel="00F7392D" w:rsidRDefault="007E0C18" w:rsidP="00F9112A">
            <w:pPr>
              <w:jc w:val="center"/>
              <w:rPr>
                <w:del w:id="599" w:author="88692" w:date="2020-06-19T16:11:00Z"/>
                <w:moveFrom w:id="600" w:author="88692" w:date="2020-06-19T09:25:00Z"/>
                <w:rFonts w:ascii="標楷體" w:eastAsia="標楷體" w:hAnsi="標楷體"/>
              </w:rPr>
            </w:pPr>
            <w:moveFrom w:id="601" w:author="88692" w:date="2020-06-19T09:25:00Z">
              <w:del w:id="602" w:author="88692" w:date="2020-06-19T16:11:00Z">
                <w:r w:rsidRPr="00AF1A82" w:rsidDel="00F7392D">
                  <w:rPr>
                    <w:rFonts w:ascii="標楷體" w:eastAsia="標楷體" w:hAnsi="標楷體"/>
                  </w:rPr>
                  <w:delText>B</w:delText>
                </w:r>
              </w:del>
            </w:moveFrom>
          </w:p>
        </w:tc>
        <w:tc>
          <w:tcPr>
            <w:tcW w:w="567" w:type="dxa"/>
          </w:tcPr>
          <w:p w14:paraId="7EFECC55" w14:textId="02DE9CB8" w:rsidR="007E0C18" w:rsidRPr="00AF1A82" w:rsidDel="00F7392D" w:rsidRDefault="007E0C18" w:rsidP="00F9112A">
            <w:pPr>
              <w:jc w:val="center"/>
              <w:rPr>
                <w:del w:id="603" w:author="88692" w:date="2020-06-19T16:11:00Z"/>
                <w:moveFrom w:id="604" w:author="88692" w:date="2020-06-19T09:25:00Z"/>
                <w:rFonts w:ascii="標楷體" w:eastAsia="標楷體" w:hAnsi="標楷體"/>
              </w:rPr>
            </w:pPr>
            <w:moveFrom w:id="605" w:author="88692" w:date="2020-06-19T09:25:00Z">
              <w:del w:id="606" w:author="88692" w:date="2020-06-19T16:11:00Z">
                <w:r w:rsidRPr="00AF1A82" w:rsidDel="00F7392D">
                  <w:rPr>
                    <w:rFonts w:ascii="標楷體" w:eastAsia="標楷體" w:hAnsi="標楷體"/>
                  </w:rPr>
                  <w:delText>X</w:delText>
                </w:r>
              </w:del>
            </w:moveFrom>
          </w:p>
        </w:tc>
        <w:tc>
          <w:tcPr>
            <w:tcW w:w="850" w:type="dxa"/>
          </w:tcPr>
          <w:p w14:paraId="0FF1E2E6" w14:textId="312EE728" w:rsidR="007E0C18" w:rsidRPr="00AF1A82" w:rsidDel="00F7392D" w:rsidRDefault="007E0C18" w:rsidP="00F9112A">
            <w:pPr>
              <w:pStyle w:val="afe"/>
              <w:jc w:val="center"/>
              <w:rPr>
                <w:del w:id="607" w:author="88692" w:date="2020-06-19T16:11:00Z"/>
                <w:moveFrom w:id="608" w:author="88692" w:date="2020-06-19T09:2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D9A5B82" w14:textId="52C9CE8D" w:rsidR="007E0C18" w:rsidRPr="00AF1A82" w:rsidDel="00F7392D" w:rsidRDefault="007E0C18" w:rsidP="00F9112A">
            <w:pPr>
              <w:pStyle w:val="afe"/>
              <w:jc w:val="center"/>
              <w:rPr>
                <w:del w:id="609" w:author="88692" w:date="2020-06-19T16:11:00Z"/>
                <w:moveFrom w:id="610" w:author="88692" w:date="2020-06-19T09:25:00Z"/>
                <w:rFonts w:ascii="標楷體" w:eastAsia="標楷體" w:hAnsi="標楷體"/>
              </w:rPr>
            </w:pPr>
            <w:moveFrom w:id="611" w:author="88692" w:date="2020-06-19T09:25:00Z">
              <w:del w:id="612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X</w:delText>
                </w:r>
              </w:del>
            </w:moveFrom>
          </w:p>
        </w:tc>
        <w:tc>
          <w:tcPr>
            <w:tcW w:w="567" w:type="dxa"/>
          </w:tcPr>
          <w:p w14:paraId="35B56EC8" w14:textId="313DA3F8" w:rsidR="007E0C18" w:rsidRPr="00AF1A82" w:rsidDel="00F7392D" w:rsidRDefault="007E0C18" w:rsidP="00F9112A">
            <w:pPr>
              <w:pStyle w:val="afe"/>
              <w:jc w:val="center"/>
              <w:rPr>
                <w:del w:id="613" w:author="88692" w:date="2020-06-19T16:11:00Z"/>
                <w:moveFrom w:id="614" w:author="88692" w:date="2020-06-19T09:25:00Z"/>
                <w:rFonts w:ascii="標楷體" w:eastAsia="標楷體" w:hAnsi="標楷體"/>
              </w:rPr>
            </w:pPr>
            <w:moveFrom w:id="615" w:author="88692" w:date="2020-06-19T09:25:00Z">
              <w:del w:id="616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X</w:delText>
                </w:r>
              </w:del>
            </w:moveFrom>
          </w:p>
        </w:tc>
        <w:tc>
          <w:tcPr>
            <w:tcW w:w="284" w:type="dxa"/>
          </w:tcPr>
          <w:p w14:paraId="0C67BF5C" w14:textId="2E0011BA" w:rsidR="007E0C18" w:rsidRPr="00AF1A82" w:rsidDel="00F7392D" w:rsidRDefault="007E0C18" w:rsidP="00F9112A">
            <w:pPr>
              <w:pStyle w:val="afe"/>
              <w:jc w:val="center"/>
              <w:rPr>
                <w:del w:id="617" w:author="88692" w:date="2020-06-19T16:11:00Z"/>
                <w:moveFrom w:id="618" w:author="88692" w:date="2020-06-19T09:25:00Z"/>
                <w:rFonts w:ascii="標楷體" w:eastAsia="標楷體" w:hAnsi="標楷體"/>
              </w:rPr>
            </w:pPr>
            <w:moveFrom w:id="619" w:author="88692" w:date="2020-06-19T09:25:00Z">
              <w:del w:id="620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X</w:delText>
                </w:r>
              </w:del>
            </w:moveFrom>
          </w:p>
        </w:tc>
        <w:tc>
          <w:tcPr>
            <w:tcW w:w="283" w:type="dxa"/>
          </w:tcPr>
          <w:p w14:paraId="0324D197" w14:textId="59BF4C71" w:rsidR="007E0C18" w:rsidRPr="00AF1A82" w:rsidDel="00F7392D" w:rsidRDefault="007E0C18" w:rsidP="00F9112A">
            <w:pPr>
              <w:pStyle w:val="afe"/>
              <w:jc w:val="center"/>
              <w:rPr>
                <w:del w:id="621" w:author="88692" w:date="2020-06-19T16:11:00Z"/>
                <w:moveFrom w:id="622" w:author="88692" w:date="2020-06-19T09:25:00Z"/>
                <w:rFonts w:ascii="標楷體" w:eastAsia="標楷體" w:hAnsi="標楷體"/>
              </w:rPr>
            </w:pPr>
            <w:moveFrom w:id="623" w:author="88692" w:date="2020-06-19T09:25:00Z">
              <w:del w:id="624" w:author="88692" w:date="2020-06-19T16:11:00Z">
                <w:r w:rsidRPr="00AF1A82" w:rsidDel="00F7392D">
                  <w:rPr>
                    <w:rFonts w:ascii="標楷體" w:eastAsia="標楷體" w:hAnsi="標楷體" w:hint="eastAsia"/>
                  </w:rPr>
                  <w:delText>X</w:delText>
                </w:r>
              </w:del>
            </w:moveFrom>
          </w:p>
        </w:tc>
        <w:tc>
          <w:tcPr>
            <w:tcW w:w="288" w:type="dxa"/>
          </w:tcPr>
          <w:p w14:paraId="368944EE" w14:textId="1AE4736E" w:rsidR="007E0C18" w:rsidRPr="00AF1A82" w:rsidDel="00F7392D" w:rsidRDefault="007E0C18" w:rsidP="009659DF">
            <w:pPr>
              <w:pStyle w:val="afe"/>
              <w:jc w:val="center"/>
              <w:rPr>
                <w:del w:id="625" w:author="88692" w:date="2020-06-19T16:11:00Z"/>
                <w:moveFrom w:id="626" w:author="88692" w:date="2020-06-19T09:25:00Z"/>
                <w:rFonts w:ascii="標楷體" w:eastAsia="標楷體" w:hAnsi="標楷體"/>
              </w:rPr>
            </w:pPr>
          </w:p>
        </w:tc>
      </w:tr>
      <w:moveFromRangeEnd w:id="586"/>
      <w:tr w:rsidR="007466D1" w:rsidRPr="00007B09" w14:paraId="64D890EA" w14:textId="77777777" w:rsidTr="00ED3A87">
        <w:trPr>
          <w:tblHeader/>
          <w:ins w:id="627" w:author="88692" w:date="2020-06-18T18:05:00Z"/>
        </w:trPr>
        <w:tc>
          <w:tcPr>
            <w:tcW w:w="567" w:type="dxa"/>
          </w:tcPr>
          <w:p w14:paraId="67077444" w14:textId="77777777" w:rsidR="007466D1" w:rsidRPr="00007B09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ins w:id="628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7466D1" w:rsidRPr="00007B09" w:rsidRDefault="007466D1" w:rsidP="00ED3A87">
            <w:pPr>
              <w:pStyle w:val="afe"/>
              <w:rPr>
                <w:ins w:id="629" w:author="88692" w:date="2020-06-18T18:05:00Z"/>
                <w:rFonts w:ascii="標楷體" w:eastAsia="標楷體" w:hAnsi="標楷體"/>
              </w:rPr>
            </w:pPr>
            <w:ins w:id="630" w:author="88692" w:date="2020-06-18T18:05:00Z">
              <w:r w:rsidRPr="00007B09">
                <w:rPr>
                  <w:rFonts w:ascii="標楷體" w:eastAsia="標楷體" w:hAnsi="標楷體" w:hint="eastAsia"/>
                </w:rPr>
                <w:t>L</w:t>
              </w:r>
              <w:r w:rsidRPr="00007B09">
                <w:rPr>
                  <w:rFonts w:ascii="標楷體" w:eastAsia="標楷體" w:hAnsi="標楷體"/>
                </w:rPr>
                <w:t>5054</w:t>
              </w:r>
            </w:ins>
          </w:p>
        </w:tc>
        <w:tc>
          <w:tcPr>
            <w:tcW w:w="3827" w:type="dxa"/>
          </w:tcPr>
          <w:p w14:paraId="5445C4F2" w14:textId="77777777" w:rsidR="007466D1" w:rsidRPr="00007B09" w:rsidRDefault="007466D1" w:rsidP="00ED3A87">
            <w:pPr>
              <w:rPr>
                <w:ins w:id="631" w:author="88692" w:date="2020-06-18T18:05:00Z"/>
                <w:rFonts w:ascii="標楷體" w:eastAsia="標楷體" w:hAnsi="標楷體"/>
                <w:szCs w:val="20"/>
              </w:rPr>
            </w:pPr>
            <w:ins w:id="632" w:author="88692" w:date="2020-06-18T18:05:00Z">
              <w:r w:rsidRPr="00007B09">
                <w:rPr>
                  <w:rFonts w:ascii="標楷體" w:eastAsia="標楷體" w:hAnsi="標楷體" w:hint="eastAsia"/>
                  <w:szCs w:val="20"/>
                </w:rPr>
                <w:t>協辦獎金處理清單</w:t>
              </w:r>
            </w:ins>
          </w:p>
        </w:tc>
        <w:tc>
          <w:tcPr>
            <w:tcW w:w="284" w:type="dxa"/>
          </w:tcPr>
          <w:p w14:paraId="13A15654" w14:textId="77777777" w:rsidR="007466D1" w:rsidRPr="00007B09" w:rsidRDefault="007466D1" w:rsidP="00ED3A87">
            <w:pPr>
              <w:pStyle w:val="afe"/>
              <w:jc w:val="center"/>
              <w:rPr>
                <w:ins w:id="633" w:author="88692" w:date="2020-06-18T18:05:00Z"/>
                <w:rFonts w:ascii="標楷體" w:eastAsia="標楷體" w:hAnsi="標楷體"/>
              </w:rPr>
            </w:pPr>
            <w:ins w:id="634" w:author="88692" w:date="2020-06-18T18:05:00Z">
              <w:r w:rsidRPr="00007B0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2F7982E6" w14:textId="77777777" w:rsidR="007466D1" w:rsidRPr="00007B09" w:rsidRDefault="007466D1" w:rsidP="00ED3A87">
            <w:pPr>
              <w:jc w:val="center"/>
              <w:rPr>
                <w:ins w:id="635" w:author="88692" w:date="2020-06-18T18:05:00Z"/>
                <w:rFonts w:ascii="標楷體" w:eastAsia="標楷體" w:hAnsi="標楷體"/>
                <w:szCs w:val="20"/>
              </w:rPr>
            </w:pPr>
            <w:ins w:id="636" w:author="88692" w:date="2020-06-18T18:05:00Z">
              <w:r w:rsidRPr="00007B09">
                <w:rPr>
                  <w:rFonts w:ascii="標楷體" w:eastAsia="標楷體" w:hAnsi="標楷體" w:hint="eastAsia"/>
                  <w:szCs w:val="20"/>
                </w:rPr>
                <w:t>B</w:t>
              </w:r>
            </w:ins>
          </w:p>
        </w:tc>
        <w:tc>
          <w:tcPr>
            <w:tcW w:w="567" w:type="dxa"/>
          </w:tcPr>
          <w:p w14:paraId="639F75BD" w14:textId="77777777" w:rsidR="007466D1" w:rsidRPr="00007B09" w:rsidRDefault="007466D1" w:rsidP="00ED3A87">
            <w:pPr>
              <w:jc w:val="center"/>
              <w:rPr>
                <w:ins w:id="637" w:author="88692" w:date="2020-06-18T18:05:00Z"/>
                <w:rFonts w:ascii="標楷體" w:eastAsia="標楷體" w:hAnsi="標楷體"/>
                <w:szCs w:val="20"/>
              </w:rPr>
            </w:pPr>
            <w:ins w:id="638" w:author="88692" w:date="2020-06-18T18:05:00Z">
              <w:r w:rsidRPr="00007B09">
                <w:rPr>
                  <w:rFonts w:ascii="標楷體" w:eastAsia="標楷體" w:hAnsi="標楷體" w:hint="eastAsia"/>
                  <w:szCs w:val="20"/>
                </w:rPr>
                <w:t>X</w:t>
              </w:r>
            </w:ins>
          </w:p>
        </w:tc>
        <w:tc>
          <w:tcPr>
            <w:tcW w:w="850" w:type="dxa"/>
          </w:tcPr>
          <w:p w14:paraId="7774B8BC" w14:textId="77777777" w:rsidR="007466D1" w:rsidRPr="00007B09" w:rsidRDefault="007466D1" w:rsidP="00ED3A87">
            <w:pPr>
              <w:pStyle w:val="afe"/>
              <w:jc w:val="center"/>
              <w:rPr>
                <w:ins w:id="639" w:author="88692" w:date="2020-06-18T18:0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7466D1" w:rsidRPr="00007B09" w:rsidRDefault="007466D1" w:rsidP="00ED3A87">
            <w:pPr>
              <w:pStyle w:val="afe"/>
              <w:jc w:val="center"/>
              <w:rPr>
                <w:ins w:id="640" w:author="88692" w:date="2020-06-18T18:05:00Z"/>
                <w:rFonts w:ascii="標楷體" w:eastAsia="標楷體" w:hAnsi="標楷體"/>
              </w:rPr>
            </w:pPr>
            <w:ins w:id="641" w:author="88692" w:date="2020-06-18T18:05:00Z">
              <w:r w:rsidRPr="00007B09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544A51F9" w14:textId="77777777" w:rsidR="007466D1" w:rsidRPr="00007B09" w:rsidRDefault="007466D1" w:rsidP="00ED3A87">
            <w:pPr>
              <w:pStyle w:val="afe"/>
              <w:jc w:val="center"/>
              <w:rPr>
                <w:ins w:id="642" w:author="88692" w:date="2020-06-18T18:05:00Z"/>
                <w:rFonts w:ascii="標楷體" w:eastAsia="標楷體" w:hAnsi="標楷體"/>
              </w:rPr>
            </w:pPr>
            <w:ins w:id="643" w:author="88692" w:date="2020-06-18T18:05:00Z">
              <w:r w:rsidRPr="00007B09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42379D84" w14:textId="77777777" w:rsidR="007466D1" w:rsidRPr="00007B09" w:rsidRDefault="007466D1" w:rsidP="00ED3A87">
            <w:pPr>
              <w:pStyle w:val="afe"/>
              <w:jc w:val="center"/>
              <w:rPr>
                <w:ins w:id="644" w:author="88692" w:date="2020-06-18T18:05:00Z"/>
                <w:rFonts w:ascii="標楷體" w:eastAsia="標楷體" w:hAnsi="標楷體"/>
              </w:rPr>
            </w:pPr>
            <w:ins w:id="645" w:author="88692" w:date="2020-06-18T18:05:00Z">
              <w:r w:rsidRPr="00007B09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6AA2A58B" w14:textId="77777777" w:rsidR="007466D1" w:rsidRPr="00007B09" w:rsidRDefault="007466D1" w:rsidP="00ED3A87">
            <w:pPr>
              <w:pStyle w:val="afe"/>
              <w:jc w:val="center"/>
              <w:rPr>
                <w:ins w:id="646" w:author="88692" w:date="2020-06-18T18:05:00Z"/>
                <w:rFonts w:ascii="標楷體" w:eastAsia="標楷體" w:hAnsi="標楷體"/>
              </w:rPr>
            </w:pPr>
            <w:ins w:id="647" w:author="88692" w:date="2020-06-18T18:05:00Z">
              <w:r w:rsidRPr="00007B09"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7CB5C878" w14:textId="77777777" w:rsidR="007466D1" w:rsidRPr="00007B09" w:rsidRDefault="007466D1" w:rsidP="00ED3A87">
            <w:pPr>
              <w:pStyle w:val="afe"/>
              <w:jc w:val="center"/>
              <w:rPr>
                <w:ins w:id="648" w:author="88692" w:date="2020-06-18T18:05:00Z"/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2F95890F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ins w:id="649" w:author="88692" w:date="2020-06-18T17:16:00Z">
              <w:r w:rsidRPr="00C22A23">
                <w:rPr>
                  <w:rFonts w:ascii="標楷體" w:eastAsia="標楷體" w:hAnsi="標楷體" w:hint="eastAsia"/>
                </w:rPr>
                <w:t>協辦獎金案件維護</w:t>
              </w:r>
            </w:ins>
            <w:del w:id="650" w:author="88692" w:date="2020-06-18T17:16:00Z">
              <w:r w:rsidR="007E0C18" w:rsidRPr="00AF1A82" w:rsidDel="00C22A23">
                <w:rPr>
                  <w:rFonts w:ascii="標楷體" w:eastAsia="標楷體" w:hAnsi="標楷體" w:hint="eastAsia"/>
                </w:rPr>
                <w:delText>房貸專員件數金額資料維護</w:delText>
              </w:r>
            </w:del>
          </w:p>
        </w:tc>
        <w:tc>
          <w:tcPr>
            <w:tcW w:w="284" w:type="dxa"/>
          </w:tcPr>
          <w:p w14:paraId="2ADE967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37945603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del w:id="651" w:author="88692" w:date="2020-06-18T17:16:00Z">
              <w:r w:rsidRPr="00AF1A82" w:rsidDel="00C22A23">
                <w:rPr>
                  <w:rFonts w:ascii="標楷體" w:eastAsia="標楷體" w:hAnsi="標楷體"/>
                </w:rPr>
                <w:delText>X</w:delText>
              </w:r>
            </w:del>
            <w:ins w:id="652" w:author="88692" w:date="2020-06-18T17:16:00Z">
              <w:r w:rsidR="00C22A23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3657189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683804" w:rsidRPr="00AF1A82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683804" w:rsidRPr="00AF1A82" w:rsidRDefault="00683804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moveTo w:id="653" w:author="88692" w:date="2020-06-19T09:25:00Z"/>
                <w:rFonts w:ascii="標楷體" w:eastAsia="標楷體" w:hAnsi="標楷體"/>
              </w:rPr>
            </w:pPr>
            <w:moveToRangeStart w:id="654" w:author="88692" w:date="2020-06-19T09:25:00Z" w:name="move43451116"/>
          </w:p>
        </w:tc>
        <w:tc>
          <w:tcPr>
            <w:tcW w:w="709" w:type="dxa"/>
          </w:tcPr>
          <w:p w14:paraId="70A479AC" w14:textId="77777777" w:rsidR="00683804" w:rsidRPr="00AF1A82" w:rsidRDefault="00683804" w:rsidP="00ED3A87">
            <w:pPr>
              <w:pStyle w:val="afe"/>
              <w:rPr>
                <w:moveTo w:id="655" w:author="88692" w:date="2020-06-19T09:25:00Z"/>
                <w:rFonts w:ascii="標楷體" w:eastAsia="標楷體" w:hAnsi="標楷體"/>
              </w:rPr>
            </w:pPr>
            <w:moveTo w:id="656" w:author="88692" w:date="2020-06-19T09:25:00Z">
              <w:r w:rsidRPr="00AF1A82">
                <w:rPr>
                  <w:rFonts w:ascii="標楷體" w:eastAsia="標楷體" w:hAnsi="標楷體" w:hint="eastAsia"/>
                </w:rPr>
                <w:t>L</w:t>
              </w:r>
              <w:r w:rsidRPr="00AF1A82">
                <w:rPr>
                  <w:rFonts w:ascii="標楷體" w:eastAsia="標楷體" w:hAnsi="標楷體"/>
                </w:rPr>
                <w:t>5953</w:t>
              </w:r>
            </w:moveTo>
          </w:p>
        </w:tc>
        <w:tc>
          <w:tcPr>
            <w:tcW w:w="3827" w:type="dxa"/>
          </w:tcPr>
          <w:p w14:paraId="70DCBDB5" w14:textId="77777777" w:rsidR="00683804" w:rsidRPr="00AF1A82" w:rsidRDefault="00683804" w:rsidP="00ED3A87">
            <w:pPr>
              <w:rPr>
                <w:moveTo w:id="657" w:author="88692" w:date="2020-06-19T09:25:00Z"/>
                <w:rFonts w:ascii="標楷體" w:eastAsia="標楷體" w:hAnsi="標楷體"/>
              </w:rPr>
            </w:pPr>
            <w:moveTo w:id="658" w:author="88692" w:date="2020-06-19T09:25:00Z">
              <w:r w:rsidRPr="00C22A23">
                <w:rPr>
                  <w:rFonts w:ascii="標楷體" w:eastAsia="標楷體" w:hAnsi="標楷體" w:hint="eastAsia"/>
                </w:rPr>
                <w:t>房貸專員件數金額明細資料查詢</w:t>
              </w:r>
            </w:moveTo>
          </w:p>
        </w:tc>
        <w:tc>
          <w:tcPr>
            <w:tcW w:w="284" w:type="dxa"/>
          </w:tcPr>
          <w:p w14:paraId="5F66BD44" w14:textId="77777777" w:rsidR="00683804" w:rsidRPr="00AF1A82" w:rsidRDefault="00683804" w:rsidP="00ED3A87">
            <w:pPr>
              <w:pStyle w:val="afe"/>
              <w:jc w:val="center"/>
              <w:rPr>
                <w:moveTo w:id="659" w:author="88692" w:date="2020-06-19T09:25:00Z"/>
                <w:rFonts w:ascii="標楷體" w:eastAsia="標楷體" w:hAnsi="標楷體"/>
              </w:rPr>
            </w:pPr>
            <w:moveTo w:id="660" w:author="88692" w:date="2020-06-19T09:25:00Z">
              <w:r w:rsidRPr="00AF1A82">
                <w:rPr>
                  <w:rFonts w:ascii="標楷體" w:eastAsia="標楷體" w:hAnsi="標楷體" w:hint="eastAsia"/>
                </w:rPr>
                <w:t>1</w:t>
              </w:r>
            </w:moveTo>
          </w:p>
        </w:tc>
        <w:tc>
          <w:tcPr>
            <w:tcW w:w="567" w:type="dxa"/>
          </w:tcPr>
          <w:p w14:paraId="0377C4EE" w14:textId="77777777" w:rsidR="00683804" w:rsidRPr="00AF1A82" w:rsidRDefault="00683804" w:rsidP="00ED3A87">
            <w:pPr>
              <w:jc w:val="center"/>
              <w:rPr>
                <w:moveTo w:id="661" w:author="88692" w:date="2020-06-19T09:25:00Z"/>
                <w:rFonts w:ascii="標楷體" w:eastAsia="標楷體" w:hAnsi="標楷體"/>
              </w:rPr>
            </w:pPr>
            <w:moveTo w:id="662" w:author="88692" w:date="2020-06-19T09:25:00Z">
              <w:r w:rsidRPr="00AF1A82">
                <w:rPr>
                  <w:rFonts w:ascii="標楷體" w:eastAsia="標楷體" w:hAnsi="標楷體"/>
                </w:rPr>
                <w:t>B</w:t>
              </w:r>
            </w:moveTo>
          </w:p>
        </w:tc>
        <w:tc>
          <w:tcPr>
            <w:tcW w:w="567" w:type="dxa"/>
          </w:tcPr>
          <w:p w14:paraId="24CA8F2B" w14:textId="77777777" w:rsidR="00683804" w:rsidRPr="00AF1A82" w:rsidRDefault="00683804" w:rsidP="00ED3A87">
            <w:pPr>
              <w:jc w:val="center"/>
              <w:rPr>
                <w:moveTo w:id="663" w:author="88692" w:date="2020-06-19T09:25:00Z"/>
                <w:rFonts w:ascii="標楷體" w:eastAsia="標楷體" w:hAnsi="標楷體"/>
              </w:rPr>
            </w:pPr>
            <w:moveTo w:id="664" w:author="88692" w:date="2020-06-19T09:25:00Z">
              <w:r w:rsidRPr="00AF1A82">
                <w:rPr>
                  <w:rFonts w:ascii="標楷體" w:eastAsia="標楷體" w:hAnsi="標楷體"/>
                </w:rPr>
                <w:t>X</w:t>
              </w:r>
            </w:moveTo>
          </w:p>
        </w:tc>
        <w:tc>
          <w:tcPr>
            <w:tcW w:w="850" w:type="dxa"/>
          </w:tcPr>
          <w:p w14:paraId="09E31AA6" w14:textId="77777777" w:rsidR="00683804" w:rsidRPr="00AF1A82" w:rsidRDefault="00683804" w:rsidP="00ED3A87">
            <w:pPr>
              <w:pStyle w:val="afe"/>
              <w:jc w:val="center"/>
              <w:rPr>
                <w:moveTo w:id="665" w:author="88692" w:date="2020-06-19T09:2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683804" w:rsidRPr="00AF1A82" w:rsidRDefault="00683804" w:rsidP="00ED3A87">
            <w:pPr>
              <w:pStyle w:val="afe"/>
              <w:jc w:val="center"/>
              <w:rPr>
                <w:moveTo w:id="666" w:author="88692" w:date="2020-06-19T09:25:00Z"/>
                <w:rFonts w:ascii="標楷體" w:eastAsia="標楷體" w:hAnsi="標楷體"/>
              </w:rPr>
            </w:pPr>
            <w:moveTo w:id="667" w:author="88692" w:date="2020-06-19T09:25:00Z">
              <w:r w:rsidRPr="00AF1A82">
                <w:rPr>
                  <w:rFonts w:ascii="標楷體" w:eastAsia="標楷體" w:hAnsi="標楷體" w:hint="eastAsia"/>
                </w:rPr>
                <w:t>X</w:t>
              </w:r>
            </w:moveTo>
          </w:p>
        </w:tc>
        <w:tc>
          <w:tcPr>
            <w:tcW w:w="567" w:type="dxa"/>
          </w:tcPr>
          <w:p w14:paraId="5EEDFDC9" w14:textId="77777777" w:rsidR="00683804" w:rsidRPr="00AF1A82" w:rsidRDefault="00683804" w:rsidP="00ED3A87">
            <w:pPr>
              <w:pStyle w:val="afe"/>
              <w:jc w:val="center"/>
              <w:rPr>
                <w:moveTo w:id="668" w:author="88692" w:date="2020-06-19T09:25:00Z"/>
                <w:rFonts w:ascii="標楷體" w:eastAsia="標楷體" w:hAnsi="標楷體"/>
              </w:rPr>
            </w:pPr>
            <w:moveTo w:id="669" w:author="88692" w:date="2020-06-19T09:25:00Z">
              <w:r w:rsidRPr="00AF1A82">
                <w:rPr>
                  <w:rFonts w:ascii="標楷體" w:eastAsia="標楷體" w:hAnsi="標楷體" w:hint="eastAsia"/>
                </w:rPr>
                <w:t>X</w:t>
              </w:r>
            </w:moveTo>
          </w:p>
        </w:tc>
        <w:tc>
          <w:tcPr>
            <w:tcW w:w="284" w:type="dxa"/>
          </w:tcPr>
          <w:p w14:paraId="6B2DE2FB" w14:textId="77777777" w:rsidR="00683804" w:rsidRPr="00AF1A82" w:rsidRDefault="00683804" w:rsidP="00ED3A87">
            <w:pPr>
              <w:pStyle w:val="afe"/>
              <w:jc w:val="center"/>
              <w:rPr>
                <w:moveTo w:id="670" w:author="88692" w:date="2020-06-19T09:25:00Z"/>
                <w:rFonts w:ascii="標楷體" w:eastAsia="標楷體" w:hAnsi="標楷體"/>
              </w:rPr>
            </w:pPr>
            <w:moveTo w:id="671" w:author="88692" w:date="2020-06-19T09:25:00Z">
              <w:r w:rsidRPr="00AF1A82">
                <w:rPr>
                  <w:rFonts w:ascii="標楷體" w:eastAsia="標楷體" w:hAnsi="標楷體" w:hint="eastAsia"/>
                </w:rPr>
                <w:t>X</w:t>
              </w:r>
            </w:moveTo>
          </w:p>
        </w:tc>
        <w:tc>
          <w:tcPr>
            <w:tcW w:w="283" w:type="dxa"/>
          </w:tcPr>
          <w:p w14:paraId="5A69A4A7" w14:textId="77777777" w:rsidR="00683804" w:rsidRPr="00AF1A82" w:rsidRDefault="00683804" w:rsidP="00ED3A87">
            <w:pPr>
              <w:pStyle w:val="afe"/>
              <w:jc w:val="center"/>
              <w:rPr>
                <w:moveTo w:id="672" w:author="88692" w:date="2020-06-19T09:25:00Z"/>
                <w:rFonts w:ascii="標楷體" w:eastAsia="標楷體" w:hAnsi="標楷體"/>
              </w:rPr>
            </w:pPr>
            <w:moveTo w:id="673" w:author="88692" w:date="2020-06-19T09:25:00Z">
              <w:r w:rsidRPr="00AF1A82">
                <w:rPr>
                  <w:rFonts w:ascii="標楷體" w:eastAsia="標楷體" w:hAnsi="標楷體" w:hint="eastAsia"/>
                </w:rPr>
                <w:t>X</w:t>
              </w:r>
            </w:moveTo>
          </w:p>
        </w:tc>
        <w:tc>
          <w:tcPr>
            <w:tcW w:w="288" w:type="dxa"/>
          </w:tcPr>
          <w:p w14:paraId="21DE830C" w14:textId="77777777" w:rsidR="00683804" w:rsidRPr="00AF1A82" w:rsidRDefault="00683804" w:rsidP="00ED3A87">
            <w:pPr>
              <w:pStyle w:val="afe"/>
              <w:jc w:val="center"/>
              <w:rPr>
                <w:moveTo w:id="674" w:author="88692" w:date="2020-06-19T09:25:00Z"/>
                <w:rFonts w:ascii="標楷體" w:eastAsia="標楷體" w:hAnsi="標楷體"/>
              </w:rPr>
            </w:pPr>
          </w:p>
        </w:tc>
      </w:tr>
      <w:moveToRangeEnd w:id="654"/>
      <w:tr w:rsidR="00C22A23" w:rsidRPr="00C22A23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7E0C18" w:rsidRPr="00C22A23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  <w:rPrChange w:id="675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709" w:type="dxa"/>
          </w:tcPr>
          <w:p w14:paraId="6D6F5DDF" w14:textId="77777777" w:rsidR="007E0C18" w:rsidRPr="00C22A23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  <w:rPrChange w:id="676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77" w:author="88692" w:date="2020-06-18T17:17:00Z">
                  <w:rPr>
                    <w:rFonts w:ascii="標楷體" w:eastAsia="標楷體" w:hAnsi="標楷體"/>
                  </w:rPr>
                </w:rPrChange>
              </w:rPr>
              <w:t>L5954</w:t>
            </w:r>
          </w:p>
        </w:tc>
        <w:tc>
          <w:tcPr>
            <w:tcW w:w="3827" w:type="dxa"/>
          </w:tcPr>
          <w:p w14:paraId="64711EC8" w14:textId="77777777" w:rsidR="007E0C18" w:rsidRPr="00C22A23" w:rsidRDefault="007E0C18" w:rsidP="009659DF">
            <w:pPr>
              <w:rPr>
                <w:rFonts w:ascii="標楷體" w:eastAsia="標楷體" w:hAnsi="標楷體"/>
                <w:strike/>
                <w:color w:val="FF0000"/>
                <w:rPrChange w:id="678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 w:hint="eastAsia"/>
                <w:strike/>
                <w:color w:val="FF0000"/>
                <w:rPrChange w:id="679" w:author="88692" w:date="2020-06-18T17:17:00Z">
                  <w:rPr>
                    <w:rFonts w:ascii="標楷體" w:eastAsia="標楷體" w:hAnsi="標楷體" w:hint="eastAsia"/>
                  </w:rPr>
                </w:rPrChange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80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81" w:author="88692" w:date="2020-06-18T17:17:00Z">
                  <w:rPr>
                    <w:rFonts w:ascii="標楷體" w:eastAsia="標楷體" w:hAnsi="標楷體"/>
                  </w:rPr>
                </w:rPrChange>
              </w:rPr>
              <w:t>1</w:t>
            </w:r>
          </w:p>
        </w:tc>
        <w:tc>
          <w:tcPr>
            <w:tcW w:w="567" w:type="dxa"/>
          </w:tcPr>
          <w:p w14:paraId="1BA4BA33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682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83" w:author="88692" w:date="2020-06-18T17:17:00Z">
                  <w:rPr>
                    <w:rFonts w:ascii="標楷體" w:eastAsia="標楷體" w:hAnsi="標楷體"/>
                  </w:rPr>
                </w:rPrChange>
              </w:rPr>
              <w:t>B</w:t>
            </w:r>
          </w:p>
        </w:tc>
        <w:tc>
          <w:tcPr>
            <w:tcW w:w="567" w:type="dxa"/>
          </w:tcPr>
          <w:p w14:paraId="19880894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684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85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850" w:type="dxa"/>
          </w:tcPr>
          <w:p w14:paraId="12BDC546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86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567" w:type="dxa"/>
          </w:tcPr>
          <w:p w14:paraId="1545C80D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87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88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567" w:type="dxa"/>
          </w:tcPr>
          <w:p w14:paraId="31186859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89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90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4" w:type="dxa"/>
          </w:tcPr>
          <w:p w14:paraId="1067FF11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91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92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3" w:type="dxa"/>
          </w:tcPr>
          <w:p w14:paraId="00B0F5C3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93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94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8" w:type="dxa"/>
          </w:tcPr>
          <w:p w14:paraId="1FD0F15D" w14:textId="77777777" w:rsidR="007E0C18" w:rsidRPr="00C22A23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695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22A23" w:rsidRPr="00C22A23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7E0C18" w:rsidRPr="00C22A23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  <w:rPrChange w:id="696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709" w:type="dxa"/>
          </w:tcPr>
          <w:p w14:paraId="483E4D48" w14:textId="77777777" w:rsidR="007E0C18" w:rsidRPr="00C22A23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  <w:rPrChange w:id="697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698" w:author="88692" w:date="2020-06-18T17:17:00Z">
                  <w:rPr>
                    <w:rFonts w:ascii="標楷體" w:eastAsia="標楷體" w:hAnsi="標楷體"/>
                  </w:rPr>
                </w:rPrChange>
              </w:rPr>
              <w:t>L5505</w:t>
            </w:r>
          </w:p>
        </w:tc>
        <w:tc>
          <w:tcPr>
            <w:tcW w:w="3827" w:type="dxa"/>
          </w:tcPr>
          <w:p w14:paraId="19279102" w14:textId="77777777" w:rsidR="007E0C18" w:rsidRPr="00C22A23" w:rsidRDefault="007E0C18" w:rsidP="009659DF">
            <w:pPr>
              <w:rPr>
                <w:rFonts w:ascii="標楷體" w:eastAsia="標楷體" w:hAnsi="標楷體"/>
                <w:strike/>
                <w:color w:val="FF0000"/>
                <w:rPrChange w:id="699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 w:hint="eastAsia"/>
                <w:strike/>
                <w:color w:val="FF0000"/>
                <w:rPrChange w:id="700" w:author="88692" w:date="2020-06-18T17:17:00Z">
                  <w:rPr>
                    <w:rFonts w:ascii="標楷體" w:eastAsia="標楷體" w:hAnsi="標楷體" w:hint="eastAsia"/>
                  </w:rPr>
                </w:rPrChange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01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02" w:author="88692" w:date="2020-06-18T17:17:00Z">
                  <w:rPr>
                    <w:rFonts w:ascii="標楷體" w:eastAsia="標楷體" w:hAnsi="標楷體"/>
                  </w:rPr>
                </w:rPrChange>
              </w:rPr>
              <w:t>1</w:t>
            </w:r>
          </w:p>
        </w:tc>
        <w:tc>
          <w:tcPr>
            <w:tcW w:w="567" w:type="dxa"/>
          </w:tcPr>
          <w:p w14:paraId="0615E596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703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04" w:author="88692" w:date="2020-06-18T17:17:00Z">
                  <w:rPr>
                    <w:rFonts w:ascii="標楷體" w:eastAsia="標楷體" w:hAnsi="標楷體"/>
                  </w:rPr>
                </w:rPrChange>
              </w:rPr>
              <w:t>B</w:t>
            </w:r>
          </w:p>
        </w:tc>
        <w:tc>
          <w:tcPr>
            <w:tcW w:w="567" w:type="dxa"/>
          </w:tcPr>
          <w:p w14:paraId="11156424" w14:textId="77777777" w:rsidR="007E0C18" w:rsidRPr="00C22A23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  <w:rPrChange w:id="705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06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850" w:type="dxa"/>
          </w:tcPr>
          <w:p w14:paraId="7CAF78D7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07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567" w:type="dxa"/>
          </w:tcPr>
          <w:p w14:paraId="72BBC00C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08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09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567" w:type="dxa"/>
          </w:tcPr>
          <w:p w14:paraId="27C37496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10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11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4" w:type="dxa"/>
          </w:tcPr>
          <w:p w14:paraId="105C6B72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12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13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3" w:type="dxa"/>
          </w:tcPr>
          <w:p w14:paraId="4492BCCB" w14:textId="77777777" w:rsidR="007E0C18" w:rsidRPr="00C22A23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14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  <w:r w:rsidRPr="00C22A23">
              <w:rPr>
                <w:rFonts w:ascii="標楷體" w:eastAsia="標楷體" w:hAnsi="標楷體"/>
                <w:strike/>
                <w:color w:val="FF0000"/>
                <w:rPrChange w:id="715" w:author="88692" w:date="2020-06-18T17:17:00Z">
                  <w:rPr>
                    <w:rFonts w:ascii="標楷體" w:eastAsia="標楷體" w:hAnsi="標楷體"/>
                  </w:rPr>
                </w:rPrChange>
              </w:rPr>
              <w:t>X</w:t>
            </w:r>
          </w:p>
        </w:tc>
        <w:tc>
          <w:tcPr>
            <w:tcW w:w="288" w:type="dxa"/>
          </w:tcPr>
          <w:p w14:paraId="4C61A36B" w14:textId="77777777" w:rsidR="007E0C18" w:rsidRPr="00C22A23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  <w:rPrChange w:id="716" w:author="88692" w:date="2020-06-18T17:17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7E0C18" w:rsidRPr="00AF1A82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</w:t>
            </w:r>
            <w:r w:rsidRPr="00AF1A82"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7E0C18" w:rsidRPr="00AF1A82" w:rsidRDefault="007E0C18" w:rsidP="009659DF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</w:t>
            </w:r>
            <w:r w:rsidR="008B6C0C">
              <w:rPr>
                <w:rFonts w:ascii="標楷體" w:eastAsia="標楷體" w:hAnsi="標楷體" w:hint="eastAsia"/>
              </w:rPr>
              <w:t>應處理清單</w:t>
            </w:r>
          </w:p>
        </w:tc>
        <w:tc>
          <w:tcPr>
            <w:tcW w:w="284" w:type="dxa"/>
          </w:tcPr>
          <w:p w14:paraId="231F3ED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39DD3F20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del w:id="717" w:author="st1" w:date="2020-07-29T16:31:00Z">
              <w:r w:rsidRPr="00AF1A82" w:rsidDel="00697BD4">
                <w:rPr>
                  <w:rFonts w:ascii="標楷體" w:eastAsia="標楷體" w:hAnsi="標楷體" w:hint="eastAsia"/>
                </w:rPr>
                <w:delText>X</w:delText>
              </w:r>
            </w:del>
            <w:ins w:id="718" w:author="st1" w:date="2020-07-29T16:31:00Z">
              <w:r w:rsidR="00697BD4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283" w:type="dxa"/>
          </w:tcPr>
          <w:p w14:paraId="6127D4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</w:t>
            </w:r>
            <w:r w:rsidRPr="00AF1A82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5416A9" w:rsidRPr="00AF1A82" w:rsidRDefault="005416A9" w:rsidP="005416A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備註：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等級 B: 所有交易主管及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皆可執行該交易</w:t>
            </w:r>
          </w:p>
          <w:p w14:paraId="725A7DDB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5416A9" w:rsidRPr="00AF1A82" w:rsidRDefault="005416A9" w:rsidP="005416A9">
            <w:pPr>
              <w:ind w:firstLine="203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T: 僅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可執行該交易</w:t>
            </w:r>
          </w:p>
          <w:p w14:paraId="213E6732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5416A9" w:rsidRPr="00AF1A82" w:rsidRDefault="005416A9" w:rsidP="00DC7571">
            <w:pPr>
              <w:ind w:firstLineChars="250" w:firstLine="60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AF1A82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AF1A82" w:rsidRDefault="008E4494" w:rsidP="008E4494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76B4EFB" w14:textId="77777777" w:rsidR="00645DC6" w:rsidRPr="00AF1A82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719" w:name="_Toc30176230"/>
      <w:r w:rsidRPr="00AF1A82">
        <w:rPr>
          <w:rFonts w:ascii="標楷體" w:hAnsi="標楷體"/>
          <w:lang w:eastAsia="zh-TW"/>
        </w:rPr>
        <w:lastRenderedPageBreak/>
        <w:t>3.2</w:t>
      </w:r>
      <w:r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="00FD0BA6" w:rsidRPr="00AF1A82">
        <w:rPr>
          <w:rFonts w:ascii="標楷體" w:hAnsi="標楷體"/>
        </w:rPr>
        <w:t>系統功能說明</w:t>
      </w:r>
      <w:bookmarkEnd w:id="719"/>
      <w:proofErr w:type="spellEnd"/>
    </w:p>
    <w:p w14:paraId="4AC1CAED" w14:textId="6AFD1263" w:rsidR="00310936" w:rsidRPr="00AF1A82" w:rsidRDefault="00310936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 w:hint="eastAsia"/>
          <w:lang w:eastAsia="zh-TW"/>
        </w:rPr>
        <w:t>5</w:t>
      </w:r>
      <w:r w:rsidR="000B4CF9" w:rsidRPr="00AF1A82">
        <w:rPr>
          <w:rFonts w:ascii="標楷體" w:hAnsi="標楷體"/>
          <w:lang w:eastAsia="zh-TW"/>
        </w:rPr>
        <w:t>9</w:t>
      </w:r>
      <w:r w:rsidR="00FD56B9" w:rsidRPr="00AF1A82">
        <w:rPr>
          <w:rFonts w:ascii="標楷體" w:hAnsi="標楷體" w:hint="eastAsia"/>
          <w:lang w:eastAsia="zh-TW"/>
        </w:rPr>
        <w:t>01</w:t>
      </w:r>
      <w:r w:rsidRPr="00AF1A82">
        <w:rPr>
          <w:rFonts w:ascii="標楷體" w:hAnsi="標楷體" w:hint="eastAsia"/>
          <w:lang w:eastAsia="zh-TW"/>
        </w:rPr>
        <w:t>資金運用概況明細資料查詢</w:t>
      </w:r>
      <w:ins w:id="720" w:author="st1" w:date="2021-05-07T13:50:00Z">
        <w:r w:rsidR="00C91EB9">
          <w:rPr>
            <w:rFonts w:ascii="標楷體" w:hAnsi="標楷體" w:hint="eastAsia"/>
            <w:lang w:eastAsia="zh-TW"/>
          </w:rPr>
          <w:t>*</w:t>
        </w:r>
        <w:r w:rsidR="00C91EB9">
          <w:rPr>
            <w:rFonts w:ascii="標楷體" w:hAnsi="標楷體"/>
            <w:lang w:eastAsia="zh-TW"/>
          </w:rPr>
          <w:t>**</w:t>
        </w:r>
      </w:ins>
    </w:p>
    <w:p w14:paraId="0792B47A" w14:textId="77777777" w:rsidR="00310936" w:rsidRPr="00AF1A82" w:rsidRDefault="00310936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AF1A82" w14:paraId="1C328C44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225FA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C270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資金運用概況明細資料查詢</w:t>
            </w:r>
            <w:proofErr w:type="spellEnd"/>
          </w:p>
        </w:tc>
      </w:tr>
      <w:tr w:rsidR="0085474F" w:rsidRPr="00AF1A82" w14:paraId="0D63EF0E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3BDA2D" w14:textId="77777777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2DE982" w14:textId="036FEEC9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ins w:id="721" w:author="st1" w:date="2021-05-07T11:29:00Z">
              <w:r>
                <w:rPr>
                  <w:rFonts w:ascii="標楷體" w:eastAsia="標楷體" w:hAnsi="標楷體" w:hint="eastAsia"/>
                  <w:lang w:eastAsia="zh-HK"/>
                </w:rPr>
                <w:t>查詢或異動使用者資料時</w:t>
              </w:r>
            </w:ins>
          </w:p>
        </w:tc>
      </w:tr>
      <w:tr w:rsidR="0085474F" w:rsidRPr="00AF1A82" w14:paraId="37AF5820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D6A2DC" w14:textId="77777777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35CFAE" w14:textId="08C94FA7" w:rsidR="0085474F" w:rsidRDefault="0085474F" w:rsidP="0085474F">
            <w:pPr>
              <w:rPr>
                <w:ins w:id="722" w:author="st1" w:date="2021-05-07T11:29:00Z"/>
                <w:rFonts w:ascii="標楷體" w:eastAsia="標楷體" w:hAnsi="標楷體"/>
              </w:rPr>
            </w:pPr>
            <w:ins w:id="723" w:author="st1" w:date="2021-05-07T11:2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724" w:author="st1" w:date="2021-05-07T12:07:00Z">
              <w:r w:rsidR="001F7FD5">
                <w:rPr>
                  <w:rFonts w:ascii="標楷體" w:eastAsia="標楷體" w:hAnsi="標楷體" w:hint="eastAsia"/>
                  <w:color w:val="000000"/>
                </w:rPr>
                <w:t>資金運用概況檔</w:t>
              </w:r>
            </w:ins>
            <w:ins w:id="725" w:author="st1" w:date="2021-05-07T11:29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726" w:author="st1" w:date="2021-05-07T12:07:00Z">
              <w:r w:rsidR="001F7FD5">
                <w:rPr>
                  <w:rFonts w:ascii="標楷體" w:eastAsia="標楷體" w:hAnsi="標楷體" w:hint="eastAsia"/>
                  <w:color w:val="000000"/>
                </w:rPr>
                <w:t>InnFundApl</w:t>
              </w:r>
            </w:ins>
            <w:proofErr w:type="spellEnd"/>
            <w:ins w:id="727" w:author="st1" w:date="2021-05-07T11:29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7B6CFBB5" w14:textId="77777777" w:rsidR="0085474F" w:rsidRDefault="0085474F" w:rsidP="0085474F">
            <w:pPr>
              <w:rPr>
                <w:ins w:id="728" w:author="st1" w:date="2021-05-07T11:29:00Z"/>
                <w:rFonts w:ascii="標楷體" w:eastAsia="標楷體" w:hAnsi="標楷體"/>
                <w:lang w:eastAsia="zh-HK"/>
              </w:rPr>
            </w:pPr>
            <w:ins w:id="729" w:author="st1" w:date="2021-05-07T11:29:00Z">
              <w:r>
                <w:rPr>
                  <w:rFonts w:ascii="標楷體" w:eastAsia="標楷體" w:hAnsi="標楷體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3E32A34B" w14:textId="579741BF" w:rsidR="0085474F" w:rsidRPr="00AF1A82" w:rsidRDefault="0085474F" w:rsidP="0085474F">
            <w:pPr>
              <w:rPr>
                <w:rFonts w:ascii="標楷體" w:eastAsia="標楷體" w:hAnsi="標楷體"/>
                <w:lang w:eastAsia="zh-HK"/>
              </w:rPr>
            </w:pPr>
            <w:ins w:id="730" w:author="st1" w:date="2021-05-07T11:29:00Z">
              <w:r>
                <w:rPr>
                  <w:rFonts w:ascii="標楷體" w:eastAsia="標楷體" w:hAnsi="標楷體" w:hint="eastAsia"/>
                </w:rPr>
                <w:t xml:space="preserve">  (</w:t>
              </w:r>
              <w:r>
                <w:rPr>
                  <w:rFonts w:ascii="標楷體" w:eastAsia="標楷體" w:hAnsi="標楷體"/>
                </w:rPr>
                <w:t>1).</w:t>
              </w:r>
            </w:ins>
            <w:ins w:id="731" w:author="st1" w:date="2021-05-07T12:08:00Z">
              <w:r w:rsidR="001F7FD5" w:rsidRPr="001F7FD5">
                <w:rPr>
                  <w:rFonts w:ascii="標楷體" w:eastAsia="標楷體" w:hAnsi="標楷體" w:hint="eastAsia"/>
                  <w:lang w:eastAsia="zh-HK"/>
                </w:rPr>
                <w:t>日期</w:t>
              </w:r>
            </w:ins>
            <w:ins w:id="732" w:author="st1" w:date="2021-05-07T11:29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733" w:author="st1" w:date="2021-05-07T12:08:00Z">
              <w:r w:rsidR="001F7FD5" w:rsidRPr="001F7FD5">
                <w:rPr>
                  <w:rFonts w:ascii="標楷體" w:eastAsia="標楷體" w:hAnsi="標楷體"/>
                </w:rPr>
                <w:t>AcDate</w:t>
              </w:r>
            </w:ins>
            <w:proofErr w:type="spellEnd"/>
            <w:ins w:id="734" w:author="st1" w:date="2021-05-07T11:29:00Z">
              <w:r>
                <w:rPr>
                  <w:rFonts w:ascii="標楷體" w:eastAsia="標楷體" w:hAnsi="標楷體"/>
                </w:rPr>
                <w:t>)</w:t>
              </w:r>
            </w:ins>
            <w:ins w:id="735" w:author="st1" w:date="2021-05-07T12:08:00Z">
              <w:r w:rsidR="001F7FD5">
                <w:rPr>
                  <w:rFonts w:ascii="標楷體" w:eastAsia="標楷體" w:hAnsi="標楷體" w:hint="eastAsia"/>
                </w:rPr>
                <w:t>符合</w:t>
              </w:r>
            </w:ins>
            <w:ins w:id="736" w:author="st1" w:date="2021-05-07T11:29:00Z">
              <w:r>
                <w:rPr>
                  <w:rFonts w:ascii="標楷體" w:eastAsia="標楷體" w:hAnsi="標楷體" w:hint="eastAsia"/>
                  <w:lang w:eastAsia="zh-HK"/>
                </w:rPr>
                <w:t>輸入條件</w:t>
              </w:r>
              <w:r>
                <w:rPr>
                  <w:rFonts w:ascii="新細明體" w:hAnsi="新細明體" w:hint="eastAsia"/>
                  <w:lang w:eastAsia="zh-HK"/>
                </w:rPr>
                <w:t>「</w:t>
              </w:r>
            </w:ins>
            <w:ins w:id="737" w:author="st1" w:date="2021-05-07T12:07:00Z">
              <w:r w:rsidR="001F7FD5">
                <w:rPr>
                  <w:rFonts w:ascii="標楷體" w:eastAsia="標楷體" w:hAnsi="標楷體" w:hint="eastAsia"/>
                  <w:lang w:eastAsia="zh-HK"/>
                </w:rPr>
                <w:t>年</w:t>
              </w:r>
            </w:ins>
            <w:ins w:id="738" w:author="st1" w:date="2021-05-07T12:08:00Z">
              <w:r w:rsidR="001F7FD5">
                <w:rPr>
                  <w:rFonts w:ascii="標楷體" w:eastAsia="標楷體" w:hAnsi="標楷體" w:hint="eastAsia"/>
                  <w:lang w:eastAsia="zh-HK"/>
                </w:rPr>
                <w:t>份</w:t>
              </w:r>
            </w:ins>
            <w:ins w:id="739" w:author="st1" w:date="2021-05-07T11:29:00Z">
              <w:r>
                <w:rPr>
                  <w:rFonts w:ascii="新細明體" w:hAnsi="新細明體" w:hint="eastAsia"/>
                  <w:lang w:eastAsia="zh-HK"/>
                </w:rPr>
                <w:t>」</w:t>
              </w:r>
            </w:ins>
          </w:p>
        </w:tc>
      </w:tr>
      <w:tr w:rsidR="00310936" w:rsidRPr="00AF1A82" w14:paraId="7FAEED32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D4A25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64877F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11B0FD0A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EA41A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7A6CE9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1580B4B3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E82CA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67343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29324D4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A0E4F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7C721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6AA735A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A691E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2F67B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418336B" w14:textId="6153E601" w:rsidR="00310936" w:rsidRDefault="00310936" w:rsidP="00310936">
      <w:pPr>
        <w:rPr>
          <w:ins w:id="740" w:author="st1" w:date="2021-05-06T18:53:00Z"/>
          <w:rFonts w:ascii="標楷體" w:eastAsia="標楷體" w:hAnsi="標楷體"/>
        </w:rPr>
      </w:pPr>
    </w:p>
    <w:p w14:paraId="19F1936E" w14:textId="77777777" w:rsidR="005635C6" w:rsidRPr="005F1722" w:rsidRDefault="005635C6" w:rsidP="005635C6">
      <w:pPr>
        <w:pStyle w:val="a"/>
        <w:rPr>
          <w:ins w:id="741" w:author="st1" w:date="2021-05-06T18:53:00Z"/>
        </w:rPr>
      </w:pPr>
      <w:ins w:id="742" w:author="st1" w:date="2021-05-06T18:53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  <w:tblGridChange w:id="743">
          <w:tblGrid>
            <w:gridCol w:w="851"/>
            <w:gridCol w:w="3118"/>
            <w:gridCol w:w="3828"/>
          </w:tblGrid>
        </w:tblGridChange>
      </w:tblGrid>
      <w:tr w:rsidR="005635C6" w:rsidRPr="0022279A" w14:paraId="276E11DF" w14:textId="77777777" w:rsidTr="005635C6">
        <w:trPr>
          <w:ins w:id="744" w:author="st1" w:date="2021-05-06T18:53:00Z"/>
        </w:trPr>
        <w:tc>
          <w:tcPr>
            <w:tcW w:w="851" w:type="dxa"/>
            <w:shd w:val="clear" w:color="auto" w:fill="D9D9D9"/>
          </w:tcPr>
          <w:p w14:paraId="63B198AF" w14:textId="77777777" w:rsidR="005635C6" w:rsidRPr="00C04054" w:rsidRDefault="005635C6" w:rsidP="005635C6">
            <w:pPr>
              <w:jc w:val="center"/>
              <w:rPr>
                <w:ins w:id="745" w:author="st1" w:date="2021-05-06T18:53:00Z"/>
                <w:rFonts w:ascii="標楷體" w:eastAsia="標楷體" w:hAnsi="標楷體"/>
              </w:rPr>
            </w:pPr>
            <w:ins w:id="746" w:author="st1" w:date="2021-05-06T18:53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2F3B547B" w14:textId="77777777" w:rsidR="005635C6" w:rsidRPr="00C04054" w:rsidRDefault="005635C6" w:rsidP="005635C6">
            <w:pPr>
              <w:jc w:val="center"/>
              <w:rPr>
                <w:ins w:id="747" w:author="st1" w:date="2021-05-06T18:53:00Z"/>
                <w:rFonts w:ascii="標楷體" w:eastAsia="標楷體" w:hAnsi="標楷體"/>
              </w:rPr>
            </w:pPr>
            <w:ins w:id="748" w:author="st1" w:date="2021-05-06T18:53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1224C389" w14:textId="77777777" w:rsidR="005635C6" w:rsidRPr="00C04054" w:rsidRDefault="005635C6" w:rsidP="005635C6">
            <w:pPr>
              <w:jc w:val="center"/>
              <w:rPr>
                <w:ins w:id="749" w:author="st1" w:date="2021-05-06T18:53:00Z"/>
                <w:rFonts w:ascii="標楷體" w:eastAsia="標楷體" w:hAnsi="標楷體"/>
              </w:rPr>
            </w:pPr>
            <w:ins w:id="750" w:author="st1" w:date="2021-05-06T18:53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5635C6" w:rsidRPr="0022279A" w14:paraId="48C45849" w14:textId="77777777" w:rsidTr="005635C6">
        <w:tblPrEx>
          <w:tblW w:w="0" w:type="auto"/>
          <w:tblInd w:w="180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751" w:author="st1" w:date="2021-05-06T18:54:00Z">
            <w:tblPrEx>
              <w:tblW w:w="0" w:type="auto"/>
              <w:tblInd w:w="180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752" w:author="st1" w:date="2021-05-06T18:53:00Z"/>
        </w:trPr>
        <w:tc>
          <w:tcPr>
            <w:tcW w:w="851" w:type="dxa"/>
            <w:shd w:val="clear" w:color="auto" w:fill="auto"/>
            <w:tcPrChange w:id="753" w:author="st1" w:date="2021-05-06T18:54:00Z">
              <w:tcPr>
                <w:tcW w:w="851" w:type="dxa"/>
                <w:shd w:val="clear" w:color="auto" w:fill="auto"/>
              </w:tcPr>
            </w:tcPrChange>
          </w:tcPr>
          <w:p w14:paraId="44B06D35" w14:textId="77777777" w:rsidR="005635C6" w:rsidRPr="00C04054" w:rsidRDefault="005635C6" w:rsidP="005635C6">
            <w:pPr>
              <w:jc w:val="center"/>
              <w:rPr>
                <w:ins w:id="754" w:author="st1" w:date="2021-05-06T18:53:00Z"/>
                <w:rFonts w:ascii="標楷體" w:eastAsia="標楷體" w:hAnsi="標楷體"/>
              </w:rPr>
            </w:pPr>
            <w:ins w:id="755" w:author="st1" w:date="2021-05-06T18:53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  <w:tcPrChange w:id="756" w:author="st1" w:date="2021-05-06T18:54:00Z">
              <w:tcPr>
                <w:tcW w:w="3118" w:type="dxa"/>
                <w:shd w:val="clear" w:color="auto" w:fill="auto"/>
              </w:tcPr>
            </w:tcPrChange>
          </w:tcPr>
          <w:p w14:paraId="3F5A51E3" w14:textId="6B2D2A41" w:rsidR="005635C6" w:rsidRPr="00C04054" w:rsidRDefault="005635C6" w:rsidP="005635C6">
            <w:pPr>
              <w:rPr>
                <w:ins w:id="757" w:author="st1" w:date="2021-05-06T18:53:00Z"/>
                <w:rFonts w:ascii="標楷體" w:eastAsia="標楷體" w:hAnsi="標楷體"/>
              </w:rPr>
            </w:pPr>
            <w:proofErr w:type="spellStart"/>
            <w:ins w:id="758" w:author="st1" w:date="2021-05-06T18:54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</w:ins>
            <w:proofErr w:type="spellEnd"/>
          </w:p>
        </w:tc>
        <w:tc>
          <w:tcPr>
            <w:tcW w:w="3828" w:type="dxa"/>
            <w:shd w:val="clear" w:color="auto" w:fill="auto"/>
            <w:vAlign w:val="center"/>
            <w:tcPrChange w:id="759" w:author="st1" w:date="2021-05-06T18:54:00Z">
              <w:tcPr>
                <w:tcW w:w="3828" w:type="dxa"/>
                <w:shd w:val="clear" w:color="auto" w:fill="auto"/>
              </w:tcPr>
            </w:tcPrChange>
          </w:tcPr>
          <w:p w14:paraId="07043DD2" w14:textId="2653CDEB" w:rsidR="005635C6" w:rsidRPr="00C04054" w:rsidRDefault="005635C6" w:rsidP="005635C6">
            <w:pPr>
              <w:rPr>
                <w:ins w:id="760" w:author="st1" w:date="2021-05-06T18:53:00Z"/>
                <w:rFonts w:ascii="標楷體" w:eastAsia="標楷體" w:hAnsi="標楷體"/>
              </w:rPr>
            </w:pPr>
            <w:ins w:id="761" w:author="st1" w:date="2021-05-06T18:54:00Z">
              <w:r>
                <w:rPr>
                  <w:rFonts w:ascii="標楷體" w:eastAsia="標楷體" w:hAnsi="標楷體" w:hint="eastAsia"/>
                  <w:color w:val="000000"/>
                </w:rPr>
                <w:t>資金運用概況檔</w:t>
              </w:r>
            </w:ins>
          </w:p>
        </w:tc>
      </w:tr>
    </w:tbl>
    <w:p w14:paraId="6AAB9265" w14:textId="77777777" w:rsidR="005635C6" w:rsidRPr="00AF1A82" w:rsidRDefault="005635C6" w:rsidP="00310936">
      <w:pPr>
        <w:rPr>
          <w:rFonts w:ascii="標楷體" w:eastAsia="標楷體" w:hAnsi="標楷體"/>
        </w:rPr>
      </w:pPr>
    </w:p>
    <w:p w14:paraId="2F793CC1" w14:textId="77777777" w:rsidR="0002437F" w:rsidRPr="00AF1A82" w:rsidRDefault="0002437F" w:rsidP="00310936">
      <w:pPr>
        <w:rPr>
          <w:rFonts w:ascii="標楷體" w:eastAsia="標楷體" w:hAnsi="標楷體"/>
        </w:rPr>
      </w:pPr>
    </w:p>
    <w:p w14:paraId="591C8A62" w14:textId="77777777" w:rsidR="00310936" w:rsidRPr="00AF1A82" w:rsidRDefault="00310936" w:rsidP="00AD50CB">
      <w:pPr>
        <w:pStyle w:val="a"/>
      </w:pPr>
      <w:r w:rsidRPr="00AF1A82">
        <w:t>UI</w:t>
      </w:r>
      <w:r w:rsidRPr="00AF1A82">
        <w:t>畫面</w:t>
      </w:r>
    </w:p>
    <w:p w14:paraId="36F5BC60" w14:textId="59FC4A45" w:rsidR="00310936" w:rsidDel="005635C6" w:rsidRDefault="00310936" w:rsidP="00310936">
      <w:pPr>
        <w:rPr>
          <w:del w:id="762" w:author="st1" w:date="2021-05-06T18:57:00Z"/>
          <w:rFonts w:ascii="標楷體" w:eastAsia="標楷體" w:hAnsi="標楷體"/>
          <w:lang w:eastAsia="x-none"/>
        </w:rPr>
      </w:pPr>
      <w:del w:id="763" w:author="st1" w:date="2021-05-06T18:57:00Z">
        <w:r w:rsidRPr="00AF1A82" w:rsidDel="005635C6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3EBA2C75" w14:textId="77777777" w:rsidR="005635C6" w:rsidRPr="00AF1A82" w:rsidRDefault="005635C6">
      <w:pPr>
        <w:rPr>
          <w:ins w:id="764" w:author="st1" w:date="2021-05-06T18:57:00Z"/>
          <w:rFonts w:ascii="標楷體" w:eastAsia="標楷體" w:hAnsi="標楷體"/>
          <w:lang w:eastAsia="x-none"/>
        </w:rPr>
        <w:pPrChange w:id="765" w:author="st1" w:date="2021-05-06T18:57:00Z">
          <w:pPr>
            <w:ind w:leftChars="500" w:left="1200"/>
          </w:pPr>
        </w:pPrChange>
      </w:pPr>
    </w:p>
    <w:p w14:paraId="0C488280" w14:textId="70DFFC2D" w:rsidR="00310936" w:rsidRPr="00AF1A82" w:rsidRDefault="005635C6" w:rsidP="00310936">
      <w:pPr>
        <w:rPr>
          <w:rFonts w:ascii="標楷體" w:eastAsia="標楷體" w:hAnsi="標楷體"/>
        </w:rPr>
      </w:pPr>
      <w:ins w:id="766" w:author="st1" w:date="2021-05-06T18:57:00Z">
        <w:r w:rsidRPr="005635C6">
          <w:rPr>
            <w:rFonts w:ascii="標楷體" w:eastAsia="標楷體" w:hAnsi="標楷體"/>
            <w:noProof/>
          </w:rPr>
          <w:drawing>
            <wp:inline distT="0" distB="0" distL="0" distR="0" wp14:anchorId="5BDA46CD" wp14:editId="798C26A3">
              <wp:extent cx="6479540" cy="1321435"/>
              <wp:effectExtent l="0" t="0" r="0" b="0"/>
              <wp:docPr id="120" name="圖片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32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767" w:author="st1" w:date="2021-05-06T18:55:00Z">
        <w:r w:rsidR="00C0078D" w:rsidRPr="00AF1A82" w:rsidDel="005635C6">
          <w:rPr>
            <w:rFonts w:ascii="標楷體" w:eastAsia="標楷體" w:hAnsi="標楷體"/>
            <w:noProof/>
          </w:rPr>
          <w:drawing>
            <wp:inline distT="0" distB="0" distL="0" distR="0" wp14:anchorId="66E75807" wp14:editId="1457A09D">
              <wp:extent cx="6477000" cy="1644650"/>
              <wp:effectExtent l="0" t="0" r="0" b="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164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4C310E3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0508C392" w14:textId="77777777" w:rsidR="005635C6" w:rsidRDefault="005635C6" w:rsidP="005635C6">
      <w:pPr>
        <w:pStyle w:val="a"/>
        <w:rPr>
          <w:ins w:id="768" w:author="st1" w:date="2021-05-06T18:58:00Z"/>
        </w:rPr>
      </w:pPr>
      <w:ins w:id="769" w:author="st1" w:date="2021-05-06T18:58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C436991" w14:textId="77777777" w:rsidR="005635C6" w:rsidRDefault="005635C6" w:rsidP="005635C6">
      <w:pPr>
        <w:rPr>
          <w:ins w:id="770" w:author="st1" w:date="2021-05-06T18:58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635C6" w14:paraId="59CB5D5D" w14:textId="77777777" w:rsidTr="005635C6">
        <w:trPr>
          <w:ins w:id="771" w:author="st1" w:date="2021-05-06T18:5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135BBFE" w14:textId="77777777" w:rsidR="005635C6" w:rsidRDefault="005635C6">
            <w:pPr>
              <w:jc w:val="center"/>
              <w:rPr>
                <w:ins w:id="772" w:author="st1" w:date="2021-05-06T18:58:00Z"/>
                <w:rFonts w:ascii="標楷體" w:eastAsia="標楷體" w:hAnsi="標楷體"/>
              </w:rPr>
            </w:pPr>
            <w:ins w:id="773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579AA5C" w14:textId="77777777" w:rsidR="005635C6" w:rsidRDefault="005635C6">
            <w:pPr>
              <w:jc w:val="center"/>
              <w:rPr>
                <w:ins w:id="774" w:author="st1" w:date="2021-05-06T18:58:00Z"/>
                <w:rFonts w:ascii="標楷體" w:eastAsia="標楷體" w:hAnsi="標楷體"/>
              </w:rPr>
            </w:pPr>
            <w:ins w:id="775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894FE9" w14:textId="77777777" w:rsidR="005635C6" w:rsidRDefault="005635C6">
            <w:pPr>
              <w:jc w:val="center"/>
              <w:rPr>
                <w:ins w:id="776" w:author="st1" w:date="2021-05-06T18:58:00Z"/>
                <w:rFonts w:ascii="標楷體" w:eastAsia="標楷體" w:hAnsi="標楷體"/>
              </w:rPr>
            </w:pPr>
            <w:ins w:id="777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5635C6" w14:paraId="73E2FD77" w14:textId="77777777" w:rsidTr="005635C6">
        <w:trPr>
          <w:ins w:id="778" w:author="st1" w:date="2021-05-06T18:5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9B0C8" w14:textId="77777777" w:rsidR="005635C6" w:rsidRDefault="005635C6">
            <w:pPr>
              <w:jc w:val="center"/>
              <w:rPr>
                <w:ins w:id="779" w:author="st1" w:date="2021-05-06T18:58:00Z"/>
                <w:rFonts w:ascii="標楷體" w:eastAsia="標楷體" w:hAnsi="標楷體"/>
                <w:lang w:eastAsia="zh-HK"/>
              </w:rPr>
            </w:pPr>
            <w:ins w:id="780" w:author="st1" w:date="2021-05-06T18:5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FD1B4" w14:textId="77777777" w:rsidR="005635C6" w:rsidRDefault="005635C6">
            <w:pPr>
              <w:rPr>
                <w:ins w:id="781" w:author="st1" w:date="2021-05-06T18:58:00Z"/>
                <w:rFonts w:ascii="標楷體" w:eastAsia="標楷體" w:hAnsi="標楷體"/>
                <w:lang w:eastAsia="zh-HK"/>
              </w:rPr>
            </w:pPr>
            <w:ins w:id="782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CD98F" w14:textId="77777777" w:rsidR="005635C6" w:rsidRDefault="005635C6">
            <w:pPr>
              <w:rPr>
                <w:ins w:id="783" w:author="st1" w:date="2021-05-06T18:58:00Z"/>
                <w:rFonts w:ascii="標楷體" w:eastAsia="標楷體" w:hAnsi="標楷體"/>
                <w:lang w:eastAsia="zh-HK"/>
              </w:rPr>
            </w:pPr>
            <w:ins w:id="784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5635C6" w14:paraId="38F46D5F" w14:textId="77777777" w:rsidTr="005635C6">
        <w:trPr>
          <w:ins w:id="785" w:author="st1" w:date="2021-05-06T18:5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2B91C" w14:textId="77777777" w:rsidR="005635C6" w:rsidRDefault="005635C6">
            <w:pPr>
              <w:jc w:val="center"/>
              <w:rPr>
                <w:ins w:id="786" w:author="st1" w:date="2021-05-06T18:58:00Z"/>
                <w:rFonts w:ascii="標楷體" w:eastAsia="標楷體" w:hAnsi="標楷體"/>
              </w:rPr>
            </w:pPr>
            <w:ins w:id="787" w:author="st1" w:date="2021-05-06T18:5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4632D" w14:textId="77777777" w:rsidR="005635C6" w:rsidRDefault="005635C6">
            <w:pPr>
              <w:rPr>
                <w:ins w:id="788" w:author="st1" w:date="2021-05-06T18:58:00Z"/>
                <w:rFonts w:ascii="標楷體" w:eastAsia="標楷體" w:hAnsi="標楷體"/>
                <w:lang w:eastAsia="zh-HK"/>
              </w:rPr>
            </w:pPr>
            <w:ins w:id="789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DA6CA" w14:textId="77777777" w:rsidR="005635C6" w:rsidRDefault="005635C6">
            <w:pPr>
              <w:rPr>
                <w:ins w:id="790" w:author="st1" w:date="2021-05-06T18:58:00Z"/>
                <w:rFonts w:ascii="標楷體" w:eastAsia="標楷體" w:hAnsi="標楷體"/>
                <w:lang w:eastAsia="zh-HK"/>
              </w:rPr>
            </w:pPr>
            <w:ins w:id="791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5635C6" w14:paraId="20B51820" w14:textId="77777777" w:rsidTr="005635C6">
        <w:trPr>
          <w:ins w:id="792" w:author="st1" w:date="2021-05-06T18:5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4B520" w14:textId="77777777" w:rsidR="005635C6" w:rsidRDefault="005635C6">
            <w:pPr>
              <w:jc w:val="center"/>
              <w:rPr>
                <w:ins w:id="793" w:author="st1" w:date="2021-05-06T18:58:00Z"/>
                <w:rFonts w:ascii="標楷體" w:eastAsia="標楷體" w:hAnsi="標楷體"/>
              </w:rPr>
            </w:pPr>
            <w:ins w:id="794" w:author="st1" w:date="2021-05-06T18:5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3768" w14:textId="77777777" w:rsidR="005635C6" w:rsidRDefault="005635C6">
            <w:pPr>
              <w:rPr>
                <w:ins w:id="795" w:author="st1" w:date="2021-05-06T18:58:00Z"/>
                <w:rFonts w:ascii="標楷體" w:eastAsia="標楷體" w:hAnsi="標楷體"/>
                <w:lang w:eastAsia="zh-HK"/>
              </w:rPr>
            </w:pPr>
            <w:ins w:id="796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新增扣款資料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B861F" w14:textId="5017F044" w:rsidR="005635C6" w:rsidRDefault="005635C6">
            <w:pPr>
              <w:rPr>
                <w:ins w:id="797" w:author="st1" w:date="2021-05-06T18:58:00Z"/>
                <w:rFonts w:eastAsia="標楷體"/>
                <w:color w:val="FF0000"/>
              </w:rPr>
            </w:pPr>
            <w:ins w:id="798" w:author="st1" w:date="2021-05-06T18:58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</w:ins>
            <w:ins w:id="799" w:author="st1" w:date="2021-05-06T18:59:00Z">
              <w:r>
                <w:rPr>
                  <w:rFonts w:eastAsia="標楷體" w:hint="eastAsia"/>
                  <w:color w:val="000000"/>
                </w:rPr>
                <w:t>5101</w:t>
              </w:r>
            </w:ins>
            <w:proofErr w:type="spellStart"/>
            <w:ins w:id="800" w:author="st1" w:date="2021-05-06T19:00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資金運用概況維護</w:t>
              </w:r>
            </w:ins>
            <w:proofErr w:type="spellEnd"/>
            <w:ins w:id="801" w:author="st1" w:date="2021-05-06T18:58:00Z"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802" w:author="st1" w:date="2021-05-06T19:00:00Z">
              <w:r>
                <w:rPr>
                  <w:rFonts w:ascii="標楷體" w:eastAsia="標楷體" w:hAnsi="標楷體" w:hint="eastAsia"/>
                  <w:color w:val="000000"/>
                </w:rPr>
                <w:t>資金運用概況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</w:ins>
            <w:proofErr w:type="gramEnd"/>
            <w:ins w:id="803" w:author="st1" w:date="2021-05-06T18:58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5E6B3454" w14:textId="77777777" w:rsidR="005635C6" w:rsidRDefault="005635C6" w:rsidP="005635C6">
      <w:pPr>
        <w:rPr>
          <w:ins w:id="804" w:author="st1" w:date="2021-05-06T18:58:00Z"/>
          <w:rFonts w:eastAsia="Yu Mincho"/>
          <w:noProof/>
        </w:rPr>
      </w:pPr>
    </w:p>
    <w:p w14:paraId="51C356E7" w14:textId="77777777" w:rsidR="005635C6" w:rsidRDefault="005635C6" w:rsidP="005635C6">
      <w:pPr>
        <w:pStyle w:val="a"/>
        <w:rPr>
          <w:ins w:id="805" w:author="st1" w:date="2021-05-06T18:58:00Z"/>
        </w:rPr>
      </w:pPr>
      <w:ins w:id="806" w:author="st1" w:date="2021-05-06T18:58:00Z">
        <w:r>
          <w:rPr>
            <w:rFonts w:hint="eastAsia"/>
          </w:rPr>
          <w:lastRenderedPageBreak/>
          <w:t>輸入畫面資料說明</w:t>
        </w:r>
      </w:ins>
    </w:p>
    <w:p w14:paraId="4DE9B455" w14:textId="77777777" w:rsidR="005635C6" w:rsidRDefault="005635C6" w:rsidP="005635C6">
      <w:pPr>
        <w:rPr>
          <w:ins w:id="807" w:author="st1" w:date="2021-05-06T18:58:00Z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1093"/>
        <w:gridCol w:w="1417"/>
        <w:gridCol w:w="2552"/>
        <w:gridCol w:w="724"/>
        <w:gridCol w:w="709"/>
        <w:gridCol w:w="1522"/>
      </w:tblGrid>
      <w:tr w:rsidR="005635C6" w14:paraId="0C78BA63" w14:textId="77777777" w:rsidTr="005635C6">
        <w:trPr>
          <w:trHeight w:val="388"/>
          <w:jc w:val="center"/>
          <w:ins w:id="808" w:author="st1" w:date="2021-05-06T18:58:00Z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B8079C" w14:textId="77777777" w:rsidR="005635C6" w:rsidRDefault="005635C6">
            <w:pPr>
              <w:rPr>
                <w:ins w:id="809" w:author="st1" w:date="2021-05-06T18:58:00Z"/>
                <w:rFonts w:ascii="標楷體" w:eastAsia="標楷體" w:hAnsi="標楷體"/>
              </w:rPr>
            </w:pPr>
            <w:ins w:id="810" w:author="st1" w:date="2021-05-06T18:58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08A046" w14:textId="77777777" w:rsidR="005635C6" w:rsidRDefault="005635C6">
            <w:pPr>
              <w:rPr>
                <w:ins w:id="811" w:author="st1" w:date="2021-05-06T18:58:00Z"/>
                <w:rFonts w:ascii="標楷體" w:eastAsia="標楷體" w:hAnsi="標楷體"/>
              </w:rPr>
            </w:pPr>
            <w:ins w:id="812" w:author="st1" w:date="2021-05-06T18:58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4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9F9648A" w14:textId="77777777" w:rsidR="005635C6" w:rsidRDefault="005635C6">
            <w:pPr>
              <w:jc w:val="center"/>
              <w:rPr>
                <w:ins w:id="813" w:author="st1" w:date="2021-05-06T18:58:00Z"/>
                <w:rFonts w:ascii="標楷體" w:eastAsia="標楷體" w:hAnsi="標楷體"/>
              </w:rPr>
            </w:pPr>
            <w:ins w:id="814" w:author="st1" w:date="2021-05-06T18:58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5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F92C413" w14:textId="77777777" w:rsidR="005635C6" w:rsidRDefault="005635C6">
            <w:pPr>
              <w:rPr>
                <w:ins w:id="815" w:author="st1" w:date="2021-05-06T18:58:00Z"/>
                <w:rFonts w:ascii="標楷體" w:eastAsia="標楷體" w:hAnsi="標楷體"/>
              </w:rPr>
            </w:pPr>
            <w:ins w:id="816" w:author="st1" w:date="2021-05-06T18:58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5635C6" w14:paraId="6F29CD5F" w14:textId="77777777" w:rsidTr="005635C6">
        <w:trPr>
          <w:trHeight w:val="244"/>
          <w:jc w:val="center"/>
          <w:ins w:id="817" w:author="st1" w:date="2021-05-06T18:58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2542" w14:textId="77777777" w:rsidR="005635C6" w:rsidRDefault="005635C6">
            <w:pPr>
              <w:widowControl/>
              <w:rPr>
                <w:ins w:id="818" w:author="st1" w:date="2021-05-06T18:58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91EC8" w14:textId="77777777" w:rsidR="005635C6" w:rsidRDefault="005635C6">
            <w:pPr>
              <w:widowControl/>
              <w:rPr>
                <w:ins w:id="819" w:author="st1" w:date="2021-05-06T18:58:00Z"/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EEEB545" w14:textId="77777777" w:rsidR="005635C6" w:rsidRDefault="005635C6">
            <w:pPr>
              <w:rPr>
                <w:ins w:id="820" w:author="st1" w:date="2021-05-06T18:58:00Z"/>
                <w:rFonts w:ascii="標楷體" w:eastAsia="標楷體" w:hAnsi="標楷體"/>
              </w:rPr>
            </w:pPr>
            <w:ins w:id="821" w:author="st1" w:date="2021-05-06T18:58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AD175F" w14:textId="77777777" w:rsidR="005635C6" w:rsidRDefault="005635C6">
            <w:pPr>
              <w:rPr>
                <w:ins w:id="822" w:author="st1" w:date="2021-05-06T18:58:00Z"/>
                <w:rFonts w:ascii="標楷體" w:eastAsia="標楷體" w:hAnsi="標楷體"/>
              </w:rPr>
            </w:pPr>
            <w:ins w:id="823" w:author="st1" w:date="2021-05-06T18:58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966625D" w14:textId="77777777" w:rsidR="005635C6" w:rsidRDefault="005635C6">
            <w:pPr>
              <w:rPr>
                <w:ins w:id="824" w:author="st1" w:date="2021-05-06T18:58:00Z"/>
                <w:rFonts w:ascii="標楷體" w:eastAsia="標楷體" w:hAnsi="標楷體"/>
              </w:rPr>
            </w:pPr>
            <w:ins w:id="825" w:author="st1" w:date="2021-05-06T18:58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D8753B" w14:textId="77777777" w:rsidR="005635C6" w:rsidRDefault="005635C6">
            <w:pPr>
              <w:rPr>
                <w:ins w:id="826" w:author="st1" w:date="2021-05-06T18:58:00Z"/>
                <w:rFonts w:ascii="標楷體" w:eastAsia="標楷體" w:hAnsi="標楷體"/>
              </w:rPr>
            </w:pPr>
            <w:proofErr w:type="gramStart"/>
            <w:ins w:id="827" w:author="st1" w:date="2021-05-06T18:58:00Z">
              <w:r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164467" w14:textId="77777777" w:rsidR="005635C6" w:rsidRDefault="005635C6">
            <w:pPr>
              <w:rPr>
                <w:ins w:id="828" w:author="st1" w:date="2021-05-06T18:58:00Z"/>
                <w:rFonts w:ascii="標楷體" w:eastAsia="標楷體" w:hAnsi="標楷體"/>
              </w:rPr>
            </w:pPr>
            <w:ins w:id="829" w:author="st1" w:date="2021-05-06T18:58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19CE" w14:textId="77777777" w:rsidR="005635C6" w:rsidRDefault="005635C6">
            <w:pPr>
              <w:widowControl/>
              <w:rPr>
                <w:ins w:id="830" w:author="st1" w:date="2021-05-06T18:58:00Z"/>
                <w:rFonts w:ascii="標楷體" w:eastAsia="標楷體" w:hAnsi="標楷體"/>
              </w:rPr>
            </w:pPr>
          </w:p>
        </w:tc>
      </w:tr>
      <w:tr w:rsidR="005635C6" w14:paraId="6B85A217" w14:textId="77777777" w:rsidTr="005635C6">
        <w:trPr>
          <w:trHeight w:val="244"/>
          <w:jc w:val="center"/>
          <w:ins w:id="831" w:author="st1" w:date="2021-05-06T18:58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8B80A" w14:textId="77777777" w:rsidR="005635C6" w:rsidRDefault="005635C6">
            <w:pPr>
              <w:rPr>
                <w:ins w:id="832" w:author="st1" w:date="2021-05-06T18:58:00Z"/>
                <w:rFonts w:ascii="標楷體" w:eastAsia="標楷體" w:hAnsi="標楷體"/>
              </w:rPr>
            </w:pPr>
            <w:ins w:id="833" w:author="st1" w:date="2021-05-06T18:58:00Z">
              <w:r>
                <w:rPr>
                  <w:rFonts w:ascii="標楷體" w:eastAsia="標楷體" w:hAnsi="標楷體" w:hint="eastAsia"/>
                </w:rPr>
                <w:t>1.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91B4C" w14:textId="064EC399" w:rsidR="005635C6" w:rsidRDefault="005635C6">
            <w:pPr>
              <w:rPr>
                <w:ins w:id="834" w:author="st1" w:date="2021-05-06T18:58:00Z"/>
                <w:rFonts w:ascii="標楷體" w:eastAsia="標楷體" w:hAnsi="標楷體"/>
              </w:rPr>
            </w:pPr>
            <w:ins w:id="835" w:author="st1" w:date="2021-05-06T19:00:00Z">
              <w:r>
                <w:rPr>
                  <w:rFonts w:ascii="標楷體" w:eastAsia="標楷體" w:hAnsi="標楷體" w:hint="eastAsia"/>
                </w:rPr>
                <w:t>年份</w:t>
              </w:r>
            </w:ins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8E6E9" w14:textId="491D8B7E" w:rsidR="005635C6" w:rsidRDefault="005635C6">
            <w:pPr>
              <w:rPr>
                <w:ins w:id="836" w:author="st1" w:date="2021-05-06T18:58:00Z"/>
                <w:rFonts w:ascii="標楷體" w:eastAsia="標楷體" w:hAnsi="標楷體"/>
              </w:rPr>
            </w:pPr>
            <w:ins w:id="837" w:author="st1" w:date="2021-05-06T19:0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F4A3E" w14:textId="26F42D57" w:rsidR="005635C6" w:rsidRDefault="005635C6">
            <w:pPr>
              <w:rPr>
                <w:ins w:id="838" w:author="st1" w:date="2021-05-06T18:58:00Z"/>
                <w:rFonts w:ascii="標楷體" w:eastAsia="標楷體" w:hAnsi="標楷體"/>
              </w:rPr>
            </w:pPr>
            <w:ins w:id="839" w:author="st1" w:date="2021-05-06T18:58:00Z">
              <w:r>
                <w:rPr>
                  <w:rFonts w:ascii="標楷體" w:eastAsia="標楷體" w:hAnsi="標楷體" w:hint="eastAsia"/>
                </w:rPr>
                <w:t>營業日</w:t>
              </w:r>
            </w:ins>
            <w:ins w:id="840" w:author="st1" w:date="2021-05-06T19:00:00Z">
              <w:r>
                <w:rPr>
                  <w:rFonts w:ascii="標楷體" w:eastAsia="標楷體" w:hAnsi="標楷體" w:hint="eastAsia"/>
                </w:rPr>
                <w:t>當年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FEF3" w14:textId="77777777" w:rsidR="005635C6" w:rsidRDefault="005635C6">
            <w:pPr>
              <w:rPr>
                <w:ins w:id="841" w:author="st1" w:date="2021-05-06T18:58:00Z"/>
                <w:rFonts w:ascii="標楷體" w:eastAsia="標楷體" w:hAnsi="標楷體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45C42" w14:textId="77777777" w:rsidR="005635C6" w:rsidRDefault="005635C6">
            <w:pPr>
              <w:rPr>
                <w:ins w:id="842" w:author="st1" w:date="2021-05-06T18:58:00Z"/>
                <w:rFonts w:ascii="標楷體" w:eastAsia="標楷體" w:hAnsi="標楷體"/>
              </w:rPr>
            </w:pPr>
            <w:ins w:id="843" w:author="st1" w:date="2021-05-06T18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441B8" w14:textId="77777777" w:rsidR="005635C6" w:rsidRDefault="005635C6">
            <w:pPr>
              <w:jc w:val="center"/>
              <w:rPr>
                <w:ins w:id="844" w:author="st1" w:date="2021-05-06T18:58:00Z"/>
                <w:rFonts w:ascii="標楷體" w:eastAsia="標楷體" w:hAnsi="標楷體"/>
              </w:rPr>
            </w:pPr>
            <w:ins w:id="845" w:author="st1" w:date="2021-05-06T18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4EF0" w14:textId="77777777" w:rsidR="005635C6" w:rsidRDefault="00665D42">
            <w:pPr>
              <w:rPr>
                <w:ins w:id="846" w:author="黃梓峻" w:date="2021-05-14T16:30:00Z"/>
                <w:rFonts w:ascii="標楷體" w:eastAsia="標楷體" w:hAnsi="標楷體"/>
              </w:rPr>
            </w:pPr>
            <w:ins w:id="847" w:author="黃梓峻" w:date="2021-05-14T16:30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25B9FF58" w14:textId="658EE435" w:rsidR="00665D42" w:rsidRDefault="00665D42">
            <w:pPr>
              <w:rPr>
                <w:ins w:id="848" w:author="st1" w:date="2021-05-06T18:58:00Z"/>
                <w:rFonts w:ascii="標楷體" w:eastAsia="標楷體" w:hAnsi="標楷體"/>
              </w:rPr>
            </w:pPr>
            <w:ins w:id="849" w:author="黃梓峻" w:date="2021-05-14T16:31:00Z">
              <w:r>
                <w:rPr>
                  <w:rFonts w:ascii="標楷體" w:eastAsia="標楷體" w:hAnsi="標楷體" w:hint="eastAsia"/>
                </w:rPr>
                <w:t>V(2</w:t>
              </w:r>
              <w:r>
                <w:rPr>
                  <w:rFonts w:ascii="標楷體" w:eastAsia="標楷體" w:hAnsi="標楷體"/>
                </w:rPr>
                <w:t>,0)</w:t>
              </w:r>
            </w:ins>
          </w:p>
        </w:tc>
      </w:tr>
    </w:tbl>
    <w:p w14:paraId="5A6BAAA2" w14:textId="2077A89D" w:rsidR="00310936" w:rsidRDefault="00310936" w:rsidP="00310936">
      <w:pPr>
        <w:rPr>
          <w:ins w:id="850" w:author="st1" w:date="2021-05-06T18:58:00Z"/>
          <w:rFonts w:ascii="標楷體" w:eastAsia="標楷體" w:hAnsi="標楷體"/>
        </w:rPr>
      </w:pPr>
    </w:p>
    <w:p w14:paraId="2C9F86DD" w14:textId="77777777" w:rsidR="005635C6" w:rsidRDefault="005635C6" w:rsidP="005635C6">
      <w:pPr>
        <w:pStyle w:val="a"/>
        <w:rPr>
          <w:ins w:id="851" w:author="st1" w:date="2021-05-06T18:58:00Z"/>
        </w:rPr>
      </w:pPr>
      <w:ins w:id="852" w:author="st1" w:date="2021-05-06T18:58:00Z">
        <w:r>
          <w:rPr>
            <w:rFonts w:hint="eastAsia"/>
          </w:rPr>
          <w:t>畫面資料說明</w:t>
        </w:r>
      </w:ins>
    </w:p>
    <w:p w14:paraId="298C42E3" w14:textId="77777777" w:rsidR="005635C6" w:rsidRPr="00AF1A82" w:rsidRDefault="005635C6" w:rsidP="00310936">
      <w:pPr>
        <w:rPr>
          <w:rFonts w:ascii="標楷體" w:eastAsia="標楷體" w:hAnsi="標楷體"/>
        </w:rPr>
      </w:pPr>
    </w:p>
    <w:p w14:paraId="6F7DDE58" w14:textId="60333EBA" w:rsidR="00310936" w:rsidRPr="00AF1A82" w:rsidDel="005635C6" w:rsidRDefault="005635C6" w:rsidP="00DC7571">
      <w:pPr>
        <w:ind w:leftChars="500" w:left="1200"/>
        <w:rPr>
          <w:del w:id="853" w:author="st1" w:date="2021-05-06T18:57:00Z"/>
          <w:rFonts w:ascii="標楷體" w:eastAsia="標楷體" w:hAnsi="標楷體"/>
          <w:lang w:eastAsia="x-none"/>
        </w:rPr>
      </w:pPr>
      <w:ins w:id="854" w:author="st1" w:date="2021-05-06T18:58:00Z">
        <w:r w:rsidRPr="005635C6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28FA5E5B" wp14:editId="6F40C5D0">
              <wp:extent cx="6479540" cy="2715260"/>
              <wp:effectExtent l="0" t="0" r="0" b="8890"/>
              <wp:docPr id="121" name="圖片 1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15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855" w:author="st1" w:date="2021-05-06T18:57:00Z">
        <w:r w:rsidR="00310936" w:rsidRPr="00AF1A82" w:rsidDel="005635C6">
          <w:rPr>
            <w:rFonts w:ascii="標楷體" w:eastAsia="標楷體" w:hAnsi="標楷體" w:hint="eastAsia"/>
            <w:lang w:eastAsia="x-none"/>
          </w:rPr>
          <w:delText>輸出畫面：</w:delText>
        </w:r>
      </w:del>
    </w:p>
    <w:p w14:paraId="4AC7B979" w14:textId="67E35883" w:rsidR="007F57ED" w:rsidRPr="00AF1A82" w:rsidRDefault="00C0078D" w:rsidP="00310936">
      <w:pPr>
        <w:rPr>
          <w:rFonts w:ascii="標楷體" w:eastAsia="標楷體" w:hAnsi="標楷體"/>
          <w:lang w:eastAsia="x-none"/>
        </w:rPr>
      </w:pPr>
      <w:del w:id="856" w:author="st1" w:date="2021-05-06T18:58:00Z">
        <w:r w:rsidRPr="00AF1A82" w:rsidDel="005635C6">
          <w:rPr>
            <w:rFonts w:ascii="標楷體" w:eastAsia="標楷體" w:hAnsi="標楷體"/>
            <w:noProof/>
          </w:rPr>
          <w:drawing>
            <wp:inline distT="0" distB="0" distL="0" distR="0" wp14:anchorId="435D53EE" wp14:editId="0D8A05DE">
              <wp:extent cx="6483350" cy="1460500"/>
              <wp:effectExtent l="0" t="0" r="0" b="635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46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B233930" w14:textId="53391737" w:rsidR="00310936" w:rsidRDefault="00310936" w:rsidP="00310936">
      <w:pPr>
        <w:rPr>
          <w:ins w:id="857" w:author="st1" w:date="2021-05-06T18:59:00Z"/>
          <w:rFonts w:ascii="標楷體" w:eastAsia="標楷體" w:hAnsi="標楷體"/>
          <w:lang w:eastAsia="x-none"/>
        </w:rPr>
      </w:pPr>
    </w:p>
    <w:p w14:paraId="5E780B7A" w14:textId="77777777" w:rsidR="005635C6" w:rsidRDefault="005635C6" w:rsidP="005635C6">
      <w:pPr>
        <w:pStyle w:val="a"/>
        <w:rPr>
          <w:ins w:id="858" w:author="st1" w:date="2021-05-06T18:59:00Z"/>
        </w:rPr>
      </w:pPr>
      <w:ins w:id="859" w:author="st1" w:date="2021-05-06T18:59:00Z">
        <w:r>
          <w:rPr>
            <w:rFonts w:hint="eastAsia"/>
          </w:rPr>
          <w:t>輸</w:t>
        </w:r>
        <w:r>
          <w:rPr>
            <w:rFonts w:hint="eastAsia"/>
            <w:lang w:eastAsia="zh-HK"/>
          </w:rPr>
          <w:t>出</w:t>
        </w:r>
        <w:r>
          <w:rPr>
            <w:rFonts w:hint="eastAsia"/>
          </w:rPr>
          <w:t>畫面資料說明</w:t>
        </w:r>
      </w:ins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860" w:author="st1" w:date="2021-04-21T18:05:00Z">
          <w:tblPr>
            <w:tblW w:w="0" w:type="nil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769"/>
        <w:gridCol w:w="1168"/>
        <w:gridCol w:w="1802"/>
        <w:gridCol w:w="3336"/>
        <w:gridCol w:w="3345"/>
        <w:tblGridChange w:id="861">
          <w:tblGrid>
            <w:gridCol w:w="108"/>
            <w:gridCol w:w="661"/>
            <w:gridCol w:w="141"/>
            <w:gridCol w:w="1027"/>
            <w:gridCol w:w="215"/>
            <w:gridCol w:w="1587"/>
            <w:gridCol w:w="354"/>
            <w:gridCol w:w="2856"/>
            <w:gridCol w:w="126"/>
            <w:gridCol w:w="3345"/>
            <w:gridCol w:w="108"/>
          </w:tblGrid>
        </w:tblGridChange>
      </w:tblGrid>
      <w:tr w:rsidR="005635C6" w14:paraId="01E00C40" w14:textId="77777777" w:rsidTr="005635C6">
        <w:trPr>
          <w:tblHeader/>
          <w:ins w:id="862" w:author="st1" w:date="2021-05-06T18:59:00Z"/>
          <w:trPrChange w:id="863" w:author="st1" w:date="2021-04-21T18:05:00Z">
            <w:trPr>
              <w:gridBefore w:val="1"/>
              <w:tblHeader/>
            </w:trPr>
          </w:trPrChange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864" w:author="st1" w:date="2021-04-21T18:05:00Z">
              <w:tcPr>
                <w:tcW w:w="80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shd w:val="clear" w:color="auto" w:fill="D9D9D9"/>
                <w:hideMark/>
              </w:tcPr>
            </w:tcPrChange>
          </w:tcPr>
          <w:p w14:paraId="3E5D31DE" w14:textId="77777777" w:rsidR="005635C6" w:rsidRDefault="005635C6">
            <w:pPr>
              <w:jc w:val="center"/>
              <w:rPr>
                <w:ins w:id="865" w:author="st1" w:date="2021-05-06T18:59:00Z"/>
                <w:rFonts w:ascii="標楷體" w:eastAsia="標楷體" w:hAnsi="標楷體"/>
                <w:lang w:eastAsia="zh-HK"/>
              </w:rPr>
            </w:pPr>
            <w:ins w:id="866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867" w:author="st1" w:date="2021-04-21T18:05:00Z">
              <w:tcPr>
                <w:tcW w:w="124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shd w:val="clear" w:color="auto" w:fill="D9D9D9"/>
                <w:hideMark/>
              </w:tcPr>
            </w:tcPrChange>
          </w:tcPr>
          <w:p w14:paraId="184EF6BB" w14:textId="77777777" w:rsidR="005635C6" w:rsidRDefault="005635C6">
            <w:pPr>
              <w:jc w:val="center"/>
              <w:rPr>
                <w:ins w:id="868" w:author="st1" w:date="2021-05-06T18:59:00Z"/>
                <w:rFonts w:ascii="標楷體" w:eastAsia="標楷體" w:hAnsi="標楷體"/>
                <w:lang w:eastAsia="zh-HK"/>
              </w:rPr>
            </w:pPr>
            <w:ins w:id="869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870" w:author="st1" w:date="2021-04-21T18:05:00Z">
              <w:tcPr>
                <w:tcW w:w="1941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shd w:val="clear" w:color="auto" w:fill="D9D9D9"/>
                <w:hideMark/>
              </w:tcPr>
            </w:tcPrChange>
          </w:tcPr>
          <w:p w14:paraId="285C18AF" w14:textId="77777777" w:rsidR="005635C6" w:rsidRDefault="005635C6">
            <w:pPr>
              <w:jc w:val="center"/>
              <w:rPr>
                <w:ins w:id="871" w:author="st1" w:date="2021-05-06T18:59:00Z"/>
                <w:rFonts w:ascii="標楷體" w:eastAsia="標楷體" w:hAnsi="標楷體"/>
                <w:lang w:eastAsia="zh-HK"/>
              </w:rPr>
            </w:pPr>
            <w:ins w:id="872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873" w:author="st1" w:date="2021-04-21T18:05:00Z">
              <w:tcPr>
                <w:tcW w:w="2856" w:type="dxa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shd w:val="clear" w:color="auto" w:fill="D9D9D9"/>
                <w:hideMark/>
              </w:tcPr>
            </w:tcPrChange>
          </w:tcPr>
          <w:p w14:paraId="702BC69D" w14:textId="77777777" w:rsidR="005635C6" w:rsidRDefault="005635C6">
            <w:pPr>
              <w:jc w:val="center"/>
              <w:rPr>
                <w:ins w:id="874" w:author="st1" w:date="2021-05-06T18:59:00Z"/>
                <w:rFonts w:ascii="標楷體" w:eastAsia="標楷體" w:hAnsi="標楷體"/>
              </w:rPr>
            </w:pPr>
            <w:ins w:id="875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876" w:author="st1" w:date="2021-04-21T18:05:00Z">
              <w:tcPr>
                <w:tcW w:w="3579" w:type="dxa"/>
                <w:gridSpan w:val="3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shd w:val="clear" w:color="auto" w:fill="D9D9D9"/>
                <w:hideMark/>
              </w:tcPr>
            </w:tcPrChange>
          </w:tcPr>
          <w:p w14:paraId="5A6F7B75" w14:textId="77777777" w:rsidR="005635C6" w:rsidRDefault="005635C6">
            <w:pPr>
              <w:jc w:val="center"/>
              <w:rPr>
                <w:ins w:id="877" w:author="st1" w:date="2021-05-06T18:59:00Z"/>
                <w:rFonts w:ascii="標楷體" w:eastAsia="標楷體" w:hAnsi="標楷體"/>
                <w:lang w:eastAsia="zh-HK"/>
              </w:rPr>
            </w:pPr>
            <w:ins w:id="878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5635C6" w14:paraId="0BE8F09B" w14:textId="77777777" w:rsidTr="005635C6">
        <w:trPr>
          <w:ins w:id="879" w:author="st1" w:date="2021-05-06T18:59:00Z"/>
          <w:trPrChange w:id="880" w:author="st1" w:date="2021-05-06T19:01:00Z">
            <w:trPr>
              <w:gridBefore w:val="1"/>
            </w:trPr>
          </w:trPrChange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881" w:author="st1" w:date="2021-05-06T19:01:00Z">
              <w:tcPr>
                <w:tcW w:w="80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B42B770" w14:textId="77777777" w:rsidR="005635C6" w:rsidRDefault="005635C6">
            <w:pPr>
              <w:jc w:val="center"/>
              <w:rPr>
                <w:ins w:id="882" w:author="st1" w:date="2021-05-06T18:59:00Z"/>
                <w:rFonts w:ascii="標楷體" w:eastAsia="標楷體" w:hAnsi="標楷體"/>
                <w:lang w:eastAsia="zh-HK"/>
              </w:rPr>
            </w:pPr>
            <w:ins w:id="883" w:author="st1" w:date="2021-05-06T18:5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84" w:author="st1" w:date="2021-05-06T19:01:00Z">
              <w:tcPr>
                <w:tcW w:w="124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19840268" w14:textId="49C7054E" w:rsidR="005635C6" w:rsidRDefault="005635C6">
            <w:pPr>
              <w:jc w:val="center"/>
              <w:rPr>
                <w:ins w:id="885" w:author="st1" w:date="2021-05-06T18:59:00Z"/>
                <w:rFonts w:ascii="標楷體" w:eastAsia="標楷體" w:hAnsi="標楷體"/>
                <w:lang w:eastAsia="zh-HK"/>
              </w:rPr>
            </w:pPr>
            <w:ins w:id="886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87" w:author="st1" w:date="2021-05-06T19:01:00Z">
              <w:tcPr>
                <w:tcW w:w="1941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785D1B85" w14:textId="12A72FAD" w:rsidR="005635C6" w:rsidRDefault="005635C6">
            <w:pPr>
              <w:rPr>
                <w:ins w:id="888" w:author="st1" w:date="2021-05-06T18:59:00Z"/>
                <w:rFonts w:ascii="標楷體" w:eastAsia="標楷體" w:hAnsi="標楷體"/>
                <w:lang w:eastAsia="zh-HK"/>
              </w:rPr>
            </w:pPr>
            <w:ins w:id="889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90" w:author="st1" w:date="2021-05-06T19:01:00Z">
              <w:tcPr>
                <w:tcW w:w="2856" w:type="dxa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26F5C6C6" w14:textId="5687A482" w:rsidR="005635C6" w:rsidRDefault="005635C6">
            <w:pPr>
              <w:rPr>
                <w:ins w:id="891" w:author="st1" w:date="2021-05-06T18:59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92" w:author="st1" w:date="2021-05-06T19:01:00Z">
              <w:tcPr>
                <w:tcW w:w="3579" w:type="dxa"/>
                <w:gridSpan w:val="3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3DD76921" w14:textId="7337F190" w:rsidR="005635C6" w:rsidRDefault="00AE6771">
            <w:pPr>
              <w:rPr>
                <w:ins w:id="893" w:author="st1" w:date="2021-05-06T18:59:00Z"/>
                <w:rFonts w:ascii="標楷體" w:eastAsia="標楷體" w:hAnsi="標楷體"/>
                <w:lang w:eastAsia="zh-HK"/>
              </w:rPr>
            </w:pPr>
            <w:ins w:id="894" w:author="st1" w:date="2021-05-06T19:03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5101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資金運用概況維護</w:t>
              </w:r>
              <w:proofErr w:type="spellEnd"/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供修改</w:t>
              </w:r>
              <w:r>
                <w:rPr>
                  <w:rFonts w:ascii="標楷體" w:eastAsia="標楷體" w:hAnsi="標楷體" w:hint="eastAsia"/>
                  <w:color w:val="000000"/>
                </w:rPr>
                <w:t>資金運用概況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5635C6" w14:paraId="178E37AB" w14:textId="77777777" w:rsidTr="005635C6">
        <w:trPr>
          <w:ins w:id="895" w:author="st1" w:date="2021-05-06T19:00:00Z"/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964B" w14:textId="6B06CEF0" w:rsidR="005635C6" w:rsidRDefault="005635C6" w:rsidP="005635C6">
            <w:pPr>
              <w:jc w:val="center"/>
              <w:rPr>
                <w:ins w:id="896" w:author="st1" w:date="2021-05-06T19:00:00Z"/>
                <w:rFonts w:ascii="標楷體" w:eastAsia="標楷體" w:hAnsi="標楷體"/>
              </w:rPr>
            </w:pPr>
            <w:ins w:id="897" w:author="st1" w:date="2021-05-06T19:0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7A7D" w14:textId="6B4E4C3F" w:rsidR="005635C6" w:rsidRDefault="005635C6" w:rsidP="005635C6">
            <w:pPr>
              <w:jc w:val="center"/>
              <w:rPr>
                <w:ins w:id="898" w:author="st1" w:date="2021-05-06T19:00:00Z"/>
                <w:rFonts w:ascii="標楷體" w:eastAsia="標楷體" w:hAnsi="標楷體"/>
                <w:lang w:eastAsia="zh-HK"/>
              </w:rPr>
            </w:pPr>
            <w:ins w:id="899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CC94" w14:textId="35CF62EA" w:rsidR="005635C6" w:rsidRDefault="005635C6" w:rsidP="005635C6">
            <w:pPr>
              <w:rPr>
                <w:ins w:id="900" w:author="st1" w:date="2021-05-06T19:00:00Z"/>
                <w:rFonts w:ascii="標楷體" w:eastAsia="標楷體" w:hAnsi="標楷體"/>
                <w:lang w:eastAsia="zh-HK"/>
              </w:rPr>
            </w:pPr>
            <w:ins w:id="901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01F7" w14:textId="77777777" w:rsidR="005635C6" w:rsidRDefault="005635C6" w:rsidP="005635C6">
            <w:pPr>
              <w:rPr>
                <w:ins w:id="902" w:author="st1" w:date="2021-05-06T19:00:00Z"/>
                <w:rFonts w:ascii="標楷體" w:eastAsia="標楷體" w:hAnsi="標楷體"/>
              </w:rPr>
            </w:pPr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31D0D" w14:textId="6EA6B643" w:rsidR="005635C6" w:rsidRDefault="00AE6771" w:rsidP="005635C6">
            <w:pPr>
              <w:rPr>
                <w:ins w:id="903" w:author="st1" w:date="2021-05-06T19:00:00Z"/>
                <w:rFonts w:ascii="標楷體" w:eastAsia="標楷體" w:hAnsi="標楷體"/>
                <w:lang w:eastAsia="zh-HK"/>
              </w:rPr>
            </w:pPr>
            <w:ins w:id="904" w:author="st1" w:date="2021-05-06T19:03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5101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資金運用概況維護</w:t>
              </w:r>
              <w:proofErr w:type="spellEnd"/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供刪除</w:t>
              </w:r>
              <w:r>
                <w:rPr>
                  <w:rFonts w:ascii="標楷體" w:eastAsia="標楷體" w:hAnsi="標楷體" w:hint="eastAsia"/>
                  <w:color w:val="000000"/>
                </w:rPr>
                <w:t>資金運用概況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AE6771" w14:paraId="6777017E" w14:textId="77777777" w:rsidTr="005635C6">
        <w:trPr>
          <w:ins w:id="905" w:author="st1" w:date="2021-05-06T19:00:00Z"/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F75" w14:textId="7F3DB4CF" w:rsidR="00AE6771" w:rsidRDefault="00AE6771" w:rsidP="00AE6771">
            <w:pPr>
              <w:jc w:val="center"/>
              <w:rPr>
                <w:ins w:id="906" w:author="st1" w:date="2021-05-06T19:00:00Z"/>
                <w:rFonts w:ascii="標楷體" w:eastAsia="標楷體" w:hAnsi="標楷體"/>
              </w:rPr>
            </w:pPr>
            <w:ins w:id="907" w:author="st1" w:date="2021-05-06T19:0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21A3" w14:textId="4976CB7C" w:rsidR="00AE6771" w:rsidRDefault="00AE6771" w:rsidP="00AE6771">
            <w:pPr>
              <w:jc w:val="center"/>
              <w:rPr>
                <w:ins w:id="908" w:author="st1" w:date="2021-05-06T19:00:00Z"/>
                <w:rFonts w:ascii="標楷體" w:eastAsia="標楷體" w:hAnsi="標楷體"/>
                <w:lang w:eastAsia="zh-HK"/>
              </w:rPr>
            </w:pPr>
            <w:ins w:id="909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44A7" w14:textId="1D8C92E6" w:rsidR="00AE6771" w:rsidRDefault="00AE6771" w:rsidP="00AE6771">
            <w:pPr>
              <w:rPr>
                <w:ins w:id="910" w:author="st1" w:date="2021-05-06T19:00:00Z"/>
                <w:rFonts w:ascii="標楷體" w:eastAsia="標楷體" w:hAnsi="標楷體"/>
                <w:lang w:eastAsia="zh-HK"/>
              </w:rPr>
            </w:pPr>
            <w:ins w:id="911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日期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F9DB9" w14:textId="03328694" w:rsidR="00AE6771" w:rsidRDefault="00AE6771" w:rsidP="00AE6771">
            <w:pPr>
              <w:rPr>
                <w:ins w:id="912" w:author="st1" w:date="2021-05-06T19:00:00Z"/>
                <w:rFonts w:ascii="標楷體" w:eastAsia="標楷體" w:hAnsi="標楷體"/>
              </w:rPr>
            </w:pPr>
            <w:proofErr w:type="spellStart"/>
            <w:ins w:id="913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14" w:author="st1" w:date="2021-05-06T19:04:00Z">
              <w:r w:rsidRPr="00AE6771">
                <w:rPr>
                  <w:rFonts w:ascii="標楷體" w:eastAsia="標楷體" w:hAnsi="標楷體"/>
                  <w:color w:val="000000"/>
                </w:rPr>
                <w:t>AcDate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FD" w14:textId="77777777" w:rsidR="00AE6771" w:rsidRDefault="00AE6771" w:rsidP="00AE6771">
            <w:pPr>
              <w:rPr>
                <w:ins w:id="915" w:author="st1" w:date="2021-05-06T19:00:00Z"/>
                <w:rFonts w:ascii="標楷體" w:eastAsia="標楷體" w:hAnsi="標楷體"/>
                <w:lang w:eastAsia="zh-HK"/>
              </w:rPr>
            </w:pPr>
          </w:p>
        </w:tc>
      </w:tr>
      <w:tr w:rsidR="00AE6771" w14:paraId="2A1662EE" w14:textId="77777777" w:rsidTr="005635C6">
        <w:trPr>
          <w:ins w:id="916" w:author="st1" w:date="2021-05-06T19:00:00Z"/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3283" w14:textId="166233D2" w:rsidR="00AE6771" w:rsidRDefault="00AE6771" w:rsidP="00AE6771">
            <w:pPr>
              <w:jc w:val="center"/>
              <w:rPr>
                <w:ins w:id="917" w:author="st1" w:date="2021-05-06T19:00:00Z"/>
                <w:rFonts w:ascii="標楷體" w:eastAsia="標楷體" w:hAnsi="標楷體"/>
              </w:rPr>
            </w:pPr>
            <w:ins w:id="918" w:author="st1" w:date="2021-05-06T19:0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ACA0" w14:textId="32F33DE4" w:rsidR="00AE6771" w:rsidRDefault="00AE6771" w:rsidP="00AE6771">
            <w:pPr>
              <w:jc w:val="center"/>
              <w:rPr>
                <w:ins w:id="919" w:author="st1" w:date="2021-05-06T19:00:00Z"/>
                <w:rFonts w:ascii="標楷體" w:eastAsia="標楷體" w:hAnsi="標楷體"/>
                <w:lang w:eastAsia="zh-HK"/>
              </w:rPr>
            </w:pPr>
            <w:ins w:id="920" w:author="st1" w:date="2021-05-06T19:0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A3238" w14:textId="567DA323" w:rsidR="00AE6771" w:rsidRDefault="00AE6771" w:rsidP="00AE6771">
            <w:pPr>
              <w:rPr>
                <w:ins w:id="921" w:author="st1" w:date="2021-05-06T19:00:00Z"/>
                <w:rFonts w:ascii="標楷體" w:eastAsia="標楷體" w:hAnsi="標楷體"/>
                <w:lang w:eastAsia="zh-HK"/>
              </w:rPr>
            </w:pPr>
            <w:ins w:id="922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責任準備金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55BBE" w14:textId="5DC8D906" w:rsidR="00AE6771" w:rsidRDefault="00AE6771" w:rsidP="00AE6771">
            <w:pPr>
              <w:rPr>
                <w:ins w:id="923" w:author="st1" w:date="2021-05-06T19:00:00Z"/>
                <w:rFonts w:ascii="標楷體" w:eastAsia="標楷體" w:hAnsi="標楷體"/>
              </w:rPr>
            </w:pPr>
            <w:proofErr w:type="spellStart"/>
            <w:ins w:id="924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25" w:author="st1" w:date="2021-05-06T19:04:00Z">
              <w:r w:rsidRPr="00AE6771">
                <w:rPr>
                  <w:rFonts w:ascii="標楷體" w:eastAsia="標楷體" w:hAnsi="標楷體"/>
                  <w:color w:val="000000"/>
                </w:rPr>
                <w:t>ResrvStndrd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D7A38" w14:textId="77777777" w:rsidR="00AE6771" w:rsidRDefault="00AE6771" w:rsidP="00AE6771">
            <w:pPr>
              <w:rPr>
                <w:ins w:id="926" w:author="st1" w:date="2021-05-06T19:00:00Z"/>
                <w:rFonts w:ascii="標楷體" w:eastAsia="標楷體" w:hAnsi="標楷體"/>
                <w:lang w:eastAsia="zh-HK"/>
              </w:rPr>
            </w:pPr>
          </w:p>
        </w:tc>
      </w:tr>
      <w:tr w:rsidR="00AE6771" w14:paraId="749868C9" w14:textId="77777777" w:rsidTr="005635C6">
        <w:trPr>
          <w:ins w:id="927" w:author="st1" w:date="2021-05-06T18:59:00Z"/>
          <w:trPrChange w:id="928" w:author="st1" w:date="2021-05-06T19:01:00Z">
            <w:trPr>
              <w:gridBefore w:val="1"/>
            </w:trPr>
          </w:trPrChange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29" w:author="st1" w:date="2021-05-06T19:01:00Z">
              <w:tcPr>
                <w:tcW w:w="80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02632714" w14:textId="50D2F13C" w:rsidR="00AE6771" w:rsidRDefault="00AE6771" w:rsidP="00AE6771">
            <w:pPr>
              <w:jc w:val="center"/>
              <w:rPr>
                <w:ins w:id="930" w:author="st1" w:date="2021-05-06T18:59:00Z"/>
                <w:rFonts w:ascii="標楷體" w:eastAsia="標楷體" w:hAnsi="標楷體"/>
              </w:rPr>
            </w:pPr>
            <w:ins w:id="931" w:author="st1" w:date="2021-05-06T19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32" w:author="st1" w:date="2021-05-06T19:01:00Z">
              <w:tcPr>
                <w:tcW w:w="124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30DEE9A8" w14:textId="77777777" w:rsidR="00AE6771" w:rsidRDefault="00AE6771" w:rsidP="00AE6771">
            <w:pPr>
              <w:jc w:val="center"/>
              <w:rPr>
                <w:ins w:id="933" w:author="st1" w:date="2021-05-06T18:59:00Z"/>
                <w:rFonts w:ascii="標楷體" w:eastAsia="標楷體" w:hAnsi="標楷體"/>
                <w:lang w:eastAsia="zh-HK"/>
              </w:rPr>
            </w:pPr>
            <w:ins w:id="934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35" w:author="st1" w:date="2021-05-06T19:01:00Z">
              <w:tcPr>
                <w:tcW w:w="1941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72B69F22" w14:textId="42746028" w:rsidR="00AE6771" w:rsidRDefault="00AE6771" w:rsidP="00AE6771">
            <w:pPr>
              <w:rPr>
                <w:ins w:id="936" w:author="st1" w:date="2021-05-06T18:59:00Z"/>
                <w:rFonts w:ascii="標楷體" w:eastAsia="標楷體" w:hAnsi="標楷體"/>
                <w:lang w:eastAsia="zh-HK"/>
              </w:rPr>
            </w:pPr>
            <w:ins w:id="937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可放款比率</w:t>
              </w:r>
              <w:r>
                <w:rPr>
                  <w:rFonts w:ascii="標楷體" w:eastAsia="標楷體" w:hAnsi="標楷體" w:hint="eastAsia"/>
                </w:rPr>
                <w:t>%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38" w:author="st1" w:date="2021-05-06T19:01:00Z">
              <w:tcPr>
                <w:tcW w:w="2856" w:type="dxa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6303C8AC" w14:textId="3A21AF6E" w:rsidR="00AE6771" w:rsidRDefault="00AE6771" w:rsidP="00AE6771">
            <w:pPr>
              <w:rPr>
                <w:ins w:id="939" w:author="st1" w:date="2021-05-06T18:59:00Z"/>
                <w:rFonts w:ascii="標楷體" w:eastAsia="標楷體" w:hAnsi="標楷體"/>
                <w:lang w:eastAsia="zh-HK"/>
              </w:rPr>
            </w:pPr>
            <w:proofErr w:type="spellStart"/>
            <w:ins w:id="940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41" w:author="st1" w:date="2021-05-06T19:05:00Z">
              <w:r w:rsidRPr="00AE6771">
                <w:rPr>
                  <w:rFonts w:ascii="標楷體" w:eastAsia="標楷體" w:hAnsi="標楷體"/>
                  <w:color w:val="000000"/>
                </w:rPr>
                <w:t>PosbleBorPsn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42" w:author="st1" w:date="2021-05-06T19:01:00Z">
              <w:tcPr>
                <w:tcW w:w="3579" w:type="dxa"/>
                <w:gridSpan w:val="3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233648ED" w14:textId="77777777" w:rsidR="00AE6771" w:rsidRDefault="00AE6771" w:rsidP="00AE6771">
            <w:pPr>
              <w:rPr>
                <w:ins w:id="943" w:author="st1" w:date="2021-05-06T18:59:00Z"/>
                <w:rFonts w:ascii="標楷體" w:eastAsia="標楷體" w:hAnsi="標楷體"/>
                <w:lang w:eastAsia="zh-HK"/>
              </w:rPr>
            </w:pPr>
          </w:p>
        </w:tc>
      </w:tr>
      <w:tr w:rsidR="00AE6771" w14:paraId="5153F7F8" w14:textId="77777777" w:rsidTr="005635C6">
        <w:trPr>
          <w:ins w:id="944" w:author="st1" w:date="2021-05-06T18:59:00Z"/>
          <w:trPrChange w:id="945" w:author="st1" w:date="2021-05-06T19:01:00Z">
            <w:trPr>
              <w:gridBefore w:val="1"/>
            </w:trPr>
          </w:trPrChange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46" w:author="st1" w:date="2021-05-06T19:01:00Z">
              <w:tcPr>
                <w:tcW w:w="80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15F8EC2C" w14:textId="0216303F" w:rsidR="00AE6771" w:rsidRDefault="00AE6771" w:rsidP="00AE6771">
            <w:pPr>
              <w:jc w:val="center"/>
              <w:rPr>
                <w:ins w:id="947" w:author="st1" w:date="2021-05-06T18:59:00Z"/>
                <w:rFonts w:ascii="標楷體" w:eastAsia="標楷體" w:hAnsi="標楷體"/>
              </w:rPr>
            </w:pPr>
            <w:ins w:id="948" w:author="st1" w:date="2021-05-06T19:0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49" w:author="st1" w:date="2021-05-06T19:01:00Z">
              <w:tcPr>
                <w:tcW w:w="1242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988FEEC" w14:textId="77777777" w:rsidR="00AE6771" w:rsidRDefault="00AE6771" w:rsidP="00AE6771">
            <w:pPr>
              <w:jc w:val="center"/>
              <w:rPr>
                <w:ins w:id="950" w:author="st1" w:date="2021-05-06T18:59:00Z"/>
                <w:rFonts w:ascii="標楷體" w:eastAsia="標楷體" w:hAnsi="標楷體"/>
                <w:lang w:eastAsia="zh-HK"/>
              </w:rPr>
            </w:pPr>
            <w:ins w:id="951" w:author="st1" w:date="2021-05-06T18:5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52" w:author="st1" w:date="2021-05-06T19:01:00Z">
              <w:tcPr>
                <w:tcW w:w="1941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67A85A48" w14:textId="0B843924" w:rsidR="00AE6771" w:rsidRDefault="00AE6771" w:rsidP="00AE6771">
            <w:pPr>
              <w:rPr>
                <w:ins w:id="953" w:author="st1" w:date="2021-05-06T18:59:00Z"/>
                <w:rFonts w:ascii="標楷體" w:eastAsia="標楷體" w:hAnsi="標楷體"/>
                <w:lang w:eastAsia="zh-HK"/>
              </w:rPr>
            </w:pPr>
            <w:ins w:id="954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可放款金額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55" w:author="st1" w:date="2021-05-06T19:01:00Z">
              <w:tcPr>
                <w:tcW w:w="2856" w:type="dxa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409C5EFD" w14:textId="5CBA28C7" w:rsidR="00AE6771" w:rsidRDefault="00AE6771" w:rsidP="00AE6771">
            <w:pPr>
              <w:rPr>
                <w:ins w:id="956" w:author="st1" w:date="2021-05-06T18:59:00Z"/>
                <w:rFonts w:ascii="標楷體" w:eastAsia="標楷體" w:hAnsi="標楷體"/>
                <w:lang w:eastAsia="zh-HK"/>
              </w:rPr>
            </w:pPr>
            <w:proofErr w:type="spellStart"/>
            <w:ins w:id="957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58" w:author="st1" w:date="2021-05-06T19:05:00Z">
              <w:r w:rsidRPr="00AE6771">
                <w:rPr>
                  <w:rFonts w:ascii="標楷體" w:eastAsia="標楷體" w:hAnsi="標楷體"/>
                  <w:color w:val="000000"/>
                </w:rPr>
                <w:t>PosbleBorAmt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59" w:author="st1" w:date="2021-05-06T19:01:00Z">
              <w:tcPr>
                <w:tcW w:w="3579" w:type="dxa"/>
                <w:gridSpan w:val="3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</w:tcPr>
            </w:tcPrChange>
          </w:tcPr>
          <w:p w14:paraId="49F4D9CA" w14:textId="77777777" w:rsidR="00AE6771" w:rsidRDefault="00AE6771" w:rsidP="00AE6771">
            <w:pPr>
              <w:rPr>
                <w:ins w:id="960" w:author="st1" w:date="2021-05-06T18:59:00Z"/>
                <w:rFonts w:ascii="標楷體" w:eastAsia="標楷體" w:hAnsi="標楷體"/>
                <w:lang w:eastAsia="zh-HK"/>
              </w:rPr>
            </w:pPr>
          </w:p>
        </w:tc>
      </w:tr>
      <w:tr w:rsidR="00AE6771" w14:paraId="6AC5EA8F" w14:textId="77777777" w:rsidTr="005635C6">
        <w:trPr>
          <w:ins w:id="961" w:author="st1" w:date="2021-05-06T19:02:00Z"/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C58F4" w14:textId="314565A5" w:rsidR="00AE6771" w:rsidRDefault="00AE6771" w:rsidP="00AE6771">
            <w:pPr>
              <w:jc w:val="center"/>
              <w:rPr>
                <w:ins w:id="962" w:author="st1" w:date="2021-05-06T19:02:00Z"/>
                <w:rFonts w:ascii="標楷體" w:eastAsia="標楷體" w:hAnsi="標楷體"/>
              </w:rPr>
            </w:pPr>
            <w:ins w:id="963" w:author="st1" w:date="2021-05-06T19:02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80D4" w14:textId="21BAEAE4" w:rsidR="00AE6771" w:rsidRDefault="00AE6771" w:rsidP="00AE6771">
            <w:pPr>
              <w:jc w:val="center"/>
              <w:rPr>
                <w:ins w:id="964" w:author="st1" w:date="2021-05-06T19:02:00Z"/>
                <w:rFonts w:ascii="標楷體" w:eastAsia="標楷體" w:hAnsi="標楷體"/>
                <w:lang w:eastAsia="zh-HK"/>
              </w:rPr>
            </w:pPr>
            <w:ins w:id="965" w:author="st1" w:date="2021-05-06T19:02:00Z">
              <w:r w:rsidRPr="000C1282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405FA" w14:textId="640CB0C3" w:rsidR="00AE6771" w:rsidRDefault="00AE6771" w:rsidP="00AE6771">
            <w:pPr>
              <w:rPr>
                <w:ins w:id="966" w:author="st1" w:date="2021-05-06T19:02:00Z"/>
                <w:rFonts w:ascii="標楷體" w:eastAsia="標楷體" w:hAnsi="標楷體"/>
                <w:lang w:eastAsia="zh-HK"/>
              </w:rPr>
            </w:pPr>
            <w:ins w:id="967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已放款金額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6342B" w14:textId="7185D882" w:rsidR="00AE6771" w:rsidRPr="003B546E" w:rsidRDefault="00AE6771" w:rsidP="00AE6771">
            <w:pPr>
              <w:rPr>
                <w:ins w:id="968" w:author="st1" w:date="2021-05-06T19:02:00Z"/>
                <w:rFonts w:ascii="標楷體" w:eastAsia="標楷體" w:hAnsi="標楷體"/>
                <w:color w:val="000000"/>
              </w:rPr>
            </w:pPr>
            <w:proofErr w:type="spellStart"/>
            <w:ins w:id="969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70" w:author="st1" w:date="2021-05-06T19:05:00Z">
              <w:r w:rsidRPr="00AE6771">
                <w:rPr>
                  <w:rFonts w:ascii="標楷體" w:eastAsia="標楷體" w:hAnsi="標楷體"/>
                  <w:color w:val="000000"/>
                </w:rPr>
                <w:t>AlrdyBorAmt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2220" w14:textId="77777777" w:rsidR="00AE6771" w:rsidRDefault="00AE6771" w:rsidP="00AE6771">
            <w:pPr>
              <w:rPr>
                <w:ins w:id="971" w:author="st1" w:date="2021-05-06T19:02:00Z"/>
                <w:rFonts w:ascii="標楷體" w:eastAsia="標楷體" w:hAnsi="標楷體"/>
                <w:lang w:eastAsia="zh-HK"/>
              </w:rPr>
            </w:pPr>
          </w:p>
        </w:tc>
      </w:tr>
      <w:tr w:rsidR="00AE6771" w14:paraId="72B8F810" w14:textId="77777777" w:rsidTr="005635C6">
        <w:trPr>
          <w:ins w:id="972" w:author="st1" w:date="2021-05-06T19:02:00Z"/>
        </w:trPr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F2BF" w14:textId="2ED794F1" w:rsidR="00AE6771" w:rsidRDefault="00AE6771" w:rsidP="00AE6771">
            <w:pPr>
              <w:jc w:val="center"/>
              <w:rPr>
                <w:ins w:id="973" w:author="st1" w:date="2021-05-06T19:02:00Z"/>
                <w:rFonts w:ascii="標楷體" w:eastAsia="標楷體" w:hAnsi="標楷體"/>
              </w:rPr>
            </w:pPr>
            <w:ins w:id="974" w:author="st1" w:date="2021-05-06T19:02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E5E5A" w14:textId="1AD1EB3F" w:rsidR="00AE6771" w:rsidRDefault="00AE6771" w:rsidP="00AE6771">
            <w:pPr>
              <w:jc w:val="center"/>
              <w:rPr>
                <w:ins w:id="975" w:author="st1" w:date="2021-05-06T19:02:00Z"/>
                <w:rFonts w:ascii="標楷體" w:eastAsia="標楷體" w:hAnsi="標楷體"/>
                <w:lang w:eastAsia="zh-HK"/>
              </w:rPr>
            </w:pPr>
            <w:ins w:id="976" w:author="st1" w:date="2021-05-06T19:02:00Z">
              <w:r w:rsidRPr="000C1282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6A226" w14:textId="2F4BDF60" w:rsidR="00AE6771" w:rsidRDefault="00AE6771" w:rsidP="00AE6771">
            <w:pPr>
              <w:rPr>
                <w:ins w:id="977" w:author="st1" w:date="2021-05-06T19:02:00Z"/>
                <w:rFonts w:ascii="標楷體" w:eastAsia="標楷體" w:hAnsi="標楷體"/>
                <w:lang w:eastAsia="zh-HK"/>
              </w:rPr>
            </w:pPr>
            <w:ins w:id="978" w:author="st1" w:date="2021-05-06T19:02:00Z">
              <w:r>
                <w:rPr>
                  <w:rFonts w:ascii="標楷體" w:eastAsia="標楷體" w:hAnsi="標楷體" w:hint="eastAsia"/>
                  <w:lang w:eastAsia="zh-HK"/>
                </w:rPr>
                <w:t>股東權益</w:t>
              </w:r>
            </w:ins>
          </w:p>
        </w:tc>
        <w:tc>
          <w:tcPr>
            <w:tcW w:w="2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6486" w14:textId="61E1B0E9" w:rsidR="00AE6771" w:rsidRPr="003B546E" w:rsidRDefault="00AE6771" w:rsidP="00AE6771">
            <w:pPr>
              <w:rPr>
                <w:ins w:id="979" w:author="st1" w:date="2021-05-06T19:02:00Z"/>
                <w:rFonts w:ascii="標楷體" w:eastAsia="標楷體" w:hAnsi="標楷體"/>
                <w:color w:val="000000"/>
              </w:rPr>
            </w:pPr>
            <w:proofErr w:type="spellStart"/>
            <w:ins w:id="980" w:author="st1" w:date="2021-05-06T19:03:00Z">
              <w:r w:rsidRPr="003B546E">
                <w:rPr>
                  <w:rFonts w:ascii="標楷體" w:eastAsia="標楷體" w:hAnsi="標楷體" w:hint="eastAsia"/>
                  <w:color w:val="000000"/>
                </w:rPr>
                <w:t>InnFundApl.</w:t>
              </w:r>
            </w:ins>
            <w:ins w:id="981" w:author="st1" w:date="2021-05-06T19:05:00Z">
              <w:r w:rsidRPr="00AE6771">
                <w:rPr>
                  <w:rFonts w:ascii="標楷體" w:eastAsia="標楷體" w:hAnsi="標楷體"/>
                  <w:color w:val="000000"/>
                </w:rPr>
                <w:t>StockHoldersEqt</w:t>
              </w:r>
            </w:ins>
            <w:proofErr w:type="spellEnd"/>
          </w:p>
        </w:tc>
        <w:tc>
          <w:tcPr>
            <w:tcW w:w="3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81E8E" w14:textId="77777777" w:rsidR="00AE6771" w:rsidRDefault="00AE6771" w:rsidP="00AE6771">
            <w:pPr>
              <w:rPr>
                <w:ins w:id="982" w:author="st1" w:date="2021-05-06T19:02:00Z"/>
                <w:rFonts w:ascii="標楷體" w:eastAsia="標楷體" w:hAnsi="標楷體"/>
                <w:lang w:eastAsia="zh-HK"/>
              </w:rPr>
            </w:pPr>
          </w:p>
        </w:tc>
      </w:tr>
    </w:tbl>
    <w:p w14:paraId="503C7451" w14:textId="3DA98939" w:rsidR="005635C6" w:rsidRDefault="005635C6" w:rsidP="00310936">
      <w:pPr>
        <w:rPr>
          <w:ins w:id="983" w:author="st1" w:date="2021-05-06T18:59:00Z"/>
          <w:rFonts w:ascii="標楷體" w:eastAsia="標楷體" w:hAnsi="標楷體"/>
          <w:lang w:eastAsia="x-none"/>
        </w:rPr>
      </w:pPr>
    </w:p>
    <w:p w14:paraId="2C0216BE" w14:textId="77777777" w:rsidR="005635C6" w:rsidRPr="00AF1A82" w:rsidRDefault="005635C6" w:rsidP="00310936">
      <w:pPr>
        <w:rPr>
          <w:rFonts w:ascii="標楷體" w:eastAsia="標楷體" w:hAnsi="標楷體"/>
          <w:lang w:eastAsia="x-none"/>
        </w:rPr>
      </w:pPr>
    </w:p>
    <w:p w14:paraId="4155C54C" w14:textId="3434F2DC" w:rsidR="00310936" w:rsidRPr="00AF1A82" w:rsidDel="00AE6771" w:rsidRDefault="0002437F" w:rsidP="00AD50CB">
      <w:pPr>
        <w:pStyle w:val="a"/>
        <w:rPr>
          <w:del w:id="984" w:author="st1" w:date="2021-05-06T19:06:00Z"/>
        </w:rPr>
      </w:pPr>
      <w:del w:id="985" w:author="st1" w:date="2021-05-06T19:06:00Z">
        <w:r w:rsidRPr="00AF1A82" w:rsidDel="00AE6771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3"/>
        <w:gridCol w:w="1718"/>
        <w:gridCol w:w="929"/>
        <w:gridCol w:w="940"/>
        <w:gridCol w:w="1197"/>
        <w:gridCol w:w="685"/>
        <w:gridCol w:w="696"/>
        <w:gridCol w:w="3732"/>
      </w:tblGrid>
      <w:tr w:rsidR="008E4494" w:rsidRPr="00AF1A82" w:rsidDel="00AE6771" w14:paraId="0A3A4C35" w14:textId="4E4CD138" w:rsidTr="00F9112A">
        <w:trPr>
          <w:trHeight w:val="388"/>
          <w:jc w:val="center"/>
          <w:del w:id="986" w:author="st1" w:date="2021-05-06T19:06:00Z"/>
        </w:trPr>
        <w:tc>
          <w:tcPr>
            <w:tcW w:w="526" w:type="dxa"/>
            <w:vMerge w:val="restart"/>
          </w:tcPr>
          <w:p w14:paraId="127ECCF4" w14:textId="67173BC8" w:rsidR="008E4494" w:rsidRPr="00AF1A82" w:rsidDel="00AE6771" w:rsidRDefault="008E4494" w:rsidP="00310936">
            <w:pPr>
              <w:rPr>
                <w:del w:id="987" w:author="st1" w:date="2021-05-06T19:06:00Z"/>
                <w:rFonts w:ascii="標楷體" w:eastAsia="標楷體" w:hAnsi="標楷體"/>
                <w:lang w:eastAsia="x-none"/>
              </w:rPr>
            </w:pPr>
            <w:del w:id="988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759" w:type="dxa"/>
            <w:vMerge w:val="restart"/>
          </w:tcPr>
          <w:p w14:paraId="2589660A" w14:textId="7447188B" w:rsidR="008E4494" w:rsidRPr="00AF1A82" w:rsidDel="00AE6771" w:rsidRDefault="008E4494" w:rsidP="00310936">
            <w:pPr>
              <w:rPr>
                <w:del w:id="989" w:author="st1" w:date="2021-05-06T19:06:00Z"/>
                <w:rFonts w:ascii="標楷體" w:eastAsia="標楷體" w:hAnsi="標楷體"/>
                <w:lang w:eastAsia="x-none"/>
              </w:rPr>
            </w:pPr>
            <w:del w:id="990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510" w:type="dxa"/>
            <w:gridSpan w:val="5"/>
          </w:tcPr>
          <w:p w14:paraId="231C465B" w14:textId="2B991625" w:rsidR="008E4494" w:rsidRPr="00AF1A82" w:rsidDel="00AE6771" w:rsidRDefault="008E4494" w:rsidP="008E4494">
            <w:pPr>
              <w:jc w:val="center"/>
              <w:rPr>
                <w:del w:id="991" w:author="st1" w:date="2021-05-06T19:06:00Z"/>
                <w:rFonts w:ascii="標楷體" w:eastAsia="標楷體" w:hAnsi="標楷體"/>
                <w:lang w:eastAsia="x-none"/>
              </w:rPr>
            </w:pPr>
            <w:del w:id="992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839" w:type="dxa"/>
            <w:vMerge w:val="restart"/>
          </w:tcPr>
          <w:p w14:paraId="0EC3D7CB" w14:textId="523820BD" w:rsidR="008E4494" w:rsidRPr="00AF1A82" w:rsidDel="00AE6771" w:rsidRDefault="008E4494" w:rsidP="00310936">
            <w:pPr>
              <w:rPr>
                <w:del w:id="993" w:author="st1" w:date="2021-05-06T19:06:00Z"/>
                <w:rFonts w:ascii="標楷體" w:eastAsia="標楷體" w:hAnsi="標楷體"/>
                <w:lang w:eastAsia="x-none"/>
              </w:rPr>
            </w:pPr>
            <w:del w:id="994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8E4494" w:rsidRPr="00AF1A82" w:rsidDel="00AE6771" w14:paraId="1102E08C" w14:textId="638CABD0" w:rsidTr="008E4494">
        <w:trPr>
          <w:trHeight w:val="244"/>
          <w:jc w:val="center"/>
          <w:del w:id="995" w:author="st1" w:date="2021-05-06T19:06:00Z"/>
        </w:trPr>
        <w:tc>
          <w:tcPr>
            <w:tcW w:w="526" w:type="dxa"/>
            <w:vMerge/>
          </w:tcPr>
          <w:p w14:paraId="798A4F56" w14:textId="74033405" w:rsidR="008E4494" w:rsidRPr="00AF1A82" w:rsidDel="00AE6771" w:rsidRDefault="008E4494" w:rsidP="00310936">
            <w:pPr>
              <w:rPr>
                <w:del w:id="996" w:author="st1" w:date="2021-05-06T19:0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759" w:type="dxa"/>
            <w:vMerge/>
          </w:tcPr>
          <w:p w14:paraId="4A129E63" w14:textId="39EFAC7C" w:rsidR="008E4494" w:rsidRPr="00AF1A82" w:rsidDel="00AE6771" w:rsidRDefault="008E4494" w:rsidP="00310936">
            <w:pPr>
              <w:rPr>
                <w:del w:id="997" w:author="st1" w:date="2021-05-06T19:0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41" w:type="dxa"/>
          </w:tcPr>
          <w:p w14:paraId="47531774" w14:textId="64E3C371" w:rsidR="008E4494" w:rsidRPr="00AF1A82" w:rsidDel="00AE6771" w:rsidRDefault="008E4494" w:rsidP="00310936">
            <w:pPr>
              <w:rPr>
                <w:del w:id="998" w:author="st1" w:date="2021-05-06T19:06:00Z"/>
                <w:rFonts w:ascii="標楷體" w:eastAsia="標楷體" w:hAnsi="標楷體"/>
                <w:lang w:eastAsia="x-none"/>
              </w:rPr>
            </w:pPr>
            <w:del w:id="999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956" w:type="dxa"/>
          </w:tcPr>
          <w:p w14:paraId="59B78EA9" w14:textId="40164A7A" w:rsidR="008E4494" w:rsidRPr="00AF1A82" w:rsidDel="00AE6771" w:rsidRDefault="008E4494" w:rsidP="00310936">
            <w:pPr>
              <w:rPr>
                <w:del w:id="1000" w:author="st1" w:date="2021-05-06T19:06:00Z"/>
                <w:rFonts w:ascii="標楷體" w:eastAsia="標楷體" w:hAnsi="標楷體"/>
                <w:lang w:eastAsia="x-none"/>
              </w:rPr>
            </w:pPr>
            <w:del w:id="1001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221" w:type="dxa"/>
          </w:tcPr>
          <w:p w14:paraId="71E8DB35" w14:textId="103FEE31" w:rsidR="008E4494" w:rsidRPr="00AF1A82" w:rsidDel="00AE6771" w:rsidRDefault="008E4494" w:rsidP="00310936">
            <w:pPr>
              <w:rPr>
                <w:del w:id="1002" w:author="st1" w:date="2021-05-06T19:06:00Z"/>
                <w:rFonts w:ascii="標楷體" w:eastAsia="標楷體" w:hAnsi="標楷體"/>
                <w:lang w:eastAsia="x-none"/>
              </w:rPr>
            </w:pPr>
            <w:del w:id="1003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0D2E7D16" w14:textId="71E392B9" w:rsidR="008E4494" w:rsidRPr="00AF1A82" w:rsidDel="00AE6771" w:rsidRDefault="008E4494" w:rsidP="00310936">
            <w:pPr>
              <w:rPr>
                <w:del w:id="1004" w:author="st1" w:date="2021-05-06T19:06:00Z"/>
                <w:rFonts w:ascii="標楷體" w:eastAsia="標楷體" w:hAnsi="標楷體"/>
                <w:lang w:eastAsia="x-none"/>
              </w:rPr>
            </w:pPr>
            <w:del w:id="1005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700" w:type="dxa"/>
          </w:tcPr>
          <w:p w14:paraId="4B818025" w14:textId="5C4099A8" w:rsidR="008E4494" w:rsidRPr="00AF1A82" w:rsidDel="00AE6771" w:rsidRDefault="008E4494" w:rsidP="00310936">
            <w:pPr>
              <w:rPr>
                <w:del w:id="1006" w:author="st1" w:date="2021-05-06T19:06:00Z"/>
                <w:rFonts w:ascii="標楷體" w:eastAsia="標楷體" w:hAnsi="標楷體"/>
                <w:lang w:eastAsia="x-none"/>
              </w:rPr>
            </w:pPr>
            <w:del w:id="1007" w:author="st1" w:date="2021-05-06T19:06:00Z">
              <w:r w:rsidRPr="00AF1A82" w:rsidDel="00AE6771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839" w:type="dxa"/>
            <w:vMerge/>
          </w:tcPr>
          <w:p w14:paraId="421DEC66" w14:textId="35539BCC" w:rsidR="008E4494" w:rsidRPr="00AF1A82" w:rsidDel="00AE6771" w:rsidRDefault="008E4494" w:rsidP="00310936">
            <w:pPr>
              <w:rPr>
                <w:del w:id="1008" w:author="st1" w:date="2021-05-06T19:06:00Z"/>
                <w:rFonts w:ascii="標楷體" w:eastAsia="標楷體" w:hAnsi="標楷體"/>
                <w:lang w:eastAsia="x-none"/>
              </w:rPr>
            </w:pPr>
          </w:p>
        </w:tc>
      </w:tr>
      <w:tr w:rsidR="008E4494" w:rsidRPr="00AF1A82" w:rsidDel="00AE6771" w14:paraId="0257B4F5" w14:textId="73CCE81C" w:rsidTr="008E4494">
        <w:trPr>
          <w:trHeight w:val="244"/>
          <w:jc w:val="center"/>
          <w:del w:id="1009" w:author="st1" w:date="2021-05-06T19:06:00Z"/>
        </w:trPr>
        <w:tc>
          <w:tcPr>
            <w:tcW w:w="526" w:type="dxa"/>
          </w:tcPr>
          <w:p w14:paraId="366D0605" w14:textId="1C162EC1" w:rsidR="008E4494" w:rsidRPr="00AF1A82" w:rsidDel="00AE6771" w:rsidRDefault="008E4494" w:rsidP="00310936">
            <w:pPr>
              <w:rPr>
                <w:del w:id="1010" w:author="st1" w:date="2021-05-06T19:06:00Z"/>
                <w:rFonts w:ascii="標楷體" w:eastAsia="標楷體" w:hAnsi="標楷體"/>
                <w:lang w:eastAsia="x-none"/>
              </w:rPr>
            </w:pPr>
            <w:del w:id="1011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759" w:type="dxa"/>
          </w:tcPr>
          <w:p w14:paraId="0F8CB946" w14:textId="6A66C38C" w:rsidR="008E4494" w:rsidRPr="00AF1A82" w:rsidDel="00AE6771" w:rsidRDefault="008E4494" w:rsidP="00310936">
            <w:pPr>
              <w:rPr>
                <w:del w:id="1012" w:author="st1" w:date="2021-05-06T19:06:00Z"/>
                <w:rFonts w:ascii="標楷體" w:eastAsia="標楷體" w:hAnsi="標楷體"/>
                <w:lang w:eastAsia="x-none"/>
              </w:rPr>
            </w:pPr>
            <w:del w:id="1013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年份</w:delText>
              </w:r>
            </w:del>
          </w:p>
        </w:tc>
        <w:tc>
          <w:tcPr>
            <w:tcW w:w="941" w:type="dxa"/>
          </w:tcPr>
          <w:p w14:paraId="24AC6289" w14:textId="62561AC6" w:rsidR="008E4494" w:rsidRPr="00AF1A82" w:rsidDel="00AE6771" w:rsidRDefault="008E4494" w:rsidP="00310936">
            <w:pPr>
              <w:rPr>
                <w:del w:id="1014" w:author="st1" w:date="2021-05-06T19:06:00Z"/>
                <w:rFonts w:ascii="標楷體" w:eastAsia="標楷體" w:hAnsi="標楷體"/>
                <w:lang w:eastAsia="x-none"/>
              </w:rPr>
            </w:pPr>
            <w:del w:id="1015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956" w:type="dxa"/>
          </w:tcPr>
          <w:p w14:paraId="044CECC7" w14:textId="79770C15" w:rsidR="008E4494" w:rsidRPr="00AF1A82" w:rsidDel="00AE6771" w:rsidRDefault="008E4494" w:rsidP="00310936">
            <w:pPr>
              <w:rPr>
                <w:del w:id="1016" w:author="st1" w:date="2021-05-06T19:06:00Z"/>
                <w:rFonts w:ascii="標楷體" w:eastAsia="標楷體" w:hAnsi="標楷體"/>
                <w:lang w:eastAsia="x-none"/>
              </w:rPr>
            </w:pPr>
            <w:del w:id="1017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系統帳務年份</w:delText>
              </w:r>
            </w:del>
          </w:p>
        </w:tc>
        <w:tc>
          <w:tcPr>
            <w:tcW w:w="1221" w:type="dxa"/>
          </w:tcPr>
          <w:p w14:paraId="16243AF4" w14:textId="67178D4B" w:rsidR="008E4494" w:rsidRPr="00AF1A82" w:rsidDel="00AE6771" w:rsidRDefault="008E4494" w:rsidP="00310936">
            <w:pPr>
              <w:rPr>
                <w:del w:id="1018" w:author="st1" w:date="2021-05-06T19:0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6F66003" w14:textId="11240763" w:rsidR="008E4494" w:rsidRPr="00AF1A82" w:rsidDel="00AE6771" w:rsidRDefault="008E4494" w:rsidP="00310936">
            <w:pPr>
              <w:rPr>
                <w:del w:id="1019" w:author="st1" w:date="2021-05-06T19:06:00Z"/>
                <w:rFonts w:ascii="標楷體" w:eastAsia="標楷體" w:hAnsi="標楷體"/>
                <w:lang w:eastAsia="x-none"/>
              </w:rPr>
            </w:pPr>
            <w:del w:id="1020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700" w:type="dxa"/>
          </w:tcPr>
          <w:p w14:paraId="34CDFD80" w14:textId="2E3C1BC9" w:rsidR="008E4494" w:rsidRPr="00AF1A82" w:rsidDel="00AE6771" w:rsidRDefault="008E4494" w:rsidP="00310936">
            <w:pPr>
              <w:rPr>
                <w:del w:id="1021" w:author="st1" w:date="2021-05-06T19:0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39" w:type="dxa"/>
          </w:tcPr>
          <w:p w14:paraId="5D82E9FF" w14:textId="15AB9DAE" w:rsidR="008E4494" w:rsidRPr="00AF1A82" w:rsidDel="00AE6771" w:rsidRDefault="008E4494" w:rsidP="00310936">
            <w:pPr>
              <w:rPr>
                <w:del w:id="1022" w:author="st1" w:date="2021-05-06T19:06:00Z"/>
                <w:rFonts w:ascii="標楷體" w:eastAsia="標楷體" w:hAnsi="標楷體"/>
                <w:lang w:eastAsia="x-none"/>
              </w:rPr>
            </w:pPr>
            <w:del w:id="1023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</w:tc>
      </w:tr>
    </w:tbl>
    <w:p w14:paraId="79C5BBE5" w14:textId="50EBEFAD" w:rsidR="008E4494" w:rsidRPr="00AF1A82" w:rsidDel="00AE6771" w:rsidRDefault="0002437F" w:rsidP="00AD50CB">
      <w:pPr>
        <w:pStyle w:val="a"/>
        <w:rPr>
          <w:del w:id="1024" w:author="st1" w:date="2021-05-06T19:06:00Z"/>
        </w:rPr>
      </w:pPr>
      <w:del w:id="1025" w:author="st1" w:date="2021-05-06T19:06:00Z">
        <w:r w:rsidRPr="00AF1A82" w:rsidDel="00AE6771">
          <w:rPr>
            <w:rFonts w:hint="eastAsia"/>
          </w:rPr>
          <w:delText>輸出畫面資料說明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4253"/>
        <w:gridCol w:w="2409"/>
      </w:tblGrid>
      <w:tr w:rsidR="008E4494" w:rsidRPr="00AF1A82" w:rsidDel="00AE6771" w14:paraId="44781E88" w14:textId="16E29230" w:rsidTr="003F2077">
        <w:trPr>
          <w:trHeight w:val="388"/>
          <w:jc w:val="center"/>
          <w:del w:id="1026" w:author="st1" w:date="2021-05-06T19:06:00Z"/>
        </w:trPr>
        <w:tc>
          <w:tcPr>
            <w:tcW w:w="558" w:type="dxa"/>
            <w:vMerge w:val="restart"/>
          </w:tcPr>
          <w:p w14:paraId="31C6366F" w14:textId="466F02C9" w:rsidR="008E4494" w:rsidRPr="00AF1A82" w:rsidDel="00AE6771" w:rsidRDefault="008E4494" w:rsidP="00F9112A">
            <w:pPr>
              <w:rPr>
                <w:del w:id="1027" w:author="st1" w:date="2021-05-06T19:06:00Z"/>
                <w:rFonts w:ascii="標楷體" w:eastAsia="標楷體" w:hAnsi="標楷體"/>
              </w:rPr>
            </w:pPr>
            <w:del w:id="1028" w:author="st1" w:date="2021-05-06T19:06:00Z">
              <w:r w:rsidRPr="00AF1A82" w:rsidDel="00AE6771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vMerge w:val="restart"/>
          </w:tcPr>
          <w:p w14:paraId="1C22FCA5" w14:textId="1B928435" w:rsidR="008E4494" w:rsidRPr="00AF1A82" w:rsidDel="00AE6771" w:rsidRDefault="008E4494" w:rsidP="00F9112A">
            <w:pPr>
              <w:rPr>
                <w:del w:id="1029" w:author="st1" w:date="2021-05-06T19:06:00Z"/>
                <w:rFonts w:ascii="標楷體" w:eastAsia="標楷體" w:hAnsi="標楷體"/>
              </w:rPr>
            </w:pPr>
            <w:del w:id="1030" w:author="st1" w:date="2021-05-06T19:06:00Z">
              <w:r w:rsidRPr="00AF1A82" w:rsidDel="00AE6771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253" w:type="dxa"/>
          </w:tcPr>
          <w:p w14:paraId="054301E3" w14:textId="50ABE207" w:rsidR="008E4494" w:rsidRPr="00AF1A82" w:rsidDel="00AE6771" w:rsidRDefault="008E4494" w:rsidP="00F9112A">
            <w:pPr>
              <w:jc w:val="center"/>
              <w:rPr>
                <w:del w:id="1031" w:author="st1" w:date="2021-05-06T19:06:00Z"/>
                <w:rFonts w:ascii="標楷體" w:eastAsia="標楷體" w:hAnsi="標楷體"/>
              </w:rPr>
            </w:pPr>
            <w:del w:id="1032" w:author="st1" w:date="2021-05-06T19:06:00Z">
              <w:r w:rsidRPr="00AF1A82" w:rsidDel="00AE6771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409" w:type="dxa"/>
            <w:vMerge w:val="restart"/>
          </w:tcPr>
          <w:p w14:paraId="76AC20ED" w14:textId="586E348B" w:rsidR="008E4494" w:rsidRPr="00AF1A82" w:rsidDel="00AE6771" w:rsidRDefault="008E4494" w:rsidP="00F9112A">
            <w:pPr>
              <w:rPr>
                <w:del w:id="1033" w:author="st1" w:date="2021-05-06T19:06:00Z"/>
                <w:rFonts w:ascii="標楷體" w:eastAsia="標楷體" w:hAnsi="標楷體"/>
              </w:rPr>
            </w:pPr>
            <w:del w:id="1034" w:author="st1" w:date="2021-05-06T19:06:00Z">
              <w:r w:rsidRPr="00AF1A82" w:rsidDel="00AE6771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8E4494" w:rsidRPr="00AF1A82" w:rsidDel="00AE6771" w14:paraId="7B13AB3B" w14:textId="175DB257" w:rsidTr="003F2077">
        <w:trPr>
          <w:trHeight w:val="244"/>
          <w:jc w:val="center"/>
          <w:del w:id="1035" w:author="st1" w:date="2021-05-06T19:06:00Z"/>
        </w:trPr>
        <w:tc>
          <w:tcPr>
            <w:tcW w:w="558" w:type="dxa"/>
            <w:vMerge/>
          </w:tcPr>
          <w:p w14:paraId="4F3819C0" w14:textId="0D0EFF2D" w:rsidR="008E4494" w:rsidRPr="00AF1A82" w:rsidDel="00AE6771" w:rsidRDefault="008E4494" w:rsidP="00F9112A">
            <w:pPr>
              <w:rPr>
                <w:del w:id="1036" w:author="st1" w:date="2021-05-06T19:06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640CC7E" w14:textId="13601C9E" w:rsidR="008E4494" w:rsidRPr="00AF1A82" w:rsidDel="00AE6771" w:rsidRDefault="008E4494" w:rsidP="00F9112A">
            <w:pPr>
              <w:rPr>
                <w:del w:id="1037" w:author="st1" w:date="2021-05-06T19:06:00Z"/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6EF1CD45" w14:textId="70ACB22B" w:rsidR="008E4494" w:rsidRPr="00AF1A82" w:rsidDel="00AE6771" w:rsidRDefault="008E4494" w:rsidP="00F9112A">
            <w:pPr>
              <w:rPr>
                <w:del w:id="1038" w:author="st1" w:date="2021-05-06T19:06:00Z"/>
                <w:rFonts w:ascii="標楷體" w:eastAsia="標楷體" w:hAnsi="標楷體"/>
              </w:rPr>
            </w:pPr>
            <w:del w:id="1039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409" w:type="dxa"/>
            <w:vMerge/>
          </w:tcPr>
          <w:p w14:paraId="4D5CC58E" w14:textId="2C3C10CF" w:rsidR="008E4494" w:rsidRPr="00AF1A82" w:rsidDel="00AE6771" w:rsidRDefault="008E4494" w:rsidP="00F9112A">
            <w:pPr>
              <w:rPr>
                <w:del w:id="1040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18F5B94E" w14:textId="272F1410" w:rsidTr="003F2077">
        <w:trPr>
          <w:trHeight w:val="244"/>
          <w:jc w:val="center"/>
          <w:del w:id="1041" w:author="st1" w:date="2021-05-06T19:06:00Z"/>
        </w:trPr>
        <w:tc>
          <w:tcPr>
            <w:tcW w:w="558" w:type="dxa"/>
          </w:tcPr>
          <w:p w14:paraId="3C9CDDAF" w14:textId="172D90EB" w:rsidR="008E4494" w:rsidRPr="00AF1A82" w:rsidDel="00AE6771" w:rsidRDefault="008E4494" w:rsidP="00F9112A">
            <w:pPr>
              <w:rPr>
                <w:del w:id="1042" w:author="st1" w:date="2021-05-06T19:06:00Z"/>
                <w:rFonts w:ascii="標楷體" w:eastAsia="標楷體" w:hAnsi="標楷體"/>
              </w:rPr>
            </w:pPr>
            <w:del w:id="1043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1.</w:delText>
              </w:r>
            </w:del>
          </w:p>
        </w:tc>
        <w:tc>
          <w:tcPr>
            <w:tcW w:w="2137" w:type="dxa"/>
          </w:tcPr>
          <w:p w14:paraId="68F1681A" w14:textId="5F224B99" w:rsidR="008E4494" w:rsidRPr="00AF1A82" w:rsidDel="00AE6771" w:rsidRDefault="00F9112A" w:rsidP="00F9112A">
            <w:pPr>
              <w:rPr>
                <w:del w:id="1044" w:author="st1" w:date="2021-05-06T19:06:00Z"/>
                <w:rFonts w:ascii="標楷體" w:eastAsia="標楷體" w:hAnsi="標楷體"/>
              </w:rPr>
            </w:pPr>
            <w:del w:id="1045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年份</w:delText>
              </w:r>
            </w:del>
          </w:p>
        </w:tc>
        <w:tc>
          <w:tcPr>
            <w:tcW w:w="4253" w:type="dxa"/>
          </w:tcPr>
          <w:p w14:paraId="10338C02" w14:textId="412E352C" w:rsidR="008E4494" w:rsidRPr="00AF1A82" w:rsidDel="00AE6771" w:rsidRDefault="008E4494" w:rsidP="00F9112A">
            <w:pPr>
              <w:rPr>
                <w:del w:id="1046" w:author="st1" w:date="2021-05-06T19:06:00Z"/>
                <w:rFonts w:ascii="標楷體" w:eastAsia="標楷體" w:hAnsi="標楷體"/>
              </w:rPr>
            </w:pPr>
            <w:del w:id="1047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409" w:type="dxa"/>
          </w:tcPr>
          <w:p w14:paraId="248EE50C" w14:textId="24BAA3EA" w:rsidR="008E4494" w:rsidRPr="00AF1A82" w:rsidDel="00AE6771" w:rsidRDefault="008E4494" w:rsidP="00F9112A">
            <w:pPr>
              <w:rPr>
                <w:del w:id="1048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1D09208B" w14:textId="211E395F" w:rsidTr="00F9112A">
        <w:trPr>
          <w:trHeight w:val="291"/>
          <w:jc w:val="center"/>
          <w:del w:id="1049" w:author="st1" w:date="2021-05-06T19:06:00Z"/>
        </w:trPr>
        <w:tc>
          <w:tcPr>
            <w:tcW w:w="9357" w:type="dxa"/>
            <w:gridSpan w:val="4"/>
          </w:tcPr>
          <w:p w14:paraId="25D2A4CD" w14:textId="54216B4D" w:rsidR="008E4494" w:rsidRPr="00AF1A82" w:rsidDel="00AE6771" w:rsidRDefault="008E4494" w:rsidP="00F9112A">
            <w:pPr>
              <w:rPr>
                <w:del w:id="1050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76D61599" w14:textId="567BA15B" w:rsidTr="003F2077">
        <w:trPr>
          <w:trHeight w:val="291"/>
          <w:jc w:val="center"/>
          <w:del w:id="1051" w:author="st1" w:date="2021-05-06T19:06:00Z"/>
        </w:trPr>
        <w:tc>
          <w:tcPr>
            <w:tcW w:w="2695" w:type="dxa"/>
            <w:gridSpan w:val="2"/>
          </w:tcPr>
          <w:p w14:paraId="023246B2" w14:textId="507273F6" w:rsidR="008E4494" w:rsidRPr="00AF1A82" w:rsidDel="00AE6771" w:rsidRDefault="008E4494" w:rsidP="00F9112A">
            <w:pPr>
              <w:rPr>
                <w:del w:id="1052" w:author="st1" w:date="2021-05-06T19:06:00Z"/>
                <w:rFonts w:ascii="標楷體" w:eastAsia="標楷體" w:hAnsi="標楷體" w:cs="新細明體"/>
              </w:rPr>
            </w:pPr>
            <w:del w:id="1053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多筆式明細資料</w:delText>
              </w:r>
            </w:del>
          </w:p>
        </w:tc>
        <w:tc>
          <w:tcPr>
            <w:tcW w:w="4253" w:type="dxa"/>
          </w:tcPr>
          <w:p w14:paraId="5DCED81B" w14:textId="51D7901D" w:rsidR="008E4494" w:rsidRPr="00AF1A82" w:rsidDel="00AE6771" w:rsidRDefault="008E4494" w:rsidP="00F9112A">
            <w:pPr>
              <w:rPr>
                <w:del w:id="1054" w:author="st1" w:date="2021-05-06T19:06:00Z"/>
                <w:rFonts w:ascii="標楷體" w:eastAsia="標楷體" w:hAnsi="標楷體" w:cs="新細明體"/>
              </w:rPr>
            </w:pPr>
          </w:p>
        </w:tc>
        <w:tc>
          <w:tcPr>
            <w:tcW w:w="2409" w:type="dxa"/>
          </w:tcPr>
          <w:p w14:paraId="63455B8D" w14:textId="55C08A04" w:rsidR="008E4494" w:rsidRPr="00AF1A82" w:rsidDel="00AE6771" w:rsidRDefault="008E4494" w:rsidP="00F9112A">
            <w:pPr>
              <w:rPr>
                <w:del w:id="1055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09E08497" w14:textId="237BB092" w:rsidTr="003F2077">
        <w:trPr>
          <w:trHeight w:val="291"/>
          <w:jc w:val="center"/>
          <w:del w:id="1056" w:author="st1" w:date="2021-05-06T19:06:00Z"/>
        </w:trPr>
        <w:tc>
          <w:tcPr>
            <w:tcW w:w="2695" w:type="dxa"/>
            <w:gridSpan w:val="2"/>
          </w:tcPr>
          <w:p w14:paraId="0E078592" w14:textId="7651D055" w:rsidR="008E4494" w:rsidRPr="00AF1A82" w:rsidDel="00AE6771" w:rsidRDefault="008E4494" w:rsidP="00F9112A">
            <w:pPr>
              <w:rPr>
                <w:del w:id="1057" w:author="st1" w:date="2021-05-06T19:06:00Z"/>
                <w:rFonts w:ascii="標楷體" w:eastAsia="標楷體" w:hAnsi="標楷體"/>
                <w:lang w:eastAsia="zh-HK"/>
              </w:rPr>
            </w:pPr>
            <w:del w:id="1058" w:author="st1" w:date="2021-05-06T19:06:00Z">
              <w:r w:rsidRPr="00AF1A82" w:rsidDel="00AE6771">
                <w:rPr>
                  <w:rFonts w:ascii="標楷體" w:eastAsia="標楷體" w:hAnsi="標楷體"/>
                </w:rPr>
                <w:delText>[</w:delText>
              </w:r>
              <w:r w:rsidR="00F9112A" w:rsidRPr="00AF1A82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修改</w:delText>
              </w:r>
              <w:r w:rsidRPr="00AF1A82" w:rsidDel="00AE6771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4253" w:type="dxa"/>
          </w:tcPr>
          <w:p w14:paraId="519BF699" w14:textId="4C5FC907" w:rsidR="008E4494" w:rsidRPr="005F3296" w:rsidDel="00AE6771" w:rsidRDefault="008E4494" w:rsidP="00F9112A">
            <w:pPr>
              <w:rPr>
                <w:del w:id="1059" w:author="st1" w:date="2021-05-06T19:06:00Z"/>
                <w:rFonts w:ascii="標楷體" w:eastAsia="標楷體" w:hAnsi="標楷體"/>
                <w:b/>
              </w:rPr>
            </w:pPr>
            <w:del w:id="1060" w:author="st1" w:date="2021-05-06T19:06:00Z">
              <w:r w:rsidRPr="005F3296" w:rsidDel="00AE6771">
                <w:rPr>
                  <w:rFonts w:ascii="標楷體" w:eastAsia="標楷體" w:hAnsi="標楷體" w:hint="eastAsia"/>
                  <w:b/>
                </w:rPr>
                <w:delText>連結[L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</w:rPr>
                <w:delText>5101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資金運用概況維護-修改</w:delText>
              </w:r>
              <w:r w:rsidRPr="005F3296" w:rsidDel="00AE6771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409" w:type="dxa"/>
          </w:tcPr>
          <w:p w14:paraId="67502D23" w14:textId="11AFE1F2" w:rsidR="008E4494" w:rsidRPr="00AF1A82" w:rsidDel="00AE6771" w:rsidRDefault="008E4494" w:rsidP="00F9112A">
            <w:pPr>
              <w:rPr>
                <w:del w:id="1061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5A96D55A" w14:textId="1E56BFD1" w:rsidTr="003F2077">
        <w:trPr>
          <w:trHeight w:val="291"/>
          <w:jc w:val="center"/>
          <w:del w:id="1062" w:author="st1" w:date="2021-05-06T19:06:00Z"/>
        </w:trPr>
        <w:tc>
          <w:tcPr>
            <w:tcW w:w="2695" w:type="dxa"/>
            <w:gridSpan w:val="2"/>
          </w:tcPr>
          <w:p w14:paraId="054B456A" w14:textId="2A5BE885" w:rsidR="008E4494" w:rsidRPr="00AF1A82" w:rsidDel="00AE6771" w:rsidRDefault="008E4494" w:rsidP="00F9112A">
            <w:pPr>
              <w:rPr>
                <w:del w:id="1063" w:author="st1" w:date="2021-05-06T19:06:00Z"/>
                <w:rFonts w:ascii="標楷體" w:eastAsia="標楷體" w:hAnsi="標楷體"/>
                <w:lang w:eastAsia="zh-HK"/>
              </w:rPr>
            </w:pPr>
            <w:del w:id="1064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[</w:delText>
              </w:r>
              <w:r w:rsidR="00F9112A" w:rsidRPr="00AF1A82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刪除</w:delText>
              </w:r>
              <w:r w:rsidRPr="00AF1A82" w:rsidDel="00AE6771">
                <w:rPr>
                  <w:rFonts w:ascii="標楷體" w:eastAsia="標楷體" w:hAnsi="標楷體" w:hint="eastAsia"/>
                </w:rPr>
                <w:delText>]</w:delText>
              </w:r>
            </w:del>
          </w:p>
        </w:tc>
        <w:tc>
          <w:tcPr>
            <w:tcW w:w="4253" w:type="dxa"/>
          </w:tcPr>
          <w:p w14:paraId="33B29B98" w14:textId="35ECA775" w:rsidR="008E4494" w:rsidRPr="005F3296" w:rsidDel="00AE6771" w:rsidRDefault="008E4494" w:rsidP="00F9112A">
            <w:pPr>
              <w:rPr>
                <w:del w:id="1065" w:author="st1" w:date="2021-05-06T19:06:00Z"/>
                <w:rFonts w:ascii="標楷體" w:eastAsia="標楷體" w:hAnsi="標楷體"/>
                <w:b/>
              </w:rPr>
            </w:pPr>
            <w:del w:id="1066" w:author="st1" w:date="2021-05-06T19:06:00Z">
              <w:r w:rsidRPr="005F3296" w:rsidDel="00AE6771">
                <w:rPr>
                  <w:rFonts w:ascii="標楷體" w:eastAsia="標楷體" w:hAnsi="標楷體" w:hint="eastAsia"/>
                  <w:b/>
                </w:rPr>
                <w:delText>連結[L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</w:rPr>
                <w:delText>5101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資金運用概況維護-刪除</w:delText>
              </w:r>
              <w:r w:rsidRPr="005F3296" w:rsidDel="00AE6771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409" w:type="dxa"/>
          </w:tcPr>
          <w:p w14:paraId="6607F6E0" w14:textId="52E10A58" w:rsidR="008E4494" w:rsidRPr="00AF1A82" w:rsidDel="00AE6771" w:rsidRDefault="008E4494" w:rsidP="00F9112A">
            <w:pPr>
              <w:rPr>
                <w:del w:id="1067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5C8BFF60" w14:textId="088203C7" w:rsidTr="003F2077">
        <w:trPr>
          <w:trHeight w:val="291"/>
          <w:jc w:val="center"/>
          <w:del w:id="1068" w:author="st1" w:date="2021-05-06T19:06:00Z"/>
        </w:trPr>
        <w:tc>
          <w:tcPr>
            <w:tcW w:w="2695" w:type="dxa"/>
            <w:gridSpan w:val="2"/>
          </w:tcPr>
          <w:p w14:paraId="6783BFB3" w14:textId="775786AD" w:rsidR="008E4494" w:rsidRPr="00AF1A82" w:rsidDel="00AE6771" w:rsidRDefault="008E4494" w:rsidP="00F9112A">
            <w:pPr>
              <w:rPr>
                <w:del w:id="1069" w:author="st1" w:date="2021-05-06T19:06:00Z"/>
                <w:rFonts w:ascii="標楷體" w:eastAsia="標楷體" w:hAnsi="標楷體" w:cs="新細明體"/>
                <w:kern w:val="0"/>
                <w:lang w:val="zh-TW"/>
              </w:rPr>
            </w:pPr>
            <w:del w:id="1070" w:author="st1" w:date="2021-05-06T19:06:00Z">
              <w:r w:rsidRPr="00AF1A82" w:rsidDel="00AE6771">
                <w:rPr>
                  <w:rFonts w:ascii="標楷體" w:eastAsia="標楷體" w:hAnsi="標楷體"/>
                </w:rPr>
                <w:delText>[</w:delText>
              </w:r>
              <w:r w:rsidR="00F9112A" w:rsidRPr="00AF1A82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查詢</w:delText>
              </w:r>
              <w:r w:rsidRPr="00AF1A82" w:rsidDel="00AE6771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4253" w:type="dxa"/>
          </w:tcPr>
          <w:p w14:paraId="445E2658" w14:textId="282019D8" w:rsidR="008E4494" w:rsidRPr="005F3296" w:rsidDel="00AE6771" w:rsidRDefault="008E4494" w:rsidP="00F9112A">
            <w:pPr>
              <w:rPr>
                <w:del w:id="1071" w:author="st1" w:date="2021-05-06T19:06:00Z"/>
                <w:rFonts w:ascii="標楷體" w:eastAsia="標楷體" w:hAnsi="標楷體" w:cs="新細明體"/>
                <w:b/>
                <w:kern w:val="0"/>
                <w:lang w:val="zh-TW"/>
              </w:rPr>
            </w:pPr>
            <w:del w:id="1072" w:author="st1" w:date="2021-05-06T19:06:00Z">
              <w:r w:rsidRPr="005F3296" w:rsidDel="00AE6771">
                <w:rPr>
                  <w:rFonts w:ascii="標楷體" w:eastAsia="標楷體" w:hAnsi="標楷體" w:hint="eastAsia"/>
                  <w:b/>
                </w:rPr>
                <w:delText>連結[L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</w:rPr>
                <w:delText>5101</w:delText>
              </w:r>
              <w:r w:rsidR="00F9112A" w:rsidRPr="005F3296" w:rsidDel="00AE6771">
                <w:rPr>
                  <w:rFonts w:ascii="標楷體" w:eastAsia="標楷體" w:hAnsi="標楷體" w:hint="eastAsia"/>
                  <w:b/>
                  <w:lang w:eastAsia="x-none"/>
                </w:rPr>
                <w:delText>資金運用概況維護-查詢</w:delText>
              </w:r>
              <w:r w:rsidRPr="005F3296" w:rsidDel="00AE6771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409" w:type="dxa"/>
          </w:tcPr>
          <w:p w14:paraId="6AF1E285" w14:textId="728C3960" w:rsidR="008E4494" w:rsidRPr="00AF1A82" w:rsidDel="00AE6771" w:rsidRDefault="008E4494" w:rsidP="00F9112A">
            <w:pPr>
              <w:rPr>
                <w:del w:id="1073" w:author="st1" w:date="2021-05-06T19:06:00Z"/>
                <w:rFonts w:ascii="標楷體" w:eastAsia="標楷體" w:hAnsi="標楷體"/>
              </w:rPr>
            </w:pPr>
          </w:p>
        </w:tc>
      </w:tr>
      <w:tr w:rsidR="00F9112A" w:rsidRPr="00AF1A82" w:rsidDel="00AE6771" w14:paraId="2BDA8A78" w14:textId="6222987C" w:rsidTr="003F2077">
        <w:trPr>
          <w:trHeight w:val="291"/>
          <w:jc w:val="center"/>
          <w:del w:id="1074" w:author="st1" w:date="2021-05-06T19:06:00Z"/>
        </w:trPr>
        <w:tc>
          <w:tcPr>
            <w:tcW w:w="2695" w:type="dxa"/>
            <w:gridSpan w:val="2"/>
          </w:tcPr>
          <w:p w14:paraId="01D0F7D8" w14:textId="2E222035" w:rsidR="00F9112A" w:rsidRPr="00AF1A82" w:rsidDel="00AE6771" w:rsidRDefault="00F9112A" w:rsidP="00F9112A">
            <w:pPr>
              <w:rPr>
                <w:del w:id="1075" w:author="st1" w:date="2021-05-06T19:06:00Z"/>
                <w:rFonts w:ascii="標楷體" w:eastAsia="標楷體" w:hAnsi="標楷體"/>
                <w:lang w:eastAsia="x-none"/>
              </w:rPr>
            </w:pPr>
            <w:del w:id="1076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日期</w:delText>
              </w:r>
            </w:del>
          </w:p>
        </w:tc>
        <w:tc>
          <w:tcPr>
            <w:tcW w:w="4253" w:type="dxa"/>
          </w:tcPr>
          <w:p w14:paraId="48C0D782" w14:textId="527BC5C5" w:rsidR="00F9112A" w:rsidRPr="00AF1A82" w:rsidDel="00AE6771" w:rsidRDefault="00F9112A" w:rsidP="00F9112A">
            <w:pPr>
              <w:rPr>
                <w:del w:id="1077" w:author="st1" w:date="2021-05-06T19:06:00Z"/>
                <w:rFonts w:ascii="標楷體" w:eastAsia="標楷體" w:hAnsi="標楷體"/>
              </w:rPr>
            </w:pPr>
            <w:del w:id="1078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409" w:type="dxa"/>
          </w:tcPr>
          <w:p w14:paraId="29187F5B" w14:textId="715EEFCE" w:rsidR="00F9112A" w:rsidRPr="00AF1A82" w:rsidDel="00AE6771" w:rsidRDefault="00F9112A" w:rsidP="00F9112A">
            <w:pPr>
              <w:rPr>
                <w:del w:id="1079" w:author="st1" w:date="2021-05-06T19:06:00Z"/>
                <w:rFonts w:ascii="標楷體" w:eastAsia="標楷體" w:hAnsi="標楷體"/>
              </w:rPr>
            </w:pPr>
          </w:p>
        </w:tc>
      </w:tr>
      <w:tr w:rsidR="00F9112A" w:rsidRPr="00AF1A82" w:rsidDel="00AE6771" w14:paraId="7C38A7CE" w14:textId="07391C5E" w:rsidTr="003F2077">
        <w:trPr>
          <w:trHeight w:val="291"/>
          <w:jc w:val="center"/>
          <w:del w:id="1080" w:author="st1" w:date="2021-05-06T19:06:00Z"/>
        </w:trPr>
        <w:tc>
          <w:tcPr>
            <w:tcW w:w="2695" w:type="dxa"/>
            <w:gridSpan w:val="2"/>
          </w:tcPr>
          <w:p w14:paraId="79FEF136" w14:textId="24346BC1" w:rsidR="00F9112A" w:rsidRPr="00AF1A82" w:rsidDel="00AE6771" w:rsidRDefault="00F9112A" w:rsidP="00F9112A">
            <w:pPr>
              <w:rPr>
                <w:del w:id="1081" w:author="st1" w:date="2021-05-06T19:06:00Z"/>
                <w:rFonts w:ascii="標楷體" w:eastAsia="標楷體" w:hAnsi="標楷體"/>
                <w:lang w:eastAsia="x-none"/>
              </w:rPr>
            </w:pPr>
            <w:del w:id="1082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責任準備金</w:delText>
              </w:r>
            </w:del>
          </w:p>
        </w:tc>
        <w:tc>
          <w:tcPr>
            <w:tcW w:w="4253" w:type="dxa"/>
          </w:tcPr>
          <w:p w14:paraId="447899BB" w14:textId="1CE36E71" w:rsidR="00F9112A" w:rsidRPr="00AF1A82" w:rsidDel="00AE6771" w:rsidRDefault="00F9112A" w:rsidP="00F9112A">
            <w:pPr>
              <w:rPr>
                <w:del w:id="1083" w:author="st1" w:date="2021-05-06T19:06:00Z"/>
                <w:rFonts w:ascii="標楷體" w:eastAsia="標楷體" w:hAnsi="標楷體"/>
              </w:rPr>
            </w:pPr>
            <w:del w:id="1084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409" w:type="dxa"/>
          </w:tcPr>
          <w:p w14:paraId="61AE712D" w14:textId="5C10AFE7" w:rsidR="00F9112A" w:rsidRPr="00AF1A82" w:rsidDel="00AE6771" w:rsidRDefault="00F9112A" w:rsidP="00F9112A">
            <w:pPr>
              <w:rPr>
                <w:del w:id="1085" w:author="st1" w:date="2021-05-06T19:06:00Z"/>
                <w:rFonts w:ascii="標楷體" w:eastAsia="標楷體" w:hAnsi="標楷體"/>
              </w:rPr>
            </w:pPr>
          </w:p>
        </w:tc>
      </w:tr>
      <w:tr w:rsidR="00F9112A" w:rsidRPr="00AF1A82" w:rsidDel="00AE6771" w14:paraId="694D56B0" w14:textId="210074AF" w:rsidTr="003F2077">
        <w:trPr>
          <w:trHeight w:val="291"/>
          <w:jc w:val="center"/>
          <w:del w:id="1086" w:author="st1" w:date="2021-05-06T19:06:00Z"/>
        </w:trPr>
        <w:tc>
          <w:tcPr>
            <w:tcW w:w="2695" w:type="dxa"/>
            <w:gridSpan w:val="2"/>
          </w:tcPr>
          <w:p w14:paraId="248A8F96" w14:textId="07A5A10B" w:rsidR="00F9112A" w:rsidRPr="00AF1A82" w:rsidDel="00AE6771" w:rsidRDefault="00F9112A" w:rsidP="00F9112A">
            <w:pPr>
              <w:rPr>
                <w:del w:id="1087" w:author="st1" w:date="2021-05-06T19:06:00Z"/>
                <w:rFonts w:ascii="標楷體" w:eastAsia="標楷體" w:hAnsi="標楷體"/>
                <w:lang w:eastAsia="x-none"/>
              </w:rPr>
            </w:pPr>
            <w:del w:id="1088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可放款比率%</w:delText>
              </w:r>
            </w:del>
          </w:p>
        </w:tc>
        <w:tc>
          <w:tcPr>
            <w:tcW w:w="4253" w:type="dxa"/>
          </w:tcPr>
          <w:p w14:paraId="72B329CF" w14:textId="63F91990" w:rsidR="00F9112A" w:rsidRPr="00AF1A82" w:rsidDel="00AE6771" w:rsidRDefault="00AD4595" w:rsidP="00F9112A">
            <w:pPr>
              <w:rPr>
                <w:del w:id="1089" w:author="st1" w:date="2021-05-06T19:06:00Z"/>
                <w:rFonts w:ascii="標楷體" w:eastAsia="標楷體" w:hAnsi="標楷體"/>
              </w:rPr>
            </w:pPr>
            <w:del w:id="1090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99.99</w:delText>
              </w:r>
              <w:r w:rsidR="00AD50CB" w:rsidDel="00AE6771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2409" w:type="dxa"/>
          </w:tcPr>
          <w:p w14:paraId="5E57CC81" w14:textId="66568A31" w:rsidR="00F9112A" w:rsidRPr="00AF1A82" w:rsidDel="00AE6771" w:rsidRDefault="00F9112A" w:rsidP="00F9112A">
            <w:pPr>
              <w:rPr>
                <w:del w:id="1091" w:author="st1" w:date="2021-05-06T19:06:00Z"/>
                <w:rFonts w:ascii="標楷體" w:eastAsia="標楷體" w:hAnsi="標楷體"/>
              </w:rPr>
            </w:pPr>
          </w:p>
        </w:tc>
      </w:tr>
      <w:tr w:rsidR="00F9112A" w:rsidRPr="00AF1A82" w:rsidDel="00AE6771" w14:paraId="668352B0" w14:textId="53C37760" w:rsidTr="003F2077">
        <w:trPr>
          <w:trHeight w:val="291"/>
          <w:jc w:val="center"/>
          <w:del w:id="1092" w:author="st1" w:date="2021-05-06T19:06:00Z"/>
        </w:trPr>
        <w:tc>
          <w:tcPr>
            <w:tcW w:w="2695" w:type="dxa"/>
            <w:gridSpan w:val="2"/>
          </w:tcPr>
          <w:p w14:paraId="5703985F" w14:textId="0F7EB66D" w:rsidR="00F9112A" w:rsidRPr="00AF1A82" w:rsidDel="00AE6771" w:rsidRDefault="00F9112A" w:rsidP="00F9112A">
            <w:pPr>
              <w:rPr>
                <w:del w:id="1093" w:author="st1" w:date="2021-05-06T19:06:00Z"/>
                <w:rFonts w:ascii="標楷體" w:eastAsia="標楷體" w:hAnsi="標楷體"/>
                <w:lang w:eastAsia="x-none"/>
              </w:rPr>
            </w:pPr>
            <w:del w:id="1094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可放款金額</w:delText>
              </w:r>
            </w:del>
          </w:p>
        </w:tc>
        <w:tc>
          <w:tcPr>
            <w:tcW w:w="4253" w:type="dxa"/>
          </w:tcPr>
          <w:p w14:paraId="3FF946B5" w14:textId="44D29551" w:rsidR="00F9112A" w:rsidRPr="00AF1A82" w:rsidDel="00AE6771" w:rsidRDefault="00AD4595" w:rsidP="00F9112A">
            <w:pPr>
              <w:rPr>
                <w:del w:id="1095" w:author="st1" w:date="2021-05-06T19:06:00Z"/>
                <w:rFonts w:ascii="標楷體" w:eastAsia="標楷體" w:hAnsi="標楷體"/>
              </w:rPr>
            </w:pPr>
            <w:del w:id="1096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409" w:type="dxa"/>
          </w:tcPr>
          <w:p w14:paraId="591A718F" w14:textId="5DB71592" w:rsidR="00F9112A" w:rsidRPr="00AF1A82" w:rsidDel="00AE6771" w:rsidRDefault="00F9112A" w:rsidP="00F9112A">
            <w:pPr>
              <w:rPr>
                <w:del w:id="1097" w:author="st1" w:date="2021-05-06T19:06:00Z"/>
                <w:rFonts w:ascii="標楷體" w:eastAsia="標楷體" w:hAnsi="標楷體"/>
              </w:rPr>
            </w:pPr>
          </w:p>
        </w:tc>
      </w:tr>
      <w:tr w:rsidR="00F9112A" w:rsidRPr="00AF1A82" w:rsidDel="00AE6771" w14:paraId="5D523F47" w14:textId="0F3249E8" w:rsidTr="003F2077">
        <w:trPr>
          <w:trHeight w:val="291"/>
          <w:jc w:val="center"/>
          <w:del w:id="1098" w:author="st1" w:date="2021-05-06T19:06:00Z"/>
        </w:trPr>
        <w:tc>
          <w:tcPr>
            <w:tcW w:w="2695" w:type="dxa"/>
            <w:gridSpan w:val="2"/>
          </w:tcPr>
          <w:p w14:paraId="57081EAD" w14:textId="5DDD9B68" w:rsidR="00F9112A" w:rsidRPr="00AF1A82" w:rsidDel="00AE6771" w:rsidRDefault="00F9112A" w:rsidP="00F9112A">
            <w:pPr>
              <w:rPr>
                <w:del w:id="1099" w:author="st1" w:date="2021-05-06T19:06:00Z"/>
                <w:rFonts w:ascii="標楷體" w:eastAsia="標楷體" w:hAnsi="標楷體"/>
                <w:lang w:eastAsia="x-none"/>
              </w:rPr>
            </w:pPr>
            <w:del w:id="1100" w:author="st1" w:date="2021-05-06T19:06:00Z">
              <w:r w:rsidRPr="00AF1A82" w:rsidDel="00AE6771">
                <w:rPr>
                  <w:rFonts w:ascii="標楷體" w:eastAsia="標楷體" w:hAnsi="標楷體" w:hint="eastAsia"/>
                  <w:lang w:eastAsia="x-none"/>
                </w:rPr>
                <w:delText>已放款金額</w:delText>
              </w:r>
            </w:del>
          </w:p>
        </w:tc>
        <w:tc>
          <w:tcPr>
            <w:tcW w:w="4253" w:type="dxa"/>
          </w:tcPr>
          <w:p w14:paraId="6D8DAC89" w14:textId="21FE98D0" w:rsidR="00F9112A" w:rsidRPr="00AF1A82" w:rsidDel="00AE6771" w:rsidRDefault="00AD4595" w:rsidP="00F9112A">
            <w:pPr>
              <w:rPr>
                <w:del w:id="1101" w:author="st1" w:date="2021-05-06T19:06:00Z"/>
                <w:rFonts w:ascii="標楷體" w:eastAsia="標楷體" w:hAnsi="標楷體"/>
              </w:rPr>
            </w:pPr>
            <w:del w:id="1102" w:author="st1" w:date="2021-05-06T19:06:00Z">
              <w:r w:rsidRPr="00AF1A82" w:rsidDel="00AE6771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409" w:type="dxa"/>
          </w:tcPr>
          <w:p w14:paraId="6F20EDDE" w14:textId="3F392AF8" w:rsidR="00F9112A" w:rsidRPr="00AF1A82" w:rsidDel="00AE6771" w:rsidRDefault="00F9112A" w:rsidP="00F9112A">
            <w:pPr>
              <w:rPr>
                <w:del w:id="1103" w:author="st1" w:date="2021-05-06T19:06:00Z"/>
                <w:rFonts w:ascii="標楷體" w:eastAsia="標楷體" w:hAnsi="標楷體"/>
              </w:rPr>
            </w:pPr>
          </w:p>
        </w:tc>
      </w:tr>
      <w:tr w:rsidR="008E4494" w:rsidRPr="00AF1A82" w:rsidDel="00AE6771" w14:paraId="7F8AB566" w14:textId="3F2F2660" w:rsidTr="003F2077">
        <w:trPr>
          <w:trHeight w:val="291"/>
          <w:jc w:val="center"/>
          <w:del w:id="1104" w:author="st1" w:date="2021-05-06T19:06:00Z"/>
        </w:trPr>
        <w:tc>
          <w:tcPr>
            <w:tcW w:w="2695" w:type="dxa"/>
            <w:gridSpan w:val="2"/>
          </w:tcPr>
          <w:p w14:paraId="37527AB5" w14:textId="174A0CA5" w:rsidR="008E4494" w:rsidRPr="00AF1A82" w:rsidDel="00AE6771" w:rsidRDefault="008E4494" w:rsidP="00F9112A">
            <w:pPr>
              <w:rPr>
                <w:del w:id="1105" w:author="st1" w:date="2021-05-06T19:06:00Z"/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723A4B84" w14:textId="0ED3D4BC" w:rsidR="008E4494" w:rsidRPr="00AF1A82" w:rsidDel="00AE6771" w:rsidRDefault="008E4494" w:rsidP="00F9112A">
            <w:pPr>
              <w:rPr>
                <w:del w:id="1106" w:author="st1" w:date="2021-05-06T19:06:00Z"/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416FF805" w14:textId="6F94EC03" w:rsidR="008E4494" w:rsidRPr="00AF1A82" w:rsidDel="00AE6771" w:rsidRDefault="008E4494" w:rsidP="00F9112A">
            <w:pPr>
              <w:rPr>
                <w:del w:id="1107" w:author="st1" w:date="2021-05-06T19:06:00Z"/>
                <w:rFonts w:ascii="標楷體" w:eastAsia="標楷體" w:hAnsi="標楷體"/>
              </w:rPr>
            </w:pPr>
          </w:p>
        </w:tc>
      </w:tr>
    </w:tbl>
    <w:p w14:paraId="075E053E" w14:textId="4913B850" w:rsidR="00310936" w:rsidRPr="00AF1A82" w:rsidDel="00AE6771" w:rsidRDefault="00310936" w:rsidP="00310936">
      <w:pPr>
        <w:rPr>
          <w:del w:id="1108" w:author="st1" w:date="2021-05-06T19:06:00Z"/>
          <w:rFonts w:ascii="標楷體" w:eastAsia="標楷體" w:hAnsi="標楷體"/>
          <w:lang w:eastAsia="x-none"/>
        </w:rPr>
      </w:pPr>
    </w:p>
    <w:p w14:paraId="3CFBC050" w14:textId="2C5805F1" w:rsidR="00310936" w:rsidRPr="00AF1A82" w:rsidDel="00AE6771" w:rsidRDefault="00310936" w:rsidP="00310936">
      <w:pPr>
        <w:rPr>
          <w:del w:id="1109" w:author="st1" w:date="2021-05-06T19:06:00Z"/>
          <w:rFonts w:ascii="標楷體" w:eastAsia="標楷體" w:hAnsi="標楷體"/>
          <w:lang w:eastAsia="x-none"/>
        </w:rPr>
      </w:pPr>
    </w:p>
    <w:p w14:paraId="210D9E06" w14:textId="420317E1" w:rsidR="00310936" w:rsidRPr="00AF1A82" w:rsidRDefault="00310936" w:rsidP="00310936">
      <w:pPr>
        <w:rPr>
          <w:rFonts w:ascii="標楷體" w:eastAsia="標楷體" w:hAnsi="標楷體"/>
          <w:lang w:eastAsia="x-none"/>
        </w:rPr>
      </w:pPr>
      <w:del w:id="1110" w:author="st1" w:date="2021-05-06T19:06:00Z">
        <w:r w:rsidRPr="00AF1A82" w:rsidDel="00AE6771">
          <w:rPr>
            <w:rFonts w:ascii="標楷體" w:eastAsia="標楷體" w:hAnsi="標楷體"/>
            <w:lang w:eastAsia="x-none"/>
          </w:rPr>
          <w:br w:type="page"/>
        </w:r>
      </w:del>
    </w:p>
    <w:p w14:paraId="2274014E" w14:textId="1F7D47A3" w:rsidR="00310936" w:rsidRPr="00AF1A82" w:rsidRDefault="00310936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AD136A" w:rsidRPr="00AF1A82">
        <w:rPr>
          <w:rFonts w:ascii="標楷體" w:hAnsi="標楷體"/>
        </w:rPr>
        <w:t>5101</w:t>
      </w:r>
      <w:r w:rsidRPr="00AF1A82">
        <w:rPr>
          <w:rFonts w:ascii="標楷體" w:hAnsi="標楷體" w:hint="eastAsia"/>
        </w:rPr>
        <w:t>資金運用概況維護</w:t>
      </w:r>
      <w:ins w:id="1111" w:author="st1" w:date="2021-05-07T13:50:00Z">
        <w:r w:rsidR="00C91EB9">
          <w:rPr>
            <w:rFonts w:ascii="標楷體" w:hAnsi="標楷體" w:hint="eastAsia"/>
            <w:lang w:eastAsia="zh-TW"/>
          </w:rPr>
          <w:t>*</w:t>
        </w:r>
        <w:r w:rsidR="00C91EB9">
          <w:rPr>
            <w:rFonts w:ascii="標楷體" w:hAnsi="標楷體"/>
            <w:lang w:eastAsia="zh-TW"/>
          </w:rPr>
          <w:t>**</w:t>
        </w:r>
      </w:ins>
    </w:p>
    <w:p w14:paraId="5762DEDB" w14:textId="77777777" w:rsidR="00310936" w:rsidRPr="00AF1A82" w:rsidRDefault="00310936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AF1A82" w14:paraId="0EF01A0C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0C6961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35E59" w14:textId="77777777" w:rsidR="00310936" w:rsidRPr="00AF1A82" w:rsidDel="001F7FD5" w:rsidRDefault="00310936" w:rsidP="00310936">
            <w:pPr>
              <w:rPr>
                <w:del w:id="1112" w:author="st1" w:date="2021-05-07T12:09:00Z"/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  <w:proofErr w:type="spellEnd"/>
          </w:p>
          <w:p w14:paraId="07B720FA" w14:textId="26C778C7" w:rsidR="00310936" w:rsidRPr="00AF1A82" w:rsidDel="001F7FD5" w:rsidRDefault="00310936" w:rsidP="00310936">
            <w:pPr>
              <w:rPr>
                <w:del w:id="1113" w:author="st1" w:date="2021-05-07T12:09:00Z"/>
                <w:rFonts w:ascii="標楷體" w:eastAsia="標楷體" w:hAnsi="標楷體"/>
                <w:lang w:eastAsia="x-none"/>
              </w:rPr>
            </w:pPr>
            <w:del w:id="1114" w:author="st1" w:date="2021-05-07T11:25:00Z">
              <w:r w:rsidRPr="00AF1A82" w:rsidDel="0085474F">
                <w:rPr>
                  <w:rFonts w:ascii="標楷體" w:eastAsia="標楷體" w:hAnsi="標楷體" w:hint="eastAsia"/>
                </w:rPr>
                <w:delText>I</w:delText>
              </w:r>
            </w:del>
            <w:del w:id="1115" w:author="st1" w:date="2021-05-07T12:09:00Z">
              <w:r w:rsidRPr="00AF1A82" w:rsidDel="001F7FD5">
                <w:rPr>
                  <w:rFonts w:ascii="標楷體" w:eastAsia="標楷體" w:hAnsi="標楷體" w:hint="eastAsia"/>
                  <w:lang w:eastAsia="x-none"/>
                </w:rPr>
                <w:delText>.此功能提供輸入特定日期之責任準備金及可放款比例</w:delText>
              </w:r>
            </w:del>
          </w:p>
          <w:p w14:paraId="1778C37C" w14:textId="59B68700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del w:id="1116" w:author="st1" w:date="2021-05-07T11:25:00Z">
              <w:r w:rsidRPr="00AF1A82" w:rsidDel="0085474F">
                <w:rPr>
                  <w:rFonts w:ascii="標楷體" w:eastAsia="標楷體" w:hAnsi="標楷體" w:hint="eastAsia"/>
                </w:rPr>
                <w:delText>II</w:delText>
              </w:r>
            </w:del>
            <w:del w:id="1117" w:author="st1" w:date="2021-05-07T11:26:00Z">
              <w:r w:rsidRPr="00AF1A82" w:rsidDel="0085474F">
                <w:rPr>
                  <w:rFonts w:ascii="標楷體" w:eastAsia="標楷體" w:hAnsi="標楷體" w:hint="eastAsia"/>
                  <w:lang w:eastAsia="x-none"/>
                </w:rPr>
                <w:delText>.可放款金額=責任準備金 * 可放款比例</w:delText>
              </w:r>
            </w:del>
          </w:p>
        </w:tc>
      </w:tr>
      <w:tr w:rsidR="0085474F" w:rsidRPr="00AF1A82" w14:paraId="498CEDA0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3F6D2" w14:textId="77777777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BEB090" w14:textId="0B1E16FB" w:rsidR="0085474F" w:rsidRDefault="0085474F" w:rsidP="0085474F">
            <w:pPr>
              <w:rPr>
                <w:ins w:id="1118" w:author="st1" w:date="2021-05-07T11:27:00Z"/>
                <w:rFonts w:ascii="標楷體" w:eastAsia="標楷體" w:hAnsi="標楷體"/>
              </w:rPr>
            </w:pPr>
            <w:ins w:id="1119" w:author="st1" w:date="2021-05-07T11:27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維謢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</w:t>
              </w:r>
              <w:r>
                <w:rPr>
                  <w:rFonts w:ascii="標楷體" w:eastAsia="標楷體" w:hAnsi="標楷體" w:hint="eastAsia"/>
                </w:rPr>
                <w:t>資料</w:t>
              </w:r>
              <w:proofErr w:type="spellEnd"/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7AC097D0" w14:textId="2CA97632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ins w:id="1120" w:author="st1" w:date="2021-05-07T11:27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需由入口交易</w:t>
              </w:r>
              <w:r w:rsidRPr="0085474F">
                <w:rPr>
                  <w:rFonts w:eastAsia="標楷體" w:hint="eastAsia"/>
                  <w:rPrChange w:id="1121" w:author="st1" w:date="2021-05-07T11:27:00Z">
                    <w:rPr>
                      <w:rFonts w:eastAsia="標楷體" w:hint="eastAsia"/>
                      <w:color w:val="FF0000"/>
                    </w:rPr>
                  </w:rPrChange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5901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資金運用概況明細資料查詢</w:t>
              </w:r>
              <w:proofErr w:type="spellEnd"/>
              <w:r w:rsidRPr="0085474F">
                <w:rPr>
                  <w:rFonts w:eastAsia="標楷體" w:hint="eastAsia"/>
                  <w:rPrChange w:id="1122" w:author="st1" w:date="2021-05-07T11:27:00Z">
                    <w:rPr>
                      <w:rFonts w:eastAsia="標楷體" w:hint="eastAsia"/>
                      <w:color w:val="FF0000"/>
                    </w:rPr>
                  </w:rPrChange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進入</w:t>
              </w:r>
            </w:ins>
          </w:p>
        </w:tc>
      </w:tr>
      <w:tr w:rsidR="0085474F" w:rsidRPr="00AF1A82" w14:paraId="5B639658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4FA4D" w14:textId="77777777" w:rsidR="0085474F" w:rsidRPr="00AF1A82" w:rsidRDefault="0085474F" w:rsidP="0085474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885273" w14:textId="30A1CB9C" w:rsidR="0085474F" w:rsidRDefault="0085474F">
            <w:pPr>
              <w:rPr>
                <w:ins w:id="1123" w:author="st1" w:date="2021-05-07T11:27:00Z"/>
                <w:rFonts w:ascii="標楷體" w:eastAsia="標楷體" w:hAnsi="標楷體"/>
              </w:rPr>
            </w:pPr>
            <w:ins w:id="1124" w:author="st1" w:date="2021-05-07T11:27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維護</w:t>
              </w:r>
            </w:ins>
            <w:ins w:id="1125" w:author="st1" w:date="2021-05-07T11:28:00Z">
              <w:r>
                <w:rPr>
                  <w:rFonts w:ascii="標楷體" w:eastAsia="標楷體" w:hAnsi="標楷體" w:hint="eastAsia"/>
                  <w:color w:val="000000"/>
                </w:rPr>
                <w:t>資金運用概況檔</w:t>
              </w:r>
            </w:ins>
            <w:ins w:id="1126" w:author="st1" w:date="2021-05-07T11:27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1127" w:author="st1" w:date="2021-05-07T11:28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</w:ins>
            <w:proofErr w:type="spellEnd"/>
            <w:ins w:id="1128" w:author="st1" w:date="2021-05-07T11:27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4DCFC192" w14:textId="0D2D8A5C" w:rsidR="0085474F" w:rsidRDefault="0085474F" w:rsidP="0085474F">
            <w:pPr>
              <w:rPr>
                <w:ins w:id="1129" w:author="st1" w:date="2021-05-07T11:27:00Z"/>
                <w:rFonts w:ascii="標楷體" w:eastAsia="標楷體" w:hAnsi="標楷體"/>
                <w:lang w:eastAsia="zh-HK"/>
              </w:rPr>
            </w:pPr>
            <w:ins w:id="1130" w:author="st1" w:date="2021-05-07T11:28:00Z">
              <w:r>
                <w:rPr>
                  <w:rFonts w:ascii="標楷體" w:eastAsia="標楷體" w:hAnsi="標楷體"/>
                </w:rPr>
                <w:t>2</w:t>
              </w:r>
            </w:ins>
            <w:ins w:id="1131" w:author="st1" w:date="2021-05-07T11:27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641D5EE" w14:textId="09EAC603" w:rsidR="0085474F" w:rsidRDefault="0085474F" w:rsidP="0085474F">
            <w:pPr>
              <w:rPr>
                <w:ins w:id="1132" w:author="st1" w:date="2021-05-07T11:27:00Z"/>
                <w:rFonts w:ascii="標楷體" w:eastAsia="標楷體" w:hAnsi="標楷體"/>
                <w:lang w:eastAsia="zh-HK"/>
              </w:rPr>
            </w:pPr>
            <w:ins w:id="1133" w:author="st1" w:date="2021-05-07T11:27:00Z">
              <w:r>
                <w:rPr>
                  <w:rFonts w:ascii="標楷體" w:eastAsia="標楷體" w:hAnsi="標楷體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</w:t>
              </w:r>
              <w:r>
                <w:rPr>
                  <w:rFonts w:ascii="標楷體" w:eastAsia="標楷體" w:hAnsi="標楷體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新增:新增全新</w:t>
              </w:r>
            </w:ins>
            <w:ins w:id="1134" w:author="st1" w:date="2021-05-07T11:28:00Z">
              <w:r w:rsidRPr="0085474F">
                <w:rPr>
                  <w:rFonts w:ascii="標楷體" w:eastAsia="標楷體" w:hAnsi="標楷體" w:hint="eastAsia"/>
                  <w:lang w:eastAsia="zh-HK"/>
                </w:rPr>
                <w:t>資金運用概況</w:t>
              </w:r>
            </w:ins>
            <w:ins w:id="1135" w:author="st1" w:date="2021-05-07T11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16B8E7C7" w14:textId="20DCE107" w:rsidR="0085474F" w:rsidRDefault="0085474F" w:rsidP="0085474F">
            <w:pPr>
              <w:rPr>
                <w:ins w:id="1136" w:author="st1" w:date="2021-05-07T11:27:00Z"/>
                <w:rFonts w:ascii="標楷體" w:eastAsia="標楷體" w:hAnsi="標楷體"/>
                <w:lang w:eastAsia="zh-HK"/>
              </w:rPr>
            </w:pPr>
            <w:ins w:id="1137" w:author="st1" w:date="2021-05-07T11:27:00Z">
              <w:r>
                <w:rPr>
                  <w:rFonts w:ascii="標楷體" w:eastAsia="標楷體" w:hAnsi="標楷體" w:hint="eastAsia"/>
                </w:rPr>
                <w:t xml:space="preserve">  (2</w:t>
              </w:r>
              <w:r>
                <w:rPr>
                  <w:rFonts w:ascii="標楷體" w:eastAsia="標楷體" w:hAnsi="標楷體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修改指定</w:t>
              </w:r>
            </w:ins>
            <w:ins w:id="1138" w:author="st1" w:date="2021-05-07T11:28:00Z">
              <w:r w:rsidRPr="0085474F">
                <w:rPr>
                  <w:rFonts w:ascii="標楷體" w:eastAsia="標楷體" w:hAnsi="標楷體" w:hint="eastAsia"/>
                  <w:lang w:eastAsia="zh-HK"/>
                </w:rPr>
                <w:t>資金運用概況</w:t>
              </w:r>
            </w:ins>
            <w:ins w:id="1139" w:author="st1" w:date="2021-05-07T11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0E833A63" w14:textId="3C30193F" w:rsidR="001F7FD5" w:rsidRPr="001F7FD5" w:rsidRDefault="0085474F">
            <w:pPr>
              <w:rPr>
                <w:rFonts w:ascii="標楷體" w:eastAsia="標楷體" w:hAnsi="標楷體"/>
                <w:lang w:eastAsia="zh-HK"/>
                <w:rPrChange w:id="1140" w:author="st1" w:date="2021-05-07T12:09:00Z">
                  <w:rPr>
                    <w:rFonts w:ascii="標楷體" w:eastAsia="標楷體" w:hAnsi="標楷體"/>
                    <w:lang w:eastAsia="x-none"/>
                  </w:rPr>
                </w:rPrChange>
              </w:rPr>
            </w:pPr>
            <w:ins w:id="1141" w:author="st1" w:date="2021-05-07T11:27:00Z">
              <w:r>
                <w:rPr>
                  <w:rFonts w:ascii="標楷體" w:eastAsia="標楷體" w:hAnsi="標楷體" w:hint="eastAsia"/>
                </w:rPr>
                <w:t xml:space="preserve">  (3).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刪除指定</w:t>
              </w:r>
            </w:ins>
            <w:ins w:id="1142" w:author="st1" w:date="2021-05-07T11:28:00Z">
              <w:r w:rsidRPr="0085474F">
                <w:rPr>
                  <w:rFonts w:ascii="標楷體" w:eastAsia="標楷體" w:hAnsi="標楷體" w:hint="eastAsia"/>
                  <w:lang w:eastAsia="zh-HK"/>
                </w:rPr>
                <w:t>資金運用概況</w:t>
              </w:r>
            </w:ins>
            <w:ins w:id="1143" w:author="st1" w:date="2021-05-07T11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310936" w:rsidRPr="00AF1A82" w14:paraId="7A6D3F04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B988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66E509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230DDBA7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1777D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E130E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5DE5D9E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B047C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F2471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C3C23F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4EDA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EC443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51F7B43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3BBA1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5E6FE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6C90D14" w14:textId="2F8A5E17" w:rsidR="00310936" w:rsidRDefault="00310936" w:rsidP="00310936">
      <w:pPr>
        <w:rPr>
          <w:ins w:id="1144" w:author="st1" w:date="2021-05-06T19:07:00Z"/>
          <w:rFonts w:ascii="標楷體" w:eastAsia="標楷體" w:hAnsi="標楷體"/>
          <w:lang w:eastAsia="x-none"/>
        </w:rPr>
      </w:pPr>
    </w:p>
    <w:p w14:paraId="0AC86EE0" w14:textId="77777777" w:rsidR="00AE6771" w:rsidRPr="005F1722" w:rsidRDefault="00AE6771" w:rsidP="00AE6771">
      <w:pPr>
        <w:pStyle w:val="a"/>
        <w:rPr>
          <w:ins w:id="1145" w:author="st1" w:date="2021-05-06T19:07:00Z"/>
        </w:rPr>
      </w:pPr>
      <w:ins w:id="1146" w:author="st1" w:date="2021-05-06T19:07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E6771" w:rsidRPr="0022279A" w14:paraId="224B5170" w14:textId="77777777" w:rsidTr="0081591C">
        <w:trPr>
          <w:ins w:id="1147" w:author="st1" w:date="2021-05-06T19:07:00Z"/>
        </w:trPr>
        <w:tc>
          <w:tcPr>
            <w:tcW w:w="851" w:type="dxa"/>
            <w:shd w:val="clear" w:color="auto" w:fill="D9D9D9"/>
          </w:tcPr>
          <w:p w14:paraId="465234C8" w14:textId="77777777" w:rsidR="00AE6771" w:rsidRPr="00C04054" w:rsidRDefault="00AE6771" w:rsidP="0081591C">
            <w:pPr>
              <w:jc w:val="center"/>
              <w:rPr>
                <w:ins w:id="1148" w:author="st1" w:date="2021-05-06T19:07:00Z"/>
                <w:rFonts w:ascii="標楷體" w:eastAsia="標楷體" w:hAnsi="標楷體"/>
              </w:rPr>
            </w:pPr>
            <w:ins w:id="1149" w:author="st1" w:date="2021-05-06T19:07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5ABFB957" w14:textId="77777777" w:rsidR="00AE6771" w:rsidRPr="00C04054" w:rsidRDefault="00AE6771" w:rsidP="0081591C">
            <w:pPr>
              <w:jc w:val="center"/>
              <w:rPr>
                <w:ins w:id="1150" w:author="st1" w:date="2021-05-06T19:07:00Z"/>
                <w:rFonts w:ascii="標楷體" w:eastAsia="標楷體" w:hAnsi="標楷體"/>
              </w:rPr>
            </w:pPr>
            <w:ins w:id="1151" w:author="st1" w:date="2021-05-06T19:07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083632E6" w14:textId="77777777" w:rsidR="00AE6771" w:rsidRPr="00C04054" w:rsidRDefault="00AE6771" w:rsidP="0081591C">
            <w:pPr>
              <w:jc w:val="center"/>
              <w:rPr>
                <w:ins w:id="1152" w:author="st1" w:date="2021-05-06T19:07:00Z"/>
                <w:rFonts w:ascii="標楷體" w:eastAsia="標楷體" w:hAnsi="標楷體"/>
              </w:rPr>
            </w:pPr>
            <w:ins w:id="1153" w:author="st1" w:date="2021-05-06T19:07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E6771" w:rsidRPr="0022279A" w14:paraId="15E29085" w14:textId="77777777" w:rsidTr="0081591C">
        <w:trPr>
          <w:ins w:id="1154" w:author="st1" w:date="2021-05-06T19:07:00Z"/>
        </w:trPr>
        <w:tc>
          <w:tcPr>
            <w:tcW w:w="851" w:type="dxa"/>
            <w:shd w:val="clear" w:color="auto" w:fill="auto"/>
          </w:tcPr>
          <w:p w14:paraId="3E7FEBC9" w14:textId="77777777" w:rsidR="00AE6771" w:rsidRPr="00C04054" w:rsidRDefault="00AE6771" w:rsidP="0081591C">
            <w:pPr>
              <w:jc w:val="center"/>
              <w:rPr>
                <w:ins w:id="1155" w:author="st1" w:date="2021-05-06T19:07:00Z"/>
                <w:rFonts w:ascii="標楷體" w:eastAsia="標楷體" w:hAnsi="標楷體"/>
              </w:rPr>
            </w:pPr>
            <w:ins w:id="1156" w:author="st1" w:date="2021-05-06T19:07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</w:tcPr>
          <w:p w14:paraId="4C855D67" w14:textId="77777777" w:rsidR="00AE6771" w:rsidRPr="00C04054" w:rsidRDefault="00AE6771" w:rsidP="0081591C">
            <w:pPr>
              <w:rPr>
                <w:ins w:id="1157" w:author="st1" w:date="2021-05-06T19:07:00Z"/>
                <w:rFonts w:ascii="標楷體" w:eastAsia="標楷體" w:hAnsi="標楷體"/>
              </w:rPr>
            </w:pPr>
            <w:proofErr w:type="spellStart"/>
            <w:ins w:id="1158" w:author="st1" w:date="2021-05-06T19:07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proofErr w:type="spellEnd"/>
            </w:ins>
          </w:p>
        </w:tc>
        <w:tc>
          <w:tcPr>
            <w:tcW w:w="3828" w:type="dxa"/>
            <w:shd w:val="clear" w:color="auto" w:fill="auto"/>
            <w:vAlign w:val="center"/>
          </w:tcPr>
          <w:p w14:paraId="335D1B06" w14:textId="77777777" w:rsidR="00AE6771" w:rsidRPr="00C04054" w:rsidRDefault="00AE6771" w:rsidP="0081591C">
            <w:pPr>
              <w:rPr>
                <w:ins w:id="1159" w:author="st1" w:date="2021-05-06T19:07:00Z"/>
                <w:rFonts w:ascii="標楷體" w:eastAsia="標楷體" w:hAnsi="標楷體"/>
              </w:rPr>
            </w:pPr>
            <w:ins w:id="1160" w:author="st1" w:date="2021-05-06T19:07:00Z">
              <w:r>
                <w:rPr>
                  <w:rFonts w:ascii="標楷體" w:eastAsia="標楷體" w:hAnsi="標楷體" w:hint="eastAsia"/>
                  <w:color w:val="000000"/>
                </w:rPr>
                <w:t>資金運用概況檔</w:t>
              </w:r>
            </w:ins>
          </w:p>
        </w:tc>
      </w:tr>
    </w:tbl>
    <w:p w14:paraId="6A486AC6" w14:textId="5F1B4B56" w:rsidR="00AE6771" w:rsidRDefault="00AE6771" w:rsidP="00310936">
      <w:pPr>
        <w:rPr>
          <w:ins w:id="1161" w:author="st1" w:date="2021-05-06T19:07:00Z"/>
          <w:rFonts w:ascii="標楷體" w:eastAsia="標楷體" w:hAnsi="標楷體"/>
          <w:lang w:eastAsia="x-none"/>
        </w:rPr>
      </w:pPr>
    </w:p>
    <w:p w14:paraId="3525FDE1" w14:textId="77777777" w:rsidR="00AE6771" w:rsidRPr="00AF1A82" w:rsidRDefault="00AE6771" w:rsidP="00310936">
      <w:pPr>
        <w:rPr>
          <w:rFonts w:ascii="標楷體" w:eastAsia="標楷體" w:hAnsi="標楷體"/>
          <w:lang w:eastAsia="x-none"/>
        </w:rPr>
      </w:pPr>
    </w:p>
    <w:p w14:paraId="0A07781C" w14:textId="29EEE040" w:rsidR="00310936" w:rsidRPr="00AF1A82" w:rsidRDefault="00310936" w:rsidP="00AD50CB">
      <w:pPr>
        <w:pStyle w:val="a"/>
      </w:pPr>
      <w:r w:rsidRPr="00AF1A82">
        <w:t>UI</w:t>
      </w:r>
      <w:r w:rsidRPr="00AF1A82">
        <w:t>畫面</w:t>
      </w:r>
      <w:ins w:id="1162" w:author="黃梓峻" w:date="2021-05-12T13:37:00Z">
        <w:r w:rsidR="00A4543E" w:rsidRPr="00A4543E">
          <w:rPr>
            <w:rFonts w:hint="eastAsia"/>
            <w:rPrChange w:id="1163" w:author="黃梓峻" w:date="2021-05-12T13:37:00Z">
              <w:rPr>
                <w:rFonts w:eastAsiaTheme="minorEastAsia" w:hint="eastAsia"/>
              </w:rPr>
            </w:rPrChange>
          </w:rPr>
          <w:t>－新增</w:t>
        </w:r>
      </w:ins>
    </w:p>
    <w:p w14:paraId="5B97745B" w14:textId="116E9384" w:rsidR="00310936" w:rsidRPr="00AF1A82" w:rsidDel="00AE6771" w:rsidRDefault="00310936" w:rsidP="00DC7571">
      <w:pPr>
        <w:ind w:leftChars="500" w:left="1200"/>
        <w:rPr>
          <w:del w:id="1164" w:author="st1" w:date="2021-05-06T19:07:00Z"/>
          <w:rFonts w:ascii="標楷體" w:eastAsia="標楷體" w:hAnsi="標楷體"/>
          <w:lang w:eastAsia="x-none"/>
        </w:rPr>
      </w:pPr>
      <w:del w:id="1165" w:author="st1" w:date="2021-05-06T19:07:00Z">
        <w:r w:rsidRPr="00AF1A82" w:rsidDel="00AE6771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5C57AB03" w14:textId="623BB520" w:rsidR="00310936" w:rsidRPr="00AF1A82" w:rsidRDefault="00C0078D" w:rsidP="00310936">
      <w:pPr>
        <w:rPr>
          <w:rFonts w:ascii="標楷體" w:eastAsia="標楷體" w:hAnsi="標楷體"/>
          <w:lang w:eastAsia="x-none"/>
        </w:rPr>
      </w:pPr>
      <w:del w:id="1166" w:author="st1" w:date="2021-05-06T19:07:00Z">
        <w:r w:rsidRPr="00AF1A82" w:rsidDel="00AE6771">
          <w:rPr>
            <w:rFonts w:ascii="標楷體" w:eastAsia="標楷體" w:hAnsi="標楷體"/>
            <w:noProof/>
          </w:rPr>
          <w:drawing>
            <wp:inline distT="0" distB="0" distL="0" distR="0" wp14:anchorId="68D48403" wp14:editId="54A4A5FA">
              <wp:extent cx="6483350" cy="263525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63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67" w:author="st1" w:date="2021-05-06T19:07:00Z">
        <w:r w:rsidR="00AE6771" w:rsidRPr="00AE6771">
          <w:rPr>
            <w:noProof/>
          </w:rPr>
          <w:t xml:space="preserve"> </w:t>
        </w:r>
        <w:del w:id="1168" w:author="黃梓峻" w:date="2021-05-12T13:59:00Z">
          <w:r w:rsidR="00AE6771" w:rsidRPr="00AE6771" w:rsidDel="000B4F62">
            <w:rPr>
              <w:rFonts w:ascii="標楷體" w:eastAsia="標楷體" w:hAnsi="標楷體"/>
              <w:noProof/>
              <w:lang w:eastAsia="x-none"/>
            </w:rPr>
            <w:drawing>
              <wp:inline distT="0" distB="0" distL="0" distR="0" wp14:anchorId="4C50D901" wp14:editId="1825DC97">
                <wp:extent cx="6479540" cy="2385695"/>
                <wp:effectExtent l="0" t="0" r="0" b="0"/>
                <wp:docPr id="122" name="圖片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385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169" w:author="黃梓峻" w:date="2021-05-12T14:01:00Z">
        <w:r w:rsidR="000B4F62" w:rsidRPr="000B4F62">
          <w:rPr>
            <w:noProof/>
          </w:rPr>
          <w:t xml:space="preserve"> </w:t>
        </w:r>
        <w:r w:rsidR="000B4F62" w:rsidRPr="000B4F62">
          <w:rPr>
            <w:noProof/>
          </w:rPr>
          <w:drawing>
            <wp:inline distT="0" distB="0" distL="0" distR="0" wp14:anchorId="2A5C0FE5" wp14:editId="70AFC2D4">
              <wp:extent cx="6479540" cy="2608580"/>
              <wp:effectExtent l="0" t="0" r="0" b="1270"/>
              <wp:docPr id="163" name="圖片 1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08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AFE58C" w14:textId="13BF8603" w:rsidR="00AE6771" w:rsidRDefault="00AE6771" w:rsidP="00AE6771">
      <w:pPr>
        <w:pStyle w:val="a"/>
        <w:rPr>
          <w:ins w:id="1170" w:author="st1" w:date="2021-05-06T19:08:00Z"/>
        </w:rPr>
      </w:pPr>
      <w:ins w:id="1171" w:author="st1" w:date="2021-05-06T19:08:00Z">
        <w:r>
          <w:rPr>
            <w:rFonts w:hint="eastAsia"/>
          </w:rPr>
          <w:lastRenderedPageBreak/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  <w:ins w:id="1172" w:author="黃梓峻" w:date="2021-05-12T13:37:00Z">
        <w:r w:rsidR="00A4543E" w:rsidRPr="00CC6878">
          <w:rPr>
            <w:rFonts w:hint="eastAsia"/>
          </w:rPr>
          <w:t>－新增</w:t>
        </w:r>
      </w:ins>
    </w:p>
    <w:p w14:paraId="5C05F30B" w14:textId="77777777" w:rsidR="00AE6771" w:rsidRDefault="00AE6771" w:rsidP="00AE6771">
      <w:pPr>
        <w:rPr>
          <w:ins w:id="1173" w:author="st1" w:date="2021-05-06T19:08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1174">
          <w:tblGrid>
            <w:gridCol w:w="851"/>
            <w:gridCol w:w="2126"/>
            <w:gridCol w:w="7033"/>
          </w:tblGrid>
        </w:tblGridChange>
      </w:tblGrid>
      <w:tr w:rsidR="00AE6771" w14:paraId="045DCC07" w14:textId="77777777" w:rsidTr="00AE6771">
        <w:trPr>
          <w:ins w:id="1175" w:author="st1" w:date="2021-05-06T19:0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49C167" w14:textId="77777777" w:rsidR="00AE6771" w:rsidRDefault="00AE6771">
            <w:pPr>
              <w:jc w:val="center"/>
              <w:rPr>
                <w:ins w:id="1176" w:author="st1" w:date="2021-05-06T19:08:00Z"/>
                <w:rFonts w:ascii="標楷體" w:eastAsia="標楷體" w:hAnsi="標楷體"/>
              </w:rPr>
            </w:pPr>
            <w:ins w:id="1177" w:author="st1" w:date="2021-05-06T19:08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8D6AD5" w14:textId="77777777" w:rsidR="00AE6771" w:rsidRDefault="00AE6771">
            <w:pPr>
              <w:jc w:val="center"/>
              <w:rPr>
                <w:ins w:id="1178" w:author="st1" w:date="2021-05-06T19:08:00Z"/>
                <w:rFonts w:ascii="標楷體" w:eastAsia="標楷體" w:hAnsi="標楷體"/>
              </w:rPr>
            </w:pPr>
            <w:ins w:id="1179" w:author="st1" w:date="2021-05-06T19:08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481BC2" w14:textId="77777777" w:rsidR="00AE6771" w:rsidRDefault="00AE6771">
            <w:pPr>
              <w:jc w:val="center"/>
              <w:rPr>
                <w:ins w:id="1180" w:author="st1" w:date="2021-05-06T19:08:00Z"/>
                <w:rFonts w:ascii="標楷體" w:eastAsia="標楷體" w:hAnsi="標楷體"/>
              </w:rPr>
            </w:pPr>
            <w:ins w:id="1181" w:author="st1" w:date="2021-05-06T19:08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771" w14:paraId="30D42321" w14:textId="77777777" w:rsidTr="00AE6771">
        <w:trPr>
          <w:ins w:id="1182" w:author="st1" w:date="2021-05-06T19:0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8E743" w14:textId="77777777" w:rsidR="00AE6771" w:rsidRDefault="00AE6771">
            <w:pPr>
              <w:jc w:val="center"/>
              <w:rPr>
                <w:ins w:id="1183" w:author="st1" w:date="2021-05-06T19:08:00Z"/>
                <w:rFonts w:ascii="標楷體" w:eastAsia="標楷體" w:hAnsi="標楷體"/>
                <w:lang w:eastAsia="zh-HK"/>
              </w:rPr>
            </w:pPr>
            <w:ins w:id="1184" w:author="st1" w:date="2021-05-06T19:0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CAA17" w14:textId="77777777" w:rsidR="00AE6771" w:rsidRDefault="00AE6771">
            <w:pPr>
              <w:rPr>
                <w:ins w:id="1185" w:author="st1" w:date="2021-05-06T19:08:00Z"/>
                <w:rFonts w:ascii="標楷體" w:eastAsia="標楷體" w:hAnsi="標楷體"/>
                <w:lang w:eastAsia="zh-HK"/>
              </w:rPr>
            </w:pPr>
            <w:ins w:id="1186" w:author="st1" w:date="2021-05-06T19:08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60966" w14:textId="0121CF5B" w:rsidR="00AE6771" w:rsidRPr="00011CC6" w:rsidRDefault="00AE6771">
            <w:pPr>
              <w:rPr>
                <w:ins w:id="1187" w:author="st1" w:date="2021-05-06T19:08:00Z"/>
                <w:rFonts w:eastAsia="標楷體"/>
                <w:color w:val="000000" w:themeColor="text1"/>
                <w:lang w:eastAsia="zh-HK"/>
                <w:rPrChange w:id="1188" w:author="st1" w:date="2021-05-06T19:15:00Z">
                  <w:rPr>
                    <w:ins w:id="1189" w:author="st1" w:date="2021-05-06T19:08:00Z"/>
                    <w:rFonts w:eastAsia="標楷體"/>
                    <w:lang w:eastAsia="zh-HK"/>
                  </w:rPr>
                </w:rPrChange>
              </w:rPr>
            </w:pPr>
            <w:ins w:id="1190" w:author="st1" w:date="2021-05-06T19:08:00Z">
              <w:r w:rsidRPr="00011CC6">
                <w:rPr>
                  <w:rFonts w:eastAsia="標楷體"/>
                  <w:color w:val="000000" w:themeColor="text1"/>
                  <w:rPrChange w:id="1191" w:author="st1" w:date="2021-05-06T19:15:00Z">
                    <w:rPr>
                      <w:rFonts w:eastAsia="標楷體"/>
                      <w:color w:val="FF0000"/>
                    </w:rPr>
                  </w:rPrChange>
                </w:rPr>
                <w:t>1.</w:t>
              </w:r>
              <w:r w:rsidRPr="00011CC6">
                <w:rPr>
                  <w:rFonts w:eastAsia="標楷體" w:hint="eastAsia"/>
                  <w:color w:val="000000" w:themeColor="text1"/>
                  <w:rPrChange w:id="1192" w:author="st1" w:date="2021-05-06T19:15:00Z">
                    <w:rPr>
                      <w:rFonts w:eastAsia="標楷體" w:hint="eastAsia"/>
                      <w:color w:val="FF0000"/>
                    </w:rPr>
                  </w:rPrChange>
                </w:rPr>
                <w:t>【</w:t>
              </w:r>
              <w:r w:rsidRPr="00011CC6">
                <w:rPr>
                  <w:rFonts w:eastAsia="標楷體"/>
                  <w:color w:val="000000" w:themeColor="text1"/>
                  <w:lang w:eastAsia="zh-HK"/>
                  <w:rPrChange w:id="1193" w:author="st1" w:date="2021-05-06T19:15:00Z">
                    <w:rPr>
                      <w:rFonts w:eastAsia="標楷體"/>
                      <w:color w:val="FF0000"/>
                      <w:lang w:eastAsia="zh-HK"/>
                    </w:rPr>
                  </w:rPrChange>
                </w:rPr>
                <w:t>L</w:t>
              </w:r>
            </w:ins>
            <w:ins w:id="1194" w:author="st1" w:date="2021-05-06T19:15:00Z">
              <w:r w:rsidR="00011CC6">
                <w:rPr>
                  <w:rFonts w:eastAsia="標楷體" w:hint="eastAsia"/>
                  <w:color w:val="000000" w:themeColor="text1"/>
                </w:rPr>
                <w:t>5901</w:t>
              </w:r>
            </w:ins>
            <w:proofErr w:type="spellStart"/>
            <w:ins w:id="1195" w:author="st1" w:date="2021-05-06T19:16:00Z">
              <w:r w:rsidR="00011CC6" w:rsidRPr="00AF1A82">
                <w:rPr>
                  <w:rFonts w:ascii="標楷體" w:eastAsia="標楷體" w:hAnsi="標楷體" w:hint="eastAsia"/>
                  <w:lang w:eastAsia="x-none"/>
                </w:rPr>
                <w:t>資金運用概況明細資料查詢</w:t>
              </w:r>
            </w:ins>
            <w:proofErr w:type="spellEnd"/>
            <w:ins w:id="1196" w:author="st1" w:date="2021-05-06T19:08:00Z">
              <w:r w:rsidRPr="00011CC6">
                <w:rPr>
                  <w:rFonts w:eastAsia="標楷體" w:hint="eastAsia"/>
                  <w:color w:val="000000" w:themeColor="text1"/>
                  <w:rPrChange w:id="1197" w:author="st1" w:date="2021-05-06T19:15:00Z">
                    <w:rPr>
                      <w:rFonts w:eastAsia="標楷體" w:hint="eastAsia"/>
                      <w:color w:val="FF0000"/>
                    </w:rPr>
                  </w:rPrChange>
                </w:rPr>
                <w:t>】</w:t>
              </w:r>
              <w:r w:rsidRPr="00011CC6">
                <w:rPr>
                  <w:rFonts w:eastAsia="標楷體" w:hint="eastAsia"/>
                  <w:color w:val="000000" w:themeColor="text1"/>
                  <w:lang w:eastAsia="zh-HK"/>
                  <w:rPrChange w:id="1198" w:author="st1" w:date="2021-05-06T19:15:00Z">
                    <w:rPr>
                      <w:rFonts w:eastAsia="標楷體" w:hint="eastAsia"/>
                      <w:lang w:eastAsia="zh-HK"/>
                    </w:rPr>
                  </w:rPrChange>
                </w:rPr>
                <w:t>功能</w:t>
              </w:r>
              <w:r w:rsidRPr="00011CC6">
                <w:rPr>
                  <w:rFonts w:eastAsia="標楷體" w:hint="eastAsia"/>
                  <w:color w:val="000000" w:themeColor="text1"/>
                  <w:rPrChange w:id="1199" w:author="st1" w:date="2021-05-06T19:15:00Z">
                    <w:rPr>
                      <w:rFonts w:eastAsia="標楷體" w:hint="eastAsia"/>
                    </w:rPr>
                  </w:rPrChange>
                </w:rPr>
                <w:t>點「</w:t>
              </w:r>
              <w:r w:rsidRPr="00011CC6">
                <w:rPr>
                  <w:rFonts w:eastAsia="標楷體" w:hint="eastAsia"/>
                  <w:color w:val="000000" w:themeColor="text1"/>
                  <w:lang w:eastAsia="zh-HK"/>
                  <w:rPrChange w:id="1200" w:author="st1" w:date="2021-05-06T19:15:00Z">
                    <w:rPr>
                      <w:rFonts w:eastAsia="標楷體" w:hint="eastAsia"/>
                      <w:lang w:eastAsia="zh-HK"/>
                    </w:rPr>
                  </w:rPrChange>
                </w:rPr>
                <w:t>新增</w:t>
              </w:r>
              <w:r w:rsidRPr="00011CC6">
                <w:rPr>
                  <w:rFonts w:eastAsia="標楷體" w:hint="eastAsia"/>
                  <w:color w:val="000000" w:themeColor="text1"/>
                  <w:rPrChange w:id="1201" w:author="st1" w:date="2021-05-06T19:15:00Z">
                    <w:rPr>
                      <w:rFonts w:eastAsia="標楷體" w:hint="eastAsia"/>
                    </w:rPr>
                  </w:rPrChange>
                </w:rPr>
                <w:t>」</w:t>
              </w:r>
              <w:r w:rsidRPr="00011CC6">
                <w:rPr>
                  <w:rFonts w:eastAsia="標楷體" w:hint="eastAsia"/>
                  <w:color w:val="000000" w:themeColor="text1"/>
                  <w:lang w:eastAsia="zh-HK"/>
                  <w:rPrChange w:id="1202" w:author="st1" w:date="2021-05-06T19:15:00Z">
                    <w:rPr>
                      <w:rFonts w:eastAsia="標楷體" w:hint="eastAsia"/>
                      <w:lang w:eastAsia="zh-HK"/>
                    </w:rPr>
                  </w:rPrChange>
                </w:rPr>
                <w:t>時顯示</w:t>
              </w:r>
              <w:r w:rsidRPr="00011CC6">
                <w:rPr>
                  <w:rFonts w:eastAsia="標楷體" w:hint="eastAsia"/>
                  <w:color w:val="000000" w:themeColor="text1"/>
                  <w:rPrChange w:id="1203" w:author="st1" w:date="2021-05-06T19:15:00Z">
                    <w:rPr>
                      <w:rFonts w:eastAsia="標楷體" w:hint="eastAsia"/>
                    </w:rPr>
                  </w:rPrChange>
                </w:rPr>
                <w:t>。</w:t>
              </w:r>
            </w:ins>
          </w:p>
          <w:p w14:paraId="57F36E1D" w14:textId="4D7364EC" w:rsidR="00AE6771" w:rsidRPr="00011CC6" w:rsidRDefault="00AE6771">
            <w:pPr>
              <w:rPr>
                <w:ins w:id="1204" w:author="st1" w:date="2021-05-06T19:08:00Z"/>
                <w:rFonts w:eastAsia="標楷體"/>
                <w:color w:val="000000" w:themeColor="text1"/>
                <w:lang w:eastAsia="zh-HK"/>
                <w:rPrChange w:id="1205" w:author="st1" w:date="2021-05-06T19:15:00Z">
                  <w:rPr>
                    <w:ins w:id="1206" w:author="st1" w:date="2021-05-06T19:08:00Z"/>
                    <w:rFonts w:eastAsia="標楷體"/>
                    <w:lang w:eastAsia="zh-HK"/>
                  </w:rPr>
                </w:rPrChange>
              </w:rPr>
            </w:pPr>
            <w:ins w:id="1207" w:author="st1" w:date="2021-05-06T19:08:00Z">
              <w:r w:rsidRPr="00011CC6">
                <w:rPr>
                  <w:rFonts w:eastAsia="標楷體"/>
                  <w:color w:val="000000" w:themeColor="text1"/>
                  <w:rPrChange w:id="1208" w:author="st1" w:date="2021-05-06T19:15:00Z">
                    <w:rPr>
                      <w:rFonts w:eastAsia="標楷體"/>
                    </w:rPr>
                  </w:rPrChange>
                </w:rPr>
                <w:t>2.</w:t>
              </w:r>
              <w:r w:rsidRPr="00011CC6">
                <w:rPr>
                  <w:rFonts w:eastAsia="標楷體" w:hint="eastAsia"/>
                  <w:color w:val="000000" w:themeColor="text1"/>
                  <w:lang w:eastAsia="zh-HK"/>
                  <w:rPrChange w:id="1209" w:author="st1" w:date="2021-05-06T19:15:00Z">
                    <w:rPr>
                      <w:rFonts w:eastAsia="標楷體" w:hint="eastAsia"/>
                      <w:lang w:eastAsia="zh-HK"/>
                    </w:rPr>
                  </w:rPrChange>
                </w:rPr>
                <w:t>執行新增</w:t>
              </w:r>
            </w:ins>
            <w:proofErr w:type="spellStart"/>
            <w:ins w:id="1210" w:author="st1" w:date="2021-05-06T19:16:00Z">
              <w:r w:rsidR="00011CC6" w:rsidRPr="00AF1A82">
                <w:rPr>
                  <w:rFonts w:ascii="標楷體" w:eastAsia="標楷體" w:hAnsi="標楷體" w:hint="eastAsia"/>
                  <w:lang w:eastAsia="x-none"/>
                </w:rPr>
                <w:t>資金運用概況明細</w:t>
              </w:r>
            </w:ins>
            <w:ins w:id="1211" w:author="st1" w:date="2021-05-06T19:08:00Z">
              <w:r w:rsidRPr="00011CC6">
                <w:rPr>
                  <w:rFonts w:ascii="標楷體" w:eastAsia="標楷體" w:hAnsi="標楷體" w:hint="eastAsia"/>
                  <w:color w:val="000000" w:themeColor="text1"/>
                  <w:lang w:eastAsia="zh-HK"/>
                  <w:rPrChange w:id="1212" w:author="st1" w:date="2021-05-06T19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t>資料</w:t>
              </w:r>
              <w:proofErr w:type="spellEnd"/>
              <w:r w:rsidRPr="00011CC6">
                <w:rPr>
                  <w:rFonts w:ascii="標楷體" w:eastAsia="標楷體" w:hAnsi="標楷體" w:hint="eastAsia"/>
                  <w:color w:val="000000" w:themeColor="text1"/>
                  <w:lang w:eastAsia="zh-HK"/>
                  <w:rPrChange w:id="1213" w:author="st1" w:date="2021-05-06T19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t>。</w:t>
              </w:r>
            </w:ins>
          </w:p>
        </w:tc>
      </w:tr>
      <w:tr w:rsidR="00201DCC" w14:paraId="64B58A6D" w14:textId="77777777" w:rsidTr="00201DCC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214" w:author="黃梓峻" w:date="2021-05-12T13:5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215" w:author="st1" w:date="2021-05-06T19:0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16" w:author="黃梓峻" w:date="2021-05-12T13:5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548599" w14:textId="77777777" w:rsidR="00201DCC" w:rsidRDefault="00201DCC" w:rsidP="00201DCC">
            <w:pPr>
              <w:jc w:val="center"/>
              <w:rPr>
                <w:ins w:id="1217" w:author="st1" w:date="2021-05-06T19:08:00Z"/>
                <w:rFonts w:ascii="標楷體" w:eastAsia="標楷體" w:hAnsi="標楷體"/>
              </w:rPr>
            </w:pPr>
            <w:ins w:id="1218" w:author="st1" w:date="2021-05-06T19:0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9" w:author="黃梓峻" w:date="2021-05-12T13:5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962BE7" w14:textId="7BC7B097" w:rsidR="00201DCC" w:rsidRDefault="00201DCC" w:rsidP="00201DCC">
            <w:pPr>
              <w:rPr>
                <w:ins w:id="1220" w:author="st1" w:date="2021-05-06T19:08:00Z"/>
                <w:rFonts w:ascii="標楷體" w:eastAsia="標楷體" w:hAnsi="標楷體"/>
                <w:lang w:eastAsia="zh-HK"/>
              </w:rPr>
            </w:pPr>
            <w:ins w:id="1221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  <w:ins w:id="1222" w:author="st1" w:date="2021-05-06T19:08:00Z">
              <w:del w:id="1223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4" w:author="黃梓峻" w:date="2021-05-12T13:5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1F1747" w14:textId="36CE957B" w:rsidR="00201DCC" w:rsidRPr="00011CC6" w:rsidDel="00201DCC" w:rsidRDefault="00201DCC" w:rsidP="00201DCC">
            <w:pPr>
              <w:rPr>
                <w:ins w:id="1225" w:author="st1" w:date="2021-05-06T19:08:00Z"/>
                <w:del w:id="1226" w:author="黃梓峻" w:date="2021-05-12T13:52:00Z"/>
                <w:rFonts w:eastAsia="標楷體"/>
                <w:color w:val="000000" w:themeColor="text1"/>
                <w:lang w:eastAsia="zh-HK"/>
                <w:rPrChange w:id="1227" w:author="st1" w:date="2021-05-06T19:15:00Z">
                  <w:rPr>
                    <w:ins w:id="1228" w:author="st1" w:date="2021-05-06T19:08:00Z"/>
                    <w:del w:id="1229" w:author="黃梓峻" w:date="2021-05-12T13:52:00Z"/>
                    <w:rFonts w:eastAsia="標楷體"/>
                    <w:lang w:eastAsia="zh-HK"/>
                  </w:rPr>
                </w:rPrChange>
              </w:rPr>
            </w:pPr>
            <w:ins w:id="1230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  <w:ins w:id="1231" w:author="st1" w:date="2021-05-06T19:08:00Z">
              <w:del w:id="1232" w:author="黃梓峻" w:date="2021-05-12T13:52:00Z">
                <w:r w:rsidRPr="00011CC6" w:rsidDel="00201DCC">
                  <w:rPr>
                    <w:rFonts w:eastAsia="標楷體"/>
                    <w:color w:val="000000" w:themeColor="text1"/>
                    <w:rPrChange w:id="1233" w:author="st1" w:date="2021-05-06T19:15:00Z">
                      <w:rPr>
                        <w:rFonts w:eastAsia="標楷體"/>
                        <w:color w:val="FF0000"/>
                      </w:rPr>
                    </w:rPrChange>
                  </w:rPr>
                  <w:delText>1.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34" w:author="st1" w:date="2021-05-06T19:15:00Z">
                      <w:rPr>
                        <w:rFonts w:eastAsia="標楷體" w:hint="eastAsia"/>
                        <w:color w:val="FF0000"/>
                      </w:rPr>
                    </w:rPrChange>
                  </w:rPr>
                  <w:delText>【</w:delText>
                </w:r>
              </w:del>
            </w:ins>
            <w:ins w:id="1235" w:author="st1" w:date="2021-05-06T19:16:00Z">
              <w:del w:id="1236" w:author="黃梓峻" w:date="2021-05-12T13:52:00Z">
                <w:r w:rsidRPr="0081591C" w:rsidDel="00201DCC">
                  <w:rPr>
                    <w:rFonts w:eastAsia="標楷體"/>
                    <w:color w:val="000000" w:themeColor="text1"/>
                    <w:lang w:eastAsia="zh-HK"/>
                  </w:rPr>
                  <w:delText>L</w:delText>
                </w:r>
                <w:r w:rsidDel="00201DCC">
                  <w:rPr>
                    <w:rFonts w:eastAsia="標楷體" w:hint="eastAsia"/>
                    <w:color w:val="000000" w:themeColor="text1"/>
                  </w:rPr>
                  <w:delText>5901</w:delText>
                </w:r>
                <w:r w:rsidRPr="00AF1A82" w:rsidDel="00201DCC">
                  <w:rPr>
                    <w:rFonts w:ascii="標楷體" w:eastAsia="標楷體" w:hAnsi="標楷體" w:hint="eastAsia"/>
                    <w:lang w:eastAsia="x-none"/>
                  </w:rPr>
                  <w:delText>資金運用概況明細資料查詢</w:delText>
                </w:r>
              </w:del>
            </w:ins>
            <w:ins w:id="1237" w:author="st1" w:date="2021-05-06T19:08:00Z">
              <w:del w:id="1238" w:author="黃梓峻" w:date="2021-05-12T13:52:00Z">
                <w:r w:rsidRPr="00011CC6" w:rsidDel="00201DCC">
                  <w:rPr>
                    <w:rFonts w:eastAsia="標楷體" w:hint="eastAsia"/>
                    <w:color w:val="000000" w:themeColor="text1"/>
                    <w:rPrChange w:id="1239" w:author="st1" w:date="2021-05-06T19:15:00Z">
                      <w:rPr>
                        <w:rFonts w:eastAsia="標楷體" w:hint="eastAsia"/>
                        <w:color w:val="FF0000"/>
                      </w:rPr>
                    </w:rPrChange>
                  </w:rPr>
                  <w:delText>】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lang w:eastAsia="zh-HK"/>
                    <w:rPrChange w:id="1240" w:author="st1" w:date="2021-05-06T19:15:00Z">
                      <w:rPr>
                        <w:rFonts w:eastAsia="標楷體" w:hint="eastAsia"/>
                        <w:lang w:eastAsia="zh-HK"/>
                      </w:rPr>
                    </w:rPrChange>
                  </w:rPr>
                  <w:delText>功能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41" w:author="st1" w:date="2021-05-06T19:15:00Z">
                      <w:rPr>
                        <w:rFonts w:eastAsia="標楷體" w:hint="eastAsia"/>
                      </w:rPr>
                    </w:rPrChange>
                  </w:rPr>
                  <w:delText>點「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42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修改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43" w:author="st1" w:date="2021-05-06T19:15:00Z">
                      <w:rPr>
                        <w:rFonts w:eastAsia="標楷體" w:hint="eastAsia"/>
                      </w:rPr>
                    </w:rPrChange>
                  </w:rPr>
                  <w:delText>」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lang w:eastAsia="zh-HK"/>
                    <w:rPrChange w:id="1244" w:author="st1" w:date="2021-05-06T19:15:00Z">
                      <w:rPr>
                        <w:rFonts w:eastAsia="標楷體" w:hint="eastAsia"/>
                        <w:lang w:eastAsia="zh-HK"/>
                      </w:rPr>
                    </w:rPrChange>
                  </w:rPr>
                  <w:delText>時顯示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45" w:author="st1" w:date="2021-05-06T19:15:00Z">
                      <w:rPr>
                        <w:rFonts w:eastAsia="標楷體" w:hint="eastAsia"/>
                      </w:rPr>
                    </w:rPrChange>
                  </w:rPr>
                  <w:delText>。</w:delText>
                </w:r>
              </w:del>
            </w:ins>
          </w:p>
          <w:p w14:paraId="45CD013E" w14:textId="7D95840D" w:rsidR="00201DCC" w:rsidRPr="00011CC6" w:rsidRDefault="00201DCC" w:rsidP="00201DCC">
            <w:pPr>
              <w:rPr>
                <w:ins w:id="1246" w:author="st1" w:date="2021-05-06T19:08:00Z"/>
                <w:rFonts w:ascii="標楷體" w:eastAsia="標楷體" w:hAnsi="標楷體"/>
                <w:color w:val="000000" w:themeColor="text1"/>
                <w:lang w:eastAsia="zh-HK"/>
                <w:rPrChange w:id="1247" w:author="st1" w:date="2021-05-06T19:15:00Z">
                  <w:rPr>
                    <w:ins w:id="1248" w:author="st1" w:date="2021-05-06T19:08:00Z"/>
                    <w:rFonts w:ascii="標楷體" w:eastAsia="標楷體" w:hAnsi="標楷體"/>
                    <w:lang w:eastAsia="zh-HK"/>
                  </w:rPr>
                </w:rPrChange>
              </w:rPr>
            </w:pPr>
            <w:ins w:id="1249" w:author="st1" w:date="2021-05-06T19:08:00Z">
              <w:del w:id="1250" w:author="黃梓峻" w:date="2021-05-12T13:52:00Z">
                <w:r w:rsidRPr="00011CC6" w:rsidDel="00201DCC">
                  <w:rPr>
                    <w:rFonts w:ascii="標楷體" w:eastAsia="標楷體" w:hAnsi="標楷體"/>
                    <w:color w:val="000000" w:themeColor="text1"/>
                    <w:rPrChange w:id="1251" w:author="st1" w:date="2021-05-06T19:15:00Z">
                      <w:rPr>
                        <w:rFonts w:ascii="標楷體" w:eastAsia="標楷體" w:hAnsi="標楷體"/>
                      </w:rPr>
                    </w:rPrChange>
                  </w:rPr>
                  <w:delText>2.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52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功能修改時顯示</w:delText>
                </w:r>
                <w:r w:rsidRPr="00011CC6" w:rsidDel="00201DCC">
                  <w:rPr>
                    <w:rFonts w:ascii="標楷體" w:eastAsia="標楷體" w:hAnsi="標楷體"/>
                    <w:color w:val="000000" w:themeColor="text1"/>
                    <w:rPrChange w:id="1253" w:author="st1" w:date="2021-05-06T19:15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54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執行修改</w:delText>
                </w:r>
              </w:del>
            </w:ins>
            <w:ins w:id="1255" w:author="st1" w:date="2021-05-06T19:16:00Z">
              <w:del w:id="1256" w:author="黃梓峻" w:date="2021-05-12T13:52:00Z">
                <w:r w:rsidRPr="00AF1A82" w:rsidDel="00201DCC">
                  <w:rPr>
                    <w:rFonts w:ascii="標楷體" w:eastAsia="標楷體" w:hAnsi="標楷體" w:hint="eastAsia"/>
                    <w:lang w:eastAsia="x-none"/>
                  </w:rPr>
                  <w:delText>資金運用概況明細</w:delText>
                </w:r>
              </w:del>
            </w:ins>
            <w:ins w:id="1257" w:author="st1" w:date="2021-05-06T19:08:00Z">
              <w:del w:id="1258" w:author="黃梓峻" w:date="2021-05-12T13:52:00Z"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59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資料</w:delText>
                </w:r>
              </w:del>
            </w:ins>
          </w:p>
        </w:tc>
      </w:tr>
      <w:tr w:rsidR="00201DCC" w14:paraId="26F0A3C9" w14:textId="77777777" w:rsidTr="00201DCC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260" w:author="黃梓峻" w:date="2021-05-12T13:5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261" w:author="st1" w:date="2021-05-06T19:0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62" w:author="黃梓峻" w:date="2021-05-12T13:5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8C6ED0" w14:textId="77777777" w:rsidR="00201DCC" w:rsidRDefault="00201DCC" w:rsidP="00201DCC">
            <w:pPr>
              <w:jc w:val="center"/>
              <w:rPr>
                <w:ins w:id="1263" w:author="st1" w:date="2021-05-06T19:08:00Z"/>
                <w:rFonts w:ascii="標楷體" w:eastAsia="標楷體" w:hAnsi="標楷體"/>
              </w:rPr>
            </w:pPr>
            <w:ins w:id="1264" w:author="st1" w:date="2021-05-06T19:0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5" w:author="黃梓峻" w:date="2021-05-12T13:5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83D4AA" w14:textId="2E4956A4" w:rsidR="00201DCC" w:rsidRDefault="00201DCC" w:rsidP="00201DCC">
            <w:pPr>
              <w:rPr>
                <w:ins w:id="1266" w:author="st1" w:date="2021-05-06T19:08:00Z"/>
                <w:rFonts w:ascii="標楷體" w:eastAsia="標楷體" w:hAnsi="標楷體"/>
                <w:lang w:eastAsia="zh-HK"/>
              </w:rPr>
            </w:pPr>
            <w:ins w:id="1267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  <w:ins w:id="1268" w:author="st1" w:date="2021-05-06T19:08:00Z">
              <w:del w:id="1269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刪</w:delText>
                </w:r>
                <w:r w:rsidDel="00201DCC">
                  <w:rPr>
                    <w:rFonts w:ascii="標楷體" w:eastAsia="標楷體" w:hAnsi="標楷體" w:hint="eastAsia"/>
                  </w:rPr>
                  <w:delText>除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0" w:author="黃梓峻" w:date="2021-05-12T13:5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8252F4" w14:textId="4E8DABF1" w:rsidR="00201DCC" w:rsidRPr="00011CC6" w:rsidDel="00201DCC" w:rsidRDefault="00201DCC" w:rsidP="00201DCC">
            <w:pPr>
              <w:rPr>
                <w:ins w:id="1271" w:author="st1" w:date="2021-05-06T19:08:00Z"/>
                <w:del w:id="1272" w:author="黃梓峻" w:date="2021-05-12T13:52:00Z"/>
                <w:rFonts w:eastAsia="標楷體"/>
                <w:color w:val="000000" w:themeColor="text1"/>
                <w:rPrChange w:id="1273" w:author="st1" w:date="2021-05-06T19:15:00Z">
                  <w:rPr>
                    <w:ins w:id="1274" w:author="st1" w:date="2021-05-06T19:08:00Z"/>
                    <w:del w:id="1275" w:author="黃梓峻" w:date="2021-05-12T13:52:00Z"/>
                    <w:rFonts w:eastAsia="標楷體"/>
                  </w:rPr>
                </w:rPrChange>
              </w:rPr>
            </w:pPr>
            <w:ins w:id="1276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</w:t>
              </w:r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  <w:proofErr w:type="spellEnd"/>
            <w:ins w:id="1277" w:author="st1" w:date="2021-05-06T19:08:00Z">
              <w:del w:id="1278" w:author="黃梓峻" w:date="2021-05-12T13:52:00Z">
                <w:r w:rsidRPr="00011CC6" w:rsidDel="00201DCC">
                  <w:rPr>
                    <w:rFonts w:eastAsia="標楷體"/>
                    <w:color w:val="000000" w:themeColor="text1"/>
                    <w:rPrChange w:id="1279" w:author="st1" w:date="2021-05-06T19:15:00Z">
                      <w:rPr>
                        <w:rFonts w:eastAsia="標楷體"/>
                        <w:color w:val="FF0000"/>
                      </w:rPr>
                    </w:rPrChange>
                  </w:rPr>
                  <w:delText>1.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80" w:author="st1" w:date="2021-05-06T19:15:00Z">
                      <w:rPr>
                        <w:rFonts w:eastAsia="標楷體" w:hint="eastAsia"/>
                        <w:color w:val="FF0000"/>
                      </w:rPr>
                    </w:rPrChange>
                  </w:rPr>
                  <w:delText>【</w:delText>
                </w:r>
              </w:del>
            </w:ins>
            <w:ins w:id="1281" w:author="st1" w:date="2021-05-06T19:16:00Z">
              <w:del w:id="1282" w:author="黃梓峻" w:date="2021-05-12T13:52:00Z">
                <w:r w:rsidRPr="0081591C" w:rsidDel="00201DCC">
                  <w:rPr>
                    <w:rFonts w:eastAsia="標楷體"/>
                    <w:color w:val="000000" w:themeColor="text1"/>
                    <w:lang w:eastAsia="zh-HK"/>
                  </w:rPr>
                  <w:delText>L</w:delText>
                </w:r>
                <w:r w:rsidDel="00201DCC">
                  <w:rPr>
                    <w:rFonts w:eastAsia="標楷體" w:hint="eastAsia"/>
                    <w:color w:val="000000" w:themeColor="text1"/>
                  </w:rPr>
                  <w:delText>5901</w:delText>
                </w:r>
                <w:r w:rsidRPr="00AF1A82" w:rsidDel="00201DCC">
                  <w:rPr>
                    <w:rFonts w:ascii="標楷體" w:eastAsia="標楷體" w:hAnsi="標楷體" w:hint="eastAsia"/>
                    <w:lang w:eastAsia="x-none"/>
                  </w:rPr>
                  <w:delText>資金運用概況明細資料查詢</w:delText>
                </w:r>
              </w:del>
            </w:ins>
            <w:ins w:id="1283" w:author="st1" w:date="2021-05-06T19:08:00Z">
              <w:del w:id="1284" w:author="黃梓峻" w:date="2021-05-12T13:52:00Z">
                <w:r w:rsidRPr="00011CC6" w:rsidDel="00201DCC">
                  <w:rPr>
                    <w:rFonts w:eastAsia="標楷體" w:hint="eastAsia"/>
                    <w:color w:val="000000" w:themeColor="text1"/>
                    <w:rPrChange w:id="1285" w:author="st1" w:date="2021-05-06T19:15:00Z">
                      <w:rPr>
                        <w:rFonts w:eastAsia="標楷體" w:hint="eastAsia"/>
                        <w:color w:val="FF0000"/>
                      </w:rPr>
                    </w:rPrChange>
                  </w:rPr>
                  <w:delText>】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lang w:eastAsia="zh-HK"/>
                    <w:rPrChange w:id="1286" w:author="st1" w:date="2021-05-06T19:15:00Z">
                      <w:rPr>
                        <w:rFonts w:eastAsia="標楷體" w:hint="eastAsia"/>
                        <w:lang w:eastAsia="zh-HK"/>
                      </w:rPr>
                    </w:rPrChange>
                  </w:rPr>
                  <w:delText>功能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87" w:author="st1" w:date="2021-05-06T19:15:00Z">
                      <w:rPr>
                        <w:rFonts w:eastAsia="標楷體" w:hint="eastAsia"/>
                      </w:rPr>
                    </w:rPrChange>
                  </w:rPr>
                  <w:delText>點「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88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刪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rPrChange w:id="1289" w:author="st1" w:date="2021-05-06T19:15:00Z">
                      <w:rPr>
                        <w:rFonts w:ascii="標楷體" w:eastAsia="標楷體" w:hAnsi="標楷體" w:hint="eastAsia"/>
                      </w:rPr>
                    </w:rPrChange>
                  </w:rPr>
                  <w:delText>除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90" w:author="st1" w:date="2021-05-06T19:15:00Z">
                      <w:rPr>
                        <w:rFonts w:eastAsia="標楷體" w:hint="eastAsia"/>
                      </w:rPr>
                    </w:rPrChange>
                  </w:rPr>
                  <w:delText>」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lang w:eastAsia="zh-HK"/>
                    <w:rPrChange w:id="1291" w:author="st1" w:date="2021-05-06T19:15:00Z">
                      <w:rPr>
                        <w:rFonts w:eastAsia="標楷體" w:hint="eastAsia"/>
                        <w:lang w:eastAsia="zh-HK"/>
                      </w:rPr>
                    </w:rPrChange>
                  </w:rPr>
                  <w:delText>時顯示</w:delText>
                </w:r>
                <w:r w:rsidRPr="00011CC6" w:rsidDel="00201DCC">
                  <w:rPr>
                    <w:rFonts w:eastAsia="標楷體" w:hint="eastAsia"/>
                    <w:color w:val="000000" w:themeColor="text1"/>
                    <w:rPrChange w:id="1292" w:author="st1" w:date="2021-05-06T19:15:00Z">
                      <w:rPr>
                        <w:rFonts w:eastAsia="標楷體" w:hint="eastAsia"/>
                      </w:rPr>
                    </w:rPrChange>
                  </w:rPr>
                  <w:delText>。</w:delText>
                </w:r>
              </w:del>
            </w:ins>
          </w:p>
          <w:p w14:paraId="13B52246" w14:textId="56F9D4D7" w:rsidR="00201DCC" w:rsidRPr="00011CC6" w:rsidRDefault="00201DCC" w:rsidP="00201DCC">
            <w:pPr>
              <w:rPr>
                <w:ins w:id="1293" w:author="st1" w:date="2021-05-06T19:08:00Z"/>
                <w:rFonts w:ascii="標楷體" w:eastAsia="標楷體" w:hAnsi="標楷體"/>
                <w:color w:val="000000" w:themeColor="text1"/>
                <w:lang w:eastAsia="zh-HK"/>
                <w:rPrChange w:id="1294" w:author="st1" w:date="2021-05-06T19:15:00Z">
                  <w:rPr>
                    <w:ins w:id="1295" w:author="st1" w:date="2021-05-06T19:08:00Z"/>
                    <w:rFonts w:ascii="標楷體" w:eastAsia="標楷體" w:hAnsi="標楷體"/>
                    <w:lang w:eastAsia="zh-HK"/>
                  </w:rPr>
                </w:rPrChange>
              </w:rPr>
            </w:pPr>
            <w:ins w:id="1296" w:author="st1" w:date="2021-05-06T19:08:00Z">
              <w:del w:id="1297" w:author="黃梓峻" w:date="2021-05-12T13:52:00Z">
                <w:r w:rsidRPr="00011CC6" w:rsidDel="00201DCC">
                  <w:rPr>
                    <w:rFonts w:ascii="標楷體" w:eastAsia="標楷體" w:hAnsi="標楷體"/>
                    <w:color w:val="000000" w:themeColor="text1"/>
                    <w:rPrChange w:id="1298" w:author="st1" w:date="2021-05-06T19:15:00Z">
                      <w:rPr>
                        <w:rFonts w:ascii="標楷體" w:eastAsia="標楷體" w:hAnsi="標楷體"/>
                      </w:rPr>
                    </w:rPrChange>
                  </w:rPr>
                  <w:delText>2.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299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功能查詢時顯示</w:delText>
                </w:r>
                <w:r w:rsidRPr="00011CC6" w:rsidDel="00201DCC">
                  <w:rPr>
                    <w:rFonts w:ascii="標楷體" w:eastAsia="標楷體" w:hAnsi="標楷體"/>
                    <w:color w:val="000000" w:themeColor="text1"/>
                    <w:rPrChange w:id="1300" w:author="st1" w:date="2021-05-06T19:15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301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執行刪</w:delText>
                </w:r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rPrChange w:id="1302" w:author="st1" w:date="2021-05-06T19:15:00Z">
                      <w:rPr>
                        <w:rFonts w:ascii="標楷體" w:eastAsia="標楷體" w:hAnsi="標楷體" w:hint="eastAsia"/>
                      </w:rPr>
                    </w:rPrChange>
                  </w:rPr>
                  <w:delText>除</w:delText>
                </w:r>
              </w:del>
            </w:ins>
            <w:ins w:id="1303" w:author="st1" w:date="2021-05-06T19:16:00Z">
              <w:del w:id="1304" w:author="黃梓峻" w:date="2021-05-12T13:52:00Z">
                <w:r w:rsidRPr="00AF1A82" w:rsidDel="00201DCC">
                  <w:rPr>
                    <w:rFonts w:ascii="標楷體" w:eastAsia="標楷體" w:hAnsi="標楷體" w:hint="eastAsia"/>
                    <w:lang w:eastAsia="x-none"/>
                  </w:rPr>
                  <w:delText>資金運用概況明細</w:delText>
                </w:r>
              </w:del>
            </w:ins>
            <w:ins w:id="1305" w:author="st1" w:date="2021-05-06T19:08:00Z">
              <w:del w:id="1306" w:author="黃梓峻" w:date="2021-05-12T13:52:00Z">
                <w:r w:rsidRPr="00011CC6" w:rsidDel="00201DCC">
                  <w:rPr>
                    <w:rFonts w:ascii="標楷體" w:eastAsia="標楷體" w:hAnsi="標楷體" w:hint="eastAsia"/>
                    <w:color w:val="000000" w:themeColor="text1"/>
                    <w:lang w:eastAsia="zh-HK"/>
                    <w:rPrChange w:id="1307" w:author="st1" w:date="2021-05-06T19:15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資料</w:delText>
                </w:r>
              </w:del>
            </w:ins>
          </w:p>
        </w:tc>
      </w:tr>
      <w:tr w:rsidR="00201DCC" w:rsidDel="00201DCC" w14:paraId="5C333C7B" w14:textId="45516B51" w:rsidTr="00201DCC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308" w:author="黃梓峻" w:date="2021-05-12T13:5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309" w:author="st1" w:date="2021-05-06T19:08:00Z"/>
          <w:del w:id="1310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311" w:author="黃梓峻" w:date="2021-05-12T13:5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C80D04" w14:textId="40207A4C" w:rsidR="00201DCC" w:rsidDel="00201DCC" w:rsidRDefault="00201DCC" w:rsidP="00201DCC">
            <w:pPr>
              <w:jc w:val="center"/>
              <w:rPr>
                <w:ins w:id="1312" w:author="st1" w:date="2021-05-06T19:08:00Z"/>
                <w:del w:id="1313" w:author="黃梓峻" w:date="2021-05-12T13:52:00Z"/>
                <w:rFonts w:ascii="標楷體" w:eastAsia="標楷體" w:hAnsi="標楷體"/>
              </w:rPr>
            </w:pPr>
            <w:ins w:id="1314" w:author="st1" w:date="2021-05-06T19:08:00Z">
              <w:del w:id="1315" w:author="黃梓峻" w:date="2021-05-12T13:52:00Z">
                <w:r w:rsidDel="00201DCC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16" w:author="黃梓峻" w:date="2021-05-12T13:5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A838BB" w14:textId="39008303" w:rsidR="00201DCC" w:rsidDel="00201DCC" w:rsidRDefault="00201DCC" w:rsidP="00201DCC">
            <w:pPr>
              <w:rPr>
                <w:ins w:id="1317" w:author="st1" w:date="2021-05-06T19:08:00Z"/>
                <w:del w:id="1318" w:author="黃梓峻" w:date="2021-05-12T13:52:00Z"/>
                <w:rFonts w:ascii="標楷體" w:eastAsia="標楷體" w:hAnsi="標楷體"/>
                <w:lang w:eastAsia="zh-HK"/>
              </w:rPr>
            </w:pPr>
            <w:ins w:id="1319" w:author="st1" w:date="2021-05-06T19:08:00Z">
              <w:del w:id="1320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1" w:author="黃梓峻" w:date="2021-05-12T13:5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953587" w14:textId="63AED5EA" w:rsidR="00201DCC" w:rsidDel="00201DCC" w:rsidRDefault="00201DCC" w:rsidP="00201DCC">
            <w:pPr>
              <w:rPr>
                <w:ins w:id="1322" w:author="st1" w:date="2021-05-06T19:08:00Z"/>
                <w:del w:id="1323" w:author="黃梓峻" w:date="2021-05-12T13:52:00Z"/>
                <w:rFonts w:ascii="標楷體" w:eastAsia="標楷體" w:hAnsi="標楷體"/>
                <w:lang w:eastAsia="zh-HK"/>
              </w:rPr>
            </w:pPr>
            <w:ins w:id="1324" w:author="st1" w:date="2021-05-06T19:08:00Z">
              <w:del w:id="1325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關閉此查詢畫面</w:delText>
                </w:r>
              </w:del>
            </w:ins>
          </w:p>
        </w:tc>
      </w:tr>
      <w:tr w:rsidR="00201DCC" w:rsidDel="00201DCC" w14:paraId="240E281E" w14:textId="2B964D9B" w:rsidTr="00201DCC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326" w:author="黃梓峻" w:date="2021-05-12T13:5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327" w:author="st1" w:date="2021-05-06T19:08:00Z"/>
          <w:del w:id="1328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329" w:author="黃梓峻" w:date="2021-05-12T13:5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4A41C9E" w14:textId="07150956" w:rsidR="00201DCC" w:rsidDel="00201DCC" w:rsidRDefault="00201DCC" w:rsidP="00201DCC">
            <w:pPr>
              <w:jc w:val="center"/>
              <w:rPr>
                <w:ins w:id="1330" w:author="st1" w:date="2021-05-06T19:08:00Z"/>
                <w:del w:id="1331" w:author="黃梓峻" w:date="2021-05-12T13:52:00Z"/>
                <w:rFonts w:ascii="標楷體" w:eastAsia="標楷體" w:hAnsi="標楷體"/>
              </w:rPr>
            </w:pPr>
            <w:ins w:id="1332" w:author="st1" w:date="2021-05-06T19:08:00Z">
              <w:del w:id="1333" w:author="黃梓峻" w:date="2021-05-12T13:52:00Z">
                <w:r w:rsidDel="00201DCC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4" w:author="黃梓峻" w:date="2021-05-12T13:5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EA9C63" w14:textId="4D13D400" w:rsidR="00201DCC" w:rsidDel="00201DCC" w:rsidRDefault="00201DCC" w:rsidP="00201DCC">
            <w:pPr>
              <w:rPr>
                <w:ins w:id="1335" w:author="st1" w:date="2021-05-06T19:08:00Z"/>
                <w:del w:id="1336" w:author="黃梓峻" w:date="2021-05-12T13:52:00Z"/>
                <w:rFonts w:ascii="標楷體" w:eastAsia="標楷體" w:hAnsi="標楷體"/>
                <w:lang w:eastAsia="zh-HK"/>
              </w:rPr>
            </w:pPr>
            <w:ins w:id="1337" w:author="st1" w:date="2021-05-06T19:08:00Z">
              <w:del w:id="1338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9" w:author="黃梓峻" w:date="2021-05-12T13:5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7E4447" w14:textId="0CB8E0D7" w:rsidR="00201DCC" w:rsidDel="00201DCC" w:rsidRDefault="00201DCC" w:rsidP="00201DCC">
            <w:pPr>
              <w:rPr>
                <w:ins w:id="1340" w:author="st1" w:date="2021-05-06T19:08:00Z"/>
                <w:del w:id="1341" w:author="黃梓峻" w:date="2021-05-12T13:52:00Z"/>
                <w:rFonts w:ascii="標楷體" w:eastAsia="標楷體" w:hAnsi="標楷體"/>
                <w:lang w:eastAsia="zh-HK"/>
              </w:rPr>
            </w:pPr>
            <w:ins w:id="1342" w:author="st1" w:date="2021-05-06T19:08:00Z">
              <w:del w:id="1343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功能新增且交易成功時顯示</w:delText>
                </w:r>
                <w:r w:rsidDel="00201DCC">
                  <w:rPr>
                    <w:rFonts w:ascii="標楷體" w:eastAsia="標楷體" w:hAnsi="標楷體" w:hint="eastAsia"/>
                  </w:rPr>
                  <w:delText>,</w:delText>
                </w:r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重新輸入另一筆新增</w:delText>
                </w:r>
              </w:del>
            </w:ins>
            <w:ins w:id="1344" w:author="st1" w:date="2021-05-06T19:16:00Z">
              <w:del w:id="1345" w:author="黃梓峻" w:date="2021-05-12T13:52:00Z">
                <w:r w:rsidRPr="00AF1A82" w:rsidDel="00201DCC">
                  <w:rPr>
                    <w:rFonts w:ascii="標楷體" w:eastAsia="標楷體" w:hAnsi="標楷體" w:hint="eastAsia"/>
                    <w:lang w:eastAsia="x-none"/>
                  </w:rPr>
                  <w:delText>資金運用概況明細</w:delText>
                </w:r>
              </w:del>
            </w:ins>
            <w:ins w:id="1346" w:author="st1" w:date="2021-05-06T19:08:00Z">
              <w:del w:id="1347" w:author="黃梓峻" w:date="2021-05-12T13:52:00Z">
                <w:r w:rsidDel="00201DCC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4E25D5F2" w14:textId="77777777" w:rsidR="00AE6771" w:rsidRDefault="00AE6771" w:rsidP="00AE6771">
      <w:pPr>
        <w:pStyle w:val="42"/>
        <w:spacing w:afterLines="0" w:after="48"/>
        <w:ind w:leftChars="0" w:left="0"/>
        <w:rPr>
          <w:ins w:id="1348" w:author="st1" w:date="2021-05-06T19:08:00Z"/>
          <w:rFonts w:hAnsi="標楷體"/>
        </w:rPr>
      </w:pPr>
    </w:p>
    <w:p w14:paraId="475B9C3B" w14:textId="3921FE4A" w:rsidR="00AE6771" w:rsidRDefault="00AE6771" w:rsidP="00AE6771">
      <w:pPr>
        <w:pStyle w:val="a"/>
        <w:rPr>
          <w:ins w:id="1349" w:author="st1" w:date="2021-05-06T19:10:00Z"/>
        </w:rPr>
      </w:pPr>
      <w:ins w:id="1350" w:author="st1" w:date="2021-05-06T19:10:00Z">
        <w:r>
          <w:rPr>
            <w:rFonts w:hint="eastAsia"/>
          </w:rPr>
          <w:t>畫面資料說明</w:t>
        </w:r>
      </w:ins>
      <w:ins w:id="1351" w:author="黃梓峻" w:date="2021-05-12T13:37:00Z">
        <w:r w:rsidR="00A4543E" w:rsidRPr="00CC6878">
          <w:rPr>
            <w:rFonts w:hint="eastAsia"/>
          </w:rPr>
          <w:t>－新增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"/>
        <w:gridCol w:w="1011"/>
        <w:gridCol w:w="766"/>
        <w:gridCol w:w="799"/>
        <w:gridCol w:w="1185"/>
        <w:gridCol w:w="727"/>
        <w:gridCol w:w="643"/>
        <w:gridCol w:w="4776"/>
      </w:tblGrid>
      <w:tr w:rsidR="00AE6771" w:rsidRPr="000B4F62" w14:paraId="13BAD033" w14:textId="77777777" w:rsidTr="00AE6771">
        <w:trPr>
          <w:trHeight w:val="388"/>
          <w:tblHeader/>
          <w:jc w:val="center"/>
          <w:ins w:id="1352" w:author="st1" w:date="2021-05-06T19:10:00Z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0856884" w14:textId="77777777" w:rsidR="00AE6771" w:rsidRPr="000B4F62" w:rsidRDefault="00AE6771">
            <w:pPr>
              <w:rPr>
                <w:ins w:id="1353" w:author="st1" w:date="2021-05-06T19:10:00Z"/>
                <w:rFonts w:ascii="標楷體" w:eastAsia="標楷體" w:hAnsi="標楷體"/>
              </w:rPr>
            </w:pPr>
            <w:ins w:id="1354" w:author="st1" w:date="2021-05-06T19:10:00Z">
              <w:r w:rsidRPr="000B4F62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90744B4" w14:textId="77777777" w:rsidR="00AE6771" w:rsidRPr="000B4F62" w:rsidRDefault="00AE6771">
            <w:pPr>
              <w:rPr>
                <w:ins w:id="1355" w:author="st1" w:date="2021-05-06T19:10:00Z"/>
                <w:rFonts w:ascii="標楷體" w:eastAsia="標楷體" w:hAnsi="標楷體"/>
              </w:rPr>
            </w:pPr>
            <w:ins w:id="1356" w:author="st1" w:date="2021-05-06T19:10:00Z">
              <w:r w:rsidRPr="000B4F62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6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6E3826F" w14:textId="77777777" w:rsidR="00AE6771" w:rsidRPr="000B4F62" w:rsidRDefault="00AE6771">
            <w:pPr>
              <w:jc w:val="center"/>
              <w:rPr>
                <w:ins w:id="1357" w:author="st1" w:date="2021-05-06T19:10:00Z"/>
                <w:rFonts w:ascii="標楷體" w:eastAsia="標楷體" w:hAnsi="標楷體"/>
              </w:rPr>
            </w:pPr>
            <w:ins w:id="1358" w:author="st1" w:date="2021-05-06T19:10:00Z">
              <w:r w:rsidRPr="000B4F62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4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10FBC62" w14:textId="77777777" w:rsidR="00AE6771" w:rsidRPr="000B4F62" w:rsidRDefault="00AE6771">
            <w:pPr>
              <w:rPr>
                <w:ins w:id="1359" w:author="st1" w:date="2021-05-06T19:10:00Z"/>
                <w:rFonts w:ascii="標楷體" w:eastAsia="標楷體" w:hAnsi="標楷體"/>
              </w:rPr>
            </w:pPr>
            <w:ins w:id="1360" w:author="st1" w:date="2021-05-06T19:10:00Z">
              <w:r w:rsidRPr="000B4F62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AE6771" w:rsidRPr="000B4F62" w14:paraId="7E27F0D5" w14:textId="77777777" w:rsidTr="00AE6771">
        <w:trPr>
          <w:trHeight w:val="244"/>
          <w:tblHeader/>
          <w:jc w:val="center"/>
          <w:ins w:id="1361" w:author="st1" w:date="2021-05-06T19:10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1EAC8" w14:textId="77777777" w:rsidR="00AE6771" w:rsidRPr="000B4F62" w:rsidRDefault="00AE6771">
            <w:pPr>
              <w:widowControl/>
              <w:rPr>
                <w:ins w:id="1362" w:author="st1" w:date="2021-05-06T19:10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9B41" w14:textId="77777777" w:rsidR="00AE6771" w:rsidRPr="000B4F62" w:rsidRDefault="00AE6771">
            <w:pPr>
              <w:widowControl/>
              <w:rPr>
                <w:ins w:id="1363" w:author="st1" w:date="2021-05-06T19:10:00Z"/>
                <w:rFonts w:ascii="標楷體" w:eastAsia="標楷體" w:hAnsi="標楷體"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0D8C09E" w14:textId="77777777" w:rsidR="00AE6771" w:rsidRPr="000B4F62" w:rsidRDefault="00AE6771">
            <w:pPr>
              <w:rPr>
                <w:ins w:id="1364" w:author="st1" w:date="2021-05-06T19:10:00Z"/>
                <w:rFonts w:ascii="標楷體" w:eastAsia="標楷體" w:hAnsi="標楷體"/>
              </w:rPr>
            </w:pPr>
            <w:ins w:id="1365" w:author="st1" w:date="2021-05-06T19:10:00Z">
              <w:r w:rsidRPr="000B4F62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6622EA0" w14:textId="77777777" w:rsidR="00AE6771" w:rsidRPr="000B4F62" w:rsidRDefault="00AE6771">
            <w:pPr>
              <w:rPr>
                <w:ins w:id="1366" w:author="st1" w:date="2021-05-06T19:10:00Z"/>
                <w:rFonts w:ascii="標楷體" w:eastAsia="標楷體" w:hAnsi="標楷體"/>
              </w:rPr>
            </w:pPr>
            <w:ins w:id="1367" w:author="st1" w:date="2021-05-06T19:10:00Z">
              <w:r w:rsidRPr="000B4F62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FA37B51" w14:textId="77777777" w:rsidR="00AE6771" w:rsidRPr="000B4F62" w:rsidRDefault="00AE6771">
            <w:pPr>
              <w:rPr>
                <w:ins w:id="1368" w:author="st1" w:date="2021-05-06T19:10:00Z"/>
                <w:rFonts w:ascii="標楷體" w:eastAsia="標楷體" w:hAnsi="標楷體"/>
              </w:rPr>
            </w:pPr>
            <w:ins w:id="1369" w:author="st1" w:date="2021-05-06T19:10:00Z">
              <w:r w:rsidRPr="000B4F62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DBEAF30" w14:textId="77777777" w:rsidR="00AE6771" w:rsidRPr="000B4F62" w:rsidRDefault="00AE6771">
            <w:pPr>
              <w:rPr>
                <w:ins w:id="1370" w:author="st1" w:date="2021-05-06T19:10:00Z"/>
                <w:rFonts w:ascii="標楷體" w:eastAsia="標楷體" w:hAnsi="標楷體"/>
              </w:rPr>
            </w:pPr>
            <w:proofErr w:type="gramStart"/>
            <w:ins w:id="1371" w:author="st1" w:date="2021-05-06T19:10:00Z">
              <w:r w:rsidRPr="000B4F62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539955" w14:textId="77777777" w:rsidR="00AE6771" w:rsidRPr="000B4F62" w:rsidRDefault="00AE6771">
            <w:pPr>
              <w:rPr>
                <w:ins w:id="1372" w:author="st1" w:date="2021-05-06T19:10:00Z"/>
                <w:rFonts w:ascii="標楷體" w:eastAsia="標楷體" w:hAnsi="標楷體"/>
              </w:rPr>
            </w:pPr>
            <w:ins w:id="1373" w:author="st1" w:date="2021-05-06T19:10:00Z">
              <w:r w:rsidRPr="000B4F62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E2400" w14:textId="77777777" w:rsidR="00AE6771" w:rsidRPr="000B4F62" w:rsidRDefault="00AE6771">
            <w:pPr>
              <w:widowControl/>
              <w:rPr>
                <w:ins w:id="1374" w:author="st1" w:date="2021-05-06T19:10:00Z"/>
                <w:rFonts w:ascii="標楷體" w:eastAsia="標楷體" w:hAnsi="標楷體"/>
              </w:rPr>
            </w:pPr>
          </w:p>
        </w:tc>
      </w:tr>
      <w:tr w:rsidR="00AE6771" w:rsidRPr="000B4F62" w14:paraId="3B2EA0DD" w14:textId="77777777" w:rsidTr="00AE6771">
        <w:trPr>
          <w:trHeight w:val="244"/>
          <w:jc w:val="center"/>
          <w:ins w:id="1375" w:author="st1" w:date="2021-05-06T19:10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F1D9A" w14:textId="77777777" w:rsidR="00AE6771" w:rsidRPr="000B4F62" w:rsidRDefault="00AE6771">
            <w:pPr>
              <w:rPr>
                <w:ins w:id="1376" w:author="st1" w:date="2021-05-06T19:10:00Z"/>
                <w:rFonts w:ascii="標楷體" w:eastAsia="標楷體" w:hAnsi="標楷體"/>
              </w:rPr>
            </w:pPr>
            <w:ins w:id="1377" w:author="st1" w:date="2021-05-06T19:10:00Z">
              <w:r w:rsidRPr="000B4F6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F9176" w14:textId="77777777" w:rsidR="00AE6771" w:rsidRPr="000B4F62" w:rsidRDefault="00AE6771">
            <w:pPr>
              <w:rPr>
                <w:ins w:id="1378" w:author="st1" w:date="2021-05-06T19:10:00Z"/>
                <w:rFonts w:ascii="標楷體" w:eastAsia="標楷體" w:hAnsi="標楷體"/>
                <w:lang w:eastAsia="ja-JP"/>
                <w:rPrChange w:id="1379" w:author="黃梓峻" w:date="2021-05-12T13:59:00Z">
                  <w:rPr>
                    <w:ins w:id="1380" w:author="st1" w:date="2021-05-06T19:10:00Z"/>
                    <w:rFonts w:ascii="標楷體" w:eastAsia="Yu Mincho" w:hAnsi="標楷體"/>
                    <w:lang w:eastAsia="ja-JP"/>
                  </w:rPr>
                </w:rPrChange>
              </w:rPr>
            </w:pPr>
            <w:ins w:id="1381" w:author="st1" w:date="2021-05-06T19:10:00Z">
              <w:r w:rsidRPr="000B4F62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C20A7" w14:textId="0399D795" w:rsidR="00AE6771" w:rsidRPr="000B4F62" w:rsidRDefault="00AE6771">
            <w:pPr>
              <w:rPr>
                <w:ins w:id="1382" w:author="st1" w:date="2021-05-06T19:10:00Z"/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76C4" w14:textId="77777777" w:rsidR="00AE6771" w:rsidRPr="000B4F62" w:rsidRDefault="00AE6771">
            <w:pPr>
              <w:rPr>
                <w:ins w:id="1383" w:author="st1" w:date="2021-05-06T19:10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1DB7" w14:textId="77777777" w:rsidR="00AE6771" w:rsidRPr="000B4F62" w:rsidRDefault="00AE6771">
            <w:pPr>
              <w:rPr>
                <w:ins w:id="1384" w:author="st1" w:date="2021-05-06T19:10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AA729" w14:textId="77777777" w:rsidR="00AE6771" w:rsidRPr="000B4F62" w:rsidRDefault="00AE6771">
            <w:pPr>
              <w:rPr>
                <w:ins w:id="1385" w:author="st1" w:date="2021-05-06T19:10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B93C8" w14:textId="77777777" w:rsidR="00AE6771" w:rsidRPr="000B4F62" w:rsidRDefault="00AE6771">
            <w:pPr>
              <w:jc w:val="center"/>
              <w:rPr>
                <w:ins w:id="1386" w:author="st1" w:date="2021-05-06T19:10:00Z"/>
                <w:rFonts w:ascii="標楷體" w:eastAsia="標楷體" w:hAnsi="標楷體"/>
              </w:rPr>
            </w:pPr>
            <w:ins w:id="1387" w:author="st1" w:date="2021-05-06T19:10:00Z">
              <w:r w:rsidRPr="000B4F62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128DC" w14:textId="77777777" w:rsidR="00AE6771" w:rsidRPr="000B4F62" w:rsidRDefault="00AE6771">
            <w:pPr>
              <w:rPr>
                <w:ins w:id="1388" w:author="st1" w:date="2021-05-06T19:10:00Z"/>
                <w:rFonts w:ascii="標楷體" w:eastAsia="標楷體" w:hAnsi="標楷體"/>
              </w:rPr>
            </w:pPr>
            <w:ins w:id="1389" w:author="st1" w:date="2021-05-06T19:10:00Z">
              <w:r w:rsidRPr="000B4F62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25C96B85" w14:textId="77777777" w:rsidR="00AE6771" w:rsidRPr="000B4F62" w:rsidRDefault="00AE6771">
            <w:pPr>
              <w:rPr>
                <w:ins w:id="1390" w:author="st1" w:date="2021-05-06T19:10:00Z"/>
                <w:rFonts w:ascii="標楷體" w:eastAsia="標楷體" w:hAnsi="標楷體"/>
              </w:rPr>
            </w:pPr>
            <w:ins w:id="1391" w:author="st1" w:date="2021-05-06T19:10:00Z">
              <w:r w:rsidRPr="000B4F62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AE6771" w:rsidRPr="000B4F62" w14:paraId="5852E05D" w14:textId="77777777" w:rsidTr="00AE6771">
        <w:trPr>
          <w:trHeight w:val="244"/>
          <w:jc w:val="center"/>
          <w:ins w:id="1392" w:author="st1" w:date="2021-05-06T19:10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0612" w14:textId="77777777" w:rsidR="00AE6771" w:rsidRPr="000B4F62" w:rsidRDefault="00AE6771">
            <w:pPr>
              <w:rPr>
                <w:ins w:id="1393" w:author="st1" w:date="2021-05-06T19:10:00Z"/>
                <w:rFonts w:ascii="標楷體" w:eastAsia="標楷體" w:hAnsi="標楷體"/>
              </w:rPr>
            </w:pPr>
            <w:ins w:id="1394" w:author="st1" w:date="2021-05-06T19:10:00Z">
              <w:r w:rsidRPr="000B4F62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B9478" w14:textId="7DFAD881" w:rsidR="00AE6771" w:rsidRPr="000B4F62" w:rsidRDefault="00011CC6">
            <w:pPr>
              <w:rPr>
                <w:ins w:id="1395" w:author="st1" w:date="2021-05-06T19:10:00Z"/>
                <w:rFonts w:ascii="標楷體" w:eastAsia="標楷體" w:hAnsi="標楷體"/>
                <w:rPrChange w:id="1396" w:author="黃梓峻" w:date="2021-05-12T13:59:00Z">
                  <w:rPr>
                    <w:ins w:id="1397" w:author="st1" w:date="2021-05-06T19:10:00Z"/>
                  </w:rPr>
                </w:rPrChange>
              </w:rPr>
            </w:pPr>
            <w:ins w:id="1398" w:author="st1" w:date="2021-05-06T19:17:00Z">
              <w:r w:rsidRPr="000B4F62">
                <w:rPr>
                  <w:rFonts w:ascii="標楷體" w:eastAsia="標楷體" w:hAnsi="標楷體" w:hint="eastAsia"/>
                  <w:rPrChange w:id="1399" w:author="黃梓峻" w:date="2021-05-12T13:59:00Z">
                    <w:rPr>
                      <w:rFonts w:hint="eastAsia"/>
                    </w:rPr>
                  </w:rPrChange>
                </w:rPr>
                <w:t>日期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B6E5A" w14:textId="3E8DD5CF" w:rsidR="00AE6771" w:rsidRPr="000B4F62" w:rsidRDefault="00AE6771">
            <w:pPr>
              <w:rPr>
                <w:ins w:id="1400" w:author="st1" w:date="2021-05-06T19:10:00Z"/>
                <w:rFonts w:ascii="標楷體" w:eastAsia="標楷體" w:hAnsi="標楷體"/>
              </w:rPr>
            </w:pPr>
            <w:ins w:id="1401" w:author="st1" w:date="2021-05-06T19:10:00Z">
              <w:r w:rsidRPr="000B4F62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5335C" w14:textId="77777777" w:rsidR="00AE6771" w:rsidRPr="000B4F62" w:rsidRDefault="00AE6771">
            <w:pPr>
              <w:rPr>
                <w:ins w:id="1402" w:author="st1" w:date="2021-05-06T19:10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020E5" w14:textId="77777777" w:rsidR="00AE6771" w:rsidRPr="000B4F62" w:rsidRDefault="00AE6771">
            <w:pPr>
              <w:rPr>
                <w:ins w:id="1403" w:author="st1" w:date="2021-05-06T19:10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AD9A5" w14:textId="77777777" w:rsidR="00AE6771" w:rsidRPr="000B4F62" w:rsidRDefault="00AE6771">
            <w:pPr>
              <w:rPr>
                <w:ins w:id="1404" w:author="st1" w:date="2021-05-06T19:10:00Z"/>
                <w:rFonts w:ascii="標楷體" w:eastAsia="標楷體" w:hAnsi="標楷體"/>
              </w:rPr>
            </w:pPr>
            <w:ins w:id="1405" w:author="st1" w:date="2021-05-06T19:10:00Z">
              <w:r w:rsidRPr="000B4F62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C4A82" w14:textId="77777777" w:rsidR="00AE6771" w:rsidRPr="000B4F62" w:rsidRDefault="00AE6771">
            <w:pPr>
              <w:jc w:val="center"/>
              <w:rPr>
                <w:ins w:id="1406" w:author="st1" w:date="2021-05-06T19:10:00Z"/>
                <w:rFonts w:ascii="標楷體" w:eastAsia="標楷體" w:hAnsi="標楷體"/>
              </w:rPr>
            </w:pPr>
            <w:ins w:id="1407" w:author="st1" w:date="2021-05-06T19:10:00Z">
              <w:r w:rsidRPr="000B4F62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4693" w14:textId="7F8A1701" w:rsidR="00AE6771" w:rsidRPr="000B4F62" w:rsidRDefault="00AE6771">
            <w:pPr>
              <w:rPr>
                <w:ins w:id="1408" w:author="st1" w:date="2021-05-06T19:10:00Z"/>
                <w:rFonts w:ascii="標楷體" w:eastAsia="標楷體" w:hAnsi="標楷體"/>
                <w:rPrChange w:id="1409" w:author="黃梓峻" w:date="2021-05-12T13:59:00Z">
                  <w:rPr>
                    <w:ins w:id="1410" w:author="st1" w:date="2021-05-06T19:10:00Z"/>
                    <w:rFonts w:ascii="標楷體" w:eastAsia="標楷體" w:hAnsi="標楷體"/>
                    <w:color w:val="000000"/>
                  </w:rPr>
                </w:rPrChange>
              </w:rPr>
              <w:pPrChange w:id="1411" w:author="st1" w:date="2021-05-07T12:11:00Z">
                <w:pPr>
                  <w:snapToGrid w:val="0"/>
                  <w:ind w:left="238" w:hangingChars="99" w:hanging="238"/>
                </w:pPr>
              </w:pPrChange>
            </w:pPr>
            <w:ins w:id="1412" w:author="st1" w:date="2021-05-06T19:10:00Z">
              <w:r w:rsidRPr="000B4F62">
                <w:rPr>
                  <w:rFonts w:ascii="標楷體" w:eastAsia="標楷體" w:hAnsi="標楷體"/>
                  <w:rPrChange w:id="1413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1.</w:t>
              </w:r>
              <w:del w:id="1414" w:author="黃梓峻" w:date="2021-05-12T13:53:00Z">
                <w:r w:rsidRPr="000B4F62" w:rsidDel="000B4F62">
                  <w:rPr>
                    <w:rFonts w:ascii="標楷體" w:eastAsia="標楷體" w:hAnsi="標楷體"/>
                    <w:rPrChange w:id="1415" w:author="黃梓峻" w:date="2021-05-12T13:59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「新增」時,</w:delText>
                </w:r>
              </w:del>
              <w:r w:rsidRPr="000B4F62">
                <w:rPr>
                  <w:rFonts w:ascii="標楷體" w:eastAsia="標楷體" w:hAnsi="標楷體"/>
                  <w:rPrChange w:id="1416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必須輸入</w:t>
              </w:r>
            </w:ins>
          </w:p>
          <w:p w14:paraId="4CE75E3A" w14:textId="16D1F9DE" w:rsidR="00AE6771" w:rsidRPr="000B4F62" w:rsidDel="000B4F62" w:rsidRDefault="00AE6771">
            <w:pPr>
              <w:rPr>
                <w:ins w:id="1417" w:author="st1" w:date="2021-05-06T19:10:00Z"/>
                <w:del w:id="1418" w:author="黃梓峻" w:date="2021-05-12T13:52:00Z"/>
                <w:rFonts w:ascii="標楷體" w:eastAsia="標楷體" w:hAnsi="標楷體"/>
                <w:rPrChange w:id="1419" w:author="黃梓峻" w:date="2021-05-12T13:59:00Z">
                  <w:rPr>
                    <w:ins w:id="1420" w:author="st1" w:date="2021-05-06T19:10:00Z"/>
                    <w:del w:id="1421" w:author="黃梓峻" w:date="2021-05-12T13:52:00Z"/>
                    <w:rFonts w:ascii="標楷體" w:eastAsia="標楷體" w:hAnsi="標楷體"/>
                    <w:color w:val="000000"/>
                  </w:rPr>
                </w:rPrChange>
              </w:rPr>
              <w:pPrChange w:id="1422" w:author="黃梓峻" w:date="2021-05-12T13:52:00Z">
                <w:pPr>
                  <w:snapToGrid w:val="0"/>
                  <w:ind w:left="238" w:hangingChars="99" w:hanging="238"/>
                </w:pPr>
              </w:pPrChange>
            </w:pPr>
            <w:ins w:id="1423" w:author="st1" w:date="2021-05-06T19:10:00Z">
              <w:r w:rsidRPr="000B4F62">
                <w:rPr>
                  <w:rFonts w:ascii="標楷體" w:eastAsia="標楷體" w:hAnsi="標楷體"/>
                  <w:rPrChange w:id="1424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2.</w:t>
              </w:r>
              <w:del w:id="1425" w:author="黃梓峻" w:date="2021-05-12T13:52:00Z">
                <w:r w:rsidRPr="000B4F62" w:rsidDel="000B4F62">
                  <w:rPr>
                    <w:rFonts w:ascii="標楷體" w:eastAsia="標楷體" w:hAnsi="標楷體"/>
                    <w:rPrChange w:id="1426" w:author="黃梓峻" w:date="2021-05-12T13:59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其他功能時,自動顯示</w:delText>
                </w:r>
                <w:r w:rsidRPr="000B4F62" w:rsidDel="000B4F62">
                  <w:rPr>
                    <w:rFonts w:ascii="標楷體" w:eastAsia="標楷體" w:hAnsi="標楷體" w:hint="eastAsia"/>
                    <w:rPrChange w:id="1427" w:author="黃梓峻" w:date="2021-05-12T13:59:00Z">
                      <w:rPr>
                        <w:rFonts w:ascii="標楷體" w:eastAsia="標楷體" w:hAnsi="標楷體" w:hint="eastAsia"/>
                        <w:color w:val="000000"/>
                        <w:lang w:eastAsia="zh-HK"/>
                      </w:rPr>
                    </w:rPrChange>
                  </w:rPr>
                  <w:delText>原值</w:delText>
                </w:r>
                <w:r w:rsidRPr="000B4F62" w:rsidDel="000B4F62">
                  <w:rPr>
                    <w:rFonts w:ascii="標楷體" w:eastAsia="標楷體" w:hAnsi="標楷體"/>
                    <w:rPrChange w:id="1428" w:author="黃梓峻" w:date="2021-05-12T13:59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,不可修改</w:delText>
                </w:r>
              </w:del>
            </w:ins>
          </w:p>
          <w:p w14:paraId="08A9E467" w14:textId="04DF13CB" w:rsidR="00AE6771" w:rsidRPr="000B4F62" w:rsidRDefault="00D107AA">
            <w:pPr>
              <w:rPr>
                <w:ins w:id="1429" w:author="黃梓峻" w:date="2021-05-12T13:51:00Z"/>
                <w:rFonts w:ascii="標楷體" w:eastAsia="標楷體" w:hAnsi="標楷體"/>
              </w:rPr>
            </w:pPr>
            <w:ins w:id="1430" w:author="st1" w:date="2021-05-07T12:17:00Z">
              <w:del w:id="1431" w:author="黃梓峻" w:date="2021-05-12T13:52:00Z">
                <w:r w:rsidRPr="000B4F62" w:rsidDel="000B4F62">
                  <w:rPr>
                    <w:rFonts w:ascii="標楷體" w:eastAsia="標楷體" w:hAnsi="標楷體"/>
                  </w:rPr>
                  <w:delText>3</w:delText>
                </w:r>
              </w:del>
            </w:ins>
            <w:ins w:id="1432" w:author="st1" w:date="2021-05-06T19:10:00Z">
              <w:del w:id="1433" w:author="黃梓峻" w:date="2021-05-12T13:52:00Z">
                <w:r w:rsidR="00AE6771" w:rsidRPr="000B4F62" w:rsidDel="000B4F62">
                  <w:rPr>
                    <w:rFonts w:ascii="標楷體" w:eastAsia="標楷體" w:hAnsi="標楷體"/>
                    <w:rPrChange w:id="1434" w:author="黃梓峻" w:date="2021-05-12T13:59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.</w:delText>
                </w:r>
              </w:del>
            </w:ins>
            <w:ins w:id="1435" w:author="st1" w:date="2021-05-07T12:17:00Z">
              <w:r w:rsidRPr="000B4F62">
                <w:rPr>
                  <w:rFonts w:ascii="標楷體" w:eastAsia="標楷體" w:hAnsi="標楷體"/>
                  <w:color w:val="000000"/>
                </w:rPr>
                <w:t>InnFundApl</w:t>
              </w:r>
            </w:ins>
            <w:ins w:id="1436" w:author="st1" w:date="2021-05-06T19:10:00Z">
              <w:r w:rsidR="00AE6771" w:rsidRPr="000B4F62">
                <w:rPr>
                  <w:rFonts w:ascii="標楷體" w:eastAsia="標楷體" w:hAnsi="標楷體"/>
                  <w:rPrChange w:id="1437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.</w:t>
              </w:r>
            </w:ins>
            <w:ins w:id="1438" w:author="st1" w:date="2021-05-07T12:18:00Z">
              <w:r w:rsidRPr="000B4F62">
                <w:rPr>
                  <w:rFonts w:ascii="標楷體" w:eastAsia="標楷體" w:hAnsi="標楷體"/>
                </w:rPr>
                <w:t>AcDate</w:t>
              </w:r>
            </w:ins>
          </w:p>
          <w:p w14:paraId="295C18DE" w14:textId="77777777" w:rsidR="000B4F62" w:rsidRPr="000B4F62" w:rsidRDefault="000B4F62" w:rsidP="000B4F62">
            <w:pPr>
              <w:rPr>
                <w:ins w:id="1439" w:author="黃梓峻" w:date="2021-05-12T13:53:00Z"/>
                <w:rFonts w:ascii="標楷體" w:eastAsia="標楷體" w:hAnsi="標楷體"/>
              </w:rPr>
            </w:pPr>
            <w:ins w:id="1440" w:author="黃梓峻" w:date="2021-05-12T13:53:00Z">
              <w:r w:rsidRPr="000B4F62">
                <w:rPr>
                  <w:rFonts w:ascii="標楷體" w:eastAsia="標楷體" w:hAnsi="標楷體"/>
                </w:rPr>
                <w:t>3.</w:t>
              </w:r>
            </w:ins>
            <w:ins w:id="1441" w:author="黃梓峻" w:date="2021-05-12T13:51:00Z">
              <w:r w:rsidR="00201DCC" w:rsidRPr="000B4F62">
                <w:rPr>
                  <w:rFonts w:ascii="標楷體" w:eastAsia="標楷體" w:hAnsi="標楷體" w:hint="eastAsia"/>
                </w:rPr>
                <w:t>檢核條件：</w:t>
              </w:r>
            </w:ins>
            <w:proofErr w:type="gramStart"/>
            <w:ins w:id="1442" w:author="黃梓峻" w:date="2021-05-12T13:53:00Z">
              <w:r w:rsidRPr="000B4F62">
                <w:rPr>
                  <w:rFonts w:ascii="標楷體" w:eastAsia="標楷體" w:hAnsi="標楷體"/>
                </w:rPr>
                <w:t>V(</w:t>
              </w:r>
              <w:proofErr w:type="gramEnd"/>
              <w:r w:rsidRPr="000B4F62">
                <w:rPr>
                  <w:rFonts w:ascii="標楷體" w:eastAsia="標楷體" w:hAnsi="標楷體"/>
                </w:rPr>
                <w:t>7)</w:t>
              </w:r>
            </w:ins>
          </w:p>
          <w:p w14:paraId="793744AF" w14:textId="5E27ED1D" w:rsidR="00201DCC" w:rsidRPr="000B4F62" w:rsidRDefault="000B4F62">
            <w:pPr>
              <w:rPr>
                <w:ins w:id="1443" w:author="st1" w:date="2021-05-06T19:10:00Z"/>
                <w:rFonts w:ascii="標楷體" w:eastAsia="標楷體" w:hAnsi="標楷體"/>
                <w:rPrChange w:id="1444" w:author="黃梓峻" w:date="2021-05-12T13:59:00Z">
                  <w:rPr>
                    <w:ins w:id="1445" w:author="st1" w:date="2021-05-06T19:10:00Z"/>
                    <w:rFonts w:ascii="標楷體" w:eastAsia="標楷體" w:hAnsi="標楷體"/>
                    <w:color w:val="000000"/>
                  </w:rPr>
                </w:rPrChange>
              </w:rPr>
            </w:pPr>
            <w:ins w:id="1446" w:author="黃梓峻" w:date="2021-05-12T13:53:00Z">
              <w:r w:rsidRPr="000B4F62">
                <w:rPr>
                  <w:rFonts w:ascii="標楷體" w:eastAsia="標楷體" w:hAnsi="標楷體"/>
                  <w:rPrChange w:id="1447" w:author="黃梓峻" w:date="2021-05-12T13:59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A</w:t>
              </w:r>
              <w:r w:rsidRPr="000B4F62">
                <w:rPr>
                  <w:rFonts w:ascii="標楷體" w:eastAsia="標楷體" w:hAnsi="標楷體"/>
                </w:rPr>
                <w:t>(DATE,</w:t>
              </w:r>
              <w:proofErr w:type="gramStart"/>
              <w:r w:rsidRPr="000B4F62">
                <w:rPr>
                  <w:rFonts w:ascii="標楷體" w:eastAsia="標楷體" w:hAnsi="標楷體"/>
                </w:rPr>
                <w:t>0,#</w:t>
              </w:r>
              <w:proofErr w:type="gramEnd"/>
              <w:r w:rsidRPr="000B4F62">
                <w:rPr>
                  <w:rFonts w:ascii="標楷體" w:eastAsia="標楷體" w:hAnsi="標楷體"/>
                </w:rPr>
                <w:t>AcDate)</w:t>
              </w:r>
            </w:ins>
          </w:p>
        </w:tc>
      </w:tr>
      <w:tr w:rsidR="00011CC6" w:rsidRPr="000B4F62" w14:paraId="41172966" w14:textId="77777777" w:rsidTr="00AE6771">
        <w:trPr>
          <w:trHeight w:val="244"/>
          <w:jc w:val="center"/>
          <w:ins w:id="1448" w:author="st1" w:date="2021-05-06T19:17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BC0" w14:textId="3F963A3D" w:rsidR="00011CC6" w:rsidRPr="000B4F62" w:rsidRDefault="00011CC6" w:rsidP="00011CC6">
            <w:pPr>
              <w:rPr>
                <w:ins w:id="1449" w:author="st1" w:date="2021-05-06T19:17:00Z"/>
                <w:rFonts w:ascii="標楷體" w:eastAsia="標楷體" w:hAnsi="標楷體"/>
                <w:color w:val="000000"/>
              </w:rPr>
            </w:pPr>
            <w:ins w:id="1450" w:author="st1" w:date="2021-05-06T19:17:00Z">
              <w:r w:rsidRPr="000B4F62"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8CAC" w14:textId="7DD04535" w:rsidR="00011CC6" w:rsidRPr="000B4F62" w:rsidRDefault="00011CC6" w:rsidP="00011CC6">
            <w:pPr>
              <w:rPr>
                <w:ins w:id="1451" w:author="st1" w:date="2021-05-06T19:17:00Z"/>
                <w:rFonts w:ascii="標楷體" w:eastAsia="標楷體" w:hAnsi="標楷體"/>
              </w:rPr>
            </w:pPr>
            <w:ins w:id="1452" w:author="st1" w:date="2021-05-06T19:17:00Z">
              <w:r w:rsidRPr="000B4F62">
                <w:rPr>
                  <w:rFonts w:ascii="標楷體" w:eastAsia="標楷體" w:hAnsi="標楷體" w:hint="eastAsia"/>
                </w:rPr>
                <w:t>責任準備金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FA04B" w14:textId="07F7824E" w:rsidR="00011CC6" w:rsidRPr="000B4F62" w:rsidRDefault="00011CC6" w:rsidP="00011CC6">
            <w:pPr>
              <w:rPr>
                <w:ins w:id="1453" w:author="st1" w:date="2021-05-06T19:17:00Z"/>
                <w:rFonts w:ascii="標楷體" w:eastAsia="標楷體" w:hAnsi="標楷體"/>
              </w:rPr>
            </w:pPr>
            <w:ins w:id="1454" w:author="st1" w:date="2021-05-06T19:18:00Z">
              <w:r w:rsidRPr="000B4F62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50FD3" w14:textId="77777777" w:rsidR="00011CC6" w:rsidRPr="000B4F62" w:rsidRDefault="00011CC6" w:rsidP="00011CC6">
            <w:pPr>
              <w:rPr>
                <w:ins w:id="1455" w:author="st1" w:date="2021-05-06T19:17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DC6E" w14:textId="77777777" w:rsidR="00011CC6" w:rsidRPr="000B4F62" w:rsidRDefault="00011CC6" w:rsidP="00011CC6">
            <w:pPr>
              <w:rPr>
                <w:ins w:id="1456" w:author="st1" w:date="2021-05-06T19:17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C71" w14:textId="07DA46AF" w:rsidR="00011CC6" w:rsidRPr="000B4F62" w:rsidRDefault="00011CC6" w:rsidP="00011CC6">
            <w:pPr>
              <w:rPr>
                <w:ins w:id="1457" w:author="st1" w:date="2021-05-06T19:17:00Z"/>
                <w:rFonts w:ascii="標楷體" w:eastAsia="標楷體" w:hAnsi="標楷體"/>
                <w:color w:val="000000"/>
              </w:rPr>
            </w:pPr>
            <w:ins w:id="1458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E54C8" w14:textId="5BD65E32" w:rsidR="00011CC6" w:rsidRPr="000B4F62" w:rsidRDefault="00011CC6" w:rsidP="00011CC6">
            <w:pPr>
              <w:jc w:val="center"/>
              <w:rPr>
                <w:ins w:id="1459" w:author="st1" w:date="2021-05-06T19:17:00Z"/>
                <w:rFonts w:ascii="標楷體" w:eastAsia="標楷體" w:hAnsi="標楷體"/>
                <w:color w:val="000000"/>
              </w:rPr>
            </w:pPr>
            <w:ins w:id="1460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7EB" w14:textId="47BD2631" w:rsidR="00011CC6" w:rsidRPr="000B4F62" w:rsidRDefault="00BF43A2">
            <w:pPr>
              <w:rPr>
                <w:ins w:id="1461" w:author="黃梓峻" w:date="2021-05-12T13:51:00Z"/>
                <w:rFonts w:ascii="標楷體" w:eastAsia="標楷體" w:hAnsi="標楷體"/>
              </w:rPr>
            </w:pPr>
            <w:ins w:id="1462" w:author="黃梓峻" w:date="2021-05-12T14:04:00Z">
              <w:r>
                <w:rPr>
                  <w:rFonts w:ascii="標楷體" w:eastAsia="標楷體" w:hAnsi="標楷體" w:hint="eastAsia"/>
                  <w:color w:val="000000"/>
                </w:rPr>
                <w:t>1.</w:t>
              </w:r>
            </w:ins>
            <w:ins w:id="1463" w:author="st1" w:date="2021-05-07T12:18:00Z">
              <w:r w:rsidR="00D107AA" w:rsidRPr="000B4F62">
                <w:rPr>
                  <w:rFonts w:ascii="標楷體" w:eastAsia="標楷體" w:hAnsi="標楷體"/>
                  <w:color w:val="000000"/>
                </w:rPr>
                <w:t>InnFundApl</w:t>
              </w:r>
              <w:r w:rsidR="00D107AA" w:rsidRPr="000B4F62">
                <w:rPr>
                  <w:rFonts w:ascii="標楷體" w:eastAsia="標楷體" w:hAnsi="標楷體"/>
                </w:rPr>
                <w:t>.ResrvStndrd</w:t>
              </w:r>
            </w:ins>
          </w:p>
          <w:p w14:paraId="45574C4E" w14:textId="159C6B82" w:rsidR="00201DCC" w:rsidRPr="000B4F62" w:rsidRDefault="00BF43A2">
            <w:pPr>
              <w:rPr>
                <w:ins w:id="1464" w:author="st1" w:date="2021-05-06T19:17:00Z"/>
                <w:rFonts w:ascii="標楷體" w:eastAsia="標楷體" w:hAnsi="標楷體"/>
                <w:rPrChange w:id="1465" w:author="黃梓峻" w:date="2021-05-12T13:59:00Z">
                  <w:rPr>
                    <w:ins w:id="1466" w:author="st1" w:date="2021-05-06T19:17:00Z"/>
                    <w:rFonts w:ascii="標楷體" w:eastAsia="標楷體" w:hAnsi="標楷體"/>
                    <w:color w:val="000000"/>
                  </w:rPr>
                </w:rPrChange>
              </w:rPr>
              <w:pPrChange w:id="1467" w:author="st1" w:date="2021-05-07T12:11:00Z">
                <w:pPr>
                  <w:snapToGrid w:val="0"/>
                  <w:ind w:left="238" w:hangingChars="99" w:hanging="238"/>
                </w:pPr>
              </w:pPrChange>
            </w:pPr>
            <w:ins w:id="1468" w:author="黃梓峻" w:date="2021-05-12T14:0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1469" w:author="黃梓峻" w:date="2021-05-12T13:51:00Z">
              <w:r w:rsidR="00201DCC" w:rsidRPr="000B4F62">
                <w:rPr>
                  <w:rFonts w:ascii="標楷體" w:eastAsia="標楷體" w:hAnsi="標楷體" w:hint="eastAsia"/>
                </w:rPr>
                <w:t>檢核條件：</w:t>
              </w:r>
            </w:ins>
            <w:proofErr w:type="gramStart"/>
            <w:ins w:id="1470" w:author="黃梓峻" w:date="2021-05-12T13:53:00Z">
              <w:r w:rsidR="000B4F62" w:rsidRPr="000B4F62">
                <w:rPr>
                  <w:rFonts w:ascii="標楷體" w:eastAsia="標楷體" w:hAnsi="標楷體"/>
                </w:rPr>
                <w:t>V(</w:t>
              </w:r>
              <w:proofErr w:type="gramEnd"/>
              <w:r w:rsidR="000B4F62" w:rsidRPr="000B4F62">
                <w:rPr>
                  <w:rFonts w:ascii="標楷體" w:eastAsia="標楷體" w:hAnsi="標楷體"/>
                </w:rPr>
                <w:t>2,0)</w:t>
              </w:r>
            </w:ins>
          </w:p>
        </w:tc>
      </w:tr>
      <w:tr w:rsidR="00011CC6" w:rsidRPr="000B4F62" w14:paraId="4765AF67" w14:textId="77777777" w:rsidTr="00AE6771">
        <w:trPr>
          <w:trHeight w:val="244"/>
          <w:jc w:val="center"/>
          <w:ins w:id="1471" w:author="st1" w:date="2021-05-06T19:17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1DD7" w14:textId="6C53238F" w:rsidR="00011CC6" w:rsidRPr="000B4F62" w:rsidRDefault="00011CC6" w:rsidP="00011CC6">
            <w:pPr>
              <w:rPr>
                <w:ins w:id="1472" w:author="st1" w:date="2021-05-06T19:17:00Z"/>
                <w:rFonts w:ascii="標楷體" w:eastAsia="標楷體" w:hAnsi="標楷體"/>
                <w:color w:val="000000"/>
              </w:rPr>
            </w:pPr>
            <w:ins w:id="1473" w:author="st1" w:date="2021-05-06T19:17:00Z">
              <w:r w:rsidRPr="000B4F62">
                <w:rPr>
                  <w:rFonts w:ascii="標楷體" w:eastAsia="標楷體" w:hAnsi="標楷體"/>
                  <w:color w:val="000000"/>
                </w:rPr>
                <w:t>4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8272" w14:textId="753B324A" w:rsidR="00011CC6" w:rsidRPr="000B4F62" w:rsidRDefault="00011CC6" w:rsidP="00011CC6">
            <w:pPr>
              <w:rPr>
                <w:ins w:id="1474" w:author="st1" w:date="2021-05-06T19:17:00Z"/>
                <w:rFonts w:ascii="標楷體" w:eastAsia="標楷體" w:hAnsi="標楷體"/>
              </w:rPr>
            </w:pPr>
            <w:ins w:id="1475" w:author="st1" w:date="2021-05-06T19:18:00Z">
              <w:r w:rsidRPr="000B4F62">
                <w:rPr>
                  <w:rFonts w:ascii="標楷體" w:eastAsia="標楷體" w:hAnsi="標楷體" w:hint="eastAsia"/>
                </w:rPr>
                <w:t>可放款比率</w:t>
              </w:r>
              <w:r w:rsidRPr="000B4F62">
                <w:rPr>
                  <w:rFonts w:ascii="標楷體" w:eastAsia="標楷體" w:hAnsi="標楷體"/>
                </w:rPr>
                <w:t>%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711E1" w14:textId="1FF90140" w:rsidR="00011CC6" w:rsidRPr="000B4F62" w:rsidRDefault="00011CC6" w:rsidP="00011CC6">
            <w:pPr>
              <w:rPr>
                <w:ins w:id="1476" w:author="st1" w:date="2021-05-06T19:17:00Z"/>
                <w:rFonts w:ascii="標楷體" w:eastAsia="標楷體" w:hAnsi="標楷體"/>
              </w:rPr>
            </w:pPr>
            <w:ins w:id="1477" w:author="st1" w:date="2021-05-06T19:18:00Z">
              <w:r w:rsidRPr="000B4F62">
                <w:rPr>
                  <w:rFonts w:ascii="標楷體" w:eastAsia="標楷體" w:hAnsi="標楷體"/>
                </w:rPr>
                <w:t>2.2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9CA2" w14:textId="77777777" w:rsidR="00011CC6" w:rsidRPr="000B4F62" w:rsidRDefault="00011CC6" w:rsidP="00011CC6">
            <w:pPr>
              <w:rPr>
                <w:ins w:id="1478" w:author="st1" w:date="2021-05-06T19:17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E006" w14:textId="77777777" w:rsidR="00011CC6" w:rsidRPr="000B4F62" w:rsidRDefault="00011CC6" w:rsidP="00011CC6">
            <w:pPr>
              <w:rPr>
                <w:ins w:id="1479" w:author="st1" w:date="2021-05-06T19:17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129C" w14:textId="49E88DF6" w:rsidR="00011CC6" w:rsidRPr="000B4F62" w:rsidRDefault="00011CC6" w:rsidP="00011CC6">
            <w:pPr>
              <w:rPr>
                <w:ins w:id="1480" w:author="st1" w:date="2021-05-06T19:17:00Z"/>
                <w:rFonts w:ascii="標楷體" w:eastAsia="標楷體" w:hAnsi="標楷體"/>
                <w:color w:val="000000"/>
              </w:rPr>
            </w:pPr>
            <w:ins w:id="1481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A8A3" w14:textId="799B027C" w:rsidR="00011CC6" w:rsidRPr="000B4F62" w:rsidRDefault="00011CC6" w:rsidP="00011CC6">
            <w:pPr>
              <w:jc w:val="center"/>
              <w:rPr>
                <w:ins w:id="1482" w:author="st1" w:date="2021-05-06T19:17:00Z"/>
                <w:rFonts w:ascii="標楷體" w:eastAsia="標楷體" w:hAnsi="標楷體"/>
                <w:color w:val="000000"/>
              </w:rPr>
            </w:pPr>
            <w:ins w:id="1483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74AF" w14:textId="17ABE1F5" w:rsidR="00011CC6" w:rsidRPr="000B4F62" w:rsidRDefault="00BF43A2">
            <w:pPr>
              <w:rPr>
                <w:ins w:id="1484" w:author="黃梓峻" w:date="2021-05-12T13:51:00Z"/>
                <w:rFonts w:ascii="標楷體" w:eastAsia="標楷體" w:hAnsi="標楷體"/>
              </w:rPr>
            </w:pPr>
            <w:ins w:id="1485" w:author="黃梓峻" w:date="2021-05-12T14:04:00Z">
              <w:r>
                <w:rPr>
                  <w:rFonts w:ascii="標楷體" w:eastAsia="標楷體" w:hAnsi="標楷體" w:hint="eastAsia"/>
                  <w:color w:val="000000"/>
                </w:rPr>
                <w:t>1.</w:t>
              </w:r>
            </w:ins>
            <w:ins w:id="1486" w:author="st1" w:date="2021-05-07T12:18:00Z">
              <w:r w:rsidR="00D107AA" w:rsidRPr="000B4F62">
                <w:rPr>
                  <w:rFonts w:ascii="標楷體" w:eastAsia="標楷體" w:hAnsi="標楷體"/>
                  <w:color w:val="000000"/>
                </w:rPr>
                <w:t>InnFundApl</w:t>
              </w:r>
              <w:r w:rsidR="00D107AA" w:rsidRPr="000B4F62">
                <w:rPr>
                  <w:rFonts w:ascii="標楷體" w:eastAsia="標楷體" w:hAnsi="標楷體"/>
                </w:rPr>
                <w:t>.</w:t>
              </w:r>
            </w:ins>
            <w:ins w:id="1487" w:author="st1" w:date="2021-05-07T12:19:00Z">
              <w:r w:rsidR="00D107AA" w:rsidRPr="000B4F62">
                <w:rPr>
                  <w:rFonts w:ascii="標楷體" w:eastAsia="標楷體" w:hAnsi="標楷體"/>
                </w:rPr>
                <w:t>PosbleBorPsn</w:t>
              </w:r>
            </w:ins>
          </w:p>
          <w:p w14:paraId="06355760" w14:textId="067128A7" w:rsidR="00201DCC" w:rsidRPr="000B4F62" w:rsidRDefault="00BF43A2">
            <w:pPr>
              <w:rPr>
                <w:ins w:id="1488" w:author="st1" w:date="2021-05-06T19:17:00Z"/>
                <w:rFonts w:ascii="標楷體" w:eastAsia="標楷體" w:hAnsi="標楷體"/>
                <w:rPrChange w:id="1489" w:author="黃梓峻" w:date="2021-05-12T13:59:00Z">
                  <w:rPr>
                    <w:ins w:id="1490" w:author="st1" w:date="2021-05-06T19:17:00Z"/>
                    <w:rFonts w:ascii="標楷體" w:eastAsia="標楷體" w:hAnsi="標楷體"/>
                    <w:color w:val="000000"/>
                  </w:rPr>
                </w:rPrChange>
              </w:rPr>
              <w:pPrChange w:id="1491" w:author="st1" w:date="2021-05-07T12:11:00Z">
                <w:pPr>
                  <w:snapToGrid w:val="0"/>
                  <w:ind w:left="238" w:hangingChars="99" w:hanging="238"/>
                </w:pPr>
              </w:pPrChange>
            </w:pPr>
            <w:ins w:id="1492" w:author="黃梓峻" w:date="2021-05-12T14:0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1493" w:author="黃梓峻" w:date="2021-05-12T13:51:00Z">
              <w:r w:rsidR="00201DCC" w:rsidRPr="000B4F62">
                <w:rPr>
                  <w:rFonts w:ascii="標楷體" w:eastAsia="標楷體" w:hAnsi="標楷體" w:hint="eastAsia"/>
                </w:rPr>
                <w:t>檢核條件：</w:t>
              </w:r>
            </w:ins>
            <w:proofErr w:type="gramStart"/>
            <w:ins w:id="1494" w:author="黃梓峻" w:date="2021-05-12T13:54:00Z">
              <w:r w:rsidR="000B4F62" w:rsidRPr="000B4F62">
                <w:rPr>
                  <w:rFonts w:ascii="標楷體" w:eastAsia="標楷體" w:hAnsi="標楷體"/>
                </w:rPr>
                <w:t>V(</w:t>
              </w:r>
              <w:proofErr w:type="gramEnd"/>
              <w:r w:rsidR="000B4F62" w:rsidRPr="000B4F62">
                <w:rPr>
                  <w:rFonts w:ascii="標楷體" w:eastAsia="標楷體" w:hAnsi="標楷體"/>
                </w:rPr>
                <w:t>2,0)</w:t>
              </w:r>
            </w:ins>
          </w:p>
        </w:tc>
      </w:tr>
      <w:tr w:rsidR="00011CC6" w:rsidRPr="000B4F62" w14:paraId="2ED8AA20" w14:textId="77777777" w:rsidTr="00AE6771">
        <w:trPr>
          <w:trHeight w:val="244"/>
          <w:jc w:val="center"/>
          <w:ins w:id="1495" w:author="st1" w:date="2021-05-06T19:18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2C4F" w14:textId="46C87969" w:rsidR="00011CC6" w:rsidRPr="000B4F62" w:rsidRDefault="00011CC6" w:rsidP="00011CC6">
            <w:pPr>
              <w:rPr>
                <w:ins w:id="1496" w:author="st1" w:date="2021-05-06T19:18:00Z"/>
                <w:rFonts w:ascii="標楷體" w:eastAsia="標楷體" w:hAnsi="標楷體"/>
                <w:color w:val="000000"/>
              </w:rPr>
            </w:pPr>
            <w:ins w:id="1497" w:author="st1" w:date="2021-05-06T19:18:00Z">
              <w:r w:rsidRPr="000B4F62">
                <w:rPr>
                  <w:rFonts w:ascii="標楷體" w:eastAsia="標楷體" w:hAnsi="標楷體"/>
                  <w:color w:val="000000"/>
                </w:rPr>
                <w:t>5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ACF3A" w14:textId="67ED6072" w:rsidR="00011CC6" w:rsidRPr="000B4F62" w:rsidRDefault="00011CC6" w:rsidP="00011CC6">
            <w:pPr>
              <w:rPr>
                <w:ins w:id="1498" w:author="st1" w:date="2021-05-06T19:18:00Z"/>
                <w:rFonts w:ascii="標楷體" w:eastAsia="標楷體" w:hAnsi="標楷體"/>
              </w:rPr>
            </w:pPr>
            <w:ins w:id="1499" w:author="st1" w:date="2021-05-06T19:18:00Z">
              <w:r w:rsidRPr="000B4F62">
                <w:rPr>
                  <w:rFonts w:ascii="標楷體" w:eastAsia="標楷體" w:hAnsi="標楷體" w:hint="eastAsia"/>
                </w:rPr>
                <w:t>可放款金額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DFEE" w14:textId="2150CD8C" w:rsidR="00011CC6" w:rsidRPr="000B4F62" w:rsidRDefault="00011CC6" w:rsidP="00011CC6">
            <w:pPr>
              <w:rPr>
                <w:ins w:id="1500" w:author="st1" w:date="2021-05-06T19:18:00Z"/>
                <w:rFonts w:ascii="標楷體" w:eastAsia="標楷體" w:hAnsi="標楷體"/>
              </w:rPr>
            </w:pPr>
            <w:ins w:id="1501" w:author="st1" w:date="2021-05-06T19:18:00Z">
              <w:r w:rsidRPr="000B4F62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76A9B" w14:textId="77777777" w:rsidR="00011CC6" w:rsidRPr="000B4F62" w:rsidRDefault="00011CC6" w:rsidP="00011CC6">
            <w:pPr>
              <w:rPr>
                <w:ins w:id="1502" w:author="st1" w:date="2021-05-06T19:18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782D" w14:textId="77777777" w:rsidR="00011CC6" w:rsidRPr="000B4F62" w:rsidRDefault="00011CC6" w:rsidP="00011CC6">
            <w:pPr>
              <w:rPr>
                <w:ins w:id="1503" w:author="st1" w:date="2021-05-06T19:18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3536" w14:textId="4ABB535F" w:rsidR="00011CC6" w:rsidRPr="000B4F62" w:rsidRDefault="00011CC6" w:rsidP="00011CC6">
            <w:pPr>
              <w:rPr>
                <w:ins w:id="1504" w:author="st1" w:date="2021-05-06T19:18:00Z"/>
                <w:rFonts w:ascii="標楷體" w:eastAsia="標楷體" w:hAnsi="標楷體"/>
                <w:color w:val="000000"/>
              </w:rPr>
            </w:pPr>
            <w:ins w:id="1505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0A72" w14:textId="0F7A34F6" w:rsidR="00011CC6" w:rsidRPr="000B4F62" w:rsidRDefault="00011CC6" w:rsidP="00011CC6">
            <w:pPr>
              <w:jc w:val="center"/>
              <w:rPr>
                <w:ins w:id="1506" w:author="st1" w:date="2021-05-06T19:18:00Z"/>
                <w:rFonts w:ascii="標楷體" w:eastAsia="標楷體" w:hAnsi="標楷體"/>
                <w:color w:val="000000"/>
              </w:rPr>
            </w:pPr>
            <w:ins w:id="1507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0810" w14:textId="4B19C538" w:rsidR="00011CC6" w:rsidRPr="000B4F62" w:rsidRDefault="00BF43A2" w:rsidP="001F7FD5">
            <w:pPr>
              <w:rPr>
                <w:ins w:id="1508" w:author="st1" w:date="2021-05-07T12:18:00Z"/>
                <w:rFonts w:ascii="標楷體" w:eastAsia="標楷體" w:hAnsi="標楷體"/>
              </w:rPr>
            </w:pPr>
            <w:ins w:id="1509" w:author="黃梓峻" w:date="2021-05-12T14:0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10" w:author="st1" w:date="2021-05-07T11:26:00Z">
              <w:r w:rsidR="0085474F" w:rsidRPr="000B4F62">
                <w:rPr>
                  <w:rFonts w:ascii="標楷體" w:eastAsia="標楷體" w:hAnsi="標楷體" w:hint="eastAsia"/>
                  <w:rPrChange w:id="1511" w:author="黃梓峻" w:date="2021-05-12T13:59:00Z">
                    <w:rPr>
                      <w:rFonts w:ascii="標楷體" w:eastAsia="標楷體" w:hAnsi="標楷體" w:hint="eastAsia"/>
                      <w:lang w:eastAsia="x-none"/>
                    </w:rPr>
                  </w:rPrChange>
                </w:rPr>
                <w:t>可放款金額</w:t>
              </w:r>
              <w:r w:rsidR="0085474F" w:rsidRPr="000B4F62">
                <w:rPr>
                  <w:rFonts w:ascii="標楷體" w:eastAsia="標楷體" w:hAnsi="標楷體"/>
                  <w:rPrChange w:id="1512" w:author="黃梓峻" w:date="2021-05-12T13:59:00Z">
                    <w:rPr>
                      <w:rFonts w:ascii="標楷體" w:eastAsia="標楷體" w:hAnsi="標楷體"/>
                      <w:lang w:eastAsia="x-none"/>
                    </w:rPr>
                  </w:rPrChange>
                </w:rPr>
                <w:t xml:space="preserve">=責任準備金 * </w:t>
              </w:r>
              <w:r w:rsidR="0085474F" w:rsidRPr="000B4F62">
                <w:rPr>
                  <w:rFonts w:ascii="標楷體" w:eastAsia="標楷體" w:hAnsi="標楷體" w:hint="eastAsia"/>
                  <w:rPrChange w:id="1513" w:author="黃梓峻" w:date="2021-05-12T13:59:00Z">
                    <w:rPr>
                      <w:rFonts w:ascii="標楷體" w:eastAsia="標楷體" w:hAnsi="標楷體" w:hint="eastAsia"/>
                      <w:lang w:eastAsia="x-none"/>
                    </w:rPr>
                  </w:rPrChange>
                </w:rPr>
                <w:t>可放款比例</w:t>
              </w:r>
            </w:ins>
          </w:p>
          <w:p w14:paraId="66EF00B8" w14:textId="6D26CCEF" w:rsidR="00D107AA" w:rsidRPr="000B4F62" w:rsidRDefault="00BF43A2">
            <w:pPr>
              <w:rPr>
                <w:ins w:id="1514" w:author="黃梓峻" w:date="2021-05-12T13:51:00Z"/>
                <w:rFonts w:ascii="標楷體" w:eastAsia="標楷體" w:hAnsi="標楷體"/>
              </w:rPr>
            </w:pPr>
            <w:ins w:id="1515" w:author="黃梓峻" w:date="2021-05-12T14:04:00Z">
              <w:r>
                <w:rPr>
                  <w:rFonts w:ascii="標楷體" w:eastAsia="標楷體" w:hAnsi="標楷體" w:hint="eastAsia"/>
                  <w:color w:val="000000"/>
                </w:rPr>
                <w:t>2.</w:t>
              </w:r>
            </w:ins>
            <w:ins w:id="1516" w:author="st1" w:date="2021-05-07T12:18:00Z">
              <w:r w:rsidR="00D107AA" w:rsidRPr="000B4F62">
                <w:rPr>
                  <w:rFonts w:ascii="標楷體" w:eastAsia="標楷體" w:hAnsi="標楷體"/>
                  <w:color w:val="000000"/>
                </w:rPr>
                <w:t>InnFundApl</w:t>
              </w:r>
              <w:r w:rsidR="00D107AA" w:rsidRPr="000B4F62">
                <w:rPr>
                  <w:rFonts w:ascii="標楷體" w:eastAsia="標楷體" w:hAnsi="標楷體"/>
                </w:rPr>
                <w:t>.</w:t>
              </w:r>
            </w:ins>
            <w:ins w:id="1517" w:author="st1" w:date="2021-05-07T12:19:00Z">
              <w:r w:rsidR="00D107AA" w:rsidRPr="000B4F62">
                <w:rPr>
                  <w:rFonts w:ascii="標楷體" w:eastAsia="標楷體" w:hAnsi="標楷體"/>
                </w:rPr>
                <w:t>PosbleBorAmt</w:t>
              </w:r>
            </w:ins>
          </w:p>
          <w:p w14:paraId="3277893D" w14:textId="71A0557D" w:rsidR="00201DCC" w:rsidRPr="000B4F62" w:rsidRDefault="00BF43A2">
            <w:pPr>
              <w:rPr>
                <w:ins w:id="1518" w:author="st1" w:date="2021-05-06T19:18:00Z"/>
                <w:rFonts w:ascii="標楷體" w:eastAsia="標楷體" w:hAnsi="標楷體"/>
                <w:rPrChange w:id="1519" w:author="黃梓峻" w:date="2021-05-12T13:59:00Z">
                  <w:rPr>
                    <w:ins w:id="1520" w:author="st1" w:date="2021-05-06T19:18:00Z"/>
                    <w:rFonts w:ascii="標楷體" w:eastAsia="標楷體" w:hAnsi="標楷體"/>
                    <w:color w:val="000000"/>
                  </w:rPr>
                </w:rPrChange>
              </w:rPr>
              <w:pPrChange w:id="1521" w:author="st1" w:date="2021-05-07T12:11:00Z">
                <w:pPr>
                  <w:snapToGrid w:val="0"/>
                  <w:ind w:left="238" w:hangingChars="99" w:hanging="238"/>
                </w:pPr>
              </w:pPrChange>
            </w:pPr>
            <w:ins w:id="1522" w:author="黃梓峻" w:date="2021-05-12T14:05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1523" w:author="黃梓峻" w:date="2021-05-12T13:51:00Z">
              <w:r w:rsidR="00201DCC" w:rsidRPr="000B4F62">
                <w:rPr>
                  <w:rFonts w:ascii="標楷體" w:eastAsia="標楷體" w:hAnsi="標楷體" w:hint="eastAsia"/>
                </w:rPr>
                <w:t>檢核條件：</w:t>
              </w:r>
            </w:ins>
            <w:ins w:id="1524" w:author="黃梓峻" w:date="2021-05-12T13:58:00Z">
              <w:r w:rsidR="000B4F62" w:rsidRPr="000B4F62">
                <w:rPr>
                  <w:rFonts w:ascii="標楷體" w:eastAsia="標楷體" w:hAnsi="標楷體"/>
                </w:rPr>
                <w:t>IF(#PosbleBorAmt&gt;#MaxPosbleBorAmt,</w:t>
              </w:r>
              <w:r w:rsidR="000B4F62" w:rsidRPr="000B4F62">
                <w:rPr>
                  <w:rFonts w:ascii="標楷體" w:eastAsia="標楷體" w:hAnsi="標楷體"/>
                  <w:rPrChange w:id="1525" w:author="黃梓峻" w:date="2021-05-12T13:59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V</w:t>
              </w:r>
              <w:r w:rsidR="000B4F62" w:rsidRPr="000B4F62">
                <w:rPr>
                  <w:rFonts w:ascii="標楷體" w:eastAsia="標楷體" w:hAnsi="標楷體"/>
                </w:rPr>
                <w:t>(</w:t>
              </w:r>
              <w:r w:rsidR="000B4F62" w:rsidRPr="000B4F62">
                <w:rPr>
                  <w:rFonts w:ascii="標楷體" w:eastAsia="標楷體" w:hAnsi="標楷體"/>
                  <w:rPrChange w:id="1526" w:author="黃梓峻" w:date="2021-05-12T13:59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P</w:t>
              </w:r>
              <w:r w:rsidR="000B4F62" w:rsidRPr="000B4F62">
                <w:rPr>
                  <w:rFonts w:ascii="標楷體" w:eastAsia="標楷體" w:hAnsi="標楷體"/>
                </w:rPr>
                <w:t>,放款金額輸入過大),</w:t>
              </w:r>
              <w:r w:rsidR="000B4F62" w:rsidRPr="000B4F62">
                <w:rPr>
                  <w:rFonts w:ascii="標楷體" w:eastAsia="標楷體" w:hAnsi="標楷體"/>
                  <w:rPrChange w:id="1527" w:author="黃梓峻" w:date="2021-05-12T13:59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s</w:t>
              </w:r>
              <w:r w:rsidR="000B4F62" w:rsidRPr="000B4F62">
                <w:rPr>
                  <w:rFonts w:ascii="標楷體" w:eastAsia="標楷體" w:hAnsi="標楷體"/>
                </w:rPr>
                <w:t>)</w:t>
              </w:r>
            </w:ins>
          </w:p>
        </w:tc>
      </w:tr>
      <w:tr w:rsidR="00011CC6" w:rsidRPr="000B4F62" w14:paraId="053EAA04" w14:textId="77777777" w:rsidTr="00AE6771">
        <w:trPr>
          <w:trHeight w:val="244"/>
          <w:jc w:val="center"/>
          <w:ins w:id="1528" w:author="st1" w:date="2021-05-06T19:18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BDDD" w14:textId="699C07A1" w:rsidR="00011CC6" w:rsidRPr="000B4F62" w:rsidRDefault="00011CC6" w:rsidP="00011CC6">
            <w:pPr>
              <w:rPr>
                <w:ins w:id="1529" w:author="st1" w:date="2021-05-06T19:18:00Z"/>
                <w:rFonts w:ascii="標楷體" w:eastAsia="標楷體" w:hAnsi="標楷體"/>
                <w:color w:val="000000"/>
              </w:rPr>
            </w:pPr>
            <w:ins w:id="1530" w:author="st1" w:date="2021-05-06T19:18:00Z">
              <w:r w:rsidRPr="000B4F62">
                <w:rPr>
                  <w:rFonts w:ascii="標楷體" w:eastAsia="標楷體" w:hAnsi="標楷體"/>
                  <w:color w:val="000000"/>
                </w:rPr>
                <w:t>6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7179" w14:textId="0C8A2F5A" w:rsidR="00011CC6" w:rsidRPr="000B4F62" w:rsidRDefault="00011CC6" w:rsidP="00011CC6">
            <w:pPr>
              <w:rPr>
                <w:ins w:id="1531" w:author="st1" w:date="2021-05-06T19:18:00Z"/>
                <w:rFonts w:ascii="標楷體" w:eastAsia="標楷體" w:hAnsi="標楷體"/>
              </w:rPr>
            </w:pPr>
            <w:ins w:id="1532" w:author="st1" w:date="2021-05-06T19:18:00Z">
              <w:r w:rsidRPr="000B4F62">
                <w:rPr>
                  <w:rFonts w:ascii="標楷體" w:eastAsia="標楷體" w:hAnsi="標楷體" w:hint="eastAsia"/>
                </w:rPr>
                <w:t>已放款金額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EC8C" w14:textId="5BBAA535" w:rsidR="00011CC6" w:rsidRPr="000B4F62" w:rsidRDefault="00011CC6" w:rsidP="00011CC6">
            <w:pPr>
              <w:rPr>
                <w:ins w:id="1533" w:author="st1" w:date="2021-05-06T19:18:00Z"/>
                <w:rFonts w:ascii="標楷體" w:eastAsia="標楷體" w:hAnsi="標楷體"/>
              </w:rPr>
            </w:pPr>
            <w:ins w:id="1534" w:author="st1" w:date="2021-05-06T19:18:00Z">
              <w:r w:rsidRPr="000B4F62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9C89" w14:textId="77777777" w:rsidR="00011CC6" w:rsidRPr="000B4F62" w:rsidRDefault="00011CC6" w:rsidP="00011CC6">
            <w:pPr>
              <w:rPr>
                <w:ins w:id="1535" w:author="st1" w:date="2021-05-06T19:18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42045" w14:textId="56563C5B" w:rsidR="00011CC6" w:rsidRPr="000B4F62" w:rsidRDefault="00011CC6">
            <w:pPr>
              <w:rPr>
                <w:ins w:id="1536" w:author="st1" w:date="2021-05-06T19:18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AB24" w14:textId="7FB79AB4" w:rsidR="00011CC6" w:rsidRPr="000B4F62" w:rsidRDefault="00011CC6" w:rsidP="00011CC6">
            <w:pPr>
              <w:rPr>
                <w:ins w:id="1537" w:author="st1" w:date="2021-05-06T19:18:00Z"/>
                <w:rFonts w:ascii="標楷體" w:eastAsia="標楷體" w:hAnsi="標楷體"/>
                <w:color w:val="00000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06721" w14:textId="207363A9" w:rsidR="00011CC6" w:rsidRPr="000B4F62" w:rsidRDefault="00011CC6" w:rsidP="00011CC6">
            <w:pPr>
              <w:jc w:val="center"/>
              <w:rPr>
                <w:ins w:id="1538" w:author="st1" w:date="2021-05-06T19:18:00Z"/>
                <w:rFonts w:ascii="標楷體" w:eastAsia="標楷體" w:hAnsi="標楷體"/>
                <w:color w:val="000000"/>
              </w:rPr>
            </w:pPr>
            <w:ins w:id="1539" w:author="st1" w:date="2021-05-06T19:19:00Z">
              <w:r w:rsidRPr="000B4F62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8603C" w14:textId="11AE565F" w:rsidR="001F7FD5" w:rsidRPr="000B4F62" w:rsidRDefault="00D107AA" w:rsidP="001F7FD5">
            <w:pPr>
              <w:rPr>
                <w:ins w:id="1540" w:author="st1" w:date="2021-05-07T12:18:00Z"/>
                <w:rFonts w:ascii="標楷體" w:eastAsia="標楷體" w:hAnsi="標楷體"/>
              </w:rPr>
            </w:pPr>
            <w:ins w:id="1541" w:author="st1" w:date="2021-05-07T12:18:00Z">
              <w:r w:rsidRPr="000B4F62">
                <w:rPr>
                  <w:rFonts w:ascii="標楷體" w:eastAsia="標楷體" w:hAnsi="標楷體"/>
                </w:rPr>
                <w:t>1.</w:t>
              </w:r>
            </w:ins>
            <w:ins w:id="1542" w:author="st1" w:date="2021-05-07T12:15:00Z">
              <w:r w:rsidR="001F7FD5" w:rsidRPr="000B4F62">
                <w:rPr>
                  <w:rFonts w:ascii="標楷體" w:eastAsia="標楷體" w:hAnsi="標楷體" w:hint="eastAsia"/>
                </w:rPr>
                <w:t>帶入</w:t>
              </w:r>
            </w:ins>
            <w:ins w:id="1543" w:author="st1" w:date="2021-05-06T19:19:00Z">
              <w:r w:rsidR="00011CC6" w:rsidRPr="000B4F62">
                <w:rPr>
                  <w:rFonts w:ascii="標楷體" w:eastAsia="標楷體" w:hAnsi="標楷體" w:hint="eastAsia"/>
                  <w:rPrChange w:id="1544" w:author="黃梓峻" w:date="2021-05-12T13:59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t>當前會計總帳檔</w:t>
              </w:r>
              <w:r w:rsidR="00011CC6" w:rsidRPr="000B4F62">
                <w:rPr>
                  <w:rFonts w:ascii="標楷體" w:eastAsia="標楷體" w:hAnsi="標楷體"/>
                  <w:rPrChange w:id="1545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(</w:t>
              </w:r>
            </w:ins>
            <w:proofErr w:type="spellStart"/>
            <w:ins w:id="1546" w:author="st1" w:date="2021-05-07T12:10:00Z">
              <w:r w:rsidR="001F7FD5" w:rsidRPr="000B4F62">
                <w:rPr>
                  <w:rFonts w:ascii="標楷體" w:eastAsia="標楷體" w:hAnsi="標楷體"/>
                  <w:rPrChange w:id="1547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AcMain</w:t>
              </w:r>
            </w:ins>
            <w:proofErr w:type="spellEnd"/>
            <w:ins w:id="1548" w:author="st1" w:date="2021-05-06T19:19:00Z">
              <w:r w:rsidR="00011CC6" w:rsidRPr="000B4F62">
                <w:rPr>
                  <w:rFonts w:ascii="標楷體" w:eastAsia="標楷體" w:hAnsi="標楷體"/>
                  <w:rPrChange w:id="1549" w:author="黃梓峻" w:date="2021-05-12T13:59:00Z">
                    <w:rPr>
                      <w:rFonts w:ascii="標楷體" w:eastAsia="標楷體" w:hAnsi="標楷體"/>
                      <w:color w:val="000000"/>
                    </w:rPr>
                  </w:rPrChange>
                </w:rPr>
                <w:t>)</w:t>
              </w:r>
            </w:ins>
            <w:ins w:id="1550" w:author="st1" w:date="2021-05-07T12:15:00Z">
              <w:r w:rsidR="001F7FD5" w:rsidRPr="000B4F62">
                <w:rPr>
                  <w:rFonts w:ascii="標楷體" w:eastAsia="標楷體" w:hAnsi="標楷體" w:hint="eastAsia"/>
                </w:rPr>
                <w:t>裡業務科目代號</w:t>
              </w:r>
              <w:r w:rsidR="001F7FD5" w:rsidRPr="000B4F62">
                <w:rPr>
                  <w:rFonts w:ascii="標楷體" w:eastAsia="標楷體" w:hAnsi="標楷體"/>
                </w:rPr>
                <w:t>(</w:t>
              </w:r>
              <w:proofErr w:type="spellStart"/>
              <w:r w:rsidR="001F7FD5" w:rsidRPr="000B4F62">
                <w:rPr>
                  <w:rFonts w:ascii="標楷體" w:eastAsia="標楷體" w:hAnsi="標楷體"/>
                </w:rPr>
                <w:t>AcctCode</w:t>
              </w:r>
              <w:proofErr w:type="spellEnd"/>
              <w:r w:rsidR="001F7FD5" w:rsidRPr="000B4F62">
                <w:rPr>
                  <w:rFonts w:ascii="標楷體" w:eastAsia="標楷體" w:hAnsi="標楷體"/>
                </w:rPr>
                <w:t>)=310 320 330 340 990、帳冊別(</w:t>
              </w:r>
              <w:proofErr w:type="spellStart"/>
              <w:r w:rsidR="001F7FD5" w:rsidRPr="000B4F62">
                <w:rPr>
                  <w:rFonts w:ascii="標楷體" w:eastAsia="標楷體" w:hAnsi="標楷體"/>
                </w:rPr>
                <w:t>AcBookCode</w:t>
              </w:r>
              <w:proofErr w:type="spellEnd"/>
              <w:r w:rsidR="001F7FD5" w:rsidRPr="000B4F62">
                <w:rPr>
                  <w:rFonts w:ascii="標楷體" w:eastAsia="標楷體" w:hAnsi="標楷體"/>
                </w:rPr>
                <w:t xml:space="preserve">) = 000 </w:t>
              </w:r>
              <w:r w:rsidR="001F7FD5" w:rsidRPr="000B4F62">
                <w:rPr>
                  <w:rFonts w:ascii="標楷體" w:eastAsia="標楷體" w:hAnsi="標楷體" w:hint="eastAsia"/>
                </w:rPr>
                <w:t>且會計日期</w:t>
              </w:r>
              <w:r w:rsidR="001F7FD5" w:rsidRPr="000B4F62">
                <w:rPr>
                  <w:rFonts w:ascii="標楷體" w:eastAsia="標楷體" w:hAnsi="標楷體"/>
                </w:rPr>
                <w:t>(</w:t>
              </w:r>
              <w:proofErr w:type="spellStart"/>
              <w:r w:rsidR="001F7FD5" w:rsidRPr="000B4F62">
                <w:rPr>
                  <w:rFonts w:ascii="標楷體" w:eastAsia="標楷體" w:hAnsi="標楷體"/>
                </w:rPr>
                <w:t>AcDate</w:t>
              </w:r>
              <w:proofErr w:type="spellEnd"/>
              <w:r w:rsidR="001F7FD5" w:rsidRPr="000B4F62">
                <w:rPr>
                  <w:rFonts w:ascii="標楷體" w:eastAsia="標楷體" w:hAnsi="標楷體"/>
                </w:rPr>
                <w:t xml:space="preserve">) = </w:t>
              </w:r>
              <w:r w:rsidR="001F7FD5" w:rsidRPr="000B4F62">
                <w:rPr>
                  <w:rFonts w:ascii="標楷體" w:eastAsia="標楷體" w:hAnsi="標楷體" w:hint="eastAsia"/>
                </w:rPr>
                <w:t>畫面輸入日期</w:t>
              </w:r>
            </w:ins>
            <w:ins w:id="1551" w:author="st1" w:date="2021-05-07T12:16:00Z">
              <w:r w:rsidR="001F7FD5" w:rsidRPr="000B4F62">
                <w:rPr>
                  <w:rFonts w:ascii="標楷體" w:eastAsia="標楷體" w:hAnsi="標楷體" w:hint="eastAsia"/>
                </w:rPr>
                <w:t>之本日餘額</w:t>
              </w:r>
              <w:r w:rsidR="001F7FD5" w:rsidRPr="000B4F62">
                <w:rPr>
                  <w:rFonts w:ascii="標楷體" w:eastAsia="標楷體" w:hAnsi="標楷體"/>
                </w:rPr>
                <w:t>(</w:t>
              </w:r>
              <w:proofErr w:type="spellStart"/>
              <w:r w:rsidR="001F7FD5" w:rsidRPr="000B4F62">
                <w:rPr>
                  <w:rFonts w:ascii="標楷體" w:eastAsia="標楷體" w:hAnsi="標楷體"/>
                </w:rPr>
                <w:t>TdBal</w:t>
              </w:r>
              <w:proofErr w:type="spellEnd"/>
              <w:r w:rsidR="001F7FD5" w:rsidRPr="000B4F62">
                <w:rPr>
                  <w:rFonts w:ascii="標楷體" w:eastAsia="標楷體" w:hAnsi="標楷體"/>
                </w:rPr>
                <w:t>)總和</w:t>
              </w:r>
            </w:ins>
          </w:p>
          <w:p w14:paraId="77A16222" w14:textId="0880360C" w:rsidR="00201DCC" w:rsidRPr="000B4F62" w:rsidRDefault="00D107AA">
            <w:pPr>
              <w:rPr>
                <w:ins w:id="1552" w:author="st1" w:date="2021-05-06T19:18:00Z"/>
                <w:rFonts w:ascii="標楷體" w:eastAsia="標楷體" w:hAnsi="標楷體"/>
                <w:rPrChange w:id="1553" w:author="黃梓峻" w:date="2021-05-12T13:59:00Z">
                  <w:rPr>
                    <w:ins w:id="1554" w:author="st1" w:date="2021-05-06T19:18:00Z"/>
                    <w:rFonts w:ascii="標楷體" w:eastAsia="標楷體" w:hAnsi="標楷體"/>
                    <w:color w:val="000000"/>
                  </w:rPr>
                </w:rPrChange>
              </w:rPr>
              <w:pPrChange w:id="1555" w:author="st1" w:date="2021-05-07T12:11:00Z">
                <w:pPr>
                  <w:snapToGrid w:val="0"/>
                  <w:ind w:left="238" w:hangingChars="99" w:hanging="238"/>
                </w:pPr>
              </w:pPrChange>
            </w:pPr>
            <w:ins w:id="1556" w:author="st1" w:date="2021-05-07T12:18:00Z">
              <w:r w:rsidRPr="000B4F62">
                <w:rPr>
                  <w:rFonts w:ascii="標楷體" w:eastAsia="標楷體" w:hAnsi="標楷體"/>
                  <w:color w:val="000000"/>
                </w:rPr>
                <w:t>2.InnFundApl</w:t>
              </w:r>
              <w:r w:rsidRPr="000B4F62">
                <w:rPr>
                  <w:rFonts w:ascii="標楷體" w:eastAsia="標楷體" w:hAnsi="標楷體"/>
                </w:rPr>
                <w:t>.</w:t>
              </w:r>
            </w:ins>
            <w:ins w:id="1557" w:author="st1" w:date="2021-05-07T12:19:00Z">
              <w:r w:rsidRPr="000B4F62">
                <w:rPr>
                  <w:rFonts w:ascii="標楷體" w:eastAsia="標楷體" w:hAnsi="標楷體"/>
                </w:rPr>
                <w:t>AlrdyBorAmt</w:t>
              </w:r>
            </w:ins>
          </w:p>
        </w:tc>
      </w:tr>
      <w:tr w:rsidR="00011CC6" w:rsidRPr="000B4F62" w14:paraId="64B34974" w14:textId="77777777" w:rsidTr="00AE6771">
        <w:trPr>
          <w:trHeight w:val="244"/>
          <w:jc w:val="center"/>
          <w:ins w:id="1558" w:author="st1" w:date="2021-05-06T19:18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DFADE" w14:textId="4DB7546B" w:rsidR="00011CC6" w:rsidRPr="000B4F62" w:rsidRDefault="00011CC6" w:rsidP="00011CC6">
            <w:pPr>
              <w:rPr>
                <w:ins w:id="1559" w:author="st1" w:date="2021-05-06T19:18:00Z"/>
                <w:rFonts w:ascii="標楷體" w:eastAsia="標楷體" w:hAnsi="標楷體"/>
                <w:color w:val="000000"/>
              </w:rPr>
            </w:pPr>
            <w:ins w:id="1560" w:author="st1" w:date="2021-05-06T19:18:00Z">
              <w:r w:rsidRPr="000B4F62">
                <w:rPr>
                  <w:rFonts w:ascii="標楷體" w:eastAsia="標楷體" w:hAnsi="標楷體"/>
                  <w:color w:val="000000"/>
                </w:rPr>
                <w:t>7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F19C" w14:textId="5B184A2D" w:rsidR="00011CC6" w:rsidRPr="000B4F62" w:rsidRDefault="00011CC6" w:rsidP="00011CC6">
            <w:pPr>
              <w:rPr>
                <w:ins w:id="1561" w:author="st1" w:date="2021-05-06T19:18:00Z"/>
                <w:rFonts w:ascii="標楷體" w:eastAsia="標楷體" w:hAnsi="標楷體"/>
              </w:rPr>
            </w:pPr>
            <w:ins w:id="1562" w:author="st1" w:date="2021-05-06T19:18:00Z">
              <w:r w:rsidRPr="000B4F62">
                <w:rPr>
                  <w:rFonts w:ascii="標楷體" w:eastAsia="標楷體" w:hAnsi="標楷體" w:hint="eastAsia"/>
                </w:rPr>
                <w:t>股東權益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ADB25" w14:textId="66F5DC27" w:rsidR="00011CC6" w:rsidRPr="000B4F62" w:rsidRDefault="00011CC6" w:rsidP="00011CC6">
            <w:pPr>
              <w:rPr>
                <w:ins w:id="1563" w:author="st1" w:date="2021-05-06T19:18:00Z"/>
                <w:rFonts w:ascii="標楷體" w:eastAsia="標楷體" w:hAnsi="標楷體"/>
              </w:rPr>
            </w:pPr>
            <w:ins w:id="1564" w:author="st1" w:date="2021-05-06T19:18:00Z">
              <w:r w:rsidRPr="000B4F62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DC75" w14:textId="77777777" w:rsidR="00011CC6" w:rsidRPr="000B4F62" w:rsidRDefault="00011CC6" w:rsidP="00011CC6">
            <w:pPr>
              <w:rPr>
                <w:ins w:id="1565" w:author="st1" w:date="2021-05-06T19:18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728F3" w14:textId="77777777" w:rsidR="00011CC6" w:rsidRPr="000B4F62" w:rsidRDefault="00011CC6" w:rsidP="00011CC6">
            <w:pPr>
              <w:rPr>
                <w:ins w:id="1566" w:author="st1" w:date="2021-05-06T19:18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F82D" w14:textId="7B49A7A5" w:rsidR="00011CC6" w:rsidRPr="000B4F62" w:rsidRDefault="00011CC6" w:rsidP="00011CC6">
            <w:pPr>
              <w:rPr>
                <w:ins w:id="1567" w:author="st1" w:date="2021-05-06T19:18:00Z"/>
                <w:rFonts w:ascii="標楷體" w:eastAsia="標楷體" w:hAnsi="標楷體"/>
                <w:color w:val="000000"/>
              </w:rPr>
            </w:pPr>
            <w:ins w:id="1568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FA099" w14:textId="53B161D9" w:rsidR="00011CC6" w:rsidRPr="000B4F62" w:rsidRDefault="00011CC6" w:rsidP="00011CC6">
            <w:pPr>
              <w:jc w:val="center"/>
              <w:rPr>
                <w:ins w:id="1569" w:author="st1" w:date="2021-05-06T19:18:00Z"/>
                <w:rFonts w:ascii="標楷體" w:eastAsia="標楷體" w:hAnsi="標楷體"/>
                <w:color w:val="000000"/>
              </w:rPr>
            </w:pPr>
            <w:ins w:id="1570" w:author="st1" w:date="2021-05-06T19:19:00Z">
              <w:r w:rsidRPr="000B4F62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8B465" w14:textId="1DF718A4" w:rsidR="00011CC6" w:rsidRPr="000B4F62" w:rsidRDefault="00BF43A2">
            <w:pPr>
              <w:rPr>
                <w:ins w:id="1571" w:author="黃梓峻" w:date="2021-05-12T13:51:00Z"/>
                <w:rFonts w:ascii="標楷體" w:eastAsia="標楷體" w:hAnsi="標楷體"/>
              </w:rPr>
            </w:pPr>
            <w:ins w:id="1572" w:author="黃梓峻" w:date="2021-05-12T14:05:00Z">
              <w:r>
                <w:rPr>
                  <w:rFonts w:ascii="標楷體" w:eastAsia="標楷體" w:hAnsi="標楷體" w:hint="eastAsia"/>
                  <w:color w:val="000000"/>
                </w:rPr>
                <w:t>1.</w:t>
              </w:r>
            </w:ins>
            <w:ins w:id="1573" w:author="st1" w:date="2021-05-07T12:18:00Z">
              <w:r w:rsidR="00D107AA" w:rsidRPr="000B4F62">
                <w:rPr>
                  <w:rFonts w:ascii="標楷體" w:eastAsia="標楷體" w:hAnsi="標楷體"/>
                  <w:color w:val="000000"/>
                </w:rPr>
                <w:t>InnFundApl</w:t>
              </w:r>
              <w:r w:rsidR="00D107AA" w:rsidRPr="000B4F62">
                <w:rPr>
                  <w:rFonts w:ascii="標楷體" w:eastAsia="標楷體" w:hAnsi="標楷體"/>
                </w:rPr>
                <w:t>.StockHoldersEqt</w:t>
              </w:r>
            </w:ins>
          </w:p>
          <w:p w14:paraId="3C86D86F" w14:textId="203D1CD5" w:rsidR="000B4F62" w:rsidRPr="000B4F62" w:rsidRDefault="00BF43A2" w:rsidP="000B4F62">
            <w:pPr>
              <w:widowControl/>
              <w:shd w:val="clear" w:color="auto" w:fill="FFFFFF"/>
              <w:spacing w:line="360" w:lineRule="atLeast"/>
              <w:rPr>
                <w:ins w:id="1574" w:author="黃梓峻" w:date="2021-05-12T13:58:00Z"/>
                <w:rFonts w:ascii="Consolas" w:hAnsi="Consolas" w:cs="新細明體"/>
                <w:color w:val="000000"/>
                <w:kern w:val="0"/>
                <w:sz w:val="27"/>
                <w:szCs w:val="27"/>
              </w:rPr>
            </w:pPr>
            <w:ins w:id="1575" w:author="黃梓峻" w:date="2021-05-12T14:05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1576" w:author="黃梓峻" w:date="2021-05-12T13:51:00Z">
              <w:r w:rsidR="00201DCC" w:rsidRPr="000B4F62">
                <w:rPr>
                  <w:rFonts w:ascii="標楷體" w:eastAsia="標楷體" w:hAnsi="標楷體" w:hint="eastAsia"/>
                </w:rPr>
                <w:t>檢核條件：</w:t>
              </w:r>
            </w:ins>
            <w:proofErr w:type="gramStart"/>
            <w:ins w:id="1577" w:author="黃梓峻" w:date="2021-05-12T13:58:00Z">
              <w:r w:rsidR="000B4F62" w:rsidRPr="000B4F62">
                <w:rPr>
                  <w:rFonts w:ascii="標楷體" w:eastAsia="標楷體" w:hAnsi="標楷體"/>
                  <w:rPrChange w:id="1578" w:author="黃梓峻" w:date="2021-05-12T13:59:00Z">
                    <w:rPr>
                      <w:rFonts w:ascii="Consolas" w:hAnsi="Consolas" w:cs="新細明體"/>
                      <w:color w:val="0451A5"/>
                      <w:kern w:val="0"/>
                      <w:sz w:val="27"/>
                      <w:szCs w:val="27"/>
                    </w:rPr>
                  </w:rPrChange>
                </w:rPr>
                <w:t>V</w:t>
              </w:r>
              <w:r w:rsidR="000B4F62" w:rsidRPr="000B4F62">
                <w:rPr>
                  <w:rFonts w:ascii="標楷體" w:eastAsia="標楷體" w:hAnsi="標楷體"/>
                  <w:rPrChange w:id="1579" w:author="黃梓峻" w:date="2021-05-12T13:59:00Z">
                    <w:rPr>
                      <w:rFonts w:ascii="Consolas" w:hAnsi="Consolas" w:cs="新細明體"/>
                      <w:color w:val="000000"/>
                      <w:kern w:val="0"/>
                      <w:sz w:val="27"/>
                      <w:szCs w:val="27"/>
                    </w:rPr>
                  </w:rPrChange>
                </w:rPr>
                <w:t>(</w:t>
              </w:r>
              <w:proofErr w:type="gramEnd"/>
              <w:r w:rsidR="000B4F62" w:rsidRPr="000B4F62">
                <w:rPr>
                  <w:rFonts w:ascii="標楷體" w:eastAsia="標楷體" w:hAnsi="標楷體"/>
                  <w:rPrChange w:id="1580" w:author="黃梓峻" w:date="2021-05-12T13:59:00Z">
                    <w:rPr>
                      <w:rFonts w:ascii="Consolas" w:hAnsi="Consolas" w:cs="新細明體"/>
                      <w:color w:val="800080"/>
                      <w:kern w:val="0"/>
                      <w:sz w:val="27"/>
                      <w:szCs w:val="27"/>
                    </w:rPr>
                  </w:rPrChange>
                </w:rPr>
                <w:t>2</w:t>
              </w:r>
              <w:r w:rsidR="000B4F62" w:rsidRPr="000B4F62">
                <w:rPr>
                  <w:rFonts w:ascii="標楷體" w:eastAsia="標楷體" w:hAnsi="標楷體"/>
                  <w:rPrChange w:id="1581" w:author="黃梓峻" w:date="2021-05-12T13:59:00Z">
                    <w:rPr>
                      <w:rFonts w:ascii="Consolas" w:hAnsi="Consolas" w:cs="新細明體"/>
                      <w:color w:val="000000"/>
                      <w:kern w:val="0"/>
                      <w:sz w:val="27"/>
                      <w:szCs w:val="27"/>
                    </w:rPr>
                  </w:rPrChange>
                </w:rPr>
                <w:t>,</w:t>
              </w:r>
              <w:r w:rsidR="000B4F62" w:rsidRPr="000B4F62">
                <w:rPr>
                  <w:rFonts w:ascii="標楷體" w:eastAsia="標楷體" w:hAnsi="標楷體"/>
                  <w:rPrChange w:id="1582" w:author="黃梓峻" w:date="2021-05-12T13:59:00Z">
                    <w:rPr>
                      <w:rFonts w:ascii="Consolas" w:hAnsi="Consolas" w:cs="新細明體"/>
                      <w:color w:val="800080"/>
                      <w:kern w:val="0"/>
                      <w:sz w:val="27"/>
                      <w:szCs w:val="27"/>
                    </w:rPr>
                  </w:rPrChange>
                </w:rPr>
                <w:t>0</w:t>
              </w:r>
              <w:r w:rsidR="000B4F62" w:rsidRPr="000B4F62">
                <w:rPr>
                  <w:rFonts w:ascii="標楷體" w:eastAsia="標楷體" w:hAnsi="標楷體"/>
                  <w:rPrChange w:id="1583" w:author="黃梓峻" w:date="2021-05-12T13:59:00Z">
                    <w:rPr>
                      <w:rFonts w:ascii="Consolas" w:hAnsi="Consolas" w:cs="新細明體"/>
                      <w:color w:val="000000"/>
                      <w:kern w:val="0"/>
                      <w:sz w:val="27"/>
                      <w:szCs w:val="27"/>
                    </w:rPr>
                  </w:rPrChange>
                </w:rPr>
                <w:t>)</w:t>
              </w:r>
            </w:ins>
          </w:p>
          <w:p w14:paraId="32F10E03" w14:textId="1C29E7CD" w:rsidR="00201DCC" w:rsidRPr="000B4F62" w:rsidRDefault="00201DCC">
            <w:pPr>
              <w:rPr>
                <w:ins w:id="1584" w:author="st1" w:date="2021-05-06T19:18:00Z"/>
                <w:rFonts w:ascii="標楷體" w:eastAsia="標楷體" w:hAnsi="標楷體"/>
                <w:rPrChange w:id="1585" w:author="黃梓峻" w:date="2021-05-12T13:59:00Z">
                  <w:rPr>
                    <w:ins w:id="1586" w:author="st1" w:date="2021-05-06T19:18:00Z"/>
                    <w:rFonts w:ascii="標楷體" w:eastAsia="標楷體" w:hAnsi="標楷體"/>
                    <w:color w:val="000000"/>
                  </w:rPr>
                </w:rPrChange>
              </w:rPr>
              <w:pPrChange w:id="1587" w:author="st1" w:date="2021-05-07T12:11:00Z">
                <w:pPr>
                  <w:snapToGrid w:val="0"/>
                  <w:ind w:left="238" w:hangingChars="99" w:hanging="238"/>
                </w:pPr>
              </w:pPrChange>
            </w:pPr>
          </w:p>
        </w:tc>
      </w:tr>
    </w:tbl>
    <w:p w14:paraId="2A4877C5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2FBEF0B6" w14:textId="77777777" w:rsidR="00201DCC" w:rsidRDefault="00201DCC">
      <w:pPr>
        <w:widowControl/>
        <w:rPr>
          <w:ins w:id="1588" w:author="黃梓峻" w:date="2021-05-12T13:52:00Z"/>
          <w:rFonts w:ascii="標楷體" w:eastAsia="標楷體" w:hAnsi="標楷體"/>
        </w:rPr>
      </w:pPr>
    </w:p>
    <w:p w14:paraId="289685D7" w14:textId="7A3BE5E2" w:rsidR="00201DCC" w:rsidRPr="00AF1A82" w:rsidRDefault="00201DCC" w:rsidP="00201DCC">
      <w:pPr>
        <w:pStyle w:val="a"/>
        <w:rPr>
          <w:ins w:id="1589" w:author="黃梓峻" w:date="2021-05-12T13:52:00Z"/>
        </w:rPr>
      </w:pPr>
      <w:ins w:id="1590" w:author="黃梓峻" w:date="2021-05-12T13:52:00Z">
        <w:r w:rsidRPr="00AF1A82">
          <w:t>UI</w:t>
        </w:r>
        <w:r w:rsidRPr="00AF1A82">
          <w:t>畫面</w:t>
        </w:r>
        <w:r w:rsidRPr="00CC6878">
          <w:rPr>
            <w:rFonts w:hint="eastAsia"/>
          </w:rPr>
          <w:t>－</w:t>
        </w:r>
      </w:ins>
      <w:ins w:id="1591" w:author="黃梓峻" w:date="2021-05-12T13:59:00Z">
        <w:r w:rsidR="000B4F62">
          <w:rPr>
            <w:rFonts w:hint="eastAsia"/>
          </w:rPr>
          <w:t>修改</w:t>
        </w:r>
      </w:ins>
    </w:p>
    <w:p w14:paraId="31995F0D" w14:textId="77777777" w:rsidR="00201DCC" w:rsidRPr="00AF1A82" w:rsidRDefault="00201DCC" w:rsidP="00201DCC">
      <w:pPr>
        <w:rPr>
          <w:ins w:id="1592" w:author="黃梓峻" w:date="2021-05-12T13:52:00Z"/>
          <w:rFonts w:ascii="標楷體" w:eastAsia="標楷體" w:hAnsi="標楷體"/>
          <w:lang w:eastAsia="x-none"/>
        </w:rPr>
      </w:pPr>
      <w:ins w:id="1593" w:author="黃梓峻" w:date="2021-05-12T13:52:00Z">
        <w:r w:rsidRPr="00AE6771">
          <w:rPr>
            <w:noProof/>
          </w:rPr>
          <w:t xml:space="preserve"> </w:t>
        </w:r>
        <w:r w:rsidRPr="00AE6771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228CB0F2" wp14:editId="0A6CEED0">
              <wp:extent cx="6479540" cy="2385695"/>
              <wp:effectExtent l="0" t="0" r="0" b="0"/>
              <wp:docPr id="123" name="圖片 1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85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E0364F" w14:textId="54F8DCBA" w:rsidR="00201DCC" w:rsidRDefault="00201DCC" w:rsidP="00201DCC">
      <w:pPr>
        <w:pStyle w:val="a"/>
        <w:rPr>
          <w:ins w:id="1594" w:author="黃梓峻" w:date="2021-05-12T13:52:00Z"/>
        </w:rPr>
      </w:pPr>
      <w:ins w:id="1595" w:author="黃梓峻" w:date="2021-05-12T13:5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 w:rsidRPr="00CC6878">
          <w:rPr>
            <w:rFonts w:hint="eastAsia"/>
          </w:rPr>
          <w:t>－</w:t>
        </w:r>
      </w:ins>
      <w:ins w:id="1596" w:author="黃梓峻" w:date="2021-05-12T14:13:00Z">
        <w:r w:rsidR="00BB1AF0">
          <w:rPr>
            <w:rFonts w:hint="eastAsia"/>
          </w:rPr>
          <w:t>修改</w:t>
        </w:r>
      </w:ins>
    </w:p>
    <w:p w14:paraId="2B906492" w14:textId="77777777" w:rsidR="00201DCC" w:rsidRDefault="00201DCC" w:rsidP="00201DCC">
      <w:pPr>
        <w:rPr>
          <w:ins w:id="1597" w:author="黃梓峻" w:date="2021-05-12T13:52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1598">
          <w:tblGrid>
            <w:gridCol w:w="851"/>
            <w:gridCol w:w="2126"/>
            <w:gridCol w:w="7033"/>
          </w:tblGrid>
        </w:tblGridChange>
      </w:tblGrid>
      <w:tr w:rsidR="00201DCC" w14:paraId="63B549D8" w14:textId="77777777" w:rsidTr="00CC6878">
        <w:trPr>
          <w:ins w:id="1599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D6EEFC8" w14:textId="77777777" w:rsidR="00201DCC" w:rsidRDefault="00201DCC" w:rsidP="00CC6878">
            <w:pPr>
              <w:jc w:val="center"/>
              <w:rPr>
                <w:ins w:id="1600" w:author="黃梓峻" w:date="2021-05-12T13:52:00Z"/>
                <w:rFonts w:ascii="標楷體" w:eastAsia="標楷體" w:hAnsi="標楷體"/>
              </w:rPr>
            </w:pPr>
            <w:ins w:id="1601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3F1B516" w14:textId="77777777" w:rsidR="00201DCC" w:rsidRDefault="00201DCC" w:rsidP="00CC6878">
            <w:pPr>
              <w:jc w:val="center"/>
              <w:rPr>
                <w:ins w:id="1602" w:author="黃梓峻" w:date="2021-05-12T13:52:00Z"/>
                <w:rFonts w:ascii="標楷體" w:eastAsia="標楷體" w:hAnsi="標楷體"/>
              </w:rPr>
            </w:pPr>
            <w:ins w:id="1603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ABCAFE8" w14:textId="77777777" w:rsidR="00201DCC" w:rsidRDefault="00201DCC" w:rsidP="00CC6878">
            <w:pPr>
              <w:jc w:val="center"/>
              <w:rPr>
                <w:ins w:id="1604" w:author="黃梓峻" w:date="2021-05-12T13:52:00Z"/>
                <w:rFonts w:ascii="標楷體" w:eastAsia="標楷體" w:hAnsi="標楷體"/>
              </w:rPr>
            </w:pPr>
            <w:ins w:id="1605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F43A2" w14:paraId="521171D4" w14:textId="77777777" w:rsidTr="00BF43A2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606" w:author="黃梓峻" w:date="2021-05-12T14:1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607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608" w:author="黃梓峻" w:date="2021-05-12T14:1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CDED942" w14:textId="77777777" w:rsidR="00BF43A2" w:rsidRDefault="00BF43A2" w:rsidP="00BF43A2">
            <w:pPr>
              <w:jc w:val="center"/>
              <w:rPr>
                <w:ins w:id="1609" w:author="黃梓峻" w:date="2021-05-12T13:52:00Z"/>
                <w:rFonts w:ascii="標楷體" w:eastAsia="標楷體" w:hAnsi="標楷體"/>
                <w:lang w:eastAsia="zh-HK"/>
              </w:rPr>
            </w:pPr>
            <w:ins w:id="1610" w:author="黃梓峻" w:date="2021-05-12T13:5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" w:author="黃梓峻" w:date="2021-05-12T14:1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418122" w14:textId="64B1E247" w:rsidR="00BF43A2" w:rsidRDefault="00BF43A2" w:rsidP="00BF43A2">
            <w:pPr>
              <w:rPr>
                <w:ins w:id="1612" w:author="黃梓峻" w:date="2021-05-12T13:52:00Z"/>
                <w:rFonts w:ascii="標楷體" w:eastAsia="標楷體" w:hAnsi="標楷體"/>
                <w:lang w:eastAsia="zh-HK"/>
              </w:rPr>
            </w:pPr>
            <w:ins w:id="1613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" w:author="黃梓峻" w:date="2021-05-12T14:1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42B947" w14:textId="77777777" w:rsidR="00BF43A2" w:rsidRPr="00CC6878" w:rsidRDefault="00BF43A2" w:rsidP="00BF43A2">
            <w:pPr>
              <w:rPr>
                <w:ins w:id="1615" w:author="黃梓峻" w:date="2021-05-12T14:12:00Z"/>
                <w:rFonts w:eastAsia="標楷體"/>
                <w:color w:val="000000" w:themeColor="text1"/>
                <w:lang w:eastAsia="zh-HK"/>
              </w:rPr>
            </w:pPr>
            <w:ins w:id="1616" w:author="黃梓峻" w:date="2021-05-12T14:12:00Z">
              <w:r w:rsidRPr="00CC6878">
                <w:rPr>
                  <w:rFonts w:eastAsia="標楷體"/>
                  <w:color w:val="000000" w:themeColor="text1"/>
                </w:rPr>
                <w:t>1.</w:t>
              </w:r>
              <w:r w:rsidRPr="00CC6878">
                <w:rPr>
                  <w:rFonts w:eastAsia="標楷體" w:hint="eastAsia"/>
                  <w:color w:val="000000" w:themeColor="text1"/>
                </w:rPr>
                <w:t>【</w:t>
              </w:r>
              <w:r w:rsidRPr="0081591C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5901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資金運用概況明細資料查詢</w:t>
              </w:r>
              <w:proofErr w:type="spellEnd"/>
              <w:r w:rsidRPr="00CC6878">
                <w:rPr>
                  <w:rFonts w:eastAsia="標楷體" w:hint="eastAsia"/>
                  <w:color w:val="000000" w:themeColor="text1"/>
                </w:rPr>
                <w:t>】</w:t>
              </w:r>
              <w:r w:rsidRPr="00CC6878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CC6878">
                <w:rPr>
                  <w:rFonts w:eastAsia="標楷體" w:hint="eastAsia"/>
                  <w:color w:val="000000" w:themeColor="text1"/>
                </w:rPr>
                <w:t>點「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修改</w:t>
              </w:r>
              <w:r w:rsidRPr="00CC6878">
                <w:rPr>
                  <w:rFonts w:eastAsia="標楷體" w:hint="eastAsia"/>
                  <w:color w:val="000000" w:themeColor="text1"/>
                </w:rPr>
                <w:t>」</w:t>
              </w:r>
              <w:r w:rsidRPr="00CC6878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CC6878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  <w:p w14:paraId="14BA81C7" w14:textId="75CA9974" w:rsidR="00BF43A2" w:rsidRPr="00CC6878" w:rsidRDefault="00BF43A2" w:rsidP="00BF43A2">
            <w:pPr>
              <w:rPr>
                <w:ins w:id="1617" w:author="黃梓峻" w:date="2021-05-12T13:52:00Z"/>
                <w:rFonts w:eastAsia="標楷體"/>
                <w:color w:val="000000" w:themeColor="text1"/>
                <w:lang w:eastAsia="zh-HK"/>
              </w:rPr>
            </w:pPr>
            <w:ins w:id="1618" w:author="黃梓峻" w:date="2021-05-12T14:12:00Z">
              <w:r w:rsidRPr="00CC6878">
                <w:rPr>
                  <w:rFonts w:ascii="標楷體" w:eastAsia="標楷體" w:hAnsi="標楷體"/>
                  <w:color w:val="000000" w:themeColor="text1"/>
                </w:rPr>
                <w:t>2.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功能修改時顯示</w:t>
              </w:r>
              <w:r w:rsidRPr="00CC6878">
                <w:rPr>
                  <w:rFonts w:ascii="標楷體" w:eastAsia="標楷體" w:hAnsi="標楷體"/>
                  <w:color w:val="000000" w:themeColor="text1"/>
                </w:rPr>
                <w:t>,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執行修改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  <w:proofErr w:type="spellEnd"/>
          </w:p>
        </w:tc>
      </w:tr>
      <w:tr w:rsidR="00BF43A2" w14:paraId="1EA011E1" w14:textId="77777777" w:rsidTr="00BF43A2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619" w:author="黃梓峻" w:date="2021-05-12T14:1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620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621" w:author="黃梓峻" w:date="2021-05-12T14:1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248B73F" w14:textId="77777777" w:rsidR="00BF43A2" w:rsidRDefault="00BF43A2" w:rsidP="00BF43A2">
            <w:pPr>
              <w:jc w:val="center"/>
              <w:rPr>
                <w:ins w:id="1622" w:author="黃梓峻" w:date="2021-05-12T13:52:00Z"/>
                <w:rFonts w:ascii="標楷體" w:eastAsia="標楷體" w:hAnsi="標楷體"/>
              </w:rPr>
            </w:pPr>
            <w:ins w:id="1623" w:author="黃梓峻" w:date="2021-05-12T13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" w:author="黃梓峻" w:date="2021-05-12T14:1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AAAE93" w14:textId="467623FA" w:rsidR="00BF43A2" w:rsidRDefault="00BF43A2" w:rsidP="00BF43A2">
            <w:pPr>
              <w:rPr>
                <w:ins w:id="1625" w:author="黃梓峻" w:date="2021-05-12T13:52:00Z"/>
                <w:rFonts w:ascii="標楷體" w:eastAsia="標楷體" w:hAnsi="標楷體"/>
                <w:lang w:eastAsia="zh-HK"/>
              </w:rPr>
            </w:pPr>
            <w:ins w:id="1626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" w:author="黃梓峻" w:date="2021-05-12T14:1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AC64B4" w14:textId="3D4F1466" w:rsidR="00BF43A2" w:rsidRPr="00CC6878" w:rsidRDefault="00BF43A2" w:rsidP="00BF43A2">
            <w:pPr>
              <w:rPr>
                <w:ins w:id="1628" w:author="黃梓峻" w:date="2021-05-12T13:52:00Z"/>
                <w:rFonts w:ascii="標楷體" w:eastAsia="標楷體" w:hAnsi="標楷體"/>
                <w:color w:val="000000" w:themeColor="text1"/>
                <w:lang w:eastAsia="zh-HK"/>
              </w:rPr>
            </w:pPr>
            <w:ins w:id="1629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32A5C619" w14:textId="77777777" w:rsidR="00201DCC" w:rsidRDefault="00201DCC" w:rsidP="00201DCC">
      <w:pPr>
        <w:pStyle w:val="42"/>
        <w:spacing w:afterLines="0" w:after="48"/>
        <w:ind w:leftChars="0" w:left="0"/>
        <w:rPr>
          <w:ins w:id="1630" w:author="黃梓峻" w:date="2021-05-12T13:52:00Z"/>
          <w:rFonts w:hAnsi="標楷體"/>
        </w:rPr>
      </w:pPr>
    </w:p>
    <w:p w14:paraId="1CAD6F8C" w14:textId="79784991" w:rsidR="00201DCC" w:rsidRDefault="00201DCC" w:rsidP="00201DCC">
      <w:pPr>
        <w:pStyle w:val="a"/>
        <w:rPr>
          <w:ins w:id="1631" w:author="黃梓峻" w:date="2021-05-12T13:52:00Z"/>
        </w:rPr>
      </w:pPr>
      <w:ins w:id="1632" w:author="黃梓峻" w:date="2021-05-12T13:52:00Z">
        <w:r>
          <w:rPr>
            <w:rFonts w:hint="eastAsia"/>
          </w:rPr>
          <w:t>畫面資料說明</w:t>
        </w:r>
        <w:r w:rsidRPr="00CC6878">
          <w:rPr>
            <w:rFonts w:hint="eastAsia"/>
          </w:rPr>
          <w:t>－</w:t>
        </w:r>
      </w:ins>
      <w:ins w:id="1633" w:author="黃梓峻" w:date="2021-05-12T14:13:00Z">
        <w:r w:rsidR="00BB1AF0">
          <w:rPr>
            <w:rFonts w:hint="eastAsia"/>
          </w:rPr>
          <w:t>修改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8"/>
        <w:gridCol w:w="1372"/>
        <w:gridCol w:w="890"/>
        <w:gridCol w:w="1023"/>
        <w:gridCol w:w="1660"/>
        <w:gridCol w:w="904"/>
        <w:gridCol w:w="687"/>
        <w:gridCol w:w="3336"/>
      </w:tblGrid>
      <w:tr w:rsidR="00201DCC" w:rsidRPr="001F7FD5" w14:paraId="3CDDA2AE" w14:textId="77777777" w:rsidTr="00CC6878">
        <w:trPr>
          <w:trHeight w:val="388"/>
          <w:tblHeader/>
          <w:jc w:val="center"/>
          <w:ins w:id="1634" w:author="黃梓峻" w:date="2021-05-12T13:52:00Z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9D05C2" w14:textId="77777777" w:rsidR="00201DCC" w:rsidRPr="001F7FD5" w:rsidRDefault="00201DCC" w:rsidP="00CC6878">
            <w:pPr>
              <w:rPr>
                <w:ins w:id="1635" w:author="黃梓峻" w:date="2021-05-12T13:52:00Z"/>
                <w:rFonts w:ascii="標楷體" w:eastAsia="標楷體" w:hAnsi="標楷體"/>
              </w:rPr>
            </w:pPr>
            <w:ins w:id="1636" w:author="黃梓峻" w:date="2021-05-12T13:52:00Z">
              <w:r w:rsidRPr="001F7FD5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F2AA48" w14:textId="77777777" w:rsidR="00201DCC" w:rsidRPr="001F7FD5" w:rsidRDefault="00201DCC" w:rsidP="00CC6878">
            <w:pPr>
              <w:rPr>
                <w:ins w:id="1637" w:author="黃梓峻" w:date="2021-05-12T13:52:00Z"/>
                <w:rFonts w:ascii="標楷體" w:eastAsia="標楷體" w:hAnsi="標楷體"/>
              </w:rPr>
            </w:pPr>
            <w:ins w:id="1638" w:author="黃梓峻" w:date="2021-05-12T13:52:00Z">
              <w:r w:rsidRPr="001F7FD5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6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67B7EF3" w14:textId="77777777" w:rsidR="00201DCC" w:rsidRPr="001F7FD5" w:rsidRDefault="00201DCC" w:rsidP="00CC6878">
            <w:pPr>
              <w:jc w:val="center"/>
              <w:rPr>
                <w:ins w:id="1639" w:author="黃梓峻" w:date="2021-05-12T13:52:00Z"/>
                <w:rFonts w:ascii="標楷體" w:eastAsia="標楷體" w:hAnsi="標楷體"/>
              </w:rPr>
            </w:pPr>
            <w:ins w:id="1640" w:author="黃梓峻" w:date="2021-05-12T13:52:00Z">
              <w:r w:rsidRPr="001F7FD5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4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AC1EE3E" w14:textId="77777777" w:rsidR="00201DCC" w:rsidRPr="001F7FD5" w:rsidRDefault="00201DCC" w:rsidP="00CC6878">
            <w:pPr>
              <w:rPr>
                <w:ins w:id="1641" w:author="黃梓峻" w:date="2021-05-12T13:52:00Z"/>
                <w:rFonts w:ascii="標楷體" w:eastAsia="標楷體" w:hAnsi="標楷體"/>
              </w:rPr>
            </w:pPr>
            <w:ins w:id="1642" w:author="黃梓峻" w:date="2021-05-12T13:52:00Z">
              <w:r w:rsidRPr="001F7FD5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201DCC" w:rsidRPr="001F7FD5" w14:paraId="230694DC" w14:textId="77777777" w:rsidTr="00CC6878">
        <w:trPr>
          <w:trHeight w:val="244"/>
          <w:tblHeader/>
          <w:jc w:val="center"/>
          <w:ins w:id="1643" w:author="黃梓峻" w:date="2021-05-12T13:52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6C51B" w14:textId="77777777" w:rsidR="00201DCC" w:rsidRPr="001F7FD5" w:rsidRDefault="00201DCC" w:rsidP="00CC6878">
            <w:pPr>
              <w:widowControl/>
              <w:rPr>
                <w:ins w:id="164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52C3" w14:textId="77777777" w:rsidR="00201DCC" w:rsidRPr="001F7FD5" w:rsidRDefault="00201DCC" w:rsidP="00CC6878">
            <w:pPr>
              <w:widowControl/>
              <w:rPr>
                <w:ins w:id="1645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D7ADED" w14:textId="77777777" w:rsidR="00201DCC" w:rsidRPr="001F7FD5" w:rsidRDefault="00201DCC" w:rsidP="00CC6878">
            <w:pPr>
              <w:rPr>
                <w:ins w:id="1646" w:author="黃梓峻" w:date="2021-05-12T13:52:00Z"/>
                <w:rFonts w:ascii="標楷體" w:eastAsia="標楷體" w:hAnsi="標楷體"/>
              </w:rPr>
            </w:pPr>
            <w:ins w:id="1647" w:author="黃梓峻" w:date="2021-05-12T13:52:00Z">
              <w:r w:rsidRPr="001F7FD5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C382196" w14:textId="77777777" w:rsidR="00201DCC" w:rsidRPr="001F7FD5" w:rsidRDefault="00201DCC" w:rsidP="00CC6878">
            <w:pPr>
              <w:rPr>
                <w:ins w:id="1648" w:author="黃梓峻" w:date="2021-05-12T13:52:00Z"/>
                <w:rFonts w:ascii="標楷體" w:eastAsia="標楷體" w:hAnsi="標楷體"/>
              </w:rPr>
            </w:pPr>
            <w:ins w:id="1649" w:author="黃梓峻" w:date="2021-05-12T13:52:00Z">
              <w:r w:rsidRPr="001F7FD5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6D2BB7" w14:textId="77777777" w:rsidR="00201DCC" w:rsidRPr="001F7FD5" w:rsidRDefault="00201DCC" w:rsidP="00CC6878">
            <w:pPr>
              <w:rPr>
                <w:ins w:id="1650" w:author="黃梓峻" w:date="2021-05-12T13:52:00Z"/>
                <w:rFonts w:ascii="標楷體" w:eastAsia="標楷體" w:hAnsi="標楷體"/>
              </w:rPr>
            </w:pPr>
            <w:ins w:id="1651" w:author="黃梓峻" w:date="2021-05-12T13:52:00Z">
              <w:r w:rsidRPr="001F7FD5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32FC79" w14:textId="77777777" w:rsidR="00201DCC" w:rsidRPr="001F7FD5" w:rsidRDefault="00201DCC" w:rsidP="00CC6878">
            <w:pPr>
              <w:rPr>
                <w:ins w:id="1652" w:author="黃梓峻" w:date="2021-05-12T13:52:00Z"/>
                <w:rFonts w:ascii="標楷體" w:eastAsia="標楷體" w:hAnsi="標楷體"/>
              </w:rPr>
            </w:pPr>
            <w:proofErr w:type="gramStart"/>
            <w:ins w:id="1653" w:author="黃梓峻" w:date="2021-05-12T13:52:00Z">
              <w:r w:rsidRPr="001F7FD5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A0C847F" w14:textId="77777777" w:rsidR="00201DCC" w:rsidRPr="001F7FD5" w:rsidRDefault="00201DCC" w:rsidP="00CC6878">
            <w:pPr>
              <w:rPr>
                <w:ins w:id="1654" w:author="黃梓峻" w:date="2021-05-12T13:52:00Z"/>
                <w:rFonts w:ascii="標楷體" w:eastAsia="標楷體" w:hAnsi="標楷體"/>
              </w:rPr>
            </w:pPr>
            <w:ins w:id="1655" w:author="黃梓峻" w:date="2021-05-12T13:52:00Z">
              <w:r w:rsidRPr="001F7FD5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3F479" w14:textId="77777777" w:rsidR="00201DCC" w:rsidRPr="001F7FD5" w:rsidRDefault="00201DCC" w:rsidP="00CC6878">
            <w:pPr>
              <w:widowControl/>
              <w:rPr>
                <w:ins w:id="1656" w:author="黃梓峻" w:date="2021-05-12T13:52:00Z"/>
                <w:rFonts w:ascii="標楷體" w:eastAsia="標楷體" w:hAnsi="標楷體"/>
              </w:rPr>
            </w:pPr>
          </w:p>
        </w:tc>
      </w:tr>
      <w:tr w:rsidR="00201DCC" w:rsidRPr="001F7FD5" w14:paraId="5DE0B69C" w14:textId="77777777" w:rsidTr="00CC6878">
        <w:trPr>
          <w:trHeight w:val="244"/>
          <w:jc w:val="center"/>
          <w:ins w:id="1657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79AA" w14:textId="77777777" w:rsidR="00201DCC" w:rsidRPr="001F7FD5" w:rsidRDefault="00201DCC" w:rsidP="00CC6878">
            <w:pPr>
              <w:rPr>
                <w:ins w:id="1658" w:author="黃梓峻" w:date="2021-05-12T13:52:00Z"/>
                <w:rFonts w:ascii="標楷體" w:eastAsia="標楷體" w:hAnsi="標楷體"/>
              </w:rPr>
            </w:pPr>
            <w:ins w:id="1659" w:author="黃梓峻" w:date="2021-05-12T13:52:00Z">
              <w:r w:rsidRPr="001F7FD5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D3C03" w14:textId="77777777" w:rsidR="00201DCC" w:rsidRPr="00CC6878" w:rsidRDefault="00201DCC" w:rsidP="00CC6878">
            <w:pPr>
              <w:rPr>
                <w:ins w:id="1660" w:author="黃梓峻" w:date="2021-05-12T13:52:00Z"/>
                <w:rFonts w:ascii="標楷體" w:eastAsia="標楷體" w:hAnsi="標楷體"/>
                <w:lang w:eastAsia="ja-JP"/>
              </w:rPr>
            </w:pPr>
            <w:ins w:id="1661" w:author="黃梓峻" w:date="2021-05-12T13:52:00Z">
              <w:r w:rsidRPr="001F7FD5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3FCFC" w14:textId="77777777" w:rsidR="00201DCC" w:rsidRPr="001F7FD5" w:rsidRDefault="00201DCC" w:rsidP="00CC6878">
            <w:pPr>
              <w:rPr>
                <w:ins w:id="1662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D0460" w14:textId="77777777" w:rsidR="00201DCC" w:rsidRPr="001F7FD5" w:rsidRDefault="00201DCC" w:rsidP="00CC6878">
            <w:pPr>
              <w:rPr>
                <w:ins w:id="1663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8C86" w14:textId="77777777" w:rsidR="00201DCC" w:rsidRPr="001F7FD5" w:rsidRDefault="00201DCC" w:rsidP="00CC6878">
            <w:pPr>
              <w:rPr>
                <w:ins w:id="166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4CC9E" w14:textId="77777777" w:rsidR="00201DCC" w:rsidRPr="001F7FD5" w:rsidRDefault="00201DCC" w:rsidP="00CC6878">
            <w:pPr>
              <w:rPr>
                <w:ins w:id="1665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A9E5F" w14:textId="77777777" w:rsidR="00201DCC" w:rsidRPr="001F7FD5" w:rsidRDefault="00201DCC" w:rsidP="00CC6878">
            <w:pPr>
              <w:jc w:val="center"/>
              <w:rPr>
                <w:ins w:id="1666" w:author="黃梓峻" w:date="2021-05-12T13:52:00Z"/>
                <w:rFonts w:ascii="標楷體" w:eastAsia="標楷體" w:hAnsi="標楷體"/>
              </w:rPr>
            </w:pPr>
            <w:ins w:id="1667" w:author="黃梓峻" w:date="2021-05-12T13:52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A553C" w14:textId="77777777" w:rsidR="00201DCC" w:rsidRPr="001F7FD5" w:rsidRDefault="00201DCC" w:rsidP="00CC6878">
            <w:pPr>
              <w:rPr>
                <w:ins w:id="1668" w:author="黃梓峻" w:date="2021-05-12T13:52:00Z"/>
                <w:rFonts w:ascii="標楷體" w:eastAsia="標楷體" w:hAnsi="標楷體"/>
              </w:rPr>
            </w:pPr>
            <w:ins w:id="1669" w:author="黃梓峻" w:date="2021-05-12T13:52:00Z">
              <w:r w:rsidRPr="001F7FD5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66A4DDE0" w14:textId="77777777" w:rsidR="00201DCC" w:rsidRPr="001F7FD5" w:rsidRDefault="00201DCC" w:rsidP="00CC6878">
            <w:pPr>
              <w:rPr>
                <w:ins w:id="1670" w:author="黃梓峻" w:date="2021-05-12T13:52:00Z"/>
                <w:rFonts w:ascii="標楷體" w:eastAsia="標楷體" w:hAnsi="標楷體"/>
              </w:rPr>
            </w:pPr>
            <w:ins w:id="1671" w:author="黃梓峻" w:date="2021-05-12T13:52:00Z">
              <w:r w:rsidRPr="001F7FD5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201DCC" w:rsidRPr="001F7FD5" w14:paraId="431B3F78" w14:textId="77777777" w:rsidTr="00CC6878">
        <w:trPr>
          <w:trHeight w:val="244"/>
          <w:jc w:val="center"/>
          <w:ins w:id="1672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A6F84" w14:textId="77777777" w:rsidR="00201DCC" w:rsidRPr="001F7FD5" w:rsidRDefault="00201DCC" w:rsidP="00CC6878">
            <w:pPr>
              <w:rPr>
                <w:ins w:id="1673" w:author="黃梓峻" w:date="2021-05-12T13:52:00Z"/>
                <w:rFonts w:ascii="標楷體" w:eastAsia="標楷體" w:hAnsi="標楷體"/>
              </w:rPr>
            </w:pPr>
            <w:ins w:id="1674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4E38F" w14:textId="77777777" w:rsidR="00201DCC" w:rsidRPr="00CC6878" w:rsidRDefault="00201DCC" w:rsidP="00CC6878">
            <w:pPr>
              <w:rPr>
                <w:ins w:id="1675" w:author="黃梓峻" w:date="2021-05-12T13:52:00Z"/>
                <w:rFonts w:ascii="標楷體" w:eastAsia="標楷體" w:hAnsi="標楷體"/>
              </w:rPr>
            </w:pPr>
            <w:ins w:id="1676" w:author="黃梓峻" w:date="2021-05-12T13:52:00Z">
              <w:r w:rsidRPr="00CC6878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ABF2A" w14:textId="77777777" w:rsidR="00201DCC" w:rsidRPr="001F7FD5" w:rsidRDefault="00201DCC" w:rsidP="00CC6878">
            <w:pPr>
              <w:rPr>
                <w:ins w:id="1677" w:author="黃梓峻" w:date="2021-05-12T13:52:00Z"/>
                <w:rFonts w:ascii="標楷體" w:eastAsia="標楷體" w:hAnsi="標楷體"/>
              </w:rPr>
            </w:pPr>
            <w:ins w:id="1678" w:author="黃梓峻" w:date="2021-05-12T13:52:00Z">
              <w:r w:rsidRPr="001F7FD5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7C68" w14:textId="77777777" w:rsidR="00201DCC" w:rsidRPr="001F7FD5" w:rsidRDefault="00201DCC" w:rsidP="00CC6878">
            <w:pPr>
              <w:rPr>
                <w:ins w:id="1679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8CEE" w14:textId="77777777" w:rsidR="00201DCC" w:rsidRPr="001F7FD5" w:rsidRDefault="00201DCC" w:rsidP="00CC6878">
            <w:pPr>
              <w:rPr>
                <w:ins w:id="1680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568F" w14:textId="2EEC8BC4" w:rsidR="00201DCC" w:rsidRPr="001F7FD5" w:rsidRDefault="00201DCC" w:rsidP="00CC6878">
            <w:pPr>
              <w:rPr>
                <w:ins w:id="1681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18C75" w14:textId="62C8F862" w:rsidR="00201DCC" w:rsidRPr="001F7FD5" w:rsidRDefault="00F029B7" w:rsidP="00CC6878">
            <w:pPr>
              <w:jc w:val="center"/>
              <w:rPr>
                <w:ins w:id="1682" w:author="黃梓峻" w:date="2021-05-12T13:52:00Z"/>
                <w:rFonts w:ascii="標楷體" w:eastAsia="標楷體" w:hAnsi="標楷體"/>
              </w:rPr>
            </w:pPr>
            <w:ins w:id="1683" w:author="黃梓峻" w:date="2021-05-12T14:21:00Z">
              <w:r>
                <w:rPr>
                  <w:rFonts w:ascii="標楷體" w:eastAsia="標楷體" w:hAnsi="標楷體" w:hint="eastAsia"/>
                  <w:color w:val="000000"/>
                </w:rPr>
                <w:t>R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76E33" w14:textId="580DC028" w:rsidR="00201DCC" w:rsidRPr="00CC6878" w:rsidRDefault="00201DCC" w:rsidP="00CC6878">
            <w:pPr>
              <w:rPr>
                <w:ins w:id="1684" w:author="黃梓峻" w:date="2021-05-12T13:52:00Z"/>
                <w:rFonts w:ascii="標楷體" w:eastAsia="標楷體" w:hAnsi="標楷體"/>
              </w:rPr>
            </w:pPr>
            <w:proofErr w:type="spellStart"/>
            <w:ins w:id="1685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CC6878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Ac</w:t>
              </w:r>
              <w:r>
                <w:rPr>
                  <w:rFonts w:ascii="標楷體" w:eastAsia="標楷體" w:hAnsi="標楷體"/>
                </w:rPr>
                <w:t>Date</w:t>
              </w:r>
              <w:proofErr w:type="spellEnd"/>
            </w:ins>
          </w:p>
        </w:tc>
      </w:tr>
      <w:tr w:rsidR="00201DCC" w:rsidRPr="001F7FD5" w14:paraId="1222834D" w14:textId="77777777" w:rsidTr="00CC6878">
        <w:trPr>
          <w:trHeight w:val="244"/>
          <w:jc w:val="center"/>
          <w:ins w:id="1686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A721" w14:textId="77777777" w:rsidR="00201DCC" w:rsidRPr="001F7FD5" w:rsidRDefault="00201DCC" w:rsidP="00CC6878">
            <w:pPr>
              <w:rPr>
                <w:ins w:id="1687" w:author="黃梓峻" w:date="2021-05-12T13:52:00Z"/>
                <w:rFonts w:ascii="標楷體" w:eastAsia="標楷體" w:hAnsi="標楷體"/>
                <w:color w:val="000000"/>
              </w:rPr>
            </w:pPr>
            <w:ins w:id="1688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49DF" w14:textId="77777777" w:rsidR="00201DCC" w:rsidRPr="001F7FD5" w:rsidRDefault="00201DCC" w:rsidP="00CC6878">
            <w:pPr>
              <w:rPr>
                <w:ins w:id="1689" w:author="黃梓峻" w:date="2021-05-12T13:52:00Z"/>
                <w:rFonts w:ascii="標楷體" w:eastAsia="標楷體" w:hAnsi="標楷體"/>
              </w:rPr>
            </w:pPr>
            <w:ins w:id="1690" w:author="黃梓峻" w:date="2021-05-12T13:52:00Z">
              <w:r w:rsidRPr="001F7FD5">
                <w:rPr>
                  <w:rFonts w:ascii="標楷體" w:eastAsia="標楷體" w:hAnsi="標楷體" w:hint="eastAsia"/>
                </w:rPr>
                <w:t>責任準備金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C248" w14:textId="77777777" w:rsidR="00201DCC" w:rsidRPr="001F7FD5" w:rsidRDefault="00201DCC" w:rsidP="00CC6878">
            <w:pPr>
              <w:rPr>
                <w:ins w:id="1691" w:author="黃梓峻" w:date="2021-05-12T13:52:00Z"/>
                <w:rFonts w:ascii="標楷體" w:eastAsia="標楷體" w:hAnsi="標楷體"/>
              </w:rPr>
            </w:pPr>
            <w:ins w:id="1692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2EEE" w14:textId="77777777" w:rsidR="00201DCC" w:rsidRPr="001F7FD5" w:rsidRDefault="00201DCC" w:rsidP="00CC6878">
            <w:pPr>
              <w:rPr>
                <w:ins w:id="1693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3414" w14:textId="77777777" w:rsidR="00201DCC" w:rsidRPr="001F7FD5" w:rsidRDefault="00201DCC" w:rsidP="00CC6878">
            <w:pPr>
              <w:rPr>
                <w:ins w:id="169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D860" w14:textId="77777777" w:rsidR="00201DCC" w:rsidRPr="001F7FD5" w:rsidRDefault="00201DCC" w:rsidP="00CC6878">
            <w:pPr>
              <w:rPr>
                <w:ins w:id="1695" w:author="黃梓峻" w:date="2021-05-12T13:52:00Z"/>
                <w:rFonts w:ascii="標楷體" w:eastAsia="標楷體" w:hAnsi="標楷體"/>
                <w:color w:val="000000"/>
              </w:rPr>
            </w:pPr>
            <w:ins w:id="1696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ED77C" w14:textId="77777777" w:rsidR="00201DCC" w:rsidRPr="001F7FD5" w:rsidRDefault="00201DCC" w:rsidP="00CC6878">
            <w:pPr>
              <w:jc w:val="center"/>
              <w:rPr>
                <w:ins w:id="1697" w:author="黃梓峻" w:date="2021-05-12T13:52:00Z"/>
                <w:rFonts w:ascii="標楷體" w:eastAsia="標楷體" w:hAnsi="標楷體"/>
                <w:color w:val="000000"/>
              </w:rPr>
            </w:pPr>
            <w:ins w:id="1698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6638" w14:textId="77777777" w:rsidR="00201DCC" w:rsidRDefault="00201DCC" w:rsidP="00CC6878">
            <w:pPr>
              <w:rPr>
                <w:ins w:id="1699" w:author="黃梓峻" w:date="2021-05-12T13:52:00Z"/>
                <w:rFonts w:ascii="標楷體" w:eastAsia="標楷體" w:hAnsi="標楷體"/>
              </w:rPr>
            </w:pPr>
            <w:proofErr w:type="spellStart"/>
            <w:ins w:id="1700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ResrvStndrd</w:t>
              </w:r>
              <w:proofErr w:type="spellEnd"/>
            </w:ins>
          </w:p>
          <w:p w14:paraId="7E4758B1" w14:textId="77777777" w:rsidR="00201DCC" w:rsidRPr="00CC6878" w:rsidRDefault="00201DCC" w:rsidP="00CC6878">
            <w:pPr>
              <w:rPr>
                <w:ins w:id="1701" w:author="黃梓峻" w:date="2021-05-12T13:52:00Z"/>
                <w:rFonts w:ascii="標楷體" w:eastAsia="標楷體" w:hAnsi="標楷體"/>
              </w:rPr>
            </w:pPr>
            <w:ins w:id="1702" w:author="黃梓峻" w:date="2021-05-12T13:52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</w:tc>
      </w:tr>
      <w:tr w:rsidR="00201DCC" w:rsidRPr="001F7FD5" w14:paraId="21C9E9E5" w14:textId="77777777" w:rsidTr="00CC6878">
        <w:trPr>
          <w:trHeight w:val="244"/>
          <w:jc w:val="center"/>
          <w:ins w:id="1703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E455" w14:textId="77777777" w:rsidR="00201DCC" w:rsidRPr="001F7FD5" w:rsidRDefault="00201DCC" w:rsidP="00CC6878">
            <w:pPr>
              <w:rPr>
                <w:ins w:id="1704" w:author="黃梓峻" w:date="2021-05-12T13:52:00Z"/>
                <w:rFonts w:ascii="標楷體" w:eastAsia="標楷體" w:hAnsi="標楷體"/>
                <w:color w:val="000000"/>
              </w:rPr>
            </w:pPr>
            <w:ins w:id="1705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4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7609" w14:textId="77777777" w:rsidR="00201DCC" w:rsidRPr="001F7FD5" w:rsidRDefault="00201DCC" w:rsidP="00CC6878">
            <w:pPr>
              <w:rPr>
                <w:ins w:id="1706" w:author="黃梓峻" w:date="2021-05-12T13:52:00Z"/>
                <w:rFonts w:ascii="標楷體" w:eastAsia="標楷體" w:hAnsi="標楷體"/>
              </w:rPr>
            </w:pPr>
            <w:ins w:id="1707" w:author="黃梓峻" w:date="2021-05-12T13:52:00Z">
              <w:r w:rsidRPr="001F7FD5">
                <w:rPr>
                  <w:rFonts w:ascii="標楷體" w:eastAsia="標楷體" w:hAnsi="標楷體" w:hint="eastAsia"/>
                </w:rPr>
                <w:t>可放款比率</w:t>
              </w:r>
              <w:r w:rsidRPr="001F7FD5">
                <w:rPr>
                  <w:rFonts w:ascii="標楷體" w:eastAsia="標楷體" w:hAnsi="標楷體"/>
                </w:rPr>
                <w:t>%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F2FD" w14:textId="77777777" w:rsidR="00201DCC" w:rsidRPr="001F7FD5" w:rsidRDefault="00201DCC" w:rsidP="00CC6878">
            <w:pPr>
              <w:rPr>
                <w:ins w:id="1708" w:author="黃梓峻" w:date="2021-05-12T13:52:00Z"/>
                <w:rFonts w:ascii="標楷體" w:eastAsia="標楷體" w:hAnsi="標楷體"/>
              </w:rPr>
            </w:pPr>
            <w:ins w:id="1709" w:author="黃梓峻" w:date="2021-05-12T13:52:00Z">
              <w:r w:rsidRPr="001F7FD5">
                <w:rPr>
                  <w:rFonts w:ascii="標楷體" w:eastAsia="標楷體" w:hAnsi="標楷體"/>
                </w:rPr>
                <w:t>2.2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5A4D6" w14:textId="77777777" w:rsidR="00201DCC" w:rsidRPr="001F7FD5" w:rsidRDefault="00201DCC" w:rsidP="00CC6878">
            <w:pPr>
              <w:rPr>
                <w:ins w:id="1710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76D0" w14:textId="77777777" w:rsidR="00201DCC" w:rsidRPr="001F7FD5" w:rsidRDefault="00201DCC" w:rsidP="00CC6878">
            <w:pPr>
              <w:rPr>
                <w:ins w:id="1711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F7EF" w14:textId="77777777" w:rsidR="00201DCC" w:rsidRPr="001F7FD5" w:rsidRDefault="00201DCC" w:rsidP="00CC6878">
            <w:pPr>
              <w:rPr>
                <w:ins w:id="1712" w:author="黃梓峻" w:date="2021-05-12T13:52:00Z"/>
                <w:rFonts w:ascii="標楷體" w:eastAsia="標楷體" w:hAnsi="標楷體"/>
                <w:color w:val="000000"/>
              </w:rPr>
            </w:pPr>
            <w:ins w:id="1713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54A7" w14:textId="77777777" w:rsidR="00201DCC" w:rsidRPr="001F7FD5" w:rsidRDefault="00201DCC" w:rsidP="00CC6878">
            <w:pPr>
              <w:jc w:val="center"/>
              <w:rPr>
                <w:ins w:id="1714" w:author="黃梓峻" w:date="2021-05-12T13:52:00Z"/>
                <w:rFonts w:ascii="標楷體" w:eastAsia="標楷體" w:hAnsi="標楷體"/>
                <w:color w:val="000000"/>
              </w:rPr>
            </w:pPr>
            <w:ins w:id="1715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79C9" w14:textId="77777777" w:rsidR="00201DCC" w:rsidRDefault="00201DCC" w:rsidP="00CC6878">
            <w:pPr>
              <w:rPr>
                <w:ins w:id="1716" w:author="黃梓峻" w:date="2021-05-12T13:52:00Z"/>
                <w:rFonts w:ascii="標楷體" w:eastAsia="標楷體" w:hAnsi="標楷體"/>
              </w:rPr>
            </w:pPr>
            <w:proofErr w:type="spellStart"/>
            <w:ins w:id="1717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PosbleBorPsn</w:t>
              </w:r>
              <w:proofErr w:type="spellEnd"/>
            </w:ins>
          </w:p>
          <w:p w14:paraId="0F8FFC2C" w14:textId="77777777" w:rsidR="00201DCC" w:rsidRPr="00CC6878" w:rsidRDefault="00201DCC" w:rsidP="00CC6878">
            <w:pPr>
              <w:rPr>
                <w:ins w:id="1718" w:author="黃梓峻" w:date="2021-05-12T13:52:00Z"/>
                <w:rFonts w:ascii="標楷體" w:eastAsia="標楷體" w:hAnsi="標楷體"/>
              </w:rPr>
            </w:pPr>
            <w:ins w:id="1719" w:author="黃梓峻" w:date="2021-05-12T13:52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</w:tc>
      </w:tr>
      <w:tr w:rsidR="00201DCC" w:rsidRPr="001F7FD5" w14:paraId="4B37BD9C" w14:textId="77777777" w:rsidTr="00CC6878">
        <w:trPr>
          <w:trHeight w:val="244"/>
          <w:jc w:val="center"/>
          <w:ins w:id="1720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BBB9" w14:textId="77777777" w:rsidR="00201DCC" w:rsidRPr="001F7FD5" w:rsidRDefault="00201DCC" w:rsidP="00CC6878">
            <w:pPr>
              <w:rPr>
                <w:ins w:id="1721" w:author="黃梓峻" w:date="2021-05-12T13:52:00Z"/>
                <w:rFonts w:ascii="標楷體" w:eastAsia="標楷體" w:hAnsi="標楷體"/>
                <w:color w:val="000000"/>
              </w:rPr>
            </w:pPr>
            <w:ins w:id="1722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5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497A0" w14:textId="77777777" w:rsidR="00201DCC" w:rsidRPr="001F7FD5" w:rsidRDefault="00201DCC" w:rsidP="00CC6878">
            <w:pPr>
              <w:rPr>
                <w:ins w:id="1723" w:author="黃梓峻" w:date="2021-05-12T13:52:00Z"/>
                <w:rFonts w:ascii="標楷體" w:eastAsia="標楷體" w:hAnsi="標楷體"/>
              </w:rPr>
            </w:pPr>
            <w:ins w:id="1724" w:author="黃梓峻" w:date="2021-05-12T13:52:00Z">
              <w:r w:rsidRPr="001F7FD5">
                <w:rPr>
                  <w:rFonts w:ascii="標楷體" w:eastAsia="標楷體" w:hAnsi="標楷體" w:hint="eastAsia"/>
                </w:rPr>
                <w:t>可放款金額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B2C8" w14:textId="77777777" w:rsidR="00201DCC" w:rsidRPr="001F7FD5" w:rsidRDefault="00201DCC" w:rsidP="00CC6878">
            <w:pPr>
              <w:rPr>
                <w:ins w:id="1725" w:author="黃梓峻" w:date="2021-05-12T13:52:00Z"/>
                <w:rFonts w:ascii="標楷體" w:eastAsia="標楷體" w:hAnsi="標楷體"/>
              </w:rPr>
            </w:pPr>
            <w:ins w:id="1726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A4D0" w14:textId="77777777" w:rsidR="00201DCC" w:rsidRPr="001F7FD5" w:rsidRDefault="00201DCC" w:rsidP="00CC6878">
            <w:pPr>
              <w:rPr>
                <w:ins w:id="1727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B604E" w14:textId="77777777" w:rsidR="00201DCC" w:rsidRPr="001F7FD5" w:rsidRDefault="00201DCC" w:rsidP="00CC6878">
            <w:pPr>
              <w:rPr>
                <w:ins w:id="1728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A78A3" w14:textId="77777777" w:rsidR="00201DCC" w:rsidRPr="001F7FD5" w:rsidRDefault="00201DCC" w:rsidP="00CC6878">
            <w:pPr>
              <w:rPr>
                <w:ins w:id="1729" w:author="黃梓峻" w:date="2021-05-12T13:52:00Z"/>
                <w:rFonts w:ascii="標楷體" w:eastAsia="標楷體" w:hAnsi="標楷體"/>
                <w:color w:val="000000"/>
              </w:rPr>
            </w:pPr>
            <w:ins w:id="1730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2D910" w14:textId="77777777" w:rsidR="00201DCC" w:rsidRPr="001F7FD5" w:rsidRDefault="00201DCC" w:rsidP="00CC6878">
            <w:pPr>
              <w:jc w:val="center"/>
              <w:rPr>
                <w:ins w:id="1731" w:author="黃梓峻" w:date="2021-05-12T13:52:00Z"/>
                <w:rFonts w:ascii="標楷體" w:eastAsia="標楷體" w:hAnsi="標楷體"/>
                <w:color w:val="000000"/>
              </w:rPr>
            </w:pPr>
            <w:ins w:id="1732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F81B" w14:textId="77777777" w:rsidR="00201DCC" w:rsidRDefault="00201DCC" w:rsidP="00CC6878">
            <w:pPr>
              <w:rPr>
                <w:ins w:id="1733" w:author="黃梓峻" w:date="2021-05-12T13:52:00Z"/>
                <w:rFonts w:ascii="標楷體" w:eastAsia="標楷體" w:hAnsi="標楷體"/>
              </w:rPr>
            </w:pPr>
            <w:ins w:id="1734" w:author="黃梓峻" w:date="2021-05-12T13:52:00Z">
              <w:r w:rsidRPr="00CC6878">
                <w:rPr>
                  <w:rFonts w:ascii="標楷體" w:eastAsia="標楷體" w:hAnsi="標楷體" w:hint="eastAsia"/>
                </w:rPr>
                <w:t>可放款金額</w:t>
              </w:r>
              <w:r w:rsidRPr="00CC6878">
                <w:rPr>
                  <w:rFonts w:ascii="標楷體" w:eastAsia="標楷體" w:hAnsi="標楷體"/>
                </w:rPr>
                <w:t xml:space="preserve">=責任準備金 * </w:t>
              </w:r>
              <w:r w:rsidRPr="00CC6878">
                <w:rPr>
                  <w:rFonts w:ascii="標楷體" w:eastAsia="標楷體" w:hAnsi="標楷體" w:hint="eastAsia"/>
                </w:rPr>
                <w:t>可放款比例</w:t>
              </w:r>
            </w:ins>
          </w:p>
          <w:p w14:paraId="2203ED9D" w14:textId="77777777" w:rsidR="00201DCC" w:rsidRDefault="00201DCC" w:rsidP="00CC6878">
            <w:pPr>
              <w:rPr>
                <w:ins w:id="1735" w:author="黃梓峻" w:date="2021-05-12T13:52:00Z"/>
                <w:rFonts w:ascii="標楷體" w:eastAsia="標楷體" w:hAnsi="標楷體"/>
              </w:rPr>
            </w:pPr>
            <w:proofErr w:type="spellStart"/>
            <w:ins w:id="1736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PosbleBorAmt</w:t>
              </w:r>
              <w:proofErr w:type="spellEnd"/>
            </w:ins>
          </w:p>
          <w:p w14:paraId="0BBF76A8" w14:textId="77777777" w:rsidR="00201DCC" w:rsidRPr="00CC6878" w:rsidRDefault="00201DCC" w:rsidP="00CC6878">
            <w:pPr>
              <w:rPr>
                <w:ins w:id="1737" w:author="黃梓峻" w:date="2021-05-12T13:52:00Z"/>
                <w:rFonts w:ascii="標楷體" w:eastAsia="標楷體" w:hAnsi="標楷體"/>
              </w:rPr>
            </w:pPr>
            <w:ins w:id="1738" w:author="黃梓峻" w:date="2021-05-12T13:52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</w:tc>
      </w:tr>
      <w:tr w:rsidR="00201DCC" w:rsidRPr="001F7FD5" w14:paraId="6DC61254" w14:textId="77777777" w:rsidTr="00CC6878">
        <w:trPr>
          <w:trHeight w:val="244"/>
          <w:jc w:val="center"/>
          <w:ins w:id="1739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D474" w14:textId="77777777" w:rsidR="00201DCC" w:rsidRPr="001F7FD5" w:rsidRDefault="00201DCC" w:rsidP="00CC6878">
            <w:pPr>
              <w:rPr>
                <w:ins w:id="1740" w:author="黃梓峻" w:date="2021-05-12T13:52:00Z"/>
                <w:rFonts w:ascii="標楷體" w:eastAsia="標楷體" w:hAnsi="標楷體"/>
                <w:color w:val="000000"/>
              </w:rPr>
            </w:pPr>
            <w:ins w:id="1741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6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02442" w14:textId="77777777" w:rsidR="00201DCC" w:rsidRPr="001F7FD5" w:rsidRDefault="00201DCC" w:rsidP="00CC6878">
            <w:pPr>
              <w:rPr>
                <w:ins w:id="1742" w:author="黃梓峻" w:date="2021-05-12T13:52:00Z"/>
                <w:rFonts w:ascii="標楷體" w:eastAsia="標楷體" w:hAnsi="標楷體"/>
              </w:rPr>
            </w:pPr>
            <w:ins w:id="1743" w:author="黃梓峻" w:date="2021-05-12T13:52:00Z">
              <w:r w:rsidRPr="001F7FD5">
                <w:rPr>
                  <w:rFonts w:ascii="標楷體" w:eastAsia="標楷體" w:hAnsi="標楷體" w:hint="eastAsia"/>
                </w:rPr>
                <w:t>已放款金額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C1B5" w14:textId="77777777" w:rsidR="00201DCC" w:rsidRPr="001F7FD5" w:rsidRDefault="00201DCC" w:rsidP="00CC6878">
            <w:pPr>
              <w:rPr>
                <w:ins w:id="1744" w:author="黃梓峻" w:date="2021-05-12T13:52:00Z"/>
                <w:rFonts w:ascii="標楷體" w:eastAsia="標楷體" w:hAnsi="標楷體"/>
              </w:rPr>
            </w:pPr>
            <w:ins w:id="1745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0C67" w14:textId="77777777" w:rsidR="00201DCC" w:rsidRPr="001F7FD5" w:rsidRDefault="00201DCC" w:rsidP="00CC6878">
            <w:pPr>
              <w:rPr>
                <w:ins w:id="1746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87C" w14:textId="77777777" w:rsidR="00201DCC" w:rsidRPr="001F7FD5" w:rsidRDefault="00201DCC" w:rsidP="00CC6878">
            <w:pPr>
              <w:rPr>
                <w:ins w:id="1747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4117" w14:textId="77777777" w:rsidR="00201DCC" w:rsidRPr="001F7FD5" w:rsidRDefault="00201DCC" w:rsidP="00CC6878">
            <w:pPr>
              <w:rPr>
                <w:ins w:id="1748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D0FE" w14:textId="77777777" w:rsidR="00201DCC" w:rsidRPr="001F7FD5" w:rsidRDefault="00201DCC" w:rsidP="00CC6878">
            <w:pPr>
              <w:jc w:val="center"/>
              <w:rPr>
                <w:ins w:id="1749" w:author="黃梓峻" w:date="2021-05-12T13:52:00Z"/>
                <w:rFonts w:ascii="標楷體" w:eastAsia="標楷體" w:hAnsi="標楷體"/>
                <w:color w:val="000000"/>
              </w:rPr>
            </w:pPr>
            <w:ins w:id="1750" w:author="黃梓峻" w:date="2021-05-12T13:52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7E9C" w14:textId="77777777" w:rsidR="00201DCC" w:rsidRDefault="00201DCC" w:rsidP="00CC6878">
            <w:pPr>
              <w:rPr>
                <w:ins w:id="1751" w:author="黃梓峻" w:date="2021-05-12T13:52:00Z"/>
                <w:rFonts w:ascii="標楷體" w:eastAsia="標楷體" w:hAnsi="標楷體"/>
              </w:rPr>
            </w:pPr>
            <w:ins w:id="1752" w:author="黃梓峻" w:date="2021-05-12T13:52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帶入</w:t>
              </w:r>
              <w:r w:rsidRPr="00CC6878">
                <w:rPr>
                  <w:rFonts w:ascii="標楷體" w:eastAsia="標楷體" w:hAnsi="標楷體" w:hint="eastAsia"/>
                </w:rPr>
                <w:t>當前會計總帳檔</w:t>
              </w:r>
              <w:r w:rsidRPr="00CC6878">
                <w:rPr>
                  <w:rFonts w:ascii="標楷體" w:eastAsia="標楷體" w:hAnsi="標楷體"/>
                </w:rPr>
                <w:t>(</w:t>
              </w:r>
              <w:proofErr w:type="spellStart"/>
              <w:r w:rsidRPr="00CC6878">
                <w:rPr>
                  <w:rFonts w:ascii="標楷體" w:eastAsia="標楷體" w:hAnsi="標楷體"/>
                </w:rPr>
                <w:t>AcMain</w:t>
              </w:r>
              <w:proofErr w:type="spellEnd"/>
              <w:r w:rsidRPr="00CC6878">
                <w:rPr>
                  <w:rFonts w:ascii="標楷體" w:eastAsia="標楷體" w:hAnsi="標楷體"/>
                </w:rPr>
                <w:t>)</w:t>
              </w:r>
              <w:r w:rsidRPr="001F7FD5">
                <w:rPr>
                  <w:rFonts w:ascii="標楷體" w:eastAsia="標楷體" w:hAnsi="標楷體" w:hint="eastAsia"/>
                </w:rPr>
                <w:t>裡業務科目代號</w:t>
              </w:r>
              <w:r w:rsidRPr="001F7FD5">
                <w:rPr>
                  <w:rFonts w:ascii="標楷體" w:eastAsia="標楷體" w:hAnsi="標楷體" w:hint="eastAsia"/>
                </w:rPr>
                <w:lastRenderedPageBreak/>
                <w:t>(</w:t>
              </w:r>
              <w:proofErr w:type="spellStart"/>
              <w:r w:rsidRPr="001F7FD5">
                <w:rPr>
                  <w:rFonts w:ascii="標楷體" w:eastAsia="標楷體" w:hAnsi="標楷體" w:hint="eastAsia"/>
                </w:rPr>
                <w:t>AcctCode</w:t>
              </w:r>
              <w:proofErr w:type="spellEnd"/>
              <w:r w:rsidRPr="001F7FD5">
                <w:rPr>
                  <w:rFonts w:ascii="標楷體" w:eastAsia="標楷體" w:hAnsi="標楷體" w:hint="eastAsia"/>
                </w:rPr>
                <w:t>)=310 320 330 340 990、帳冊別(</w:t>
              </w:r>
              <w:proofErr w:type="spellStart"/>
              <w:r w:rsidRPr="001F7FD5">
                <w:rPr>
                  <w:rFonts w:ascii="標楷體" w:eastAsia="標楷體" w:hAnsi="標楷體" w:hint="eastAsia"/>
                </w:rPr>
                <w:t>AcBookCode</w:t>
              </w:r>
              <w:proofErr w:type="spellEnd"/>
              <w:r w:rsidRPr="001F7FD5"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 w:rsidRPr="001F7FD5">
                <w:rPr>
                  <w:rFonts w:ascii="標楷體" w:eastAsia="標楷體" w:hAnsi="標楷體" w:hint="eastAsia"/>
                </w:rPr>
                <w:t>=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 w:rsidRPr="001F7FD5">
                <w:rPr>
                  <w:rFonts w:ascii="標楷體" w:eastAsia="標楷體" w:hAnsi="標楷體" w:hint="eastAsia"/>
                </w:rPr>
                <w:t>000 且會計日期(</w:t>
              </w:r>
              <w:proofErr w:type="spellStart"/>
              <w:r w:rsidRPr="001F7FD5">
                <w:rPr>
                  <w:rFonts w:ascii="標楷體" w:eastAsia="標楷體" w:hAnsi="標楷體" w:hint="eastAsia"/>
                </w:rPr>
                <w:t>AcDate</w:t>
              </w:r>
              <w:proofErr w:type="spellEnd"/>
              <w:r w:rsidRPr="001F7FD5">
                <w:rPr>
                  <w:rFonts w:ascii="標楷體" w:eastAsia="標楷體" w:hAnsi="標楷體" w:hint="eastAsia"/>
                </w:rPr>
                <w:t>) = 畫面輸入日期</w:t>
              </w:r>
              <w:r>
                <w:rPr>
                  <w:rFonts w:ascii="標楷體" w:eastAsia="標楷體" w:hAnsi="標楷體" w:hint="eastAsia"/>
                </w:rPr>
                <w:t>之</w:t>
              </w:r>
              <w:r w:rsidRPr="001F7FD5">
                <w:rPr>
                  <w:rFonts w:ascii="標楷體" w:eastAsia="標楷體" w:hAnsi="標楷體" w:hint="eastAsia"/>
                </w:rPr>
                <w:t>本日餘額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1F7FD5">
                <w:rPr>
                  <w:rFonts w:ascii="標楷體" w:eastAsia="標楷體" w:hAnsi="標楷體" w:hint="eastAsia"/>
                </w:rPr>
                <w:t>TdBal</w:t>
              </w:r>
              <w:proofErr w:type="spellEnd"/>
              <w:r>
                <w:rPr>
                  <w:rFonts w:ascii="標楷體" w:eastAsia="標楷體" w:hAnsi="標楷體" w:hint="eastAsia"/>
                </w:rPr>
                <w:t>)總和</w:t>
              </w:r>
            </w:ins>
          </w:p>
          <w:p w14:paraId="563BF472" w14:textId="77777777" w:rsidR="00201DCC" w:rsidRDefault="00201DCC" w:rsidP="00CC6878">
            <w:pPr>
              <w:rPr>
                <w:ins w:id="1753" w:author="黃梓峻" w:date="2021-05-12T13:52:00Z"/>
                <w:rFonts w:ascii="標楷體" w:eastAsia="標楷體" w:hAnsi="標楷體"/>
              </w:rPr>
            </w:pPr>
            <w:ins w:id="1754" w:author="黃梓峻" w:date="2021-05-12T13:52:00Z">
              <w:r>
                <w:rPr>
                  <w:rFonts w:ascii="標楷體" w:eastAsia="標楷體" w:hAnsi="標楷體"/>
                  <w:color w:val="000000"/>
                </w:rPr>
                <w:t>2.</w:t>
              </w:r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AlrdyBorAmt</w:t>
              </w:r>
            </w:ins>
          </w:p>
          <w:p w14:paraId="551DA815" w14:textId="77777777" w:rsidR="00201DCC" w:rsidRPr="00CC6878" w:rsidRDefault="00201DCC" w:rsidP="00CC6878">
            <w:pPr>
              <w:rPr>
                <w:ins w:id="1755" w:author="黃梓峻" w:date="2021-05-12T13:52:00Z"/>
                <w:rFonts w:ascii="標楷體" w:eastAsia="標楷體" w:hAnsi="標楷體"/>
              </w:rPr>
            </w:pPr>
            <w:ins w:id="1756" w:author="黃梓峻" w:date="2021-05-12T13:52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</w:tc>
      </w:tr>
      <w:tr w:rsidR="00201DCC" w:rsidRPr="001F7FD5" w14:paraId="62F1E305" w14:textId="77777777" w:rsidTr="00CC6878">
        <w:trPr>
          <w:trHeight w:val="244"/>
          <w:jc w:val="center"/>
          <w:ins w:id="1757" w:author="黃梓峻" w:date="2021-05-12T13:52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A2583" w14:textId="77777777" w:rsidR="00201DCC" w:rsidRPr="001F7FD5" w:rsidRDefault="00201DCC" w:rsidP="00CC6878">
            <w:pPr>
              <w:rPr>
                <w:ins w:id="1758" w:author="黃梓峻" w:date="2021-05-12T13:52:00Z"/>
                <w:rFonts w:ascii="標楷體" w:eastAsia="標楷體" w:hAnsi="標楷體"/>
                <w:color w:val="000000"/>
              </w:rPr>
            </w:pPr>
            <w:ins w:id="1759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lastRenderedPageBreak/>
                <w:t>7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FC51" w14:textId="77777777" w:rsidR="00201DCC" w:rsidRPr="001F7FD5" w:rsidRDefault="00201DCC" w:rsidP="00CC6878">
            <w:pPr>
              <w:rPr>
                <w:ins w:id="1760" w:author="黃梓峻" w:date="2021-05-12T13:52:00Z"/>
                <w:rFonts w:ascii="標楷體" w:eastAsia="標楷體" w:hAnsi="標楷體"/>
              </w:rPr>
            </w:pPr>
            <w:ins w:id="1761" w:author="黃梓峻" w:date="2021-05-12T13:52:00Z">
              <w:r w:rsidRPr="001F7FD5">
                <w:rPr>
                  <w:rFonts w:ascii="標楷體" w:eastAsia="標楷體" w:hAnsi="標楷體" w:hint="eastAsia"/>
                </w:rPr>
                <w:t>股東權益</w:t>
              </w:r>
            </w:ins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6E37" w14:textId="77777777" w:rsidR="00201DCC" w:rsidRPr="001F7FD5" w:rsidRDefault="00201DCC" w:rsidP="00CC6878">
            <w:pPr>
              <w:rPr>
                <w:ins w:id="1762" w:author="黃梓峻" w:date="2021-05-12T13:52:00Z"/>
                <w:rFonts w:ascii="標楷體" w:eastAsia="標楷體" w:hAnsi="標楷體"/>
              </w:rPr>
            </w:pPr>
            <w:ins w:id="1763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1611" w14:textId="77777777" w:rsidR="00201DCC" w:rsidRPr="001F7FD5" w:rsidRDefault="00201DCC" w:rsidP="00CC6878">
            <w:pPr>
              <w:rPr>
                <w:ins w:id="176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534BB" w14:textId="77777777" w:rsidR="00201DCC" w:rsidRPr="001F7FD5" w:rsidRDefault="00201DCC" w:rsidP="00CC6878">
            <w:pPr>
              <w:rPr>
                <w:ins w:id="1765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4F0BC" w14:textId="77777777" w:rsidR="00201DCC" w:rsidRPr="001F7FD5" w:rsidRDefault="00201DCC" w:rsidP="00CC6878">
            <w:pPr>
              <w:rPr>
                <w:ins w:id="1766" w:author="黃梓峻" w:date="2021-05-12T13:52:00Z"/>
                <w:rFonts w:ascii="標楷體" w:eastAsia="標楷體" w:hAnsi="標楷體"/>
                <w:color w:val="000000"/>
              </w:rPr>
            </w:pPr>
            <w:ins w:id="1767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0715" w14:textId="77777777" w:rsidR="00201DCC" w:rsidRPr="001F7FD5" w:rsidRDefault="00201DCC" w:rsidP="00CC6878">
            <w:pPr>
              <w:jc w:val="center"/>
              <w:rPr>
                <w:ins w:id="1768" w:author="黃梓峻" w:date="2021-05-12T13:52:00Z"/>
                <w:rFonts w:ascii="標楷體" w:eastAsia="標楷體" w:hAnsi="標楷體"/>
                <w:color w:val="000000"/>
              </w:rPr>
            </w:pPr>
            <w:ins w:id="1769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7F9A" w14:textId="77777777" w:rsidR="00201DCC" w:rsidRDefault="00201DCC" w:rsidP="00CC6878">
            <w:pPr>
              <w:rPr>
                <w:ins w:id="1770" w:author="黃梓峻" w:date="2021-05-12T13:52:00Z"/>
                <w:rFonts w:ascii="標楷體" w:eastAsia="標楷體" w:hAnsi="標楷體"/>
              </w:rPr>
            </w:pPr>
            <w:proofErr w:type="spellStart"/>
            <w:ins w:id="1771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StockHoldersEqt</w:t>
              </w:r>
              <w:proofErr w:type="spellEnd"/>
            </w:ins>
          </w:p>
          <w:p w14:paraId="093C2206" w14:textId="77777777" w:rsidR="00201DCC" w:rsidRPr="00CC6878" w:rsidRDefault="00201DCC" w:rsidP="00CC6878">
            <w:pPr>
              <w:rPr>
                <w:ins w:id="1772" w:author="黃梓峻" w:date="2021-05-12T13:52:00Z"/>
                <w:rFonts w:ascii="標楷體" w:eastAsia="標楷體" w:hAnsi="標楷體"/>
              </w:rPr>
            </w:pPr>
            <w:ins w:id="1773" w:author="黃梓峻" w:date="2021-05-12T13:52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</w:tc>
      </w:tr>
    </w:tbl>
    <w:p w14:paraId="749F2269" w14:textId="77777777" w:rsidR="00201DCC" w:rsidRPr="00AF1A82" w:rsidRDefault="00201DCC" w:rsidP="00201DCC">
      <w:pPr>
        <w:rPr>
          <w:ins w:id="1774" w:author="黃梓峻" w:date="2021-05-12T13:52:00Z"/>
          <w:rFonts w:ascii="標楷體" w:eastAsia="標楷體" w:hAnsi="標楷體"/>
        </w:rPr>
      </w:pPr>
    </w:p>
    <w:p w14:paraId="75A85F57" w14:textId="77777777" w:rsidR="00201DCC" w:rsidRDefault="00201DCC">
      <w:pPr>
        <w:widowControl/>
        <w:rPr>
          <w:ins w:id="1775" w:author="黃梓峻" w:date="2021-05-12T13:52:00Z"/>
          <w:rFonts w:ascii="標楷體" w:eastAsia="標楷體" w:hAnsi="標楷體"/>
        </w:rPr>
      </w:pPr>
      <w:ins w:id="1776" w:author="黃梓峻" w:date="2021-05-12T13:52:00Z">
        <w:r w:rsidRPr="00AF1A82">
          <w:rPr>
            <w:rFonts w:ascii="標楷體" w:eastAsia="標楷體" w:hAnsi="標楷體"/>
          </w:rPr>
          <w:br w:type="page"/>
        </w:r>
      </w:ins>
    </w:p>
    <w:p w14:paraId="5E4036BB" w14:textId="5ABA6001" w:rsidR="00201DCC" w:rsidRPr="00AF1A82" w:rsidRDefault="00201DCC" w:rsidP="00201DCC">
      <w:pPr>
        <w:pStyle w:val="a"/>
        <w:rPr>
          <w:ins w:id="1777" w:author="黃梓峻" w:date="2021-05-12T13:52:00Z"/>
        </w:rPr>
      </w:pPr>
      <w:ins w:id="1778" w:author="黃梓峻" w:date="2021-05-12T13:52:00Z">
        <w:r w:rsidRPr="00AF1A82">
          <w:lastRenderedPageBreak/>
          <w:t>UI</w:t>
        </w:r>
        <w:r w:rsidRPr="00AF1A82">
          <w:t>畫面</w:t>
        </w:r>
        <w:r w:rsidRPr="00CC6878">
          <w:rPr>
            <w:rFonts w:hint="eastAsia"/>
          </w:rPr>
          <w:t>－</w:t>
        </w:r>
      </w:ins>
      <w:ins w:id="1779" w:author="黃梓峻" w:date="2021-05-12T14:13:00Z">
        <w:r w:rsidR="00BB1AF0">
          <w:rPr>
            <w:rFonts w:hint="eastAsia"/>
          </w:rPr>
          <w:t>刪除</w:t>
        </w:r>
      </w:ins>
    </w:p>
    <w:p w14:paraId="60809992" w14:textId="179D6EDA" w:rsidR="00201DCC" w:rsidRPr="00AF1A82" w:rsidRDefault="00201DCC" w:rsidP="00201DCC">
      <w:pPr>
        <w:rPr>
          <w:ins w:id="1780" w:author="黃梓峻" w:date="2021-05-12T13:52:00Z"/>
          <w:rFonts w:ascii="標楷體" w:eastAsia="標楷體" w:hAnsi="標楷體"/>
          <w:lang w:eastAsia="x-none"/>
        </w:rPr>
      </w:pPr>
      <w:ins w:id="1781" w:author="黃梓峻" w:date="2021-05-12T13:52:00Z">
        <w:r w:rsidRPr="00AE6771">
          <w:rPr>
            <w:noProof/>
          </w:rPr>
          <w:t xml:space="preserve"> </w:t>
        </w:r>
      </w:ins>
      <w:ins w:id="1782" w:author="黃梓峻" w:date="2021-05-12T14:21:00Z">
        <w:r w:rsidR="00F029B7" w:rsidRPr="00F029B7">
          <w:rPr>
            <w:noProof/>
          </w:rPr>
          <w:drawing>
            <wp:inline distT="0" distB="0" distL="0" distR="0" wp14:anchorId="0DB25067" wp14:editId="20ACAF17">
              <wp:extent cx="6479540" cy="2468245"/>
              <wp:effectExtent l="0" t="0" r="0" b="8255"/>
              <wp:docPr id="164" name="圖片 1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68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90569F" w14:textId="13B738F8" w:rsidR="00201DCC" w:rsidRDefault="00201DCC" w:rsidP="00201DCC">
      <w:pPr>
        <w:pStyle w:val="a"/>
        <w:rPr>
          <w:ins w:id="1783" w:author="黃梓峻" w:date="2021-05-12T13:52:00Z"/>
        </w:rPr>
      </w:pPr>
      <w:ins w:id="1784" w:author="黃梓峻" w:date="2021-05-12T13:5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 w:rsidRPr="00CC6878">
          <w:rPr>
            <w:rFonts w:hint="eastAsia"/>
          </w:rPr>
          <w:t>－</w:t>
        </w:r>
      </w:ins>
      <w:ins w:id="1785" w:author="黃梓峻" w:date="2021-05-12T14:15:00Z">
        <w:r w:rsidR="00BB1AF0">
          <w:rPr>
            <w:rFonts w:hint="eastAsia"/>
          </w:rPr>
          <w:t>刪除</w:t>
        </w:r>
      </w:ins>
    </w:p>
    <w:p w14:paraId="7C57F0C4" w14:textId="77777777" w:rsidR="00201DCC" w:rsidRDefault="00201DCC" w:rsidP="00201DCC">
      <w:pPr>
        <w:rPr>
          <w:ins w:id="1786" w:author="黃梓峻" w:date="2021-05-12T13:52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1787">
          <w:tblGrid>
            <w:gridCol w:w="851"/>
            <w:gridCol w:w="2126"/>
            <w:gridCol w:w="7033"/>
          </w:tblGrid>
        </w:tblGridChange>
      </w:tblGrid>
      <w:tr w:rsidR="00201DCC" w14:paraId="6BC713C6" w14:textId="77777777" w:rsidTr="00CC6878">
        <w:trPr>
          <w:ins w:id="1788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4BC9BB1" w14:textId="77777777" w:rsidR="00201DCC" w:rsidRDefault="00201DCC" w:rsidP="00CC6878">
            <w:pPr>
              <w:jc w:val="center"/>
              <w:rPr>
                <w:ins w:id="1789" w:author="黃梓峻" w:date="2021-05-12T13:52:00Z"/>
                <w:rFonts w:ascii="標楷體" w:eastAsia="標楷體" w:hAnsi="標楷體"/>
              </w:rPr>
            </w:pPr>
            <w:ins w:id="1790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2ADC551" w14:textId="77777777" w:rsidR="00201DCC" w:rsidRDefault="00201DCC" w:rsidP="00CC6878">
            <w:pPr>
              <w:jc w:val="center"/>
              <w:rPr>
                <w:ins w:id="1791" w:author="黃梓峻" w:date="2021-05-12T13:52:00Z"/>
                <w:rFonts w:ascii="標楷體" w:eastAsia="標楷體" w:hAnsi="標楷體"/>
              </w:rPr>
            </w:pPr>
            <w:ins w:id="1792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F77A378" w14:textId="77777777" w:rsidR="00201DCC" w:rsidRDefault="00201DCC" w:rsidP="00CC6878">
            <w:pPr>
              <w:jc w:val="center"/>
              <w:rPr>
                <w:ins w:id="1793" w:author="黃梓峻" w:date="2021-05-12T13:52:00Z"/>
                <w:rFonts w:ascii="標楷體" w:eastAsia="標楷體" w:hAnsi="標楷體"/>
              </w:rPr>
            </w:pPr>
            <w:ins w:id="1794" w:author="黃梓峻" w:date="2021-05-12T13:5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F43A2" w14:paraId="2B5B9899" w14:textId="77777777" w:rsidTr="00BF43A2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795" w:author="黃梓峻" w:date="2021-05-12T14:1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796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97" w:author="黃梓峻" w:date="2021-05-12T14:1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4E8352" w14:textId="77777777" w:rsidR="00BF43A2" w:rsidRDefault="00BF43A2" w:rsidP="00BF43A2">
            <w:pPr>
              <w:jc w:val="center"/>
              <w:rPr>
                <w:ins w:id="1798" w:author="黃梓峻" w:date="2021-05-12T13:52:00Z"/>
                <w:rFonts w:ascii="標楷體" w:eastAsia="標楷體" w:hAnsi="標楷體"/>
                <w:lang w:eastAsia="zh-HK"/>
              </w:rPr>
            </w:pPr>
            <w:ins w:id="1799" w:author="黃梓峻" w:date="2021-05-12T13:5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00" w:author="黃梓峻" w:date="2021-05-12T14:1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10CC50" w14:textId="285BA0DD" w:rsidR="00BF43A2" w:rsidRDefault="00BF43A2" w:rsidP="00BF43A2">
            <w:pPr>
              <w:rPr>
                <w:ins w:id="1801" w:author="黃梓峻" w:date="2021-05-12T13:52:00Z"/>
                <w:rFonts w:ascii="標楷體" w:eastAsia="標楷體" w:hAnsi="標楷體"/>
                <w:lang w:eastAsia="zh-HK"/>
              </w:rPr>
            </w:pPr>
            <w:ins w:id="1802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刪</w:t>
              </w:r>
              <w:r>
                <w:rPr>
                  <w:rFonts w:ascii="標楷體" w:eastAsia="標楷體" w:hAnsi="標楷體" w:hint="eastAsia"/>
                </w:rPr>
                <w:t>除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03" w:author="黃梓峻" w:date="2021-05-12T14:1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713A1" w14:textId="77777777" w:rsidR="00BF43A2" w:rsidRPr="00CC6878" w:rsidRDefault="00BF43A2" w:rsidP="00BF43A2">
            <w:pPr>
              <w:rPr>
                <w:ins w:id="1804" w:author="黃梓峻" w:date="2021-05-12T14:12:00Z"/>
                <w:rFonts w:eastAsia="標楷體"/>
                <w:color w:val="000000" w:themeColor="text1"/>
              </w:rPr>
            </w:pPr>
            <w:ins w:id="1805" w:author="黃梓峻" w:date="2021-05-12T14:12:00Z">
              <w:r w:rsidRPr="00CC6878">
                <w:rPr>
                  <w:rFonts w:eastAsia="標楷體"/>
                  <w:color w:val="000000" w:themeColor="text1"/>
                </w:rPr>
                <w:t>1.</w:t>
              </w:r>
              <w:r w:rsidRPr="00CC6878">
                <w:rPr>
                  <w:rFonts w:eastAsia="標楷體" w:hint="eastAsia"/>
                  <w:color w:val="000000" w:themeColor="text1"/>
                </w:rPr>
                <w:t>【</w:t>
              </w:r>
              <w:r w:rsidRPr="0081591C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5901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資金運用概況明細資料查詢</w:t>
              </w:r>
              <w:proofErr w:type="spellEnd"/>
              <w:r w:rsidRPr="00CC6878">
                <w:rPr>
                  <w:rFonts w:eastAsia="標楷體" w:hint="eastAsia"/>
                  <w:color w:val="000000" w:themeColor="text1"/>
                </w:rPr>
                <w:t>】</w:t>
              </w:r>
              <w:r w:rsidRPr="00CC6878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CC6878">
                <w:rPr>
                  <w:rFonts w:eastAsia="標楷體" w:hint="eastAsia"/>
                  <w:color w:val="000000" w:themeColor="text1"/>
                </w:rPr>
                <w:t>點「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刪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</w:rPr>
                <w:t>除</w:t>
              </w:r>
              <w:r w:rsidRPr="00CC6878">
                <w:rPr>
                  <w:rFonts w:eastAsia="標楷體" w:hint="eastAsia"/>
                  <w:color w:val="000000" w:themeColor="text1"/>
                </w:rPr>
                <w:t>」</w:t>
              </w:r>
              <w:r w:rsidRPr="00CC6878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CC6878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  <w:p w14:paraId="6AC8907A" w14:textId="01F8DD0F" w:rsidR="00BF43A2" w:rsidRPr="00CC6878" w:rsidRDefault="00BF43A2" w:rsidP="00BF43A2">
            <w:pPr>
              <w:rPr>
                <w:ins w:id="1806" w:author="黃梓峻" w:date="2021-05-12T13:52:00Z"/>
                <w:rFonts w:eastAsia="標楷體"/>
                <w:color w:val="000000" w:themeColor="text1"/>
                <w:lang w:eastAsia="zh-HK"/>
              </w:rPr>
            </w:pPr>
            <w:ins w:id="1807" w:author="黃梓峻" w:date="2021-05-12T14:12:00Z">
              <w:r w:rsidRPr="00CC6878">
                <w:rPr>
                  <w:rFonts w:ascii="標楷體" w:eastAsia="標楷體" w:hAnsi="標楷體"/>
                  <w:color w:val="000000" w:themeColor="text1"/>
                </w:rPr>
                <w:t>2.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功能查詢時顯示</w:t>
              </w:r>
              <w:r w:rsidRPr="00CC6878">
                <w:rPr>
                  <w:rFonts w:ascii="標楷體" w:eastAsia="標楷體" w:hAnsi="標楷體"/>
                  <w:color w:val="000000" w:themeColor="text1"/>
                </w:rPr>
                <w:t>,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執行刪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</w:rPr>
                <w:t>除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資金運用概況明細</w:t>
              </w:r>
              <w:r w:rsidRPr="00CC6878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  <w:proofErr w:type="spellEnd"/>
          </w:p>
        </w:tc>
      </w:tr>
      <w:tr w:rsidR="00BF43A2" w14:paraId="1B31A7C0" w14:textId="77777777" w:rsidTr="00BF43A2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1808" w:author="黃梓峻" w:date="2021-05-12T14:1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1809" w:author="黃梓峻" w:date="2021-05-12T13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810" w:author="黃梓峻" w:date="2021-05-12T14:1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3F9FE38" w14:textId="77777777" w:rsidR="00BF43A2" w:rsidRDefault="00BF43A2" w:rsidP="00BF43A2">
            <w:pPr>
              <w:jc w:val="center"/>
              <w:rPr>
                <w:ins w:id="1811" w:author="黃梓峻" w:date="2021-05-12T13:52:00Z"/>
                <w:rFonts w:ascii="標楷體" w:eastAsia="標楷體" w:hAnsi="標楷體"/>
              </w:rPr>
            </w:pPr>
            <w:ins w:id="1812" w:author="黃梓峻" w:date="2021-05-12T13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3" w:author="黃梓峻" w:date="2021-05-12T14:1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9AA5F9" w14:textId="43454C8F" w:rsidR="00BF43A2" w:rsidRDefault="00BF43A2" w:rsidP="00BF43A2">
            <w:pPr>
              <w:rPr>
                <w:ins w:id="1814" w:author="黃梓峻" w:date="2021-05-12T13:52:00Z"/>
                <w:rFonts w:ascii="標楷體" w:eastAsia="標楷體" w:hAnsi="標楷體"/>
                <w:lang w:eastAsia="zh-HK"/>
              </w:rPr>
            </w:pPr>
            <w:ins w:id="1815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6" w:author="黃梓峻" w:date="2021-05-12T14:1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E05535" w14:textId="5496E810" w:rsidR="00BF43A2" w:rsidRPr="00CC6878" w:rsidRDefault="00BF43A2" w:rsidP="00BF43A2">
            <w:pPr>
              <w:rPr>
                <w:ins w:id="1817" w:author="黃梓峻" w:date="2021-05-12T13:52:00Z"/>
                <w:rFonts w:ascii="標楷體" w:eastAsia="標楷體" w:hAnsi="標楷體"/>
                <w:color w:val="000000" w:themeColor="text1"/>
                <w:lang w:eastAsia="zh-HK"/>
              </w:rPr>
            </w:pPr>
            <w:ins w:id="1818" w:author="黃梓峻" w:date="2021-05-12T14:12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7995674D" w14:textId="77777777" w:rsidR="00201DCC" w:rsidRDefault="00201DCC" w:rsidP="00201DCC">
      <w:pPr>
        <w:pStyle w:val="42"/>
        <w:spacing w:afterLines="0" w:after="48"/>
        <w:ind w:leftChars="0" w:left="0"/>
        <w:rPr>
          <w:ins w:id="1819" w:author="黃梓峻" w:date="2021-05-12T13:52:00Z"/>
          <w:rFonts w:hAnsi="標楷體"/>
        </w:rPr>
      </w:pPr>
    </w:p>
    <w:p w14:paraId="73A8E450" w14:textId="50CDEBB8" w:rsidR="00201DCC" w:rsidRDefault="00201DCC" w:rsidP="00201DCC">
      <w:pPr>
        <w:pStyle w:val="a"/>
        <w:rPr>
          <w:ins w:id="1820" w:author="黃梓峻" w:date="2021-05-12T13:52:00Z"/>
        </w:rPr>
      </w:pPr>
      <w:ins w:id="1821" w:author="黃梓峻" w:date="2021-05-12T13:52:00Z">
        <w:r>
          <w:rPr>
            <w:rFonts w:hint="eastAsia"/>
          </w:rPr>
          <w:t>畫面資料說明</w:t>
        </w:r>
        <w:r w:rsidRPr="00CC6878">
          <w:rPr>
            <w:rFonts w:hint="eastAsia"/>
          </w:rPr>
          <w:t>－</w:t>
        </w:r>
      </w:ins>
      <w:ins w:id="1822" w:author="黃梓峻" w:date="2021-05-12T14:15:00Z">
        <w:r w:rsidR="00BB1AF0">
          <w:rPr>
            <w:rFonts w:hint="eastAsia"/>
          </w:rPr>
          <w:t>刪除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8"/>
        <w:gridCol w:w="1372"/>
        <w:gridCol w:w="890"/>
        <w:gridCol w:w="1023"/>
        <w:gridCol w:w="1660"/>
        <w:gridCol w:w="904"/>
        <w:gridCol w:w="687"/>
        <w:gridCol w:w="3336"/>
      </w:tblGrid>
      <w:tr w:rsidR="00201DCC" w:rsidRPr="001F7FD5" w14:paraId="05172CA9" w14:textId="77777777" w:rsidTr="00BB1AF0">
        <w:trPr>
          <w:trHeight w:val="388"/>
          <w:tblHeader/>
          <w:jc w:val="center"/>
          <w:ins w:id="1823" w:author="黃梓峻" w:date="2021-05-12T13:52:00Z"/>
        </w:trPr>
        <w:tc>
          <w:tcPr>
            <w:tcW w:w="5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14BCE45" w14:textId="77777777" w:rsidR="00201DCC" w:rsidRPr="001F7FD5" w:rsidRDefault="00201DCC" w:rsidP="00CC6878">
            <w:pPr>
              <w:rPr>
                <w:ins w:id="1824" w:author="黃梓峻" w:date="2021-05-12T13:52:00Z"/>
                <w:rFonts w:ascii="標楷體" w:eastAsia="標楷體" w:hAnsi="標楷體"/>
              </w:rPr>
            </w:pPr>
            <w:ins w:id="1825" w:author="黃梓峻" w:date="2021-05-12T13:52:00Z">
              <w:r w:rsidRPr="001F7FD5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34F49F" w14:textId="77777777" w:rsidR="00201DCC" w:rsidRPr="001F7FD5" w:rsidRDefault="00201DCC" w:rsidP="00CC6878">
            <w:pPr>
              <w:rPr>
                <w:ins w:id="1826" w:author="黃梓峻" w:date="2021-05-12T13:52:00Z"/>
                <w:rFonts w:ascii="標楷體" w:eastAsia="標楷體" w:hAnsi="標楷體"/>
              </w:rPr>
            </w:pPr>
            <w:ins w:id="1827" w:author="黃梓峻" w:date="2021-05-12T13:52:00Z">
              <w:r w:rsidRPr="001F7FD5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6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996382" w14:textId="77777777" w:rsidR="00201DCC" w:rsidRPr="001F7FD5" w:rsidRDefault="00201DCC" w:rsidP="00CC6878">
            <w:pPr>
              <w:jc w:val="center"/>
              <w:rPr>
                <w:ins w:id="1828" w:author="黃梓峻" w:date="2021-05-12T13:52:00Z"/>
                <w:rFonts w:ascii="標楷體" w:eastAsia="標楷體" w:hAnsi="標楷體"/>
              </w:rPr>
            </w:pPr>
            <w:ins w:id="1829" w:author="黃梓峻" w:date="2021-05-12T13:52:00Z">
              <w:r w:rsidRPr="001F7FD5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D8B53B6" w14:textId="77777777" w:rsidR="00201DCC" w:rsidRPr="001F7FD5" w:rsidRDefault="00201DCC" w:rsidP="00CC6878">
            <w:pPr>
              <w:rPr>
                <w:ins w:id="1830" w:author="黃梓峻" w:date="2021-05-12T13:52:00Z"/>
                <w:rFonts w:ascii="標楷體" w:eastAsia="標楷體" w:hAnsi="標楷體"/>
              </w:rPr>
            </w:pPr>
            <w:ins w:id="1831" w:author="黃梓峻" w:date="2021-05-12T13:52:00Z">
              <w:r w:rsidRPr="001F7FD5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201DCC" w:rsidRPr="001F7FD5" w14:paraId="2389F74F" w14:textId="77777777" w:rsidTr="00BB1AF0">
        <w:trPr>
          <w:trHeight w:val="244"/>
          <w:tblHeader/>
          <w:jc w:val="center"/>
          <w:ins w:id="1832" w:author="黃梓峻" w:date="2021-05-12T13:52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90411" w14:textId="77777777" w:rsidR="00201DCC" w:rsidRPr="001F7FD5" w:rsidRDefault="00201DCC" w:rsidP="00CC6878">
            <w:pPr>
              <w:widowControl/>
              <w:rPr>
                <w:ins w:id="1833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DF49E" w14:textId="77777777" w:rsidR="00201DCC" w:rsidRPr="001F7FD5" w:rsidRDefault="00201DCC" w:rsidP="00CC6878">
            <w:pPr>
              <w:widowControl/>
              <w:rPr>
                <w:ins w:id="183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5E0F38" w14:textId="77777777" w:rsidR="00201DCC" w:rsidRPr="001F7FD5" w:rsidRDefault="00201DCC" w:rsidP="00CC6878">
            <w:pPr>
              <w:rPr>
                <w:ins w:id="1835" w:author="黃梓峻" w:date="2021-05-12T13:52:00Z"/>
                <w:rFonts w:ascii="標楷體" w:eastAsia="標楷體" w:hAnsi="標楷體"/>
              </w:rPr>
            </w:pPr>
            <w:ins w:id="1836" w:author="黃梓峻" w:date="2021-05-12T13:52:00Z">
              <w:r w:rsidRPr="001F7FD5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7A8533" w14:textId="77777777" w:rsidR="00201DCC" w:rsidRPr="001F7FD5" w:rsidRDefault="00201DCC" w:rsidP="00CC6878">
            <w:pPr>
              <w:rPr>
                <w:ins w:id="1837" w:author="黃梓峻" w:date="2021-05-12T13:52:00Z"/>
                <w:rFonts w:ascii="標楷體" w:eastAsia="標楷體" w:hAnsi="標楷體"/>
              </w:rPr>
            </w:pPr>
            <w:ins w:id="1838" w:author="黃梓峻" w:date="2021-05-12T13:52:00Z">
              <w:r w:rsidRPr="001F7FD5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54D5A9" w14:textId="77777777" w:rsidR="00201DCC" w:rsidRPr="001F7FD5" w:rsidRDefault="00201DCC" w:rsidP="00CC6878">
            <w:pPr>
              <w:rPr>
                <w:ins w:id="1839" w:author="黃梓峻" w:date="2021-05-12T13:52:00Z"/>
                <w:rFonts w:ascii="標楷體" w:eastAsia="標楷體" w:hAnsi="標楷體"/>
              </w:rPr>
            </w:pPr>
            <w:ins w:id="1840" w:author="黃梓峻" w:date="2021-05-12T13:52:00Z">
              <w:r w:rsidRPr="001F7FD5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C958FF4" w14:textId="77777777" w:rsidR="00201DCC" w:rsidRPr="001F7FD5" w:rsidRDefault="00201DCC" w:rsidP="00CC6878">
            <w:pPr>
              <w:rPr>
                <w:ins w:id="1841" w:author="黃梓峻" w:date="2021-05-12T13:52:00Z"/>
                <w:rFonts w:ascii="標楷體" w:eastAsia="標楷體" w:hAnsi="標楷體"/>
              </w:rPr>
            </w:pPr>
            <w:proofErr w:type="gramStart"/>
            <w:ins w:id="1842" w:author="黃梓峻" w:date="2021-05-12T13:52:00Z">
              <w:r w:rsidRPr="001F7FD5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C0827F" w14:textId="77777777" w:rsidR="00201DCC" w:rsidRPr="001F7FD5" w:rsidRDefault="00201DCC" w:rsidP="00CC6878">
            <w:pPr>
              <w:rPr>
                <w:ins w:id="1843" w:author="黃梓峻" w:date="2021-05-12T13:52:00Z"/>
                <w:rFonts w:ascii="標楷體" w:eastAsia="標楷體" w:hAnsi="標楷體"/>
              </w:rPr>
            </w:pPr>
            <w:ins w:id="1844" w:author="黃梓峻" w:date="2021-05-12T13:52:00Z">
              <w:r w:rsidRPr="001F7FD5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B098B" w14:textId="77777777" w:rsidR="00201DCC" w:rsidRPr="001F7FD5" w:rsidRDefault="00201DCC" w:rsidP="00CC6878">
            <w:pPr>
              <w:widowControl/>
              <w:rPr>
                <w:ins w:id="1845" w:author="黃梓峻" w:date="2021-05-12T13:52:00Z"/>
                <w:rFonts w:ascii="標楷體" w:eastAsia="標楷體" w:hAnsi="標楷體"/>
              </w:rPr>
            </w:pPr>
          </w:p>
        </w:tc>
      </w:tr>
      <w:tr w:rsidR="00201DCC" w:rsidRPr="001F7FD5" w14:paraId="0B038249" w14:textId="77777777" w:rsidTr="00BB1AF0">
        <w:trPr>
          <w:trHeight w:val="244"/>
          <w:jc w:val="center"/>
          <w:ins w:id="1846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550E" w14:textId="77777777" w:rsidR="00201DCC" w:rsidRPr="001F7FD5" w:rsidRDefault="00201DCC" w:rsidP="00CC6878">
            <w:pPr>
              <w:rPr>
                <w:ins w:id="1847" w:author="黃梓峻" w:date="2021-05-12T13:52:00Z"/>
                <w:rFonts w:ascii="標楷體" w:eastAsia="標楷體" w:hAnsi="標楷體"/>
              </w:rPr>
            </w:pPr>
            <w:ins w:id="1848" w:author="黃梓峻" w:date="2021-05-12T13:52:00Z">
              <w:r w:rsidRPr="001F7FD5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9059B" w14:textId="77777777" w:rsidR="00201DCC" w:rsidRPr="00CC6878" w:rsidRDefault="00201DCC" w:rsidP="00CC6878">
            <w:pPr>
              <w:rPr>
                <w:ins w:id="1849" w:author="黃梓峻" w:date="2021-05-12T13:52:00Z"/>
                <w:rFonts w:ascii="標楷體" w:eastAsia="標楷體" w:hAnsi="標楷體"/>
                <w:lang w:eastAsia="ja-JP"/>
              </w:rPr>
            </w:pPr>
            <w:ins w:id="1850" w:author="黃梓峻" w:date="2021-05-12T13:52:00Z">
              <w:r w:rsidRPr="001F7FD5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8C72E" w14:textId="77777777" w:rsidR="00201DCC" w:rsidRPr="001F7FD5" w:rsidRDefault="00201DCC" w:rsidP="00CC6878">
            <w:pPr>
              <w:rPr>
                <w:ins w:id="1851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E835" w14:textId="77777777" w:rsidR="00201DCC" w:rsidRPr="001F7FD5" w:rsidRDefault="00201DCC" w:rsidP="00CC6878">
            <w:pPr>
              <w:rPr>
                <w:ins w:id="1852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1172" w14:textId="77777777" w:rsidR="00201DCC" w:rsidRPr="001F7FD5" w:rsidRDefault="00201DCC" w:rsidP="00CC6878">
            <w:pPr>
              <w:rPr>
                <w:ins w:id="1853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143D" w14:textId="77777777" w:rsidR="00201DCC" w:rsidRPr="001F7FD5" w:rsidRDefault="00201DCC" w:rsidP="00CC6878">
            <w:pPr>
              <w:rPr>
                <w:ins w:id="185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9291F" w14:textId="77777777" w:rsidR="00201DCC" w:rsidRPr="001F7FD5" w:rsidRDefault="00201DCC" w:rsidP="00CC6878">
            <w:pPr>
              <w:jc w:val="center"/>
              <w:rPr>
                <w:ins w:id="1855" w:author="黃梓峻" w:date="2021-05-12T13:52:00Z"/>
                <w:rFonts w:ascii="標楷體" w:eastAsia="標楷體" w:hAnsi="標楷體"/>
              </w:rPr>
            </w:pPr>
            <w:ins w:id="1856" w:author="黃梓峻" w:date="2021-05-12T13:52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769C" w14:textId="77777777" w:rsidR="00201DCC" w:rsidRPr="001F7FD5" w:rsidRDefault="00201DCC" w:rsidP="00CC6878">
            <w:pPr>
              <w:rPr>
                <w:ins w:id="1857" w:author="黃梓峻" w:date="2021-05-12T13:52:00Z"/>
                <w:rFonts w:ascii="標楷體" w:eastAsia="標楷體" w:hAnsi="標楷體"/>
              </w:rPr>
            </w:pPr>
            <w:ins w:id="1858" w:author="黃梓峻" w:date="2021-05-12T13:52:00Z">
              <w:r w:rsidRPr="001F7FD5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6ED20B2C" w14:textId="77777777" w:rsidR="00201DCC" w:rsidRPr="001F7FD5" w:rsidRDefault="00201DCC" w:rsidP="00CC6878">
            <w:pPr>
              <w:rPr>
                <w:ins w:id="1859" w:author="黃梓峻" w:date="2021-05-12T13:52:00Z"/>
                <w:rFonts w:ascii="標楷體" w:eastAsia="標楷體" w:hAnsi="標楷體"/>
              </w:rPr>
            </w:pPr>
            <w:ins w:id="1860" w:author="黃梓峻" w:date="2021-05-12T13:52:00Z">
              <w:r w:rsidRPr="001F7FD5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BB1AF0" w:rsidRPr="001F7FD5" w14:paraId="7B67AFF8" w14:textId="77777777" w:rsidTr="00BB1AF0">
        <w:trPr>
          <w:trHeight w:val="244"/>
          <w:jc w:val="center"/>
          <w:ins w:id="1861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9E232" w14:textId="77777777" w:rsidR="00BB1AF0" w:rsidRPr="001F7FD5" w:rsidRDefault="00BB1AF0" w:rsidP="00BB1AF0">
            <w:pPr>
              <w:rPr>
                <w:ins w:id="1862" w:author="黃梓峻" w:date="2021-05-12T13:52:00Z"/>
                <w:rFonts w:ascii="標楷體" w:eastAsia="標楷體" w:hAnsi="標楷體"/>
              </w:rPr>
            </w:pPr>
            <w:ins w:id="1863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4A11" w14:textId="77777777" w:rsidR="00BB1AF0" w:rsidRPr="00CC6878" w:rsidRDefault="00BB1AF0" w:rsidP="00BB1AF0">
            <w:pPr>
              <w:rPr>
                <w:ins w:id="1864" w:author="黃梓峻" w:date="2021-05-12T13:52:00Z"/>
                <w:rFonts w:ascii="標楷體" w:eastAsia="標楷體" w:hAnsi="標楷體"/>
              </w:rPr>
            </w:pPr>
            <w:ins w:id="1865" w:author="黃梓峻" w:date="2021-05-12T13:52:00Z">
              <w:r w:rsidRPr="00CC6878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146F8" w14:textId="77777777" w:rsidR="00BB1AF0" w:rsidRPr="001F7FD5" w:rsidRDefault="00BB1AF0" w:rsidP="00BB1AF0">
            <w:pPr>
              <w:rPr>
                <w:ins w:id="1866" w:author="黃梓峻" w:date="2021-05-12T13:52:00Z"/>
                <w:rFonts w:ascii="標楷體" w:eastAsia="標楷體" w:hAnsi="標楷體"/>
              </w:rPr>
            </w:pPr>
            <w:ins w:id="1867" w:author="黃梓峻" w:date="2021-05-12T13:52:00Z">
              <w:r w:rsidRPr="001F7FD5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C54EF" w14:textId="77777777" w:rsidR="00BB1AF0" w:rsidRPr="001F7FD5" w:rsidRDefault="00BB1AF0" w:rsidP="00BB1AF0">
            <w:pPr>
              <w:rPr>
                <w:ins w:id="1868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418C" w14:textId="77777777" w:rsidR="00BB1AF0" w:rsidRPr="001F7FD5" w:rsidRDefault="00BB1AF0" w:rsidP="00BB1AF0">
            <w:pPr>
              <w:rPr>
                <w:ins w:id="1869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60D7" w14:textId="54E794A2" w:rsidR="00BB1AF0" w:rsidRPr="001F7FD5" w:rsidRDefault="00BB1AF0" w:rsidP="00BB1AF0">
            <w:pPr>
              <w:rPr>
                <w:ins w:id="1870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DEECC" w14:textId="0927A437" w:rsidR="00BB1AF0" w:rsidRPr="001F7FD5" w:rsidRDefault="00BB1AF0" w:rsidP="00BB1AF0">
            <w:pPr>
              <w:jc w:val="center"/>
              <w:rPr>
                <w:ins w:id="1871" w:author="黃梓峻" w:date="2021-05-12T13:52:00Z"/>
                <w:rFonts w:ascii="標楷體" w:eastAsia="標楷體" w:hAnsi="標楷體"/>
              </w:rPr>
            </w:pPr>
            <w:ins w:id="1872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BDDC6" w14:textId="5A818FAD" w:rsidR="00BB1AF0" w:rsidRPr="00CC6878" w:rsidRDefault="00BB1AF0" w:rsidP="00BB1AF0">
            <w:pPr>
              <w:rPr>
                <w:ins w:id="1873" w:author="黃梓峻" w:date="2021-05-12T13:52:00Z"/>
                <w:rFonts w:ascii="標楷體" w:eastAsia="標楷體" w:hAnsi="標楷體"/>
              </w:rPr>
            </w:pPr>
            <w:proofErr w:type="spellStart"/>
            <w:ins w:id="1874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CC6878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Ac</w:t>
              </w:r>
              <w:r>
                <w:rPr>
                  <w:rFonts w:ascii="標楷體" w:eastAsia="標楷體" w:hAnsi="標楷體"/>
                </w:rPr>
                <w:t>Date</w:t>
              </w:r>
              <w:proofErr w:type="spellEnd"/>
            </w:ins>
          </w:p>
        </w:tc>
      </w:tr>
      <w:tr w:rsidR="00BB1AF0" w:rsidRPr="001F7FD5" w14:paraId="3A8A9938" w14:textId="77777777" w:rsidTr="00BB1AF0">
        <w:trPr>
          <w:trHeight w:val="244"/>
          <w:jc w:val="center"/>
          <w:ins w:id="1875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6C264" w14:textId="77777777" w:rsidR="00BB1AF0" w:rsidRPr="001F7FD5" w:rsidRDefault="00BB1AF0" w:rsidP="00BB1AF0">
            <w:pPr>
              <w:rPr>
                <w:ins w:id="1876" w:author="黃梓峻" w:date="2021-05-12T13:52:00Z"/>
                <w:rFonts w:ascii="標楷體" w:eastAsia="標楷體" w:hAnsi="標楷體"/>
                <w:color w:val="000000"/>
              </w:rPr>
            </w:pPr>
            <w:ins w:id="1877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C558F" w14:textId="77777777" w:rsidR="00BB1AF0" w:rsidRPr="001F7FD5" w:rsidRDefault="00BB1AF0" w:rsidP="00BB1AF0">
            <w:pPr>
              <w:rPr>
                <w:ins w:id="1878" w:author="黃梓峻" w:date="2021-05-12T13:52:00Z"/>
                <w:rFonts w:ascii="標楷體" w:eastAsia="標楷體" w:hAnsi="標楷體"/>
              </w:rPr>
            </w:pPr>
            <w:ins w:id="1879" w:author="黃梓峻" w:date="2021-05-12T13:52:00Z">
              <w:r w:rsidRPr="001F7FD5">
                <w:rPr>
                  <w:rFonts w:ascii="標楷體" w:eastAsia="標楷體" w:hAnsi="標楷體" w:hint="eastAsia"/>
                </w:rPr>
                <w:t>責任準備金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49FC" w14:textId="77777777" w:rsidR="00BB1AF0" w:rsidRPr="001F7FD5" w:rsidRDefault="00BB1AF0" w:rsidP="00BB1AF0">
            <w:pPr>
              <w:rPr>
                <w:ins w:id="1880" w:author="黃梓峻" w:date="2021-05-12T13:52:00Z"/>
                <w:rFonts w:ascii="標楷體" w:eastAsia="標楷體" w:hAnsi="標楷體"/>
              </w:rPr>
            </w:pPr>
            <w:ins w:id="1881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05EA" w14:textId="77777777" w:rsidR="00BB1AF0" w:rsidRPr="001F7FD5" w:rsidRDefault="00BB1AF0" w:rsidP="00BB1AF0">
            <w:pPr>
              <w:rPr>
                <w:ins w:id="1882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B2C8" w14:textId="77777777" w:rsidR="00BB1AF0" w:rsidRPr="001F7FD5" w:rsidRDefault="00BB1AF0" w:rsidP="00BB1AF0">
            <w:pPr>
              <w:rPr>
                <w:ins w:id="1883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C7527" w14:textId="50D39A49" w:rsidR="00BB1AF0" w:rsidRPr="001F7FD5" w:rsidRDefault="00BB1AF0" w:rsidP="00BB1AF0">
            <w:pPr>
              <w:rPr>
                <w:ins w:id="1884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327C" w14:textId="1131B458" w:rsidR="00BB1AF0" w:rsidRPr="001F7FD5" w:rsidRDefault="00BB1AF0" w:rsidP="00BB1AF0">
            <w:pPr>
              <w:jc w:val="center"/>
              <w:rPr>
                <w:ins w:id="1885" w:author="黃梓峻" w:date="2021-05-12T13:52:00Z"/>
                <w:rFonts w:ascii="標楷體" w:eastAsia="標楷體" w:hAnsi="標楷體"/>
                <w:color w:val="000000"/>
              </w:rPr>
            </w:pPr>
            <w:ins w:id="1886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52E36" w14:textId="62F3291A" w:rsidR="00BB1AF0" w:rsidRPr="00CC6878" w:rsidRDefault="00BB1AF0" w:rsidP="00BB1AF0">
            <w:pPr>
              <w:rPr>
                <w:ins w:id="1887" w:author="黃梓峻" w:date="2021-05-12T13:52:00Z"/>
                <w:rFonts w:ascii="標楷體" w:eastAsia="標楷體" w:hAnsi="標楷體"/>
              </w:rPr>
            </w:pPr>
            <w:proofErr w:type="spellStart"/>
            <w:ins w:id="1888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ResrvStndrd</w:t>
              </w:r>
              <w:proofErr w:type="spellEnd"/>
            </w:ins>
          </w:p>
        </w:tc>
      </w:tr>
      <w:tr w:rsidR="00BB1AF0" w:rsidRPr="001F7FD5" w14:paraId="2E281079" w14:textId="77777777" w:rsidTr="00BB1AF0">
        <w:trPr>
          <w:trHeight w:val="244"/>
          <w:jc w:val="center"/>
          <w:ins w:id="1889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DBF" w14:textId="77777777" w:rsidR="00BB1AF0" w:rsidRPr="001F7FD5" w:rsidRDefault="00BB1AF0" w:rsidP="00BB1AF0">
            <w:pPr>
              <w:rPr>
                <w:ins w:id="1890" w:author="黃梓峻" w:date="2021-05-12T13:52:00Z"/>
                <w:rFonts w:ascii="標楷體" w:eastAsia="標楷體" w:hAnsi="標楷體"/>
                <w:color w:val="000000"/>
              </w:rPr>
            </w:pPr>
            <w:ins w:id="1891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4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D184" w14:textId="77777777" w:rsidR="00BB1AF0" w:rsidRPr="001F7FD5" w:rsidRDefault="00BB1AF0" w:rsidP="00BB1AF0">
            <w:pPr>
              <w:rPr>
                <w:ins w:id="1892" w:author="黃梓峻" w:date="2021-05-12T13:52:00Z"/>
                <w:rFonts w:ascii="標楷體" w:eastAsia="標楷體" w:hAnsi="標楷體"/>
              </w:rPr>
            </w:pPr>
            <w:ins w:id="1893" w:author="黃梓峻" w:date="2021-05-12T13:52:00Z">
              <w:r w:rsidRPr="001F7FD5">
                <w:rPr>
                  <w:rFonts w:ascii="標楷體" w:eastAsia="標楷體" w:hAnsi="標楷體" w:hint="eastAsia"/>
                </w:rPr>
                <w:t>可放款比率</w:t>
              </w:r>
              <w:r w:rsidRPr="001F7FD5">
                <w:rPr>
                  <w:rFonts w:ascii="標楷體" w:eastAsia="標楷體" w:hAnsi="標楷體"/>
                </w:rPr>
                <w:t>%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1626F" w14:textId="77777777" w:rsidR="00BB1AF0" w:rsidRPr="001F7FD5" w:rsidRDefault="00BB1AF0" w:rsidP="00BB1AF0">
            <w:pPr>
              <w:rPr>
                <w:ins w:id="1894" w:author="黃梓峻" w:date="2021-05-12T13:52:00Z"/>
                <w:rFonts w:ascii="標楷體" w:eastAsia="標楷體" w:hAnsi="標楷體"/>
              </w:rPr>
            </w:pPr>
            <w:ins w:id="1895" w:author="黃梓峻" w:date="2021-05-12T13:52:00Z">
              <w:r w:rsidRPr="001F7FD5">
                <w:rPr>
                  <w:rFonts w:ascii="標楷體" w:eastAsia="標楷體" w:hAnsi="標楷體"/>
                </w:rPr>
                <w:t>2.2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1FFA" w14:textId="77777777" w:rsidR="00BB1AF0" w:rsidRPr="001F7FD5" w:rsidRDefault="00BB1AF0" w:rsidP="00BB1AF0">
            <w:pPr>
              <w:rPr>
                <w:ins w:id="1896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A9FE" w14:textId="77777777" w:rsidR="00BB1AF0" w:rsidRPr="001F7FD5" w:rsidRDefault="00BB1AF0" w:rsidP="00BB1AF0">
            <w:pPr>
              <w:rPr>
                <w:ins w:id="1897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2586" w14:textId="3AE05741" w:rsidR="00BB1AF0" w:rsidRPr="001F7FD5" w:rsidRDefault="00BB1AF0" w:rsidP="00BB1AF0">
            <w:pPr>
              <w:rPr>
                <w:ins w:id="1898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B84FC" w14:textId="10C31651" w:rsidR="00BB1AF0" w:rsidRPr="001F7FD5" w:rsidRDefault="00BB1AF0" w:rsidP="00BB1AF0">
            <w:pPr>
              <w:jc w:val="center"/>
              <w:rPr>
                <w:ins w:id="1899" w:author="黃梓峻" w:date="2021-05-12T13:52:00Z"/>
                <w:rFonts w:ascii="標楷體" w:eastAsia="標楷體" w:hAnsi="標楷體"/>
                <w:color w:val="000000"/>
              </w:rPr>
            </w:pPr>
            <w:ins w:id="1900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6E80" w14:textId="21E4FB1D" w:rsidR="00BB1AF0" w:rsidRPr="00CC6878" w:rsidRDefault="00BB1AF0" w:rsidP="00BB1AF0">
            <w:pPr>
              <w:rPr>
                <w:ins w:id="1901" w:author="黃梓峻" w:date="2021-05-12T13:52:00Z"/>
                <w:rFonts w:ascii="標楷體" w:eastAsia="標楷體" w:hAnsi="標楷體"/>
              </w:rPr>
            </w:pPr>
            <w:proofErr w:type="spellStart"/>
            <w:ins w:id="1902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PosbleBorPsn</w:t>
              </w:r>
              <w:proofErr w:type="spellEnd"/>
            </w:ins>
          </w:p>
        </w:tc>
      </w:tr>
      <w:tr w:rsidR="00BB1AF0" w:rsidRPr="001F7FD5" w14:paraId="75C79A1B" w14:textId="77777777" w:rsidTr="00BB1AF0">
        <w:trPr>
          <w:trHeight w:val="244"/>
          <w:jc w:val="center"/>
          <w:ins w:id="1903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C1FB" w14:textId="77777777" w:rsidR="00BB1AF0" w:rsidRPr="001F7FD5" w:rsidRDefault="00BB1AF0" w:rsidP="00BB1AF0">
            <w:pPr>
              <w:rPr>
                <w:ins w:id="1904" w:author="黃梓峻" w:date="2021-05-12T13:52:00Z"/>
                <w:rFonts w:ascii="標楷體" w:eastAsia="標楷體" w:hAnsi="標楷體"/>
                <w:color w:val="000000"/>
              </w:rPr>
            </w:pPr>
            <w:ins w:id="1905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5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93B9" w14:textId="77777777" w:rsidR="00BB1AF0" w:rsidRPr="001F7FD5" w:rsidRDefault="00BB1AF0" w:rsidP="00BB1AF0">
            <w:pPr>
              <w:rPr>
                <w:ins w:id="1906" w:author="黃梓峻" w:date="2021-05-12T13:52:00Z"/>
                <w:rFonts w:ascii="標楷體" w:eastAsia="標楷體" w:hAnsi="標楷體"/>
              </w:rPr>
            </w:pPr>
            <w:ins w:id="1907" w:author="黃梓峻" w:date="2021-05-12T13:52:00Z">
              <w:r w:rsidRPr="001F7FD5">
                <w:rPr>
                  <w:rFonts w:ascii="標楷體" w:eastAsia="標楷體" w:hAnsi="標楷體" w:hint="eastAsia"/>
                </w:rPr>
                <w:t>可放款金額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FC5E" w14:textId="77777777" w:rsidR="00BB1AF0" w:rsidRPr="001F7FD5" w:rsidRDefault="00BB1AF0" w:rsidP="00BB1AF0">
            <w:pPr>
              <w:rPr>
                <w:ins w:id="1908" w:author="黃梓峻" w:date="2021-05-12T13:52:00Z"/>
                <w:rFonts w:ascii="標楷體" w:eastAsia="標楷體" w:hAnsi="標楷體"/>
              </w:rPr>
            </w:pPr>
            <w:ins w:id="1909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8C06" w14:textId="77777777" w:rsidR="00BB1AF0" w:rsidRPr="001F7FD5" w:rsidRDefault="00BB1AF0" w:rsidP="00BB1AF0">
            <w:pPr>
              <w:rPr>
                <w:ins w:id="1910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8EE8" w14:textId="77777777" w:rsidR="00BB1AF0" w:rsidRPr="001F7FD5" w:rsidRDefault="00BB1AF0" w:rsidP="00BB1AF0">
            <w:pPr>
              <w:rPr>
                <w:ins w:id="1911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2341E" w14:textId="273BCB9D" w:rsidR="00BB1AF0" w:rsidRPr="001F7FD5" w:rsidRDefault="00BB1AF0" w:rsidP="00BB1AF0">
            <w:pPr>
              <w:rPr>
                <w:ins w:id="1912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5AF0" w14:textId="413AF6CE" w:rsidR="00BB1AF0" w:rsidRPr="001F7FD5" w:rsidRDefault="00BB1AF0" w:rsidP="00BB1AF0">
            <w:pPr>
              <w:jc w:val="center"/>
              <w:rPr>
                <w:ins w:id="1913" w:author="黃梓峻" w:date="2021-05-12T13:52:00Z"/>
                <w:rFonts w:ascii="標楷體" w:eastAsia="標楷體" w:hAnsi="標楷體"/>
                <w:color w:val="000000"/>
              </w:rPr>
            </w:pPr>
            <w:ins w:id="1914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628C9" w14:textId="1492D453" w:rsidR="00BB1AF0" w:rsidRPr="00CC6878" w:rsidRDefault="00BB1AF0" w:rsidP="00BB1AF0">
            <w:pPr>
              <w:rPr>
                <w:ins w:id="1915" w:author="黃梓峻" w:date="2021-05-12T13:52:00Z"/>
                <w:rFonts w:ascii="標楷體" w:eastAsia="標楷體" w:hAnsi="標楷體"/>
              </w:rPr>
            </w:pPr>
            <w:proofErr w:type="spellStart"/>
            <w:ins w:id="1916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PosbleBorAmt</w:t>
              </w:r>
              <w:proofErr w:type="spellEnd"/>
            </w:ins>
          </w:p>
        </w:tc>
      </w:tr>
      <w:tr w:rsidR="00BB1AF0" w:rsidRPr="001F7FD5" w14:paraId="00531F8C" w14:textId="77777777" w:rsidTr="00BB1AF0">
        <w:trPr>
          <w:trHeight w:val="244"/>
          <w:jc w:val="center"/>
          <w:ins w:id="1917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FE04" w14:textId="77777777" w:rsidR="00BB1AF0" w:rsidRPr="001F7FD5" w:rsidRDefault="00BB1AF0" w:rsidP="00BB1AF0">
            <w:pPr>
              <w:rPr>
                <w:ins w:id="1918" w:author="黃梓峻" w:date="2021-05-12T13:52:00Z"/>
                <w:rFonts w:ascii="標楷體" w:eastAsia="標楷體" w:hAnsi="標楷體"/>
                <w:color w:val="000000"/>
              </w:rPr>
            </w:pPr>
            <w:ins w:id="1919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6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08AD6" w14:textId="77777777" w:rsidR="00BB1AF0" w:rsidRPr="001F7FD5" w:rsidRDefault="00BB1AF0" w:rsidP="00BB1AF0">
            <w:pPr>
              <w:rPr>
                <w:ins w:id="1920" w:author="黃梓峻" w:date="2021-05-12T13:52:00Z"/>
                <w:rFonts w:ascii="標楷體" w:eastAsia="標楷體" w:hAnsi="標楷體"/>
              </w:rPr>
            </w:pPr>
            <w:ins w:id="1921" w:author="黃梓峻" w:date="2021-05-12T13:52:00Z">
              <w:r w:rsidRPr="001F7FD5">
                <w:rPr>
                  <w:rFonts w:ascii="標楷體" w:eastAsia="標楷體" w:hAnsi="標楷體" w:hint="eastAsia"/>
                </w:rPr>
                <w:t>已放款金額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B1419" w14:textId="77777777" w:rsidR="00BB1AF0" w:rsidRPr="001F7FD5" w:rsidRDefault="00BB1AF0" w:rsidP="00BB1AF0">
            <w:pPr>
              <w:rPr>
                <w:ins w:id="1922" w:author="黃梓峻" w:date="2021-05-12T13:52:00Z"/>
                <w:rFonts w:ascii="標楷體" w:eastAsia="標楷體" w:hAnsi="標楷體"/>
              </w:rPr>
            </w:pPr>
            <w:ins w:id="1923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EF38C" w14:textId="77777777" w:rsidR="00BB1AF0" w:rsidRPr="001F7FD5" w:rsidRDefault="00BB1AF0" w:rsidP="00BB1AF0">
            <w:pPr>
              <w:rPr>
                <w:ins w:id="1924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345A" w14:textId="77777777" w:rsidR="00BB1AF0" w:rsidRPr="001F7FD5" w:rsidRDefault="00BB1AF0" w:rsidP="00BB1AF0">
            <w:pPr>
              <w:rPr>
                <w:ins w:id="1925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F2927" w14:textId="77777777" w:rsidR="00BB1AF0" w:rsidRPr="001F7FD5" w:rsidRDefault="00BB1AF0" w:rsidP="00BB1AF0">
            <w:pPr>
              <w:rPr>
                <w:ins w:id="1926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8972" w14:textId="3D4DBE88" w:rsidR="00BB1AF0" w:rsidRPr="001F7FD5" w:rsidRDefault="00BB1AF0" w:rsidP="00BB1AF0">
            <w:pPr>
              <w:jc w:val="center"/>
              <w:rPr>
                <w:ins w:id="1927" w:author="黃梓峻" w:date="2021-05-12T13:52:00Z"/>
                <w:rFonts w:ascii="標楷體" w:eastAsia="標楷體" w:hAnsi="標楷體"/>
                <w:color w:val="000000"/>
              </w:rPr>
            </w:pPr>
            <w:ins w:id="1928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09F1" w14:textId="18ED7AAB" w:rsidR="00BB1AF0" w:rsidRPr="00CC6878" w:rsidRDefault="00BB1AF0" w:rsidP="00BB1AF0">
            <w:pPr>
              <w:rPr>
                <w:ins w:id="1929" w:author="黃梓峻" w:date="2021-05-12T13:52:00Z"/>
                <w:rFonts w:ascii="標楷體" w:eastAsia="標楷體" w:hAnsi="標楷體"/>
              </w:rPr>
            </w:pPr>
            <w:proofErr w:type="spellStart"/>
            <w:ins w:id="1930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AlrdyBorAmt</w:t>
              </w:r>
              <w:proofErr w:type="spellEnd"/>
            </w:ins>
          </w:p>
        </w:tc>
      </w:tr>
      <w:tr w:rsidR="00BB1AF0" w:rsidRPr="001F7FD5" w14:paraId="5F5066BC" w14:textId="77777777" w:rsidTr="00BB1AF0">
        <w:trPr>
          <w:trHeight w:val="244"/>
          <w:jc w:val="center"/>
          <w:ins w:id="1931" w:author="黃梓峻" w:date="2021-05-12T13:52:00Z"/>
        </w:trPr>
        <w:tc>
          <w:tcPr>
            <w:tcW w:w="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EBCB" w14:textId="77777777" w:rsidR="00BB1AF0" w:rsidRPr="001F7FD5" w:rsidRDefault="00BB1AF0" w:rsidP="00BB1AF0">
            <w:pPr>
              <w:rPr>
                <w:ins w:id="1932" w:author="黃梓峻" w:date="2021-05-12T13:52:00Z"/>
                <w:rFonts w:ascii="標楷體" w:eastAsia="標楷體" w:hAnsi="標楷體"/>
                <w:color w:val="000000"/>
              </w:rPr>
            </w:pPr>
            <w:ins w:id="1933" w:author="黃梓峻" w:date="2021-05-12T13:52:00Z">
              <w:r w:rsidRPr="001F7FD5">
                <w:rPr>
                  <w:rFonts w:ascii="標楷體" w:eastAsia="標楷體" w:hAnsi="標楷體"/>
                  <w:color w:val="000000"/>
                </w:rPr>
                <w:t>7</w:t>
              </w:r>
            </w:ins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B8B7D" w14:textId="77777777" w:rsidR="00BB1AF0" w:rsidRPr="001F7FD5" w:rsidRDefault="00BB1AF0" w:rsidP="00BB1AF0">
            <w:pPr>
              <w:rPr>
                <w:ins w:id="1934" w:author="黃梓峻" w:date="2021-05-12T13:52:00Z"/>
                <w:rFonts w:ascii="標楷體" w:eastAsia="標楷體" w:hAnsi="標楷體"/>
              </w:rPr>
            </w:pPr>
            <w:ins w:id="1935" w:author="黃梓峻" w:date="2021-05-12T13:52:00Z">
              <w:r w:rsidRPr="001F7FD5">
                <w:rPr>
                  <w:rFonts w:ascii="標楷體" w:eastAsia="標楷體" w:hAnsi="標楷體" w:hint="eastAsia"/>
                </w:rPr>
                <w:t>股東權益</w:t>
              </w:r>
            </w:ins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F9DB" w14:textId="77777777" w:rsidR="00BB1AF0" w:rsidRPr="001F7FD5" w:rsidRDefault="00BB1AF0" w:rsidP="00BB1AF0">
            <w:pPr>
              <w:rPr>
                <w:ins w:id="1936" w:author="黃梓峻" w:date="2021-05-12T13:52:00Z"/>
                <w:rFonts w:ascii="標楷體" w:eastAsia="標楷體" w:hAnsi="標楷體"/>
              </w:rPr>
            </w:pPr>
            <w:ins w:id="1937" w:author="黃梓峻" w:date="2021-05-12T13:52:00Z">
              <w:r w:rsidRPr="001F7FD5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2280" w14:textId="77777777" w:rsidR="00BB1AF0" w:rsidRPr="001F7FD5" w:rsidRDefault="00BB1AF0" w:rsidP="00BB1AF0">
            <w:pPr>
              <w:rPr>
                <w:ins w:id="1938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371A" w14:textId="77777777" w:rsidR="00BB1AF0" w:rsidRPr="001F7FD5" w:rsidRDefault="00BB1AF0" w:rsidP="00BB1AF0">
            <w:pPr>
              <w:rPr>
                <w:ins w:id="1939" w:author="黃梓峻" w:date="2021-05-12T13:52:00Z"/>
                <w:rFonts w:ascii="標楷體" w:eastAsia="標楷體" w:hAnsi="標楷體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DFE6" w14:textId="6A934A76" w:rsidR="00BB1AF0" w:rsidRPr="001F7FD5" w:rsidRDefault="00BB1AF0" w:rsidP="00BB1AF0">
            <w:pPr>
              <w:rPr>
                <w:ins w:id="1940" w:author="黃梓峻" w:date="2021-05-12T13:52:00Z"/>
                <w:rFonts w:ascii="標楷體" w:eastAsia="標楷體" w:hAnsi="標楷體"/>
                <w:color w:val="000000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05358" w14:textId="1F742AE4" w:rsidR="00BB1AF0" w:rsidRPr="001F7FD5" w:rsidRDefault="00BB1AF0" w:rsidP="00BB1AF0">
            <w:pPr>
              <w:jc w:val="center"/>
              <w:rPr>
                <w:ins w:id="1941" w:author="黃梓峻" w:date="2021-05-12T13:52:00Z"/>
                <w:rFonts w:ascii="標楷體" w:eastAsia="標楷體" w:hAnsi="標楷體"/>
                <w:color w:val="000000"/>
              </w:rPr>
            </w:pPr>
            <w:ins w:id="1942" w:author="黃梓峻" w:date="2021-05-12T14:16:00Z">
              <w:r w:rsidRPr="001F7FD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696B4" w14:textId="6274F66A" w:rsidR="00BB1AF0" w:rsidRPr="00CC6878" w:rsidRDefault="00BB1AF0" w:rsidP="00BB1AF0">
            <w:pPr>
              <w:rPr>
                <w:ins w:id="1943" w:author="黃梓峻" w:date="2021-05-12T13:52:00Z"/>
                <w:rFonts w:ascii="標楷體" w:eastAsia="標楷體" w:hAnsi="標楷體"/>
              </w:rPr>
            </w:pPr>
            <w:proofErr w:type="spellStart"/>
            <w:ins w:id="1944" w:author="黃梓峻" w:date="2021-05-12T13:52:00Z">
              <w:r>
                <w:rPr>
                  <w:rFonts w:ascii="標楷體" w:eastAsia="標楷體" w:hAnsi="標楷體" w:hint="eastAsia"/>
                  <w:color w:val="000000"/>
                </w:rPr>
                <w:t>InnFundApl</w:t>
              </w:r>
              <w:r w:rsidRPr="007836FA">
                <w:rPr>
                  <w:rFonts w:ascii="標楷體" w:eastAsia="標楷體" w:hAnsi="標楷體"/>
                </w:rPr>
                <w:t>.</w:t>
              </w:r>
              <w:r w:rsidRPr="00D107AA">
                <w:rPr>
                  <w:rFonts w:ascii="標楷體" w:eastAsia="標楷體" w:hAnsi="標楷體"/>
                </w:rPr>
                <w:t>StockHoldersEqt</w:t>
              </w:r>
              <w:proofErr w:type="spellEnd"/>
            </w:ins>
          </w:p>
        </w:tc>
      </w:tr>
    </w:tbl>
    <w:p w14:paraId="2A821124" w14:textId="77777777" w:rsidR="00201DCC" w:rsidRPr="00AF1A82" w:rsidRDefault="00201DCC" w:rsidP="00201DCC">
      <w:pPr>
        <w:rPr>
          <w:ins w:id="1945" w:author="黃梓峻" w:date="2021-05-12T13:52:00Z"/>
          <w:rFonts w:ascii="標楷體" w:eastAsia="標楷體" w:hAnsi="標楷體"/>
        </w:rPr>
      </w:pPr>
    </w:p>
    <w:p w14:paraId="392786B3" w14:textId="5AD8598F" w:rsidR="001D5762" w:rsidRPr="00AF1A82" w:rsidDel="00896CA0" w:rsidRDefault="00201DCC" w:rsidP="00201DCC">
      <w:pPr>
        <w:widowControl/>
        <w:rPr>
          <w:del w:id="1946" w:author="st1" w:date="2021-05-07T12:21:00Z"/>
          <w:rFonts w:ascii="標楷體" w:eastAsia="標楷體" w:hAnsi="標楷體"/>
        </w:rPr>
      </w:pPr>
      <w:ins w:id="1947" w:author="黃梓峻" w:date="2021-05-12T13:52:00Z">
        <w:r w:rsidRPr="00AF1A82">
          <w:rPr>
            <w:rFonts w:ascii="標楷體" w:eastAsia="標楷體" w:hAnsi="標楷體"/>
          </w:rPr>
          <w:br w:type="page"/>
        </w:r>
      </w:ins>
      <w:r w:rsidR="001D5762" w:rsidRPr="00AF1A82">
        <w:rPr>
          <w:rFonts w:ascii="標楷體" w:eastAsia="標楷體" w:hAnsi="標楷體"/>
        </w:rPr>
        <w:lastRenderedPageBreak/>
        <w:br w:type="page"/>
      </w:r>
    </w:p>
    <w:p w14:paraId="3C675B77" w14:textId="5F35585C" w:rsidR="001D5762" w:rsidRPr="00AF1A82" w:rsidDel="00896CA0" w:rsidRDefault="001D5762" w:rsidP="00310936">
      <w:pPr>
        <w:rPr>
          <w:del w:id="1948" w:author="st1" w:date="2021-05-07T12:21:00Z"/>
          <w:rFonts w:ascii="標楷體" w:eastAsia="標楷體" w:hAnsi="標楷體"/>
        </w:rPr>
      </w:pPr>
    </w:p>
    <w:p w14:paraId="642CC749" w14:textId="377BF537" w:rsidR="00310936" w:rsidRPr="00AF1A82" w:rsidDel="00896CA0" w:rsidRDefault="0002437F" w:rsidP="00AD50CB">
      <w:pPr>
        <w:pStyle w:val="a"/>
        <w:rPr>
          <w:del w:id="1949" w:author="st1" w:date="2021-05-07T12:21:00Z"/>
        </w:rPr>
      </w:pPr>
      <w:del w:id="1950" w:author="st1" w:date="2021-05-07T12:21:00Z">
        <w:r w:rsidRPr="00AF1A82" w:rsidDel="00896CA0">
          <w:delText>輸入畫面資料說明</w:delText>
        </w:r>
      </w:del>
    </w:p>
    <w:p w14:paraId="317900B2" w14:textId="297AFDFF" w:rsidR="00310936" w:rsidRPr="00AF1A82" w:rsidDel="00896CA0" w:rsidRDefault="00310936" w:rsidP="00310936">
      <w:pPr>
        <w:rPr>
          <w:del w:id="1951" w:author="st1" w:date="2021-05-07T12:21:00Z"/>
          <w:rFonts w:ascii="標楷體" w:eastAsia="標楷體" w:hAnsi="標楷體"/>
          <w:lang w:eastAsia="x-none"/>
        </w:rPr>
      </w:pPr>
    </w:p>
    <w:p w14:paraId="0A1C8323" w14:textId="77777777" w:rsidR="00310936" w:rsidRPr="00AF1A82" w:rsidRDefault="0048480B">
      <w:pPr>
        <w:widowControl/>
        <w:rPr>
          <w:rFonts w:ascii="標楷體" w:eastAsia="標楷體" w:hAnsi="標楷體"/>
          <w:lang w:eastAsia="x-none"/>
        </w:rPr>
        <w:pPrChange w:id="1952" w:author="st1" w:date="2021-05-07T12:21:00Z">
          <w:pPr/>
        </w:pPrChange>
      </w:pPr>
      <w:del w:id="1953" w:author="st1" w:date="2021-05-07T12:21:00Z">
        <w:r w:rsidRPr="00AF1A82" w:rsidDel="00896CA0">
          <w:rPr>
            <w:rFonts w:ascii="標楷體" w:eastAsia="標楷體" w:hAnsi="標楷體"/>
            <w:lang w:eastAsia="x-none"/>
          </w:rPr>
          <w:br w:type="page"/>
        </w:r>
      </w:del>
    </w:p>
    <w:p w14:paraId="02DF7A5C" w14:textId="7CD0142A" w:rsidR="0048480B" w:rsidRPr="008B0519" w:rsidRDefault="0048480B">
      <w:pPr>
        <w:pStyle w:val="3"/>
        <w:numPr>
          <w:ilvl w:val="2"/>
          <w:numId w:val="8"/>
        </w:numPr>
        <w:rPr>
          <w:rFonts w:ascii="標楷體" w:hAnsi="標楷體"/>
          <w:lang w:val="en-US"/>
          <w:rPrChange w:id="1954" w:author="st1" w:date="2021-05-07T13:52:00Z">
            <w:rPr>
              <w:rFonts w:ascii="標楷體" w:hAnsi="標楷體"/>
              <w:lang w:eastAsia="zh-TW"/>
            </w:rPr>
          </w:rPrChange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/>
          <w:lang w:eastAsia="zh-TW"/>
        </w:rPr>
        <w:t>5</w:t>
      </w:r>
      <w:r w:rsidR="000B4CF9" w:rsidRPr="00AF1A82">
        <w:rPr>
          <w:rFonts w:ascii="標楷體" w:hAnsi="標楷體"/>
          <w:lang w:eastAsia="zh-TW"/>
        </w:rPr>
        <w:t>9</w:t>
      </w:r>
      <w:r w:rsidR="00FD56B9" w:rsidRPr="00AF1A82">
        <w:rPr>
          <w:rFonts w:ascii="標楷體" w:hAnsi="標楷體" w:hint="eastAsia"/>
          <w:lang w:eastAsia="zh-TW"/>
        </w:rPr>
        <w:t>02</w:t>
      </w:r>
      <w:ins w:id="1955" w:author="st1" w:date="2021-05-07T13:52:00Z">
        <w:r w:rsidR="008B0519" w:rsidRPr="008B0519">
          <w:rPr>
            <w:rFonts w:ascii="標楷體" w:hAnsi="標楷體"/>
            <w:lang w:val="en-US"/>
          </w:rPr>
          <w:t>授信審議委員會會議紀錄明細資料查詢</w:t>
        </w:r>
      </w:ins>
      <w:ins w:id="1956" w:author="st1" w:date="2021-05-07T14:35:00Z">
        <w:r w:rsidR="00930C14">
          <w:rPr>
            <w:rFonts w:ascii="標楷體" w:hAnsi="標楷體" w:hint="eastAsia"/>
            <w:lang w:val="en-US" w:eastAsia="zh-TW"/>
          </w:rPr>
          <w:t>*</w:t>
        </w:r>
        <w:r w:rsidR="00930C14">
          <w:rPr>
            <w:rFonts w:ascii="標楷體" w:hAnsi="標楷體"/>
            <w:lang w:val="en-US" w:eastAsia="zh-TW"/>
          </w:rPr>
          <w:t>**</w:t>
        </w:r>
      </w:ins>
      <w:del w:id="1957" w:author="st1" w:date="2021-05-07T13:52:00Z">
        <w:r w:rsidRPr="008B0519" w:rsidDel="008B0519">
          <w:rPr>
            <w:rFonts w:ascii="標楷體" w:hAnsi="標楷體" w:hint="eastAsia"/>
            <w:lang w:eastAsia="zh-TW"/>
          </w:rPr>
          <w:delText>放審會記錄明細資料查詢</w:delText>
        </w:r>
      </w:del>
    </w:p>
    <w:p w14:paraId="5265C814" w14:textId="77777777" w:rsidR="0048480B" w:rsidRPr="00AF1A82" w:rsidRDefault="0048480B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9E417C" w14:paraId="67DF14EE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B98B00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9E417C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64069" w14:textId="109E89E2" w:rsidR="0048480B" w:rsidRPr="009E417C" w:rsidDel="00C91EB9" w:rsidRDefault="008B0519" w:rsidP="0048480B">
            <w:pPr>
              <w:rPr>
                <w:del w:id="1958" w:author="st1" w:date="2021-05-07T13:43:00Z"/>
                <w:rFonts w:ascii="標楷體" w:eastAsia="標楷體" w:hAnsi="標楷體"/>
                <w:lang w:eastAsia="x-none"/>
              </w:rPr>
            </w:pPr>
            <w:proofErr w:type="spellStart"/>
            <w:ins w:id="1959" w:author="st1" w:date="2021-05-07T13:52:00Z"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授信審議委員會會議紀錄明細資料查詢</w:t>
              </w:r>
            </w:ins>
            <w:proofErr w:type="spellEnd"/>
            <w:del w:id="1960" w:author="st1" w:date="2021-05-07T13:52:00Z">
              <w:r w:rsidR="0048480B" w:rsidRPr="009E417C" w:rsidDel="008B0519">
                <w:rPr>
                  <w:rFonts w:ascii="標楷體" w:eastAsia="標楷體" w:hAnsi="標楷體" w:hint="eastAsia"/>
                  <w:lang w:eastAsia="x-none"/>
                </w:rPr>
                <w:delText>放審會記錄明細資料查詢</w:delText>
              </w:r>
            </w:del>
          </w:p>
          <w:p w14:paraId="22B1EBF1" w14:textId="0C62AE85" w:rsidR="0048480B" w:rsidRPr="009E417C" w:rsidDel="00C91EB9" w:rsidRDefault="0048480B" w:rsidP="0048480B">
            <w:pPr>
              <w:rPr>
                <w:del w:id="1961" w:author="st1" w:date="2021-05-07T13:43:00Z"/>
                <w:rFonts w:ascii="標楷體" w:eastAsia="標楷體" w:hAnsi="標楷體"/>
                <w:lang w:eastAsia="x-none"/>
              </w:rPr>
            </w:pPr>
            <w:del w:id="1962" w:author="st1" w:date="2021-05-07T13:43:00Z">
              <w:r w:rsidRPr="009E417C" w:rsidDel="00C91EB9">
                <w:rPr>
                  <w:rFonts w:ascii="標楷體" w:eastAsia="標楷體" w:hAnsi="標楷體"/>
                  <w:lang w:eastAsia="x-none"/>
                </w:rPr>
                <w:delText>1.此功能須在列印放款業務概況表前輸入會議次數</w:delText>
              </w:r>
            </w:del>
          </w:p>
          <w:p w14:paraId="1EB53054" w14:textId="2D2BC0AB" w:rsidR="0048480B" w:rsidRPr="009E417C" w:rsidDel="00C91EB9" w:rsidRDefault="0048480B" w:rsidP="0048480B">
            <w:pPr>
              <w:rPr>
                <w:del w:id="1963" w:author="st1" w:date="2021-05-07T13:43:00Z"/>
                <w:rFonts w:ascii="標楷體" w:eastAsia="標楷體" w:hAnsi="標楷體"/>
                <w:lang w:eastAsia="x-none"/>
              </w:rPr>
            </w:pPr>
            <w:del w:id="1964" w:author="st1" w:date="2021-05-07T13:43:00Z">
              <w:r w:rsidRPr="009E417C" w:rsidDel="00C91EB9">
                <w:rPr>
                  <w:rFonts w:ascii="標楷體" w:eastAsia="標楷體" w:hAnsi="標楷體"/>
                  <w:lang w:eastAsia="x-none"/>
                </w:rPr>
                <w:delText>2.會議次數為零者不顯示</w:delText>
              </w:r>
            </w:del>
          </w:p>
          <w:p w14:paraId="280BCDB3" w14:textId="3FC95027" w:rsidR="0048480B" w:rsidRPr="009E417C" w:rsidRDefault="0048480B" w:rsidP="00803559">
            <w:pPr>
              <w:rPr>
                <w:rFonts w:ascii="標楷體" w:eastAsia="標楷體" w:hAnsi="標楷體"/>
                <w:lang w:eastAsia="x-none"/>
              </w:rPr>
            </w:pPr>
            <w:del w:id="1965" w:author="st1" w:date="2021-05-07T13:43:00Z">
              <w:r w:rsidRPr="009E417C" w:rsidDel="00C91EB9">
                <w:rPr>
                  <w:rFonts w:ascii="標楷體" w:eastAsia="標楷體" w:hAnsi="標楷體"/>
                  <w:lang w:eastAsia="x-none"/>
                </w:rPr>
                <w:delText>3.日期:新增時須為未輸入過之日期</w:delText>
              </w:r>
            </w:del>
            <w:ins w:id="1966" w:author="Jumpy" w:date="2020-03-24T10:56:00Z">
              <w:del w:id="1967" w:author="st1" w:date="2021-05-07T13:43:00Z">
                <w:r w:rsidR="00AC42A7" w:rsidRPr="009E417C" w:rsidDel="00C91EB9">
                  <w:rPr>
                    <w:rFonts w:ascii="標楷體" w:eastAsia="標楷體" w:hAnsi="標楷體"/>
                  </w:rPr>
                  <w:delText>,且次數輸入必須大於0</w:delText>
                </w:r>
              </w:del>
            </w:ins>
            <w:del w:id="1968" w:author="st1" w:date="2021-05-07T13:43:00Z">
              <w:r w:rsidRPr="009E417C" w:rsidDel="00C91EB9">
                <w:rPr>
                  <w:rFonts w:ascii="標楷體" w:eastAsia="標楷體" w:hAnsi="標楷體"/>
                  <w:lang w:eastAsia="x-none"/>
                </w:rPr>
                <w:delText>,其他作業選擇,則須為以輸入之日期</w:delText>
              </w:r>
            </w:del>
            <w:ins w:id="1969" w:author="Jumpy" w:date="2020-03-24T10:55:00Z">
              <w:del w:id="1970" w:author="st1" w:date="2021-05-07T13:43:00Z">
                <w:r w:rsidR="00803559" w:rsidRPr="009E417C" w:rsidDel="00C91EB9">
                  <w:rPr>
                    <w:rFonts w:ascii="標楷體" w:eastAsia="標楷體" w:hAnsi="標楷體" w:hint="eastAsia"/>
                    <w:lang w:eastAsia="x-none"/>
                  </w:rPr>
                  <w:delText>則須為</w:delText>
                </w:r>
                <w:r w:rsidR="00803559" w:rsidRPr="009E417C" w:rsidDel="00C91EB9">
                  <w:rPr>
                    <w:rFonts w:ascii="標楷體" w:eastAsia="標楷體" w:hAnsi="標楷體" w:hint="eastAsia"/>
                  </w:rPr>
                  <w:delText>已</w:delText>
                </w:r>
                <w:r w:rsidR="00803559" w:rsidRPr="009E417C" w:rsidDel="00C91EB9">
                  <w:rPr>
                    <w:rFonts w:ascii="標楷體" w:eastAsia="標楷體" w:hAnsi="標楷體" w:hint="eastAsia"/>
                    <w:lang w:eastAsia="x-none"/>
                  </w:rPr>
                  <w:delText>輸入之日期</w:delText>
                </w:r>
              </w:del>
            </w:ins>
            <w:del w:id="1971" w:author="st1" w:date="2021-05-07T13:43:00Z">
              <w:r w:rsidRPr="009E417C" w:rsidDel="00C91EB9">
                <w:rPr>
                  <w:rFonts w:ascii="標楷體" w:eastAsia="標楷體" w:hAnsi="標楷體"/>
                  <w:lang w:eastAsia="x-none"/>
                </w:rPr>
                <w:delText>.</w:delText>
              </w:r>
            </w:del>
          </w:p>
        </w:tc>
      </w:tr>
      <w:tr w:rsidR="0048480B" w:rsidRPr="009E417C" w14:paraId="67B99B2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32E48C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6B2E3" w14:textId="6A6F38A7" w:rsidR="0048480B" w:rsidRPr="009E417C" w:rsidRDefault="00C91EB9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ins w:id="1972" w:author="st1" w:date="2021-05-07T13:45:00Z">
              <w:r w:rsidRPr="009E417C">
                <w:rPr>
                  <w:rFonts w:ascii="標楷體" w:eastAsia="標楷體" w:hAnsi="標楷體" w:hint="eastAsia"/>
                  <w:lang w:eastAsia="x-none"/>
                </w:rPr>
                <w:t>查詢</w:t>
              </w:r>
            </w:ins>
            <w:ins w:id="1973" w:author="st1" w:date="2021-05-07T13:53:00Z">
              <w:r w:rsidR="008B0519" w:rsidRPr="009E417C">
                <w:rPr>
                  <w:rFonts w:ascii="標楷體" w:eastAsia="標楷體" w:hAnsi="標楷體"/>
                  <w:lang w:eastAsia="x-none"/>
                </w:rPr>
                <w:t>授信審議委員會會議紀錄明細資料</w:t>
              </w:r>
            </w:ins>
            <w:proofErr w:type="spellEnd"/>
          </w:p>
        </w:tc>
      </w:tr>
      <w:tr w:rsidR="0048480B" w:rsidRPr="009E417C" w14:paraId="0EB2C83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83496B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9E417C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B31B92" w14:textId="1A4FF7B0" w:rsidR="00C91EB9" w:rsidRPr="009E417C" w:rsidRDefault="00C91EB9" w:rsidP="00C91EB9">
            <w:pPr>
              <w:rPr>
                <w:ins w:id="1974" w:author="st1" w:date="2021-05-07T13:47:00Z"/>
                <w:rFonts w:ascii="標楷體" w:eastAsia="標楷體" w:hAnsi="標楷體"/>
              </w:rPr>
            </w:pPr>
            <w:ins w:id="1975" w:author="st1" w:date="2021-05-07T13:47:00Z">
              <w:r w:rsidRPr="009E417C">
                <w:rPr>
                  <w:rFonts w:ascii="標楷體" w:eastAsia="標楷體" w:hAnsi="標楷體"/>
                </w:rPr>
                <w:t>1.</w:t>
              </w:r>
              <w:r w:rsidRPr="009E417C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976" w:author="st1" w:date="2021-05-07T13:54:00Z">
              <w:r w:rsidR="008B0519" w:rsidRPr="009E417C">
                <w:rPr>
                  <w:rFonts w:ascii="標楷體" w:eastAsia="標楷體" w:hAnsi="標楷體" w:hint="eastAsia"/>
                  <w:color w:val="000000"/>
                </w:rPr>
                <w:t>放審會記錄檔</w:t>
              </w:r>
            </w:ins>
            <w:ins w:id="1977" w:author="st1" w:date="2021-05-07T13:47:00Z">
              <w:r w:rsidRPr="009E417C">
                <w:rPr>
                  <w:rFonts w:ascii="標楷體" w:eastAsia="標楷體" w:hAnsi="標楷體"/>
                </w:rPr>
                <w:t>(</w:t>
              </w:r>
            </w:ins>
            <w:proofErr w:type="spellStart"/>
            <w:ins w:id="1978" w:author="st1" w:date="2021-05-07T13:54:00Z">
              <w:r w:rsidR="008B0519" w:rsidRPr="009E417C">
                <w:rPr>
                  <w:rFonts w:ascii="標楷體" w:eastAsia="標楷體" w:hAnsi="標楷體"/>
                  <w:color w:val="000000"/>
                </w:rPr>
                <w:t>InnLoanMeeting</w:t>
              </w:r>
            </w:ins>
            <w:proofErr w:type="spellEnd"/>
            <w:ins w:id="1979" w:author="st1" w:date="2021-05-07T13:47:00Z">
              <w:r w:rsidRPr="009E417C">
                <w:rPr>
                  <w:rFonts w:ascii="標楷體" w:eastAsia="標楷體" w:hAnsi="標楷體"/>
                </w:rPr>
                <w:t>)</w:t>
              </w:r>
            </w:ins>
          </w:p>
          <w:p w14:paraId="54358C20" w14:textId="77777777" w:rsidR="00C91EB9" w:rsidRPr="009E417C" w:rsidRDefault="00C91EB9" w:rsidP="00C91EB9">
            <w:pPr>
              <w:rPr>
                <w:ins w:id="1980" w:author="st1" w:date="2021-05-07T13:47:00Z"/>
                <w:rFonts w:ascii="標楷體" w:eastAsia="標楷體" w:hAnsi="標楷體"/>
                <w:lang w:eastAsia="zh-HK"/>
              </w:rPr>
            </w:pPr>
            <w:ins w:id="1981" w:author="st1" w:date="2021-05-07T13:47:00Z">
              <w:r w:rsidRPr="009E417C">
                <w:rPr>
                  <w:rFonts w:ascii="標楷體" w:eastAsia="標楷體" w:hAnsi="標楷體"/>
                </w:rPr>
                <w:t>2.</w:t>
              </w:r>
              <w:r w:rsidRPr="009E417C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9E417C">
                <w:rPr>
                  <w:rFonts w:ascii="標楷體" w:eastAsia="標楷體" w:hAnsi="標楷體"/>
                </w:rPr>
                <w:t>,</w:t>
              </w:r>
              <w:r w:rsidRPr="009E417C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175F2B6F" w14:textId="1405CF03" w:rsidR="00C91EB9" w:rsidRPr="009E417C" w:rsidRDefault="00C91EB9" w:rsidP="00C91EB9">
            <w:pPr>
              <w:rPr>
                <w:ins w:id="1982" w:author="st1" w:date="2021-05-07T13:47:00Z"/>
                <w:rFonts w:ascii="標楷體" w:eastAsia="標楷體" w:hAnsi="標楷體"/>
                <w:lang w:eastAsia="x-none"/>
              </w:rPr>
            </w:pPr>
            <w:ins w:id="1983" w:author="st1" w:date="2021-05-07T13:47:00Z">
              <w:r w:rsidRPr="009E417C">
                <w:rPr>
                  <w:rFonts w:ascii="標楷體" w:eastAsia="標楷體" w:hAnsi="標楷體"/>
                </w:rPr>
                <w:t xml:space="preserve">  (1).</w:t>
              </w:r>
              <w:r w:rsidRPr="009E417C">
                <w:rPr>
                  <w:rFonts w:ascii="標楷體" w:eastAsia="標楷體" w:hAnsi="標楷體" w:hint="eastAsia"/>
                  <w:lang w:eastAsia="zh-HK"/>
                </w:rPr>
                <w:t>日期</w:t>
              </w:r>
              <w:r w:rsidRPr="009E417C">
                <w:rPr>
                  <w:rFonts w:ascii="標楷體" w:eastAsia="標楷體" w:hAnsi="標楷體"/>
                </w:rPr>
                <w:t>(</w:t>
              </w:r>
            </w:ins>
            <w:proofErr w:type="spellStart"/>
            <w:ins w:id="1984" w:author="st1" w:date="2021-05-07T14:01:00Z">
              <w:r w:rsidR="009E417C" w:rsidRPr="009E417C">
                <w:rPr>
                  <w:rFonts w:ascii="標楷體" w:eastAsia="標楷體" w:hAnsi="標楷體"/>
                </w:rPr>
                <w:t>MeetingDate</w:t>
              </w:r>
            </w:ins>
            <w:proofErr w:type="spellEnd"/>
            <w:ins w:id="1985" w:author="st1" w:date="2021-05-07T13:47:00Z">
              <w:r w:rsidRPr="009E417C">
                <w:rPr>
                  <w:rFonts w:ascii="標楷體" w:eastAsia="標楷體" w:hAnsi="標楷體"/>
                </w:rPr>
                <w:t>)</w:t>
              </w:r>
              <w:r w:rsidRPr="009E417C">
                <w:rPr>
                  <w:rFonts w:ascii="標楷體" w:eastAsia="標楷體" w:hAnsi="標楷體" w:hint="eastAsia"/>
                </w:rPr>
                <w:t>符合</w:t>
              </w:r>
              <w:r w:rsidRPr="009E417C">
                <w:rPr>
                  <w:rFonts w:ascii="標楷體" w:eastAsia="標楷體" w:hAnsi="標楷體" w:hint="eastAsia"/>
                  <w:lang w:eastAsia="zh-HK"/>
                </w:rPr>
                <w:t>輸入條件</w:t>
              </w:r>
              <w:r w:rsidRPr="009E417C">
                <w:rPr>
                  <w:rFonts w:ascii="標楷體" w:eastAsia="標楷體" w:hAnsi="標楷體" w:hint="eastAsia"/>
                  <w:lang w:eastAsia="zh-HK"/>
                  <w:rPrChange w:id="1986" w:author="st1" w:date="2021-05-07T14:01:00Z">
                    <w:rPr>
                      <w:rFonts w:ascii="新細明體" w:hAnsi="新細明體" w:hint="eastAsia"/>
                      <w:lang w:eastAsia="zh-HK"/>
                    </w:rPr>
                  </w:rPrChange>
                </w:rPr>
                <w:t>「</w:t>
              </w:r>
            </w:ins>
            <w:ins w:id="1987" w:author="st1" w:date="2021-05-07T14:01:00Z">
              <w:r w:rsidR="009E417C" w:rsidRPr="009E417C">
                <w:rPr>
                  <w:rFonts w:ascii="標楷體" w:eastAsia="標楷體" w:hAnsi="標楷體" w:hint="eastAsia"/>
                  <w:lang w:eastAsia="zh-HK"/>
                </w:rPr>
                <w:t>日期</w:t>
              </w:r>
            </w:ins>
            <w:ins w:id="1988" w:author="st1" w:date="2021-05-07T13:47:00Z">
              <w:r w:rsidRPr="009E417C">
                <w:rPr>
                  <w:rFonts w:ascii="標楷體" w:eastAsia="標楷體" w:hAnsi="標楷體" w:hint="eastAsia"/>
                  <w:lang w:eastAsia="zh-HK"/>
                  <w:rPrChange w:id="1989" w:author="st1" w:date="2021-05-07T14:01:00Z">
                    <w:rPr>
                      <w:rFonts w:ascii="新細明體" w:hAnsi="新細明體" w:hint="eastAsia"/>
                      <w:lang w:eastAsia="zh-HK"/>
                    </w:rPr>
                  </w:rPrChange>
                </w:rPr>
                <w:t>」</w:t>
              </w:r>
            </w:ins>
            <w:ins w:id="1990" w:author="st1" w:date="2021-05-07T14:01:00Z">
              <w:r w:rsidR="009E417C" w:rsidRPr="009E417C">
                <w:rPr>
                  <w:rFonts w:ascii="標楷體" w:eastAsia="標楷體" w:hAnsi="標楷體" w:hint="eastAsia"/>
                  <w:lang w:eastAsia="zh-HK"/>
                  <w:rPrChange w:id="1991" w:author="st1" w:date="2021-05-07T14:01:00Z">
                    <w:rPr>
                      <w:rFonts w:ascii="新細明體" w:hAnsi="新細明體" w:hint="eastAsia"/>
                      <w:lang w:eastAsia="zh-HK"/>
                    </w:rPr>
                  </w:rPrChange>
                </w:rPr>
                <w:t>區間</w:t>
              </w:r>
            </w:ins>
          </w:p>
          <w:p w14:paraId="05A46491" w14:textId="08622983" w:rsidR="0048480B" w:rsidRPr="009E417C" w:rsidRDefault="00C91EB9" w:rsidP="00C91EB9">
            <w:pPr>
              <w:rPr>
                <w:rFonts w:ascii="標楷體" w:eastAsia="標楷體" w:hAnsi="標楷體"/>
                <w:lang w:eastAsia="x-none"/>
              </w:rPr>
            </w:pPr>
            <w:ins w:id="1992" w:author="st1" w:date="2021-05-07T13:47:00Z">
              <w:r w:rsidRPr="009E417C">
                <w:rPr>
                  <w:rFonts w:ascii="標楷體" w:eastAsia="標楷體" w:hAnsi="標楷體"/>
                  <w:lang w:eastAsia="x-none"/>
                </w:rPr>
                <w:t>3</w:t>
              </w:r>
            </w:ins>
            <w:ins w:id="1993" w:author="st1" w:date="2021-05-07T13:43:00Z">
              <w:r w:rsidRPr="009E417C">
                <w:rPr>
                  <w:rFonts w:ascii="標楷體" w:eastAsia="標楷體" w:hAnsi="標楷體"/>
                  <w:lang w:eastAsia="x-none"/>
                </w:rPr>
                <w:t>.</w:t>
              </w:r>
              <w:proofErr w:type="spellStart"/>
              <w:r w:rsidRPr="009E417C">
                <w:rPr>
                  <w:rFonts w:ascii="標楷體" w:eastAsia="標楷體" w:hAnsi="標楷體"/>
                  <w:lang w:eastAsia="x-none"/>
                </w:rPr>
                <w:t>會議次數</w:t>
              </w:r>
              <w:proofErr w:type="gramStart"/>
              <w:r w:rsidRPr="009E417C">
                <w:rPr>
                  <w:rFonts w:ascii="標楷體" w:eastAsia="標楷體" w:hAnsi="標楷體"/>
                  <w:lang w:eastAsia="x-none"/>
                </w:rPr>
                <w:t>為零者不</w:t>
              </w:r>
              <w:proofErr w:type="gramEnd"/>
              <w:r w:rsidRPr="009E417C">
                <w:rPr>
                  <w:rFonts w:ascii="標楷體" w:eastAsia="標楷體" w:hAnsi="標楷體"/>
                  <w:lang w:eastAsia="x-none"/>
                </w:rPr>
                <w:t>顯示</w:t>
              </w:r>
            </w:ins>
            <w:proofErr w:type="spellEnd"/>
            <w:ins w:id="1994" w:author="st1" w:date="2021-05-07T13:44:00Z">
              <w:r w:rsidRPr="009E417C"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48480B" w:rsidRPr="009E417C" w14:paraId="2CA3DEF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B7F95C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E649A3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9E417C" w14:paraId="43741AF9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AC662B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85650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9E417C" w14:paraId="71507C89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3B891D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9E417C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080263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9E417C" w14:paraId="6301D91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C67541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8CFE3A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9E417C" w14:paraId="33F57E41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19E38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9E417C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9E417C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FAEE6" w14:textId="77777777" w:rsidR="0048480B" w:rsidRPr="009E417C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BF94F23" w14:textId="53F693B5" w:rsidR="0048480B" w:rsidRDefault="0048480B" w:rsidP="0048480B">
      <w:pPr>
        <w:rPr>
          <w:ins w:id="1995" w:author="st1" w:date="2021-05-07T13:41:00Z"/>
          <w:rFonts w:ascii="標楷體" w:eastAsia="標楷體" w:hAnsi="標楷體"/>
          <w:lang w:eastAsia="x-none"/>
        </w:rPr>
      </w:pPr>
    </w:p>
    <w:p w14:paraId="16F70D24" w14:textId="77777777" w:rsidR="008B0519" w:rsidRPr="005F1722" w:rsidRDefault="008B0519" w:rsidP="008B0519">
      <w:pPr>
        <w:pStyle w:val="a"/>
        <w:rPr>
          <w:ins w:id="1996" w:author="st1" w:date="2021-05-07T13:54:00Z"/>
        </w:rPr>
      </w:pPr>
      <w:ins w:id="1997" w:author="st1" w:date="2021-05-07T13:54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B0519" w:rsidRPr="0022279A" w14:paraId="51D55D54" w14:textId="77777777" w:rsidTr="007836FA">
        <w:trPr>
          <w:ins w:id="1998" w:author="st1" w:date="2021-05-07T13:54:00Z"/>
        </w:trPr>
        <w:tc>
          <w:tcPr>
            <w:tcW w:w="851" w:type="dxa"/>
            <w:shd w:val="clear" w:color="auto" w:fill="D9D9D9"/>
          </w:tcPr>
          <w:p w14:paraId="1EBFDB26" w14:textId="77777777" w:rsidR="008B0519" w:rsidRPr="00C04054" w:rsidRDefault="008B0519" w:rsidP="007836FA">
            <w:pPr>
              <w:jc w:val="center"/>
              <w:rPr>
                <w:ins w:id="1999" w:author="st1" w:date="2021-05-07T13:54:00Z"/>
                <w:rFonts w:ascii="標楷體" w:eastAsia="標楷體" w:hAnsi="標楷體"/>
              </w:rPr>
            </w:pPr>
            <w:ins w:id="2000" w:author="st1" w:date="2021-05-07T13:54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4146F5B4" w14:textId="77777777" w:rsidR="008B0519" w:rsidRPr="00C04054" w:rsidRDefault="008B0519" w:rsidP="007836FA">
            <w:pPr>
              <w:jc w:val="center"/>
              <w:rPr>
                <w:ins w:id="2001" w:author="st1" w:date="2021-05-07T13:54:00Z"/>
                <w:rFonts w:ascii="標楷體" w:eastAsia="標楷體" w:hAnsi="標楷體"/>
              </w:rPr>
            </w:pPr>
            <w:ins w:id="2002" w:author="st1" w:date="2021-05-07T13:54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5A4CDD5F" w14:textId="77777777" w:rsidR="008B0519" w:rsidRPr="00C04054" w:rsidRDefault="008B0519" w:rsidP="007836FA">
            <w:pPr>
              <w:jc w:val="center"/>
              <w:rPr>
                <w:ins w:id="2003" w:author="st1" w:date="2021-05-07T13:54:00Z"/>
                <w:rFonts w:ascii="標楷體" w:eastAsia="標楷體" w:hAnsi="標楷體"/>
              </w:rPr>
            </w:pPr>
            <w:ins w:id="2004" w:author="st1" w:date="2021-05-07T13:54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B0519" w:rsidRPr="0022279A" w14:paraId="1E2DB1AE" w14:textId="77777777" w:rsidTr="007836FA">
        <w:trPr>
          <w:ins w:id="2005" w:author="st1" w:date="2021-05-07T13:54:00Z"/>
        </w:trPr>
        <w:tc>
          <w:tcPr>
            <w:tcW w:w="851" w:type="dxa"/>
            <w:shd w:val="clear" w:color="auto" w:fill="auto"/>
          </w:tcPr>
          <w:p w14:paraId="016A34DD" w14:textId="77777777" w:rsidR="008B0519" w:rsidRPr="00C04054" w:rsidRDefault="008B0519" w:rsidP="008B0519">
            <w:pPr>
              <w:jc w:val="center"/>
              <w:rPr>
                <w:ins w:id="2006" w:author="st1" w:date="2021-05-07T13:54:00Z"/>
                <w:rFonts w:ascii="標楷體" w:eastAsia="標楷體" w:hAnsi="標楷體"/>
              </w:rPr>
            </w:pPr>
            <w:ins w:id="2007" w:author="st1" w:date="2021-05-07T13:54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</w:tcPr>
          <w:p w14:paraId="627AB17D" w14:textId="34E3D2F9" w:rsidR="008B0519" w:rsidRPr="00C04054" w:rsidRDefault="008B0519" w:rsidP="008B0519">
            <w:pPr>
              <w:rPr>
                <w:ins w:id="2008" w:author="st1" w:date="2021-05-07T13:54:00Z"/>
                <w:rFonts w:ascii="標楷體" w:eastAsia="標楷體" w:hAnsi="標楷體"/>
              </w:rPr>
            </w:pPr>
            <w:proofErr w:type="spellStart"/>
            <w:ins w:id="2009" w:author="st1" w:date="2021-05-07T13:54:00Z">
              <w:r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proofErr w:type="spellEnd"/>
            </w:ins>
          </w:p>
        </w:tc>
        <w:tc>
          <w:tcPr>
            <w:tcW w:w="3828" w:type="dxa"/>
            <w:shd w:val="clear" w:color="auto" w:fill="auto"/>
            <w:vAlign w:val="center"/>
          </w:tcPr>
          <w:p w14:paraId="17F7F2E3" w14:textId="523B7E87" w:rsidR="008B0519" w:rsidRPr="00C04054" w:rsidRDefault="008B0519" w:rsidP="008B0519">
            <w:pPr>
              <w:rPr>
                <w:ins w:id="2010" w:author="st1" w:date="2021-05-07T13:54:00Z"/>
                <w:rFonts w:ascii="標楷體" w:eastAsia="標楷體" w:hAnsi="標楷體"/>
              </w:rPr>
            </w:pPr>
            <w:ins w:id="2011" w:author="st1" w:date="2021-05-07T13:54:00Z">
              <w:r>
                <w:rPr>
                  <w:rFonts w:ascii="標楷體" w:eastAsia="標楷體" w:hAnsi="標楷體" w:hint="eastAsia"/>
                  <w:color w:val="000000"/>
                </w:rPr>
                <w:t>放審會記錄檔</w:t>
              </w:r>
            </w:ins>
          </w:p>
        </w:tc>
      </w:tr>
    </w:tbl>
    <w:p w14:paraId="358D702E" w14:textId="589EE1C8" w:rsidR="00C91EB9" w:rsidRDefault="00C91EB9" w:rsidP="0048480B">
      <w:pPr>
        <w:rPr>
          <w:ins w:id="2012" w:author="st1" w:date="2021-05-07T13:41:00Z"/>
          <w:rFonts w:ascii="標楷體" w:eastAsia="標楷體" w:hAnsi="標楷體"/>
          <w:lang w:eastAsia="x-none"/>
        </w:rPr>
      </w:pPr>
    </w:p>
    <w:p w14:paraId="62489018" w14:textId="77777777" w:rsidR="00C91EB9" w:rsidRPr="00AF1A82" w:rsidRDefault="00C91EB9" w:rsidP="0048480B">
      <w:pPr>
        <w:rPr>
          <w:rFonts w:ascii="標楷體" w:eastAsia="標楷體" w:hAnsi="標楷體"/>
          <w:lang w:eastAsia="x-none"/>
        </w:rPr>
      </w:pPr>
    </w:p>
    <w:p w14:paraId="565DF583" w14:textId="77777777" w:rsidR="0048480B" w:rsidRPr="00AF1A82" w:rsidRDefault="0048480B" w:rsidP="00AD50CB">
      <w:pPr>
        <w:pStyle w:val="a"/>
      </w:pPr>
      <w:r w:rsidRPr="00AF1A82">
        <w:t>UI</w:t>
      </w:r>
      <w:r w:rsidRPr="00AF1A82">
        <w:t>畫面</w:t>
      </w:r>
    </w:p>
    <w:p w14:paraId="6DA08FE8" w14:textId="5C3902DC" w:rsidR="0048480B" w:rsidRPr="00AF1A82" w:rsidDel="00C91EB9" w:rsidRDefault="0048480B" w:rsidP="00DC7571">
      <w:pPr>
        <w:ind w:leftChars="500" w:left="1200"/>
        <w:rPr>
          <w:del w:id="2013" w:author="st1" w:date="2021-05-07T13:41:00Z"/>
          <w:rFonts w:ascii="標楷體" w:eastAsia="標楷體" w:hAnsi="標楷體"/>
          <w:lang w:eastAsia="x-none"/>
        </w:rPr>
      </w:pPr>
      <w:del w:id="2014" w:author="st1" w:date="2021-05-07T13:41:00Z">
        <w:r w:rsidRPr="00AF1A82" w:rsidDel="00C91EB9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43BDB802" w14:textId="6D7FAD6E" w:rsidR="0048480B" w:rsidRPr="00AF1A82" w:rsidRDefault="00C0078D" w:rsidP="0048480B">
      <w:pPr>
        <w:rPr>
          <w:rFonts w:ascii="標楷體" w:eastAsia="標楷體" w:hAnsi="標楷體"/>
          <w:lang w:eastAsia="x-none"/>
        </w:rPr>
      </w:pPr>
      <w:del w:id="2015" w:author="st1" w:date="2021-05-07T13:52:00Z">
        <w:r w:rsidRPr="00AF1A82" w:rsidDel="008B0519">
          <w:rPr>
            <w:rFonts w:ascii="標楷體" w:eastAsia="標楷體" w:hAnsi="標楷體"/>
            <w:noProof/>
          </w:rPr>
          <w:drawing>
            <wp:inline distT="0" distB="0" distL="0" distR="0" wp14:anchorId="19B66F76" wp14:editId="0238CB05">
              <wp:extent cx="6483350" cy="1663700"/>
              <wp:effectExtent l="0" t="0" r="0" b="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66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16" w:author="st1" w:date="2021-05-07T13:52:00Z">
        <w:r w:rsidR="008B0519" w:rsidRPr="008B0519">
          <w:rPr>
            <w:noProof/>
          </w:rPr>
          <w:t xml:space="preserve"> </w:t>
        </w:r>
        <w:r w:rsidR="008B0519" w:rsidRPr="008B0519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1F972469" wp14:editId="1515332F">
              <wp:extent cx="6479540" cy="1347470"/>
              <wp:effectExtent l="0" t="0" r="0" b="5080"/>
              <wp:docPr id="118" name="圖片 1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347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04900F6" w14:textId="052D2F5E" w:rsidR="001D5762" w:rsidDel="009E417C" w:rsidRDefault="001D5762">
      <w:pPr>
        <w:widowControl/>
        <w:rPr>
          <w:del w:id="2017" w:author="st1" w:date="2021-05-07T13:55:00Z"/>
          <w:rFonts w:ascii="標楷體" w:eastAsia="標楷體" w:hAnsi="標楷體"/>
        </w:rPr>
      </w:pPr>
    </w:p>
    <w:p w14:paraId="317EEEC2" w14:textId="77777777" w:rsidR="009E417C" w:rsidRPr="00AF1A82" w:rsidRDefault="009E417C" w:rsidP="0048480B">
      <w:pPr>
        <w:rPr>
          <w:ins w:id="2018" w:author="st1" w:date="2021-05-07T13:55:00Z"/>
          <w:rFonts w:ascii="標楷體" w:eastAsia="標楷體" w:hAnsi="標楷體"/>
        </w:rPr>
      </w:pPr>
    </w:p>
    <w:p w14:paraId="73987F81" w14:textId="77777777" w:rsidR="002D39D7" w:rsidRDefault="002D39D7" w:rsidP="002D39D7">
      <w:pPr>
        <w:pStyle w:val="a"/>
        <w:rPr>
          <w:ins w:id="2019" w:author="st1" w:date="2021-05-07T14:03:00Z"/>
        </w:rPr>
      </w:pPr>
      <w:ins w:id="2020" w:author="st1" w:date="2021-05-07T14:0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C6078AA" w14:textId="77777777" w:rsidR="002D39D7" w:rsidRDefault="002D39D7" w:rsidP="002D39D7">
      <w:pPr>
        <w:rPr>
          <w:ins w:id="2021" w:author="st1" w:date="2021-05-07T14:03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2D39D7" w14:paraId="165836BC" w14:textId="77777777" w:rsidTr="007836FA">
        <w:trPr>
          <w:ins w:id="2022" w:author="st1" w:date="2021-05-07T14:0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C01F4E3" w14:textId="77777777" w:rsidR="002D39D7" w:rsidRDefault="002D39D7" w:rsidP="007836FA">
            <w:pPr>
              <w:jc w:val="center"/>
              <w:rPr>
                <w:ins w:id="2023" w:author="st1" w:date="2021-05-07T14:03:00Z"/>
                <w:rFonts w:ascii="標楷體" w:eastAsia="標楷體" w:hAnsi="標楷體"/>
              </w:rPr>
            </w:pPr>
            <w:ins w:id="2024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21C8E37" w14:textId="77777777" w:rsidR="002D39D7" w:rsidRDefault="002D39D7" w:rsidP="007836FA">
            <w:pPr>
              <w:jc w:val="center"/>
              <w:rPr>
                <w:ins w:id="2025" w:author="st1" w:date="2021-05-07T14:03:00Z"/>
                <w:rFonts w:ascii="標楷體" w:eastAsia="標楷體" w:hAnsi="標楷體"/>
              </w:rPr>
            </w:pPr>
            <w:ins w:id="2026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C88C772" w14:textId="77777777" w:rsidR="002D39D7" w:rsidRDefault="002D39D7" w:rsidP="007836FA">
            <w:pPr>
              <w:jc w:val="center"/>
              <w:rPr>
                <w:ins w:id="2027" w:author="st1" w:date="2021-05-07T14:03:00Z"/>
                <w:rFonts w:ascii="標楷體" w:eastAsia="標楷體" w:hAnsi="標楷體"/>
              </w:rPr>
            </w:pPr>
            <w:ins w:id="2028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2D39D7" w14:paraId="26E47A6D" w14:textId="77777777" w:rsidTr="007836FA">
        <w:trPr>
          <w:ins w:id="2029" w:author="st1" w:date="2021-05-07T14:0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8875D" w14:textId="77777777" w:rsidR="002D39D7" w:rsidRDefault="002D39D7" w:rsidP="007836FA">
            <w:pPr>
              <w:jc w:val="center"/>
              <w:rPr>
                <w:ins w:id="2030" w:author="st1" w:date="2021-05-07T14:03:00Z"/>
                <w:rFonts w:ascii="標楷體" w:eastAsia="標楷體" w:hAnsi="標楷體"/>
                <w:lang w:eastAsia="zh-HK"/>
              </w:rPr>
            </w:pPr>
            <w:ins w:id="2031" w:author="st1" w:date="2021-05-07T14:0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DD60D" w14:textId="77777777" w:rsidR="002D39D7" w:rsidRDefault="002D39D7" w:rsidP="007836FA">
            <w:pPr>
              <w:rPr>
                <w:ins w:id="2032" w:author="st1" w:date="2021-05-07T14:03:00Z"/>
                <w:rFonts w:ascii="標楷體" w:eastAsia="標楷體" w:hAnsi="標楷體"/>
                <w:lang w:eastAsia="zh-HK"/>
              </w:rPr>
            </w:pPr>
            <w:ins w:id="2033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96D57" w14:textId="77777777" w:rsidR="002D39D7" w:rsidRDefault="002D39D7" w:rsidP="007836FA">
            <w:pPr>
              <w:rPr>
                <w:ins w:id="2034" w:author="st1" w:date="2021-05-07T14:03:00Z"/>
                <w:rFonts w:ascii="標楷體" w:eastAsia="標楷體" w:hAnsi="標楷體"/>
                <w:lang w:eastAsia="zh-HK"/>
              </w:rPr>
            </w:pPr>
            <w:ins w:id="2035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2D39D7" w14:paraId="4D7B25EF" w14:textId="77777777" w:rsidTr="007836FA">
        <w:trPr>
          <w:ins w:id="2036" w:author="st1" w:date="2021-05-07T14:0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96215" w14:textId="77777777" w:rsidR="002D39D7" w:rsidRDefault="002D39D7" w:rsidP="007836FA">
            <w:pPr>
              <w:jc w:val="center"/>
              <w:rPr>
                <w:ins w:id="2037" w:author="st1" w:date="2021-05-07T14:03:00Z"/>
                <w:rFonts w:ascii="標楷體" w:eastAsia="標楷體" w:hAnsi="標楷體"/>
              </w:rPr>
            </w:pPr>
            <w:ins w:id="2038" w:author="st1" w:date="2021-05-07T14:0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47D7C" w14:textId="77777777" w:rsidR="002D39D7" w:rsidRDefault="002D39D7" w:rsidP="007836FA">
            <w:pPr>
              <w:rPr>
                <w:ins w:id="2039" w:author="st1" w:date="2021-05-07T14:03:00Z"/>
                <w:rFonts w:ascii="標楷體" w:eastAsia="標楷體" w:hAnsi="標楷體"/>
                <w:lang w:eastAsia="zh-HK"/>
              </w:rPr>
            </w:pPr>
            <w:ins w:id="2040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EC292" w14:textId="77777777" w:rsidR="002D39D7" w:rsidRDefault="002D39D7" w:rsidP="007836FA">
            <w:pPr>
              <w:rPr>
                <w:ins w:id="2041" w:author="st1" w:date="2021-05-07T14:03:00Z"/>
                <w:rFonts w:ascii="標楷體" w:eastAsia="標楷體" w:hAnsi="標楷體"/>
                <w:lang w:eastAsia="zh-HK"/>
              </w:rPr>
            </w:pPr>
            <w:ins w:id="2042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2D39D7" w14:paraId="2157316D" w14:textId="77777777" w:rsidTr="007836FA">
        <w:trPr>
          <w:ins w:id="2043" w:author="st1" w:date="2021-05-07T14:0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B0E2E" w14:textId="77777777" w:rsidR="002D39D7" w:rsidRDefault="002D39D7" w:rsidP="007836FA">
            <w:pPr>
              <w:jc w:val="center"/>
              <w:rPr>
                <w:ins w:id="2044" w:author="st1" w:date="2021-05-07T14:03:00Z"/>
                <w:rFonts w:ascii="標楷體" w:eastAsia="標楷體" w:hAnsi="標楷體"/>
              </w:rPr>
            </w:pPr>
            <w:ins w:id="2045" w:author="st1" w:date="2021-05-07T14:0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BB1B6" w14:textId="77777777" w:rsidR="002D39D7" w:rsidRDefault="002D39D7" w:rsidP="007836FA">
            <w:pPr>
              <w:rPr>
                <w:ins w:id="2046" w:author="st1" w:date="2021-05-07T14:03:00Z"/>
                <w:rFonts w:ascii="標楷體" w:eastAsia="標楷體" w:hAnsi="標楷體"/>
                <w:lang w:eastAsia="zh-HK"/>
              </w:rPr>
            </w:pPr>
            <w:ins w:id="2047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新增扣款資料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D5307" w14:textId="3419031C" w:rsidR="002D39D7" w:rsidRDefault="002D39D7" w:rsidP="007836FA">
            <w:pPr>
              <w:rPr>
                <w:ins w:id="2048" w:author="st1" w:date="2021-05-07T14:03:00Z"/>
                <w:rFonts w:eastAsia="標楷體"/>
                <w:color w:val="FF0000"/>
              </w:rPr>
            </w:pPr>
            <w:ins w:id="2049" w:author="st1" w:date="2021-05-07T14:03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5102</w:t>
              </w:r>
            </w:ins>
            <w:proofErr w:type="spellStart"/>
            <w:ins w:id="2050" w:author="st1" w:date="2021-05-07T14:04:00Z"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</w:ins>
            <w:proofErr w:type="spellEnd"/>
            <w:ins w:id="2051" w:author="st1" w:date="2021-05-07T14:03:00Z"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052" w:author="st1" w:date="2021-05-07T14:04:00Z">
              <w:r>
                <w:rPr>
                  <w:rFonts w:ascii="標楷體" w:eastAsia="標楷體" w:hAnsi="標楷體" w:hint="eastAsia"/>
                  <w:color w:val="000000"/>
                </w:rPr>
                <w:t>放審會記</w:t>
              </w:r>
              <w:r>
                <w:rPr>
                  <w:rFonts w:ascii="標楷體" w:eastAsia="標楷體" w:hAnsi="標楷體" w:hint="eastAsia"/>
                  <w:color w:val="000000"/>
                </w:rPr>
                <w:lastRenderedPageBreak/>
                <w:t>錄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</w:ins>
            <w:proofErr w:type="gramEnd"/>
            <w:ins w:id="2053" w:author="st1" w:date="2021-05-07T14:0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290FDC12" w14:textId="77777777" w:rsidR="002D39D7" w:rsidRDefault="002D39D7" w:rsidP="002D39D7">
      <w:pPr>
        <w:rPr>
          <w:ins w:id="2054" w:author="st1" w:date="2021-05-07T14:03:00Z"/>
          <w:rFonts w:eastAsia="Yu Mincho"/>
          <w:noProof/>
        </w:rPr>
      </w:pPr>
    </w:p>
    <w:p w14:paraId="607A5E3A" w14:textId="77777777" w:rsidR="002D39D7" w:rsidRDefault="002D39D7" w:rsidP="002D39D7">
      <w:pPr>
        <w:pStyle w:val="a"/>
        <w:rPr>
          <w:ins w:id="2055" w:author="st1" w:date="2021-05-07T14:03:00Z"/>
        </w:rPr>
      </w:pPr>
      <w:ins w:id="2056" w:author="st1" w:date="2021-05-07T14:03:00Z">
        <w:r>
          <w:rPr>
            <w:rFonts w:hint="eastAsia"/>
          </w:rPr>
          <w:t>輸入畫面資料說明</w:t>
        </w:r>
      </w:ins>
    </w:p>
    <w:p w14:paraId="517DC00B" w14:textId="77777777" w:rsidR="002D39D7" w:rsidRDefault="002D39D7" w:rsidP="002D39D7">
      <w:pPr>
        <w:rPr>
          <w:ins w:id="2057" w:author="st1" w:date="2021-05-07T14:03:00Z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1"/>
        <w:gridCol w:w="1090"/>
        <w:gridCol w:w="926"/>
        <w:gridCol w:w="1013"/>
        <w:gridCol w:w="1670"/>
        <w:gridCol w:w="611"/>
        <w:gridCol w:w="653"/>
        <w:gridCol w:w="3936"/>
      </w:tblGrid>
      <w:tr w:rsidR="002D39D7" w:rsidRPr="005910D1" w14:paraId="24B2A3E4" w14:textId="77777777" w:rsidTr="007836FA">
        <w:trPr>
          <w:trHeight w:val="388"/>
          <w:jc w:val="center"/>
          <w:ins w:id="2058" w:author="st1" w:date="2021-05-07T14:03:00Z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03D5231" w14:textId="77777777" w:rsidR="002D39D7" w:rsidRPr="005910D1" w:rsidRDefault="002D39D7" w:rsidP="007836FA">
            <w:pPr>
              <w:rPr>
                <w:ins w:id="2059" w:author="st1" w:date="2021-05-07T14:03:00Z"/>
                <w:rFonts w:ascii="標楷體" w:eastAsia="標楷體" w:hAnsi="標楷體"/>
              </w:rPr>
            </w:pPr>
            <w:ins w:id="2060" w:author="st1" w:date="2021-05-07T14:03:00Z">
              <w:r w:rsidRPr="005910D1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8706BB" w14:textId="77777777" w:rsidR="002D39D7" w:rsidRPr="005910D1" w:rsidRDefault="002D39D7" w:rsidP="007836FA">
            <w:pPr>
              <w:rPr>
                <w:ins w:id="2061" w:author="st1" w:date="2021-05-07T14:03:00Z"/>
                <w:rFonts w:ascii="標楷體" w:eastAsia="標楷體" w:hAnsi="標楷體"/>
              </w:rPr>
            </w:pPr>
            <w:ins w:id="2062" w:author="st1" w:date="2021-05-07T14:03:00Z">
              <w:r w:rsidRPr="005910D1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4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61A011B" w14:textId="77777777" w:rsidR="002D39D7" w:rsidRPr="005910D1" w:rsidRDefault="002D39D7" w:rsidP="007836FA">
            <w:pPr>
              <w:jc w:val="center"/>
              <w:rPr>
                <w:ins w:id="2063" w:author="st1" w:date="2021-05-07T14:03:00Z"/>
                <w:rFonts w:ascii="標楷體" w:eastAsia="標楷體" w:hAnsi="標楷體"/>
              </w:rPr>
            </w:pPr>
            <w:ins w:id="2064" w:author="st1" w:date="2021-05-07T14:03:00Z">
              <w:r w:rsidRPr="005910D1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5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96C75" w14:textId="77777777" w:rsidR="002D39D7" w:rsidRPr="005910D1" w:rsidRDefault="002D39D7" w:rsidP="007836FA">
            <w:pPr>
              <w:rPr>
                <w:ins w:id="2065" w:author="st1" w:date="2021-05-07T14:03:00Z"/>
                <w:rFonts w:ascii="標楷體" w:eastAsia="標楷體" w:hAnsi="標楷體"/>
              </w:rPr>
            </w:pPr>
            <w:ins w:id="2066" w:author="st1" w:date="2021-05-07T14:03:00Z">
              <w:r w:rsidRPr="005910D1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2D39D7" w:rsidRPr="005910D1" w14:paraId="27BFC122" w14:textId="77777777" w:rsidTr="007836FA">
        <w:trPr>
          <w:trHeight w:val="244"/>
          <w:jc w:val="center"/>
          <w:ins w:id="2067" w:author="st1" w:date="2021-05-07T14:0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61E11" w14:textId="77777777" w:rsidR="002D39D7" w:rsidRPr="005910D1" w:rsidRDefault="002D39D7" w:rsidP="007836FA">
            <w:pPr>
              <w:widowControl/>
              <w:rPr>
                <w:ins w:id="2068" w:author="st1" w:date="2021-05-07T14:0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C73E0" w14:textId="77777777" w:rsidR="002D39D7" w:rsidRPr="005910D1" w:rsidRDefault="002D39D7" w:rsidP="007836FA">
            <w:pPr>
              <w:widowControl/>
              <w:rPr>
                <w:ins w:id="2069" w:author="st1" w:date="2021-05-07T14:03:00Z"/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FF64266" w14:textId="77777777" w:rsidR="002D39D7" w:rsidRPr="005910D1" w:rsidRDefault="002D39D7" w:rsidP="007836FA">
            <w:pPr>
              <w:rPr>
                <w:ins w:id="2070" w:author="st1" w:date="2021-05-07T14:03:00Z"/>
                <w:rFonts w:ascii="標楷體" w:eastAsia="標楷體" w:hAnsi="標楷體"/>
              </w:rPr>
            </w:pPr>
            <w:ins w:id="2071" w:author="st1" w:date="2021-05-07T14:03:00Z">
              <w:r w:rsidRPr="005910D1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55E1DB9" w14:textId="77777777" w:rsidR="002D39D7" w:rsidRPr="005910D1" w:rsidRDefault="002D39D7" w:rsidP="007836FA">
            <w:pPr>
              <w:rPr>
                <w:ins w:id="2072" w:author="st1" w:date="2021-05-07T14:03:00Z"/>
                <w:rFonts w:ascii="標楷體" w:eastAsia="標楷體" w:hAnsi="標楷體"/>
              </w:rPr>
            </w:pPr>
            <w:ins w:id="2073" w:author="st1" w:date="2021-05-07T14:03:00Z">
              <w:r w:rsidRPr="005910D1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A6ED71" w14:textId="77777777" w:rsidR="002D39D7" w:rsidRPr="005910D1" w:rsidRDefault="002D39D7" w:rsidP="007836FA">
            <w:pPr>
              <w:rPr>
                <w:ins w:id="2074" w:author="st1" w:date="2021-05-07T14:03:00Z"/>
                <w:rFonts w:ascii="標楷體" w:eastAsia="標楷體" w:hAnsi="標楷體"/>
              </w:rPr>
            </w:pPr>
            <w:ins w:id="2075" w:author="st1" w:date="2021-05-07T14:03:00Z">
              <w:r w:rsidRPr="005910D1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CEFDA78" w14:textId="77777777" w:rsidR="002D39D7" w:rsidRPr="005910D1" w:rsidRDefault="002D39D7" w:rsidP="007836FA">
            <w:pPr>
              <w:rPr>
                <w:ins w:id="2076" w:author="st1" w:date="2021-05-07T14:03:00Z"/>
                <w:rFonts w:ascii="標楷體" w:eastAsia="標楷體" w:hAnsi="標楷體"/>
              </w:rPr>
            </w:pPr>
            <w:proofErr w:type="gramStart"/>
            <w:ins w:id="2077" w:author="st1" w:date="2021-05-07T14:03:00Z">
              <w:r w:rsidRPr="005910D1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89D264D" w14:textId="77777777" w:rsidR="002D39D7" w:rsidRPr="005910D1" w:rsidRDefault="002D39D7" w:rsidP="007836FA">
            <w:pPr>
              <w:rPr>
                <w:ins w:id="2078" w:author="st1" w:date="2021-05-07T14:03:00Z"/>
                <w:rFonts w:ascii="標楷體" w:eastAsia="標楷體" w:hAnsi="標楷體"/>
              </w:rPr>
            </w:pPr>
            <w:ins w:id="2079" w:author="st1" w:date="2021-05-07T14:03:00Z">
              <w:r w:rsidRPr="005910D1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349B7" w14:textId="77777777" w:rsidR="002D39D7" w:rsidRPr="005910D1" w:rsidRDefault="002D39D7" w:rsidP="007836FA">
            <w:pPr>
              <w:widowControl/>
              <w:rPr>
                <w:ins w:id="2080" w:author="st1" w:date="2021-05-07T14:03:00Z"/>
                <w:rFonts w:ascii="標楷體" w:eastAsia="標楷體" w:hAnsi="標楷體"/>
              </w:rPr>
            </w:pPr>
          </w:p>
        </w:tc>
      </w:tr>
      <w:tr w:rsidR="002D39D7" w:rsidRPr="005910D1" w14:paraId="3CAD378A" w14:textId="77777777" w:rsidTr="007836FA">
        <w:trPr>
          <w:trHeight w:val="244"/>
          <w:jc w:val="center"/>
          <w:ins w:id="2081" w:author="st1" w:date="2021-05-07T14:03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0EC0E" w14:textId="77777777" w:rsidR="002D39D7" w:rsidRPr="005910D1" w:rsidRDefault="002D39D7" w:rsidP="007836FA">
            <w:pPr>
              <w:rPr>
                <w:ins w:id="2082" w:author="st1" w:date="2021-05-07T14:03:00Z"/>
                <w:rFonts w:ascii="標楷體" w:eastAsia="標楷體" w:hAnsi="標楷體"/>
              </w:rPr>
            </w:pPr>
            <w:ins w:id="2083" w:author="st1" w:date="2021-05-07T14:03:00Z">
              <w:r w:rsidRPr="005910D1">
                <w:rPr>
                  <w:rFonts w:ascii="標楷體" w:eastAsia="標楷體" w:hAnsi="標楷體"/>
                </w:rPr>
                <w:t>1.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C7920" w14:textId="75ECC1A8" w:rsidR="002D39D7" w:rsidRPr="005910D1" w:rsidRDefault="002D39D7" w:rsidP="007836FA">
            <w:pPr>
              <w:rPr>
                <w:ins w:id="2084" w:author="st1" w:date="2021-05-07T14:03:00Z"/>
                <w:rFonts w:ascii="標楷體" w:eastAsia="標楷體" w:hAnsi="標楷體"/>
              </w:rPr>
            </w:pPr>
            <w:ins w:id="2085" w:author="st1" w:date="2021-05-07T14:03:00Z">
              <w:del w:id="2086" w:author="黃梓峻" w:date="2021-05-12T12:15:00Z">
                <w:r w:rsidRPr="005910D1" w:rsidDel="005910D1">
                  <w:rPr>
                    <w:rFonts w:ascii="標楷體" w:eastAsia="標楷體" w:hAnsi="標楷體" w:hint="eastAsia"/>
                  </w:rPr>
                  <w:delText>年份</w:delText>
                </w:r>
              </w:del>
            </w:ins>
            <w:ins w:id="2087" w:author="黃梓峻" w:date="2021-05-12T12:15:00Z">
              <w:r w:rsidR="005910D1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FA8A1" w14:textId="64CD3650" w:rsidR="002D39D7" w:rsidRPr="005910D1" w:rsidRDefault="005910D1" w:rsidP="007836FA">
            <w:pPr>
              <w:rPr>
                <w:ins w:id="2088" w:author="st1" w:date="2021-05-07T14:03:00Z"/>
                <w:rFonts w:ascii="標楷體" w:eastAsia="標楷體" w:hAnsi="標楷體"/>
              </w:rPr>
            </w:pPr>
            <w:ins w:id="2089" w:author="黃梓峻" w:date="2021-05-12T12:15:00Z">
              <w:r>
                <w:rPr>
                  <w:rFonts w:ascii="標楷體" w:eastAsia="標楷體" w:hAnsi="標楷體" w:hint="eastAsia"/>
                </w:rPr>
                <w:t>7-7</w:t>
              </w:r>
            </w:ins>
            <w:ins w:id="2090" w:author="st1" w:date="2021-05-07T14:03:00Z">
              <w:del w:id="2091" w:author="黃梓峻" w:date="2021-05-12T12:15:00Z">
                <w:r w:rsidR="002D39D7" w:rsidRPr="005910D1" w:rsidDel="005910D1">
                  <w:rPr>
                    <w:rFonts w:ascii="標楷體" w:eastAsia="標楷體" w:hAnsi="標楷體"/>
                  </w:rPr>
                  <w:delText>3</w:delText>
                </w:r>
              </w:del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F776" w14:textId="77777777" w:rsidR="002D39D7" w:rsidRPr="005910D1" w:rsidRDefault="002D39D7" w:rsidP="007836FA">
            <w:pPr>
              <w:rPr>
                <w:ins w:id="2092" w:author="st1" w:date="2021-05-07T14:03:00Z"/>
                <w:rFonts w:ascii="標楷體" w:eastAsia="標楷體" w:hAnsi="標楷體"/>
              </w:rPr>
            </w:pPr>
            <w:ins w:id="2093" w:author="st1" w:date="2021-05-07T14:03:00Z">
              <w:r w:rsidRPr="005910D1">
                <w:rPr>
                  <w:rFonts w:ascii="標楷體" w:eastAsia="標楷體" w:hAnsi="標楷體" w:hint="eastAsia"/>
                </w:rPr>
                <w:t>營業日</w:t>
              </w:r>
              <w:del w:id="2094" w:author="黃梓峻" w:date="2021-05-12T12:16:00Z">
                <w:r w:rsidRPr="005910D1" w:rsidDel="005910D1">
                  <w:rPr>
                    <w:rFonts w:ascii="標楷體" w:eastAsia="標楷體" w:hAnsi="標楷體" w:hint="eastAsia"/>
                  </w:rPr>
                  <w:delText>當年</w:delText>
                </w:r>
              </w:del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54F1" w14:textId="77777777" w:rsidR="002D39D7" w:rsidRPr="005910D1" w:rsidRDefault="002D39D7" w:rsidP="007836FA">
            <w:pPr>
              <w:rPr>
                <w:ins w:id="2095" w:author="st1" w:date="2021-05-07T14:03:00Z"/>
                <w:rFonts w:ascii="標楷體" w:eastAsia="標楷體" w:hAnsi="標楷體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56AC2" w14:textId="77777777" w:rsidR="002D39D7" w:rsidRPr="005910D1" w:rsidRDefault="002D39D7" w:rsidP="007836FA">
            <w:pPr>
              <w:rPr>
                <w:ins w:id="2096" w:author="st1" w:date="2021-05-07T14:03:00Z"/>
                <w:rFonts w:ascii="標楷體" w:eastAsia="標楷體" w:hAnsi="標楷體"/>
              </w:rPr>
            </w:pPr>
            <w:ins w:id="2097" w:author="st1" w:date="2021-05-07T14:03:00Z">
              <w:r w:rsidRPr="005910D1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D59B6" w14:textId="77777777" w:rsidR="002D39D7" w:rsidRPr="005910D1" w:rsidRDefault="002D39D7" w:rsidP="007836FA">
            <w:pPr>
              <w:jc w:val="center"/>
              <w:rPr>
                <w:ins w:id="2098" w:author="st1" w:date="2021-05-07T14:03:00Z"/>
                <w:rFonts w:ascii="標楷體" w:eastAsia="標楷體" w:hAnsi="標楷體"/>
              </w:rPr>
            </w:pPr>
            <w:ins w:id="2099" w:author="st1" w:date="2021-05-07T14:03:00Z">
              <w:r w:rsidRPr="005910D1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38E78" w14:textId="6E8A2840" w:rsidR="005910D1" w:rsidRDefault="005910D1" w:rsidP="005910D1">
            <w:pPr>
              <w:rPr>
                <w:ins w:id="2100" w:author="黃梓峻" w:date="2021-05-12T12:15:00Z"/>
                <w:rFonts w:ascii="標楷體" w:eastAsia="標楷體" w:hAnsi="標楷體"/>
              </w:rPr>
            </w:pPr>
            <w:ins w:id="2101" w:author="黃梓峻" w:date="2021-05-12T12:15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  <w:p w14:paraId="298E5DFC" w14:textId="4D7A40C4" w:rsidR="005910D1" w:rsidRPr="005910D1" w:rsidRDefault="005910D1" w:rsidP="005910D1">
            <w:pPr>
              <w:rPr>
                <w:ins w:id="2102" w:author="黃梓峻" w:date="2021-05-12T12:15:00Z"/>
                <w:rFonts w:ascii="標楷體" w:eastAsia="標楷體" w:hAnsi="標楷體"/>
              </w:rPr>
            </w:pPr>
            <w:proofErr w:type="gramStart"/>
            <w:ins w:id="2103" w:author="黃梓峻" w:date="2021-05-12T12:15:00Z">
              <w:r w:rsidRPr="005910D1">
                <w:rPr>
                  <w:rFonts w:ascii="標楷體" w:eastAsia="標楷體" w:hAnsi="標楷體"/>
                </w:rPr>
                <w:t>V(</w:t>
              </w:r>
              <w:proofErr w:type="gramEnd"/>
              <w:r w:rsidRPr="005910D1">
                <w:rPr>
                  <w:rFonts w:ascii="標楷體" w:eastAsia="標楷體" w:hAnsi="標楷體"/>
                </w:rPr>
                <w:t>7)</w:t>
              </w:r>
            </w:ins>
          </w:p>
          <w:p w14:paraId="74C11013" w14:textId="77777777" w:rsidR="002D39D7" w:rsidRPr="007C69BC" w:rsidRDefault="005910D1" w:rsidP="007836FA">
            <w:pPr>
              <w:rPr>
                <w:ins w:id="2104" w:author="黃梓峻" w:date="2021-05-12T12:16:00Z"/>
                <w:rFonts w:ascii="標楷體" w:eastAsia="標楷體" w:hAnsi="標楷體"/>
              </w:rPr>
            </w:pPr>
            <w:ins w:id="2105" w:author="黃梓峻" w:date="2021-05-12T12:15:00Z">
              <w:r w:rsidRPr="007C69BC">
                <w:rPr>
                  <w:rFonts w:ascii="標楷體" w:eastAsia="標楷體" w:hAnsi="標楷體"/>
                  <w:rPrChange w:id="2106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A</w:t>
              </w:r>
              <w:r w:rsidRPr="007C69BC">
                <w:rPr>
                  <w:rFonts w:ascii="標楷體" w:eastAsia="標楷體" w:hAnsi="標楷體"/>
                </w:rPr>
                <w:t>(DATE,</w:t>
              </w:r>
              <w:proofErr w:type="gramStart"/>
              <w:r w:rsidRPr="007C69BC">
                <w:rPr>
                  <w:rFonts w:ascii="標楷體" w:eastAsia="標楷體" w:hAnsi="標楷體"/>
                </w:rPr>
                <w:t>0,#</w:t>
              </w:r>
              <w:proofErr w:type="gramEnd"/>
              <w:r w:rsidRPr="007C69BC">
                <w:rPr>
                  <w:rFonts w:ascii="標楷體" w:eastAsia="標楷體" w:hAnsi="標楷體"/>
                </w:rPr>
                <w:t>MeetingDateFrom)</w:t>
              </w:r>
            </w:ins>
          </w:p>
          <w:p w14:paraId="0547C5BE" w14:textId="77777777" w:rsidR="007C69BC" w:rsidRPr="007C69BC" w:rsidRDefault="007C69BC" w:rsidP="007C69BC">
            <w:pPr>
              <w:rPr>
                <w:ins w:id="2107" w:author="黃梓峻" w:date="2021-05-12T12:16:00Z"/>
                <w:rFonts w:ascii="標楷體" w:eastAsia="標楷體" w:hAnsi="標楷體"/>
              </w:rPr>
            </w:pPr>
            <w:ins w:id="2108" w:author="黃梓峻" w:date="2021-05-12T12:16:00Z">
              <w:r w:rsidRPr="007C69BC">
                <w:rPr>
                  <w:rFonts w:ascii="標楷體" w:eastAsia="標楷體" w:hAnsi="標楷體"/>
                  <w:rPrChange w:id="2109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A</w:t>
              </w:r>
              <w:r w:rsidRPr="007C69BC">
                <w:rPr>
                  <w:rFonts w:ascii="標楷體" w:eastAsia="標楷體" w:hAnsi="標楷體"/>
                </w:rPr>
                <w:t>(DATE,</w:t>
              </w:r>
              <w:proofErr w:type="gramStart"/>
              <w:r w:rsidRPr="007C69BC">
                <w:rPr>
                  <w:rFonts w:ascii="標楷體" w:eastAsia="標楷體" w:hAnsi="標楷體"/>
                </w:rPr>
                <w:t>0,#</w:t>
              </w:r>
              <w:proofErr w:type="gramEnd"/>
              <w:r w:rsidRPr="007C69BC">
                <w:rPr>
                  <w:rFonts w:ascii="標楷體" w:eastAsia="標楷體" w:hAnsi="標楷體"/>
                </w:rPr>
                <w:t>MeetingDateTo)</w:t>
              </w:r>
            </w:ins>
          </w:p>
          <w:p w14:paraId="34582860" w14:textId="77777777" w:rsidR="007C69BC" w:rsidRPr="007C69BC" w:rsidRDefault="007C69BC" w:rsidP="007C69BC">
            <w:pPr>
              <w:rPr>
                <w:ins w:id="2110" w:author="黃梓峻" w:date="2021-05-12T12:16:00Z"/>
                <w:rFonts w:ascii="標楷體" w:eastAsia="標楷體" w:hAnsi="標楷體"/>
              </w:rPr>
            </w:pPr>
            <w:ins w:id="2111" w:author="黃梓峻" w:date="2021-05-12T12:16:00Z">
              <w:r w:rsidRPr="007C69BC">
                <w:rPr>
                  <w:rFonts w:ascii="標楷體" w:eastAsia="標楷體" w:hAnsi="標楷體"/>
                  <w:rPrChange w:id="2112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IF</w:t>
              </w:r>
              <w:r w:rsidRPr="007C69BC">
                <w:rPr>
                  <w:rFonts w:ascii="標楷體" w:eastAsia="標楷體" w:hAnsi="標楷體"/>
                </w:rPr>
                <w:t>(#TmpDateFrom&gt;#TmpDateTo,</w:t>
              </w:r>
              <w:r w:rsidRPr="007C69BC">
                <w:rPr>
                  <w:rFonts w:ascii="標楷體" w:eastAsia="標楷體" w:hAnsi="標楷體"/>
                  <w:rPrChange w:id="2113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V</w:t>
              </w:r>
              <w:r w:rsidRPr="007C69BC">
                <w:rPr>
                  <w:rFonts w:ascii="標楷體" w:eastAsia="標楷體" w:hAnsi="標楷體"/>
                </w:rPr>
                <w:t>(</w:t>
              </w:r>
              <w:r w:rsidRPr="007C69BC">
                <w:rPr>
                  <w:rFonts w:ascii="標楷體" w:eastAsia="標楷體" w:hAnsi="標楷體"/>
                  <w:rPrChange w:id="2114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P</w:t>
              </w:r>
              <w:r w:rsidRPr="007C69BC">
                <w:rPr>
                  <w:rFonts w:ascii="標楷體" w:eastAsia="標楷體" w:hAnsi="標楷體"/>
                </w:rPr>
                <w:t>,起日不可大於迄日),</w:t>
              </w:r>
              <w:r w:rsidRPr="007C69BC">
                <w:rPr>
                  <w:rFonts w:ascii="標楷體" w:eastAsia="標楷體" w:hAnsi="標楷體"/>
                  <w:rPrChange w:id="2115" w:author="黃梓峻" w:date="2021-05-12T12:1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$</w:t>
              </w:r>
              <w:r w:rsidRPr="007C69BC">
                <w:rPr>
                  <w:rFonts w:ascii="標楷體" w:eastAsia="標楷體" w:hAnsi="標楷體"/>
                </w:rPr>
                <w:t>)</w:t>
              </w:r>
            </w:ins>
          </w:p>
          <w:p w14:paraId="4E876EA9" w14:textId="470A6492" w:rsidR="007C69BC" w:rsidRPr="007C69BC" w:rsidRDefault="007C69BC" w:rsidP="007836FA">
            <w:pPr>
              <w:rPr>
                <w:ins w:id="2116" w:author="st1" w:date="2021-05-07T14:03:00Z"/>
                <w:rFonts w:ascii="標楷體" w:eastAsia="標楷體" w:hAnsi="標楷體"/>
              </w:rPr>
            </w:pPr>
          </w:p>
        </w:tc>
      </w:tr>
    </w:tbl>
    <w:p w14:paraId="6BB6CE35" w14:textId="77777777" w:rsidR="001D5762" w:rsidRPr="00AF1A82" w:rsidRDefault="001D5762">
      <w:pPr>
        <w:widowControl/>
        <w:rPr>
          <w:rFonts w:ascii="標楷體" w:eastAsia="標楷體" w:hAnsi="標楷體"/>
        </w:rPr>
      </w:pPr>
      <w:del w:id="2117" w:author="st1" w:date="2021-05-07T13:55:00Z">
        <w:r w:rsidRPr="00AF1A82" w:rsidDel="009E417C">
          <w:rPr>
            <w:rFonts w:ascii="標楷體" w:eastAsia="標楷體" w:hAnsi="標楷體"/>
          </w:rPr>
          <w:br w:type="page"/>
        </w:r>
      </w:del>
    </w:p>
    <w:p w14:paraId="400D9F9C" w14:textId="77777777" w:rsidR="00986B78" w:rsidRDefault="00986B78" w:rsidP="00986B78">
      <w:pPr>
        <w:pStyle w:val="a"/>
        <w:rPr>
          <w:ins w:id="2118" w:author="st1" w:date="2021-05-07T14:04:00Z"/>
        </w:rPr>
      </w:pPr>
      <w:ins w:id="2119" w:author="st1" w:date="2021-05-07T14:04:00Z">
        <w:r>
          <w:rPr>
            <w:rFonts w:hint="eastAsia"/>
          </w:rPr>
          <w:t>畫面資料說明</w:t>
        </w:r>
      </w:ins>
    </w:p>
    <w:p w14:paraId="5F11B639" w14:textId="7BAD0D27" w:rsidR="0048480B" w:rsidRPr="00AF1A82" w:rsidDel="009E417C" w:rsidRDefault="0048480B" w:rsidP="00DC7571">
      <w:pPr>
        <w:ind w:leftChars="500" w:left="1200"/>
        <w:rPr>
          <w:del w:id="2120" w:author="st1" w:date="2021-05-07T13:55:00Z"/>
          <w:rFonts w:ascii="標楷體" w:eastAsia="標楷體" w:hAnsi="標楷體"/>
          <w:lang w:eastAsia="x-none"/>
        </w:rPr>
      </w:pPr>
      <w:del w:id="2121" w:author="st1" w:date="2021-05-07T13:55:00Z">
        <w:r w:rsidRPr="00AF1A82" w:rsidDel="009E417C">
          <w:rPr>
            <w:rFonts w:ascii="標楷體" w:eastAsia="標楷體" w:hAnsi="標楷體" w:hint="eastAsia"/>
            <w:lang w:eastAsia="x-none"/>
          </w:rPr>
          <w:delText>輸出畫面：</w:delText>
        </w:r>
      </w:del>
    </w:p>
    <w:p w14:paraId="201ED546" w14:textId="77777777" w:rsidR="009E417C" w:rsidRDefault="009E417C" w:rsidP="0048480B">
      <w:pPr>
        <w:rPr>
          <w:ins w:id="2122" w:author="st1" w:date="2021-05-07T13:55:00Z"/>
          <w:rFonts w:ascii="標楷體" w:eastAsia="標楷體" w:hAnsi="標楷體"/>
          <w:lang w:eastAsia="x-none"/>
        </w:rPr>
      </w:pPr>
    </w:p>
    <w:p w14:paraId="458882FF" w14:textId="1D527D20" w:rsidR="0048480B" w:rsidRPr="00AF1A82" w:rsidRDefault="002D39D7" w:rsidP="0048480B">
      <w:pPr>
        <w:rPr>
          <w:rFonts w:ascii="標楷體" w:eastAsia="標楷體" w:hAnsi="標楷體"/>
          <w:lang w:eastAsia="x-none"/>
        </w:rPr>
      </w:pPr>
      <w:ins w:id="2123" w:author="st1" w:date="2021-05-07T14:03:00Z">
        <w:r w:rsidRPr="002D39D7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0096E542" wp14:editId="5902161D">
              <wp:extent cx="6479540" cy="2597785"/>
              <wp:effectExtent l="0" t="0" r="0" b="0"/>
              <wp:docPr id="119" name="圖片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97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124" w:author="st1" w:date="2021-05-07T14:01:00Z">
        <w:r w:rsidR="00C0078D" w:rsidRPr="00AF1A82" w:rsidDel="002D39D7">
          <w:rPr>
            <w:rFonts w:ascii="標楷體" w:eastAsia="標楷體" w:hAnsi="標楷體"/>
            <w:noProof/>
          </w:rPr>
          <w:drawing>
            <wp:inline distT="0" distB="0" distL="0" distR="0" wp14:anchorId="2B86241F" wp14:editId="02F09113">
              <wp:extent cx="6483350" cy="2578100"/>
              <wp:effectExtent l="0" t="0" r="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578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211645C2" w14:textId="63EF360F" w:rsidR="00377BEF" w:rsidRDefault="00377BEF" w:rsidP="0048480B">
      <w:pPr>
        <w:rPr>
          <w:ins w:id="2125" w:author="st1" w:date="2021-05-07T14:05:00Z"/>
          <w:rFonts w:ascii="標楷體" w:eastAsia="標楷體" w:hAnsi="標楷體"/>
          <w:lang w:eastAsia="x-none"/>
        </w:rPr>
      </w:pPr>
    </w:p>
    <w:p w14:paraId="41607B6E" w14:textId="77777777" w:rsidR="00986B78" w:rsidRDefault="00986B78" w:rsidP="00986B78">
      <w:pPr>
        <w:pStyle w:val="a"/>
        <w:rPr>
          <w:ins w:id="2126" w:author="st1" w:date="2021-05-07T14:05:00Z"/>
        </w:rPr>
      </w:pPr>
      <w:ins w:id="2127" w:author="st1" w:date="2021-05-07T14:05:00Z">
        <w:r>
          <w:rPr>
            <w:rFonts w:hint="eastAsia"/>
          </w:rPr>
          <w:t>輸</w:t>
        </w:r>
        <w:r>
          <w:rPr>
            <w:rFonts w:hint="eastAsia"/>
            <w:lang w:eastAsia="zh-HK"/>
          </w:rPr>
          <w:t>出</w:t>
        </w:r>
        <w:r>
          <w:rPr>
            <w:rFonts w:hint="eastAsia"/>
          </w:rPr>
          <w:t>畫面資料說明</w:t>
        </w:r>
      </w:ins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2128" w:author="st1" w:date="2021-05-07T14:13:00Z"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757"/>
        <w:gridCol w:w="1138"/>
        <w:gridCol w:w="1939"/>
        <w:gridCol w:w="3336"/>
        <w:gridCol w:w="3250"/>
        <w:tblGridChange w:id="2129">
          <w:tblGrid>
            <w:gridCol w:w="757"/>
            <w:gridCol w:w="12"/>
            <w:gridCol w:w="1126"/>
            <w:gridCol w:w="42"/>
            <w:gridCol w:w="1802"/>
            <w:gridCol w:w="95"/>
            <w:gridCol w:w="3241"/>
            <w:gridCol w:w="95"/>
            <w:gridCol w:w="3250"/>
          </w:tblGrid>
        </w:tblGridChange>
      </w:tblGrid>
      <w:tr w:rsidR="00986B78" w14:paraId="1D19932C" w14:textId="77777777" w:rsidTr="00C209F6">
        <w:trPr>
          <w:tblHeader/>
          <w:ins w:id="2130" w:author="st1" w:date="2021-05-07T14:05:00Z"/>
          <w:trPrChange w:id="2131" w:author="st1" w:date="2021-05-07T14:13:00Z">
            <w:trPr>
              <w:tblHeader/>
            </w:trPr>
          </w:trPrChange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2132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2D6BFA16" w14:textId="77777777" w:rsidR="00986B78" w:rsidRDefault="00986B78" w:rsidP="007836FA">
            <w:pPr>
              <w:jc w:val="center"/>
              <w:rPr>
                <w:ins w:id="2133" w:author="st1" w:date="2021-05-07T14:05:00Z"/>
                <w:rFonts w:ascii="標楷體" w:eastAsia="標楷體" w:hAnsi="標楷體"/>
                <w:lang w:eastAsia="zh-HK"/>
              </w:rPr>
            </w:pPr>
            <w:ins w:id="2134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2135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2265F0A4" w14:textId="77777777" w:rsidR="00986B78" w:rsidRDefault="00986B78" w:rsidP="007836FA">
            <w:pPr>
              <w:jc w:val="center"/>
              <w:rPr>
                <w:ins w:id="2136" w:author="st1" w:date="2021-05-07T14:05:00Z"/>
                <w:rFonts w:ascii="標楷體" w:eastAsia="標楷體" w:hAnsi="標楷體"/>
                <w:lang w:eastAsia="zh-HK"/>
              </w:rPr>
            </w:pPr>
            <w:ins w:id="2137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2138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3BCD8477" w14:textId="77777777" w:rsidR="00986B78" w:rsidRDefault="00986B78" w:rsidP="007836FA">
            <w:pPr>
              <w:jc w:val="center"/>
              <w:rPr>
                <w:ins w:id="2139" w:author="st1" w:date="2021-05-07T14:05:00Z"/>
                <w:rFonts w:ascii="標楷體" w:eastAsia="標楷體" w:hAnsi="標楷體"/>
                <w:lang w:eastAsia="zh-HK"/>
              </w:rPr>
            </w:pPr>
            <w:ins w:id="2140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2141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565FAE9B" w14:textId="77777777" w:rsidR="00986B78" w:rsidRDefault="00986B78" w:rsidP="007836FA">
            <w:pPr>
              <w:jc w:val="center"/>
              <w:rPr>
                <w:ins w:id="2142" w:author="st1" w:date="2021-05-07T14:05:00Z"/>
                <w:rFonts w:ascii="標楷體" w:eastAsia="標楷體" w:hAnsi="標楷體"/>
              </w:rPr>
            </w:pPr>
            <w:ins w:id="2143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2144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2FBA674C" w14:textId="77777777" w:rsidR="00986B78" w:rsidRDefault="00986B78" w:rsidP="007836FA">
            <w:pPr>
              <w:jc w:val="center"/>
              <w:rPr>
                <w:ins w:id="2145" w:author="st1" w:date="2021-05-07T14:05:00Z"/>
                <w:rFonts w:ascii="標楷體" w:eastAsia="標楷體" w:hAnsi="標楷體"/>
                <w:lang w:eastAsia="zh-HK"/>
              </w:rPr>
            </w:pPr>
            <w:ins w:id="2146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C209F6" w14:paraId="7C380FCF" w14:textId="77777777" w:rsidTr="00C209F6">
        <w:trPr>
          <w:ins w:id="2147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FBA2D" w14:textId="77777777" w:rsidR="00986B78" w:rsidRDefault="00986B78" w:rsidP="007836FA">
            <w:pPr>
              <w:jc w:val="center"/>
              <w:rPr>
                <w:ins w:id="2148" w:author="st1" w:date="2021-05-07T14:05:00Z"/>
                <w:rFonts w:ascii="標楷體" w:eastAsia="標楷體" w:hAnsi="標楷體"/>
                <w:lang w:eastAsia="zh-HK"/>
              </w:rPr>
            </w:pPr>
            <w:ins w:id="2149" w:author="st1" w:date="2021-05-07T14:0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63D38" w14:textId="77777777" w:rsidR="00986B78" w:rsidRDefault="00986B78" w:rsidP="007836FA">
            <w:pPr>
              <w:jc w:val="center"/>
              <w:rPr>
                <w:ins w:id="2150" w:author="st1" w:date="2021-05-07T14:05:00Z"/>
                <w:rFonts w:ascii="標楷體" w:eastAsia="標楷體" w:hAnsi="標楷體"/>
                <w:lang w:eastAsia="zh-HK"/>
              </w:rPr>
            </w:pPr>
            <w:ins w:id="2151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6457" w14:textId="77777777" w:rsidR="00986B78" w:rsidRDefault="00986B78" w:rsidP="007836FA">
            <w:pPr>
              <w:rPr>
                <w:ins w:id="2152" w:author="st1" w:date="2021-05-07T14:05:00Z"/>
                <w:rFonts w:ascii="標楷體" w:eastAsia="標楷體" w:hAnsi="標楷體"/>
                <w:lang w:eastAsia="zh-HK"/>
              </w:rPr>
            </w:pPr>
            <w:ins w:id="2153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10CA8" w14:textId="77777777" w:rsidR="00986B78" w:rsidRDefault="00986B78" w:rsidP="007836FA">
            <w:pPr>
              <w:rPr>
                <w:ins w:id="2154" w:author="st1" w:date="2021-05-07T14:05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F8BEE" w14:textId="49EE2088" w:rsidR="00986B78" w:rsidRDefault="00986B78" w:rsidP="007836FA">
            <w:pPr>
              <w:rPr>
                <w:ins w:id="2155" w:author="st1" w:date="2021-05-07T14:05:00Z"/>
                <w:rFonts w:ascii="標楷體" w:eastAsia="標楷體" w:hAnsi="標楷體"/>
                <w:lang w:eastAsia="zh-HK"/>
              </w:rPr>
            </w:pPr>
            <w:ins w:id="2156" w:author="st1" w:date="2021-05-07T14:05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</w:t>
              </w:r>
            </w:ins>
            <w:ins w:id="2157" w:author="st1" w:date="2021-05-07T14:18:00Z">
              <w:r w:rsidR="00C209F6">
                <w:rPr>
                  <w:rFonts w:eastAsia="標楷體" w:hint="eastAsia"/>
                  <w:color w:val="000000"/>
                </w:rPr>
                <w:t>2</w:t>
              </w:r>
              <w:proofErr w:type="spellStart"/>
              <w:r w:rsidR="00C209F6"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</w:ins>
            <w:proofErr w:type="spellEnd"/>
            <w:ins w:id="2158" w:author="st1" w:date="2021-05-07T14:05:00Z"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供修改</w:t>
              </w:r>
            </w:ins>
            <w:ins w:id="2159" w:author="st1" w:date="2021-05-07T14:18:00Z">
              <w:r w:rsidR="00C209F6"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gramStart"/>
              <w:r w:rsidR="00C209F6">
                <w:rPr>
                  <w:rFonts w:ascii="標楷體" w:eastAsia="標楷體" w:hAnsi="標楷體" w:hint="eastAsia"/>
                  <w:color w:val="000000"/>
                </w:rPr>
                <w:t>檔</w:t>
              </w:r>
            </w:ins>
            <w:proofErr w:type="gramEnd"/>
            <w:ins w:id="2160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C209F6" w14:paraId="44F1A1BE" w14:textId="77777777" w:rsidTr="00C209F6">
        <w:trPr>
          <w:ins w:id="2161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2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C37D33" w14:textId="77777777" w:rsidR="00C209F6" w:rsidRDefault="00C209F6" w:rsidP="00C209F6">
            <w:pPr>
              <w:jc w:val="center"/>
              <w:rPr>
                <w:ins w:id="2163" w:author="st1" w:date="2021-05-07T14:05:00Z"/>
                <w:rFonts w:ascii="標楷體" w:eastAsia="標楷體" w:hAnsi="標楷體"/>
              </w:rPr>
            </w:pPr>
            <w:ins w:id="2164" w:author="st1" w:date="2021-05-07T14:0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5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A6D0E4" w14:textId="77777777" w:rsidR="00C209F6" w:rsidRDefault="00C209F6" w:rsidP="00C209F6">
            <w:pPr>
              <w:jc w:val="center"/>
              <w:rPr>
                <w:ins w:id="2166" w:author="st1" w:date="2021-05-07T14:05:00Z"/>
                <w:rFonts w:ascii="標楷體" w:eastAsia="標楷體" w:hAnsi="標楷體"/>
                <w:lang w:eastAsia="zh-HK"/>
              </w:rPr>
            </w:pPr>
            <w:ins w:id="2167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8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A8799E" w14:textId="77777777" w:rsidR="00C209F6" w:rsidRDefault="00C209F6" w:rsidP="00C209F6">
            <w:pPr>
              <w:rPr>
                <w:ins w:id="2169" w:author="st1" w:date="2021-05-07T14:05:00Z"/>
                <w:rFonts w:ascii="標楷體" w:eastAsia="標楷體" w:hAnsi="標楷體"/>
                <w:lang w:eastAsia="zh-HK"/>
              </w:rPr>
            </w:pPr>
            <w:ins w:id="2170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1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4E847B" w14:textId="77777777" w:rsidR="00C209F6" w:rsidRDefault="00C209F6" w:rsidP="00C209F6">
            <w:pPr>
              <w:rPr>
                <w:ins w:id="2172" w:author="st1" w:date="2021-05-07T14:05:00Z"/>
                <w:rFonts w:ascii="標楷體" w:eastAsia="標楷體" w:hAnsi="標楷體"/>
              </w:rPr>
            </w:pPr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3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3D339C" w14:textId="756F53B9" w:rsidR="00C209F6" w:rsidRDefault="00C209F6" w:rsidP="00C209F6">
            <w:pPr>
              <w:rPr>
                <w:ins w:id="2174" w:author="st1" w:date="2021-05-07T14:05:00Z"/>
                <w:rFonts w:ascii="標楷體" w:eastAsia="標楷體" w:hAnsi="標楷體"/>
                <w:lang w:eastAsia="zh-HK"/>
              </w:rPr>
            </w:pPr>
            <w:ins w:id="2175" w:author="st1" w:date="2021-05-07T14:18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5102</w:t>
              </w:r>
              <w:proofErr w:type="spellStart"/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  <w:proofErr w:type="spellEnd"/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供刪除</w:t>
              </w:r>
              <w:r>
                <w:rPr>
                  <w:rFonts w:ascii="標楷體" w:eastAsia="標楷體" w:hAnsi="標楷體" w:hint="eastAsia"/>
                  <w:color w:val="000000"/>
                </w:rPr>
                <w:t>放</w:t>
              </w:r>
              <w:r>
                <w:rPr>
                  <w:rFonts w:ascii="標楷體" w:eastAsia="標楷體" w:hAnsi="標楷體" w:hint="eastAsia"/>
                  <w:color w:val="000000"/>
                </w:rPr>
                <w:lastRenderedPageBreak/>
                <w:t>審會記錄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C209F6" w14:paraId="57354FA8" w14:textId="77777777" w:rsidTr="00C209F6">
        <w:trPr>
          <w:ins w:id="2176" w:author="st1" w:date="2021-05-07T14:11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54FE59" w14:textId="5E08738D" w:rsidR="00C209F6" w:rsidRDefault="00C209F6" w:rsidP="00C209F6">
            <w:pPr>
              <w:jc w:val="center"/>
              <w:rPr>
                <w:ins w:id="2178" w:author="st1" w:date="2021-05-07T14:11:00Z"/>
                <w:rFonts w:ascii="標楷體" w:eastAsia="標楷體" w:hAnsi="標楷體"/>
              </w:rPr>
            </w:pPr>
            <w:ins w:id="2179" w:author="st1" w:date="2021-05-07T14:11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AE6E3B" w14:textId="66330E03" w:rsidR="00C209F6" w:rsidRDefault="00C209F6" w:rsidP="00C209F6">
            <w:pPr>
              <w:jc w:val="center"/>
              <w:rPr>
                <w:ins w:id="2181" w:author="st1" w:date="2021-05-07T14:11:00Z"/>
                <w:rFonts w:ascii="標楷體" w:eastAsia="標楷體" w:hAnsi="標楷體"/>
                <w:lang w:eastAsia="zh-HK"/>
              </w:rPr>
            </w:pPr>
            <w:ins w:id="2182" w:author="st1" w:date="2021-05-07T14:11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7955E" w14:textId="17969098" w:rsidR="00C209F6" w:rsidRDefault="00C209F6" w:rsidP="00C209F6">
            <w:pPr>
              <w:rPr>
                <w:ins w:id="2184" w:author="st1" w:date="2021-05-07T14:11:00Z"/>
                <w:rFonts w:ascii="標楷體" w:eastAsia="標楷體" w:hAnsi="標楷體"/>
                <w:lang w:eastAsia="zh-HK"/>
              </w:rPr>
            </w:pPr>
            <w:ins w:id="2185" w:author="st1" w:date="2021-05-07T14:11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B9F902" w14:textId="77777777" w:rsidR="00C209F6" w:rsidRDefault="00C209F6" w:rsidP="00C209F6">
            <w:pPr>
              <w:rPr>
                <w:ins w:id="2187" w:author="st1" w:date="2021-05-07T14:11:00Z"/>
                <w:rFonts w:ascii="標楷體" w:eastAsia="標楷體" w:hAnsi="標楷體"/>
              </w:rPr>
            </w:pPr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92B4F7" w14:textId="0D3E09F2" w:rsidR="00C209F6" w:rsidRDefault="00C209F6" w:rsidP="00C209F6">
            <w:pPr>
              <w:rPr>
                <w:ins w:id="2189" w:author="st1" w:date="2021-05-07T14:11:00Z"/>
                <w:rFonts w:eastAsia="標楷體"/>
                <w:color w:val="000000"/>
              </w:rPr>
            </w:pPr>
            <w:ins w:id="2190" w:author="st1" w:date="2021-05-07T14:18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5102</w:t>
              </w:r>
              <w:proofErr w:type="spellStart"/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  <w:proofErr w:type="spellEnd"/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C209F6" w14:paraId="675A1CB2" w14:textId="77777777" w:rsidTr="00C209F6">
        <w:trPr>
          <w:ins w:id="2191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2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D6C71A" w14:textId="0545BF98" w:rsidR="00C209F6" w:rsidRDefault="00C209F6" w:rsidP="00C209F6">
            <w:pPr>
              <w:jc w:val="center"/>
              <w:rPr>
                <w:ins w:id="2193" w:author="st1" w:date="2021-05-07T14:05:00Z"/>
                <w:rFonts w:ascii="標楷體" w:eastAsia="標楷體" w:hAnsi="標楷體"/>
              </w:rPr>
            </w:pPr>
            <w:ins w:id="2194" w:author="st1" w:date="2021-05-07T14:1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A0D217" w14:textId="77777777" w:rsidR="00C209F6" w:rsidRDefault="00C209F6" w:rsidP="00C209F6">
            <w:pPr>
              <w:jc w:val="center"/>
              <w:rPr>
                <w:ins w:id="2196" w:author="st1" w:date="2021-05-07T14:05:00Z"/>
                <w:rFonts w:ascii="標楷體" w:eastAsia="標楷體" w:hAnsi="標楷體"/>
                <w:lang w:eastAsia="zh-HK"/>
              </w:rPr>
            </w:pPr>
            <w:ins w:id="2197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A88530" w14:textId="1012A0F3" w:rsidR="00C209F6" w:rsidRDefault="00C209F6" w:rsidP="00C209F6">
            <w:pPr>
              <w:rPr>
                <w:ins w:id="2199" w:author="st1" w:date="2021-05-07T14:05:00Z"/>
                <w:rFonts w:ascii="標楷體" w:eastAsia="標楷體" w:hAnsi="標楷體"/>
                <w:lang w:eastAsia="zh-HK"/>
              </w:rPr>
            </w:pPr>
            <w:ins w:id="2200" w:author="st1" w:date="2021-05-07T14:11:00Z">
              <w:r>
                <w:rPr>
                  <w:rFonts w:ascii="標楷體" w:eastAsia="標楷體" w:hAnsi="標楷體" w:hint="eastAsia"/>
                  <w:lang w:eastAsia="zh-HK"/>
                </w:rPr>
                <w:t>日期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1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0A4B31" w14:textId="1D101A3E" w:rsidR="00C209F6" w:rsidRDefault="00C209F6" w:rsidP="00C209F6">
            <w:pPr>
              <w:rPr>
                <w:ins w:id="2202" w:author="st1" w:date="2021-05-07T14:05:00Z"/>
                <w:rFonts w:ascii="標楷體" w:eastAsia="標楷體" w:hAnsi="標楷體"/>
              </w:rPr>
            </w:pPr>
            <w:proofErr w:type="spellStart"/>
            <w:ins w:id="2203" w:author="st1" w:date="2021-05-07T14:19:00Z">
              <w:r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  <w:r w:rsidRPr="00C209F6">
                <w:rPr>
                  <w:rFonts w:ascii="標楷體" w:eastAsia="標楷體" w:hAnsi="標楷體"/>
                </w:rPr>
                <w:t>MeetingDate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4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F37EF4" w14:textId="77777777" w:rsidR="00C209F6" w:rsidRDefault="00C209F6" w:rsidP="00C209F6">
            <w:pPr>
              <w:rPr>
                <w:ins w:id="2205" w:author="st1" w:date="2021-05-07T14:05:00Z"/>
                <w:rFonts w:ascii="標楷體" w:eastAsia="標楷體" w:hAnsi="標楷體"/>
                <w:lang w:eastAsia="zh-HK"/>
              </w:rPr>
            </w:pPr>
          </w:p>
        </w:tc>
      </w:tr>
      <w:tr w:rsidR="00C209F6" w14:paraId="51868B7B" w14:textId="77777777" w:rsidTr="00C209F6">
        <w:trPr>
          <w:ins w:id="2206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BD280" w14:textId="5FD3D5C0" w:rsidR="00C209F6" w:rsidRDefault="00C209F6" w:rsidP="00C209F6">
            <w:pPr>
              <w:jc w:val="center"/>
              <w:rPr>
                <w:ins w:id="2208" w:author="st1" w:date="2021-05-07T14:05:00Z"/>
                <w:rFonts w:ascii="標楷體" w:eastAsia="標楷體" w:hAnsi="標楷體"/>
              </w:rPr>
            </w:pPr>
            <w:ins w:id="2209" w:author="st1" w:date="2021-05-07T14:1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0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973950" w14:textId="77777777" w:rsidR="00C209F6" w:rsidRDefault="00C209F6" w:rsidP="00C209F6">
            <w:pPr>
              <w:jc w:val="center"/>
              <w:rPr>
                <w:ins w:id="2211" w:author="st1" w:date="2021-05-07T14:05:00Z"/>
                <w:rFonts w:ascii="標楷體" w:eastAsia="標楷體" w:hAnsi="標楷體"/>
                <w:lang w:eastAsia="zh-HK"/>
              </w:rPr>
            </w:pPr>
            <w:ins w:id="2212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3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7E9079" w14:textId="69994141" w:rsidR="00C209F6" w:rsidRDefault="00C209F6" w:rsidP="00C209F6">
            <w:pPr>
              <w:rPr>
                <w:ins w:id="2214" w:author="st1" w:date="2021-05-07T14:05:00Z"/>
                <w:rFonts w:ascii="標楷體" w:eastAsia="標楷體" w:hAnsi="標楷體"/>
                <w:lang w:eastAsia="zh-HK"/>
              </w:rPr>
            </w:pPr>
            <w:ins w:id="2215" w:author="st1" w:date="2021-05-07T14:11:00Z">
              <w:r>
                <w:rPr>
                  <w:rFonts w:ascii="標楷體" w:eastAsia="標楷體" w:hAnsi="標楷體" w:hint="eastAsia"/>
                  <w:lang w:eastAsia="zh-HK"/>
                </w:rPr>
                <w:t>議題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6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7946B3" w14:textId="40FFD875" w:rsidR="00C209F6" w:rsidRDefault="00C209F6" w:rsidP="00C209F6">
            <w:pPr>
              <w:rPr>
                <w:ins w:id="2217" w:author="st1" w:date="2021-05-07T14:05:00Z"/>
                <w:rFonts w:ascii="標楷體" w:eastAsia="標楷體" w:hAnsi="標楷體"/>
              </w:rPr>
            </w:pPr>
            <w:proofErr w:type="spellStart"/>
            <w:ins w:id="2218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  <w:r w:rsidRPr="00C209F6">
                <w:rPr>
                  <w:rFonts w:ascii="標楷體" w:eastAsia="標楷體" w:hAnsi="標楷體"/>
                  <w:color w:val="000000"/>
                </w:rPr>
                <w:t>Issue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9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9A2B93" w14:textId="77777777" w:rsidR="00C209F6" w:rsidRDefault="00C209F6" w:rsidP="00C209F6">
            <w:pPr>
              <w:rPr>
                <w:ins w:id="2220" w:author="st1" w:date="2021-05-07T14:05:00Z"/>
                <w:rFonts w:ascii="標楷體" w:eastAsia="標楷體" w:hAnsi="標楷體"/>
                <w:lang w:eastAsia="zh-HK"/>
              </w:rPr>
            </w:pPr>
          </w:p>
        </w:tc>
      </w:tr>
      <w:tr w:rsidR="00C209F6" w14:paraId="10868579" w14:textId="77777777" w:rsidTr="00C209F6">
        <w:trPr>
          <w:ins w:id="2221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C8CC" w14:textId="5CBC150B" w:rsidR="00C209F6" w:rsidRDefault="00C209F6" w:rsidP="00C209F6">
            <w:pPr>
              <w:jc w:val="center"/>
              <w:rPr>
                <w:ins w:id="2222" w:author="st1" w:date="2021-05-07T14:05:00Z"/>
                <w:rFonts w:ascii="標楷體" w:eastAsia="標楷體" w:hAnsi="標楷體"/>
              </w:rPr>
            </w:pPr>
            <w:ins w:id="2223" w:author="st1" w:date="2021-05-07T14:1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0F28" w14:textId="77777777" w:rsidR="00C209F6" w:rsidRDefault="00C209F6" w:rsidP="00C209F6">
            <w:pPr>
              <w:jc w:val="center"/>
              <w:rPr>
                <w:ins w:id="2224" w:author="st1" w:date="2021-05-07T14:05:00Z"/>
                <w:rFonts w:ascii="標楷體" w:eastAsia="標楷體" w:hAnsi="標楷體"/>
                <w:lang w:eastAsia="zh-HK"/>
              </w:rPr>
            </w:pPr>
            <w:ins w:id="2225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F2B3B" w14:textId="7924A791" w:rsidR="00C209F6" w:rsidRDefault="00C209F6" w:rsidP="00C209F6">
            <w:pPr>
              <w:rPr>
                <w:ins w:id="2226" w:author="st1" w:date="2021-05-07T14:05:00Z"/>
                <w:rFonts w:ascii="標楷體" w:eastAsia="標楷體" w:hAnsi="標楷體"/>
                <w:lang w:eastAsia="zh-HK"/>
              </w:rPr>
            </w:pPr>
            <w:ins w:id="2227" w:author="st1" w:date="2021-05-07T14:11:00Z">
              <w:r>
                <w:rPr>
                  <w:rFonts w:ascii="標楷體" w:eastAsia="標楷體" w:hAnsi="標楷體" w:hint="eastAsia"/>
                  <w:lang w:eastAsia="zh-HK"/>
                </w:rPr>
                <w:t>戶別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A24AB" w14:textId="32F28598" w:rsidR="00C209F6" w:rsidRDefault="00C209F6" w:rsidP="00C209F6">
            <w:pPr>
              <w:rPr>
                <w:ins w:id="2228" w:author="st1" w:date="2021-05-07T14:05:00Z"/>
                <w:rFonts w:ascii="標楷體" w:eastAsia="標楷體" w:hAnsi="標楷體"/>
                <w:lang w:eastAsia="zh-HK"/>
              </w:rPr>
            </w:pPr>
            <w:proofErr w:type="spellStart"/>
            <w:ins w:id="2229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</w:ins>
            <w:ins w:id="2230" w:author="st1" w:date="2021-05-07T14:20:00Z">
              <w:r w:rsidRPr="00C209F6">
                <w:rPr>
                  <w:rFonts w:ascii="標楷體" w:eastAsia="標楷體" w:hAnsi="標楷體"/>
                  <w:color w:val="000000"/>
                </w:rPr>
                <w:t>CustCode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6A5E" w14:textId="77777777" w:rsidR="00C209F6" w:rsidRDefault="00C209F6" w:rsidP="00C209F6">
            <w:pPr>
              <w:rPr>
                <w:ins w:id="2231" w:author="st1" w:date="2021-05-07T14:05:00Z"/>
                <w:rFonts w:ascii="標楷體" w:eastAsia="標楷體" w:hAnsi="標楷體"/>
                <w:lang w:eastAsia="zh-HK"/>
              </w:rPr>
            </w:pPr>
          </w:p>
        </w:tc>
      </w:tr>
      <w:tr w:rsidR="00C209F6" w14:paraId="237C2505" w14:textId="77777777" w:rsidTr="00C209F6">
        <w:trPr>
          <w:ins w:id="2232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2709" w14:textId="36802F39" w:rsidR="00C209F6" w:rsidRDefault="00C209F6" w:rsidP="00C209F6">
            <w:pPr>
              <w:jc w:val="center"/>
              <w:rPr>
                <w:ins w:id="2233" w:author="st1" w:date="2021-05-07T14:05:00Z"/>
                <w:rFonts w:ascii="標楷體" w:eastAsia="標楷體" w:hAnsi="標楷體"/>
              </w:rPr>
            </w:pPr>
            <w:ins w:id="2234" w:author="st1" w:date="2021-05-07T14:11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540F7" w14:textId="77777777" w:rsidR="00C209F6" w:rsidRDefault="00C209F6" w:rsidP="00C209F6">
            <w:pPr>
              <w:jc w:val="center"/>
              <w:rPr>
                <w:ins w:id="2235" w:author="st1" w:date="2021-05-07T14:05:00Z"/>
                <w:rFonts w:ascii="標楷體" w:eastAsia="標楷體" w:hAnsi="標楷體"/>
                <w:lang w:eastAsia="zh-HK"/>
              </w:rPr>
            </w:pPr>
            <w:ins w:id="2236" w:author="st1" w:date="2021-05-07T14:0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9FC27" w14:textId="1E44C5EE" w:rsidR="00C209F6" w:rsidRDefault="00C209F6" w:rsidP="00C209F6">
            <w:pPr>
              <w:rPr>
                <w:ins w:id="2237" w:author="st1" w:date="2021-05-07T14:05:00Z"/>
                <w:rFonts w:ascii="標楷體" w:eastAsia="標楷體" w:hAnsi="標楷體"/>
                <w:lang w:eastAsia="zh-HK"/>
              </w:rPr>
            </w:pPr>
            <w:ins w:id="2238" w:author="st1" w:date="2021-05-07T14:12:00Z">
              <w:r>
                <w:rPr>
                  <w:rFonts w:ascii="標楷體" w:eastAsia="標楷體" w:hAnsi="標楷體" w:hint="eastAsia"/>
                  <w:lang w:eastAsia="zh-HK"/>
                </w:rPr>
                <w:t>件數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3563" w14:textId="78783A66" w:rsidR="00C209F6" w:rsidRDefault="00C209F6" w:rsidP="00C209F6">
            <w:pPr>
              <w:rPr>
                <w:ins w:id="2239" w:author="st1" w:date="2021-05-07T14:05:00Z"/>
                <w:rFonts w:ascii="標楷體" w:eastAsia="標楷體" w:hAnsi="標楷體"/>
                <w:lang w:eastAsia="zh-HK"/>
              </w:rPr>
            </w:pPr>
            <w:proofErr w:type="spellStart"/>
            <w:ins w:id="2240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</w:ins>
            <w:ins w:id="2241" w:author="st1" w:date="2021-05-07T14:20:00Z">
              <w:r w:rsidRPr="00C209F6">
                <w:rPr>
                  <w:rFonts w:ascii="標楷體" w:eastAsia="標楷體" w:hAnsi="標楷體"/>
                </w:rPr>
                <w:t>MeetingDate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1346" w14:textId="4C8C1EB5" w:rsidR="00C209F6" w:rsidRDefault="00C209F6" w:rsidP="00C209F6">
            <w:pPr>
              <w:rPr>
                <w:ins w:id="2242" w:author="st1" w:date="2021-05-07T14:05:00Z"/>
                <w:rFonts w:ascii="標楷體" w:eastAsia="標楷體" w:hAnsi="標楷體"/>
                <w:lang w:eastAsia="zh-HK"/>
              </w:rPr>
            </w:pPr>
            <w:ins w:id="2243" w:author="st1" w:date="2021-05-07T14:20:00Z">
              <w:r>
                <w:rPr>
                  <w:rFonts w:ascii="標楷體" w:eastAsia="標楷體" w:hAnsi="標楷體" w:hint="eastAsia"/>
                  <w:lang w:eastAsia="zh-HK"/>
                </w:rPr>
                <w:t>計算</w:t>
              </w:r>
            </w:ins>
            <w:ins w:id="2244" w:author="st1" w:date="2021-05-07T14:21:00Z">
              <w:r>
                <w:rPr>
                  <w:rFonts w:ascii="標楷體" w:eastAsia="標楷體" w:hAnsi="標楷體" w:hint="eastAsia"/>
                  <w:lang w:eastAsia="zh-HK"/>
                </w:rPr>
                <w:t>輸入日期合計件數</w:t>
              </w:r>
            </w:ins>
            <w:ins w:id="2245" w:author="st1" w:date="2021-05-07T14:26:00Z">
              <w:r w:rsidR="00ED7473">
                <w:rPr>
                  <w:rFonts w:ascii="標楷體" w:eastAsia="標楷體" w:hAnsi="標楷體" w:hint="eastAsia"/>
                  <w:lang w:eastAsia="zh-HK"/>
                </w:rPr>
                <w:t>由小到大向下排序</w:t>
              </w:r>
            </w:ins>
          </w:p>
        </w:tc>
      </w:tr>
      <w:tr w:rsidR="00C209F6" w14:paraId="651538EE" w14:textId="77777777" w:rsidTr="00C209F6">
        <w:trPr>
          <w:ins w:id="2246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7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A4FA52" w14:textId="6EA06A95" w:rsidR="00C209F6" w:rsidRDefault="00C209F6" w:rsidP="00C209F6">
            <w:pPr>
              <w:jc w:val="center"/>
              <w:rPr>
                <w:ins w:id="2248" w:author="st1" w:date="2021-05-07T14:05:00Z"/>
                <w:rFonts w:ascii="標楷體" w:eastAsia="標楷體" w:hAnsi="標楷體"/>
              </w:rPr>
            </w:pPr>
            <w:ins w:id="2249" w:author="st1" w:date="2021-05-07T14:11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0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23FCE6" w14:textId="77777777" w:rsidR="00C209F6" w:rsidRDefault="00C209F6" w:rsidP="00C209F6">
            <w:pPr>
              <w:jc w:val="center"/>
              <w:rPr>
                <w:ins w:id="2251" w:author="st1" w:date="2021-05-07T14:05:00Z"/>
                <w:rFonts w:ascii="標楷體" w:eastAsia="標楷體" w:hAnsi="標楷體"/>
                <w:lang w:eastAsia="zh-HK"/>
              </w:rPr>
            </w:pPr>
            <w:ins w:id="2252" w:author="st1" w:date="2021-05-07T14:05:00Z">
              <w:r w:rsidRPr="000C1282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3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9C69D" w14:textId="50F68D5E" w:rsidR="00C209F6" w:rsidRDefault="00C209F6" w:rsidP="00C209F6">
            <w:pPr>
              <w:rPr>
                <w:ins w:id="2254" w:author="st1" w:date="2021-05-07T14:05:00Z"/>
                <w:rFonts w:ascii="標楷體" w:eastAsia="標楷體" w:hAnsi="標楷體"/>
                <w:lang w:eastAsia="zh-HK"/>
              </w:rPr>
            </w:pPr>
            <w:ins w:id="2255" w:author="st1" w:date="2021-05-07T14:12:00Z">
              <w:r>
                <w:rPr>
                  <w:rFonts w:ascii="標楷體" w:eastAsia="標楷體" w:hAnsi="標楷體" w:hint="eastAsia"/>
                  <w:lang w:eastAsia="zh-HK"/>
                </w:rPr>
                <w:t>金額</w:t>
              </w:r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 w:hint="eastAsia"/>
                  <w:lang w:eastAsia="zh-HK"/>
                </w:rPr>
                <w:t>千元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6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3564AE" w14:textId="37C8284A" w:rsidR="00C209F6" w:rsidRPr="003B546E" w:rsidRDefault="00C209F6" w:rsidP="00C209F6">
            <w:pPr>
              <w:rPr>
                <w:ins w:id="2257" w:author="st1" w:date="2021-05-07T14:05:00Z"/>
                <w:rFonts w:ascii="標楷體" w:eastAsia="標楷體" w:hAnsi="標楷體"/>
                <w:color w:val="000000"/>
              </w:rPr>
            </w:pPr>
            <w:proofErr w:type="spellStart"/>
            <w:ins w:id="2258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</w:ins>
            <w:ins w:id="2259" w:author="st1" w:date="2021-05-07T14:20:00Z">
              <w:r w:rsidRPr="00C209F6">
                <w:rPr>
                  <w:rFonts w:ascii="標楷體" w:eastAsia="標楷體" w:hAnsi="標楷體"/>
                  <w:color w:val="000000"/>
                </w:rPr>
                <w:t>Amount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0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643369" w14:textId="77777777" w:rsidR="00C209F6" w:rsidRDefault="00C209F6" w:rsidP="00C209F6">
            <w:pPr>
              <w:rPr>
                <w:ins w:id="2261" w:author="st1" w:date="2021-05-07T14:05:00Z"/>
                <w:rFonts w:ascii="標楷體" w:eastAsia="標楷體" w:hAnsi="標楷體"/>
                <w:lang w:eastAsia="zh-HK"/>
              </w:rPr>
            </w:pPr>
          </w:p>
        </w:tc>
      </w:tr>
      <w:tr w:rsidR="00C209F6" w14:paraId="70A2AF2B" w14:textId="77777777" w:rsidTr="00C209F6">
        <w:trPr>
          <w:ins w:id="2262" w:author="st1" w:date="2021-05-07T14:0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3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35F0FA" w14:textId="5813AD0A" w:rsidR="00C209F6" w:rsidRDefault="00C209F6" w:rsidP="00C209F6">
            <w:pPr>
              <w:jc w:val="center"/>
              <w:rPr>
                <w:ins w:id="2264" w:author="st1" w:date="2021-05-07T14:05:00Z"/>
                <w:rFonts w:ascii="標楷體" w:eastAsia="標楷體" w:hAnsi="標楷體"/>
              </w:rPr>
            </w:pPr>
            <w:ins w:id="2265" w:author="st1" w:date="2021-05-07T14:1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6AA3F4" w14:textId="77777777" w:rsidR="00C209F6" w:rsidRDefault="00C209F6" w:rsidP="00C209F6">
            <w:pPr>
              <w:jc w:val="center"/>
              <w:rPr>
                <w:ins w:id="2267" w:author="st1" w:date="2021-05-07T14:05:00Z"/>
                <w:rFonts w:ascii="標楷體" w:eastAsia="標楷體" w:hAnsi="標楷體"/>
                <w:lang w:eastAsia="zh-HK"/>
              </w:rPr>
            </w:pPr>
            <w:ins w:id="2268" w:author="st1" w:date="2021-05-07T14:05:00Z">
              <w:r w:rsidRPr="000C1282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9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20884E" w14:textId="4B27B718" w:rsidR="00C209F6" w:rsidRDefault="00C209F6" w:rsidP="00C209F6">
            <w:pPr>
              <w:rPr>
                <w:ins w:id="2270" w:author="st1" w:date="2021-05-07T14:05:00Z"/>
                <w:rFonts w:ascii="標楷體" w:eastAsia="標楷體" w:hAnsi="標楷體"/>
                <w:lang w:eastAsia="zh-HK"/>
              </w:rPr>
            </w:pPr>
            <w:ins w:id="2271" w:author="st1" w:date="2021-05-07T14:13:00Z">
              <w:r>
                <w:rPr>
                  <w:rFonts w:ascii="標楷體" w:eastAsia="標楷體" w:hAnsi="標楷體" w:hint="eastAsia"/>
                  <w:lang w:eastAsia="zh-HK"/>
                </w:rPr>
                <w:t>當日合計</w:t>
              </w:r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 w:hint="eastAsia"/>
                  <w:lang w:eastAsia="zh-HK"/>
                </w:rPr>
                <w:t>千元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8D418D" w14:textId="3FCFBA0A" w:rsidR="00ED7473" w:rsidRDefault="00ED7473" w:rsidP="00C209F6">
            <w:pPr>
              <w:rPr>
                <w:ins w:id="2273" w:author="st1" w:date="2021-05-07T14:27:00Z"/>
                <w:rFonts w:ascii="標楷體" w:eastAsia="標楷體" w:hAnsi="標楷體"/>
                <w:color w:val="000000"/>
              </w:rPr>
            </w:pPr>
            <w:proofErr w:type="spellStart"/>
            <w:ins w:id="2274" w:author="st1" w:date="2021-05-07T14:27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  <w:r w:rsidRPr="00C209F6">
                <w:rPr>
                  <w:rFonts w:ascii="標楷體" w:eastAsia="標楷體" w:hAnsi="標楷體"/>
                </w:rPr>
                <w:t>MeetingDate</w:t>
              </w:r>
              <w:proofErr w:type="spellEnd"/>
            </w:ins>
          </w:p>
          <w:p w14:paraId="0B19E8D1" w14:textId="6F9991A9" w:rsidR="00ED7473" w:rsidRPr="003B546E" w:rsidRDefault="00C209F6" w:rsidP="00C209F6">
            <w:pPr>
              <w:rPr>
                <w:ins w:id="2275" w:author="st1" w:date="2021-05-07T14:05:00Z"/>
                <w:rFonts w:ascii="標楷體" w:eastAsia="標楷體" w:hAnsi="標楷體"/>
                <w:color w:val="000000"/>
              </w:rPr>
            </w:pPr>
            <w:proofErr w:type="spellStart"/>
            <w:ins w:id="2276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</w:ins>
            <w:ins w:id="2277" w:author="st1" w:date="2021-05-07T14:20:00Z">
              <w:r w:rsidRPr="00C209F6">
                <w:rPr>
                  <w:rFonts w:ascii="標楷體" w:eastAsia="標楷體" w:hAnsi="標楷體"/>
                  <w:color w:val="000000"/>
                </w:rPr>
                <w:t>Amount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8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05412F" w14:textId="69A6D282" w:rsidR="00C209F6" w:rsidRDefault="00ED7473" w:rsidP="00C209F6">
            <w:pPr>
              <w:rPr>
                <w:ins w:id="2279" w:author="st1" w:date="2021-05-07T14:05:00Z"/>
                <w:rFonts w:ascii="標楷體" w:eastAsia="標楷體" w:hAnsi="標楷體"/>
                <w:lang w:eastAsia="zh-HK"/>
              </w:rPr>
            </w:pPr>
            <w:ins w:id="2280" w:author="st1" w:date="2021-05-07T14:26:00Z">
              <w:r>
                <w:rPr>
                  <w:rFonts w:ascii="標楷體" w:eastAsia="標楷體" w:hAnsi="標楷體" w:hint="eastAsia"/>
                  <w:lang w:eastAsia="zh-HK"/>
                </w:rPr>
                <w:t>計算輸入日期合計</w:t>
              </w:r>
            </w:ins>
            <w:ins w:id="2281" w:author="st1" w:date="2021-05-07T14:27:00Z">
              <w:r>
                <w:rPr>
                  <w:rFonts w:ascii="標楷體" w:eastAsia="標楷體" w:hAnsi="標楷體" w:hint="eastAsia"/>
                  <w:lang w:eastAsia="zh-HK"/>
                </w:rPr>
                <w:t>金額</w:t>
              </w:r>
            </w:ins>
            <w:ins w:id="2282" w:author="st1" w:date="2021-05-07T14:26:00Z">
              <w:r>
                <w:rPr>
                  <w:rFonts w:ascii="標楷體" w:eastAsia="標楷體" w:hAnsi="標楷體" w:hint="eastAsia"/>
                  <w:lang w:eastAsia="zh-HK"/>
                </w:rPr>
                <w:t>由小到大向下排序</w:t>
              </w:r>
            </w:ins>
          </w:p>
        </w:tc>
      </w:tr>
      <w:tr w:rsidR="00C209F6" w14:paraId="1EF69621" w14:textId="77777777" w:rsidTr="00C209F6">
        <w:trPr>
          <w:ins w:id="2283" w:author="st1" w:date="2021-05-07T14:11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4" w:author="st1" w:date="2021-05-07T14:13:00Z">
              <w:tcPr>
                <w:tcW w:w="76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6D10E6" w14:textId="37AF26B0" w:rsidR="00C209F6" w:rsidRDefault="00C209F6" w:rsidP="00C209F6">
            <w:pPr>
              <w:jc w:val="center"/>
              <w:rPr>
                <w:ins w:id="2285" w:author="st1" w:date="2021-05-07T14:11:00Z"/>
                <w:rFonts w:ascii="標楷體" w:eastAsia="標楷體" w:hAnsi="標楷體"/>
              </w:rPr>
            </w:pPr>
            <w:ins w:id="2286" w:author="st1" w:date="2021-05-07T14:11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" w:author="st1" w:date="2021-05-07T14:13:00Z">
              <w:tcPr>
                <w:tcW w:w="11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E16D4" w14:textId="78394C30" w:rsidR="00C209F6" w:rsidRPr="000C1282" w:rsidRDefault="00C209F6" w:rsidP="00C209F6">
            <w:pPr>
              <w:jc w:val="center"/>
              <w:rPr>
                <w:ins w:id="2288" w:author="st1" w:date="2021-05-07T14:11:00Z"/>
                <w:rFonts w:ascii="標楷體" w:eastAsia="標楷體" w:hAnsi="標楷體"/>
                <w:lang w:eastAsia="zh-HK"/>
              </w:rPr>
            </w:pPr>
            <w:ins w:id="2289" w:author="st1" w:date="2021-05-07T14:13:00Z">
              <w:r w:rsidRPr="000C1282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" w:author="st1" w:date="2021-05-07T14:13:00Z">
              <w:tcPr>
                <w:tcW w:w="18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2EA39A" w14:textId="00D652BA" w:rsidR="00C209F6" w:rsidRDefault="00C209F6" w:rsidP="00C209F6">
            <w:pPr>
              <w:rPr>
                <w:ins w:id="2291" w:author="st1" w:date="2021-05-07T14:11:00Z"/>
                <w:rFonts w:ascii="標楷體" w:eastAsia="標楷體" w:hAnsi="標楷體"/>
                <w:lang w:eastAsia="zh-HK"/>
              </w:rPr>
            </w:pPr>
            <w:ins w:id="2292" w:author="st1" w:date="2021-05-07T14:13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3" w:author="st1" w:date="2021-05-07T14:13:00Z">
              <w:tcPr>
                <w:tcW w:w="33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470398" w14:textId="28156F1B" w:rsidR="00C209F6" w:rsidRPr="003B546E" w:rsidRDefault="00C209F6" w:rsidP="00C209F6">
            <w:pPr>
              <w:rPr>
                <w:ins w:id="2294" w:author="st1" w:date="2021-05-07T14:11:00Z"/>
                <w:rFonts w:ascii="標楷體" w:eastAsia="標楷體" w:hAnsi="標楷體"/>
                <w:color w:val="000000"/>
              </w:rPr>
            </w:pPr>
            <w:proofErr w:type="spellStart"/>
            <w:ins w:id="2295" w:author="st1" w:date="2021-05-07T14:19:00Z">
              <w:r w:rsidRPr="001D409E">
                <w:rPr>
                  <w:rFonts w:ascii="標楷體" w:eastAsia="標楷體" w:hAnsi="標楷體" w:hint="eastAsia"/>
                  <w:color w:val="000000"/>
                </w:rPr>
                <w:t>InnLoanMeeting.</w:t>
              </w:r>
            </w:ins>
            <w:ins w:id="2296" w:author="st1" w:date="2021-05-07T14:20:00Z">
              <w:r w:rsidRPr="00C209F6">
                <w:rPr>
                  <w:rFonts w:ascii="標楷體" w:eastAsia="標楷體" w:hAnsi="標楷體"/>
                  <w:color w:val="000000"/>
                </w:rPr>
                <w:t>Remark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7" w:author="st1" w:date="2021-05-07T14:13:00Z">
              <w:tcPr>
                <w:tcW w:w="3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619DFC" w14:textId="77777777" w:rsidR="00C209F6" w:rsidRDefault="00C209F6" w:rsidP="00C209F6">
            <w:pPr>
              <w:rPr>
                <w:ins w:id="2298" w:author="st1" w:date="2021-05-07T14:11:00Z"/>
                <w:rFonts w:ascii="標楷體" w:eastAsia="標楷體" w:hAnsi="標楷體"/>
                <w:lang w:eastAsia="zh-HK"/>
              </w:rPr>
            </w:pPr>
          </w:p>
        </w:tc>
      </w:tr>
    </w:tbl>
    <w:p w14:paraId="6AF9BC62" w14:textId="77777777" w:rsidR="00986B78" w:rsidRPr="00AF1A82" w:rsidRDefault="00986B78" w:rsidP="0048480B">
      <w:pPr>
        <w:rPr>
          <w:rFonts w:ascii="標楷體" w:eastAsia="標楷體" w:hAnsi="標楷體"/>
          <w:lang w:eastAsia="x-none"/>
        </w:rPr>
      </w:pPr>
    </w:p>
    <w:p w14:paraId="6E7EE423" w14:textId="103553B1" w:rsidR="0048480B" w:rsidRPr="00AF1A82" w:rsidDel="00930C14" w:rsidRDefault="0002437F" w:rsidP="00AD50CB">
      <w:pPr>
        <w:pStyle w:val="a"/>
        <w:rPr>
          <w:del w:id="2299" w:author="st1" w:date="2021-05-07T14:35:00Z"/>
          <w:lang w:eastAsia="x-none"/>
        </w:rPr>
      </w:pPr>
      <w:del w:id="2300" w:author="st1" w:date="2021-05-07T14:35:00Z">
        <w:r w:rsidRPr="00AF1A82" w:rsidDel="00930C14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301" w:author="st1" w:date="2021-05-07T14:28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21"/>
        <w:gridCol w:w="1526"/>
        <w:gridCol w:w="1296"/>
        <w:gridCol w:w="911"/>
        <w:gridCol w:w="1150"/>
        <w:gridCol w:w="670"/>
        <w:gridCol w:w="689"/>
        <w:gridCol w:w="3657"/>
        <w:tblGridChange w:id="2302">
          <w:tblGrid>
            <w:gridCol w:w="521"/>
            <w:gridCol w:w="1526"/>
            <w:gridCol w:w="1296"/>
            <w:gridCol w:w="911"/>
            <w:gridCol w:w="1150"/>
            <w:gridCol w:w="670"/>
            <w:gridCol w:w="689"/>
            <w:gridCol w:w="3657"/>
          </w:tblGrid>
        </w:tblGridChange>
      </w:tblGrid>
      <w:tr w:rsidR="00AD4595" w:rsidRPr="00AF1A82" w:rsidDel="00930C14" w14:paraId="2962C4E9" w14:textId="4E24AA73" w:rsidTr="00ED7473">
        <w:trPr>
          <w:trHeight w:val="388"/>
          <w:jc w:val="center"/>
          <w:del w:id="2303" w:author="st1" w:date="2021-05-07T14:35:00Z"/>
          <w:trPrChange w:id="2304" w:author="st1" w:date="2021-05-07T14:28:00Z">
            <w:trPr>
              <w:trHeight w:val="388"/>
              <w:jc w:val="center"/>
            </w:trPr>
          </w:trPrChange>
        </w:trPr>
        <w:tc>
          <w:tcPr>
            <w:tcW w:w="521" w:type="dxa"/>
            <w:vMerge w:val="restart"/>
            <w:tcPrChange w:id="2305" w:author="st1" w:date="2021-05-07T14:28:00Z">
              <w:tcPr>
                <w:tcW w:w="523" w:type="dxa"/>
                <w:vMerge w:val="restart"/>
              </w:tcPr>
            </w:tcPrChange>
          </w:tcPr>
          <w:p w14:paraId="1503098E" w14:textId="52C0048A" w:rsidR="00AD4595" w:rsidRPr="00AF1A82" w:rsidDel="00930C14" w:rsidRDefault="00AD4595" w:rsidP="0048480B">
            <w:pPr>
              <w:rPr>
                <w:del w:id="2306" w:author="st1" w:date="2021-05-07T14:35:00Z"/>
                <w:rFonts w:ascii="標楷體" w:eastAsia="標楷體" w:hAnsi="標楷體"/>
                <w:lang w:eastAsia="x-none"/>
              </w:rPr>
            </w:pPr>
            <w:del w:id="2307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526" w:type="dxa"/>
            <w:vMerge w:val="restart"/>
            <w:tcPrChange w:id="2308" w:author="st1" w:date="2021-05-07T14:28:00Z">
              <w:tcPr>
                <w:tcW w:w="1565" w:type="dxa"/>
                <w:vMerge w:val="restart"/>
              </w:tcPr>
            </w:tcPrChange>
          </w:tcPr>
          <w:p w14:paraId="3092435C" w14:textId="2777B8C3" w:rsidR="00AD4595" w:rsidRPr="00AF1A82" w:rsidDel="00930C14" w:rsidRDefault="00AD4595" w:rsidP="0048480B">
            <w:pPr>
              <w:rPr>
                <w:del w:id="2309" w:author="st1" w:date="2021-05-07T14:35:00Z"/>
                <w:rFonts w:ascii="標楷體" w:eastAsia="標楷體" w:hAnsi="標楷體"/>
                <w:lang w:eastAsia="x-none"/>
              </w:rPr>
            </w:pPr>
            <w:del w:id="2310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716" w:type="dxa"/>
            <w:gridSpan w:val="5"/>
            <w:tcPrChange w:id="2311" w:author="st1" w:date="2021-05-07T14:28:00Z">
              <w:tcPr>
                <w:tcW w:w="4771" w:type="dxa"/>
                <w:gridSpan w:val="5"/>
              </w:tcPr>
            </w:tcPrChange>
          </w:tcPr>
          <w:p w14:paraId="762EF1CB" w14:textId="5C133380" w:rsidR="00AD4595" w:rsidRPr="00AF1A82" w:rsidDel="00930C14" w:rsidRDefault="00AD4595" w:rsidP="00AD4595">
            <w:pPr>
              <w:jc w:val="center"/>
              <w:rPr>
                <w:del w:id="2312" w:author="st1" w:date="2021-05-07T14:35:00Z"/>
                <w:rFonts w:ascii="標楷體" w:eastAsia="標楷體" w:hAnsi="標楷體"/>
                <w:lang w:eastAsia="x-none"/>
              </w:rPr>
            </w:pPr>
            <w:del w:id="2313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657" w:type="dxa"/>
            <w:vMerge w:val="restart"/>
            <w:tcPrChange w:id="2314" w:author="st1" w:date="2021-05-07T14:28:00Z">
              <w:tcPr>
                <w:tcW w:w="3775" w:type="dxa"/>
                <w:vMerge w:val="restart"/>
              </w:tcPr>
            </w:tcPrChange>
          </w:tcPr>
          <w:p w14:paraId="01FEDCA1" w14:textId="3BEEAB0B" w:rsidR="00AD4595" w:rsidRPr="00AF1A82" w:rsidDel="00930C14" w:rsidRDefault="00AD4595" w:rsidP="0048480B">
            <w:pPr>
              <w:rPr>
                <w:del w:id="2315" w:author="st1" w:date="2021-05-07T14:35:00Z"/>
                <w:rFonts w:ascii="標楷體" w:eastAsia="標楷體" w:hAnsi="標楷體"/>
                <w:lang w:eastAsia="x-none"/>
              </w:rPr>
            </w:pPr>
            <w:del w:id="2316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AD4595" w:rsidRPr="00AF1A82" w:rsidDel="00930C14" w14:paraId="0317476D" w14:textId="3971BA30" w:rsidTr="00ED7473">
        <w:trPr>
          <w:trHeight w:val="244"/>
          <w:jc w:val="center"/>
          <w:del w:id="2317" w:author="st1" w:date="2021-05-07T14:35:00Z"/>
          <w:trPrChange w:id="2318" w:author="st1" w:date="2021-05-07T14:28:00Z">
            <w:trPr>
              <w:trHeight w:val="244"/>
              <w:jc w:val="center"/>
            </w:trPr>
          </w:trPrChange>
        </w:trPr>
        <w:tc>
          <w:tcPr>
            <w:tcW w:w="521" w:type="dxa"/>
            <w:vMerge/>
            <w:tcPrChange w:id="2319" w:author="st1" w:date="2021-05-07T14:28:00Z">
              <w:tcPr>
                <w:tcW w:w="523" w:type="dxa"/>
                <w:vMerge/>
              </w:tcPr>
            </w:tcPrChange>
          </w:tcPr>
          <w:p w14:paraId="4D28EFDE" w14:textId="6FABD55E" w:rsidR="00AD4595" w:rsidRPr="00AF1A82" w:rsidDel="00930C14" w:rsidRDefault="00AD4595" w:rsidP="0048480B">
            <w:pPr>
              <w:rPr>
                <w:del w:id="2320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26" w:type="dxa"/>
            <w:vMerge/>
            <w:tcPrChange w:id="2321" w:author="st1" w:date="2021-05-07T14:28:00Z">
              <w:tcPr>
                <w:tcW w:w="1565" w:type="dxa"/>
                <w:vMerge/>
              </w:tcPr>
            </w:tcPrChange>
          </w:tcPr>
          <w:p w14:paraId="36870498" w14:textId="2E255DF4" w:rsidR="00AD4595" w:rsidRPr="00AF1A82" w:rsidDel="00930C14" w:rsidRDefault="00AD4595" w:rsidP="0048480B">
            <w:pPr>
              <w:rPr>
                <w:del w:id="2322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  <w:tcPrChange w:id="2323" w:author="st1" w:date="2021-05-07T14:28:00Z">
              <w:tcPr>
                <w:tcW w:w="1296" w:type="dxa"/>
              </w:tcPr>
            </w:tcPrChange>
          </w:tcPr>
          <w:p w14:paraId="74C8191A" w14:textId="01447B9B" w:rsidR="00AD4595" w:rsidRPr="00AF1A82" w:rsidDel="00930C14" w:rsidRDefault="00AD4595" w:rsidP="0048480B">
            <w:pPr>
              <w:rPr>
                <w:del w:id="2324" w:author="st1" w:date="2021-05-07T14:35:00Z"/>
                <w:rFonts w:ascii="標楷體" w:eastAsia="標楷體" w:hAnsi="標楷體"/>
                <w:lang w:eastAsia="x-none"/>
              </w:rPr>
            </w:pPr>
            <w:del w:id="2325" w:author="st1" w:date="2021-05-07T14:35:00Z">
              <w:r w:rsidRPr="00AF1A82" w:rsidDel="00930C14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911" w:type="dxa"/>
            <w:tcPrChange w:id="2326" w:author="st1" w:date="2021-05-07T14:28:00Z">
              <w:tcPr>
                <w:tcW w:w="928" w:type="dxa"/>
              </w:tcPr>
            </w:tcPrChange>
          </w:tcPr>
          <w:p w14:paraId="3B77EB23" w14:textId="2132C317" w:rsidR="00AD4595" w:rsidRPr="00AF1A82" w:rsidDel="00930C14" w:rsidRDefault="00AD4595" w:rsidP="0048480B">
            <w:pPr>
              <w:rPr>
                <w:del w:id="2327" w:author="st1" w:date="2021-05-07T14:35:00Z"/>
                <w:rFonts w:ascii="標楷體" w:eastAsia="標楷體" w:hAnsi="標楷體"/>
                <w:lang w:eastAsia="x-none"/>
              </w:rPr>
            </w:pPr>
            <w:del w:id="2328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150" w:type="dxa"/>
            <w:tcPrChange w:id="2329" w:author="st1" w:date="2021-05-07T14:28:00Z">
              <w:tcPr>
                <w:tcW w:w="1176" w:type="dxa"/>
              </w:tcPr>
            </w:tcPrChange>
          </w:tcPr>
          <w:p w14:paraId="02847EC0" w14:textId="5D7427E3" w:rsidR="00AD4595" w:rsidRPr="00AF1A82" w:rsidDel="00930C14" w:rsidRDefault="00AD4595" w:rsidP="0048480B">
            <w:pPr>
              <w:rPr>
                <w:del w:id="2330" w:author="st1" w:date="2021-05-07T14:35:00Z"/>
                <w:rFonts w:ascii="標楷體" w:eastAsia="標楷體" w:hAnsi="標楷體"/>
                <w:lang w:eastAsia="x-none"/>
              </w:rPr>
            </w:pPr>
            <w:del w:id="2331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70" w:type="dxa"/>
            <w:tcPrChange w:id="2332" w:author="st1" w:date="2021-05-07T14:28:00Z">
              <w:tcPr>
                <w:tcW w:w="678" w:type="dxa"/>
              </w:tcPr>
            </w:tcPrChange>
          </w:tcPr>
          <w:p w14:paraId="2FFF47D8" w14:textId="2A306596" w:rsidR="00AD4595" w:rsidRPr="00AF1A82" w:rsidDel="00930C14" w:rsidRDefault="00AD4595" w:rsidP="0048480B">
            <w:pPr>
              <w:rPr>
                <w:del w:id="2333" w:author="st1" w:date="2021-05-07T14:35:00Z"/>
                <w:rFonts w:ascii="標楷體" w:eastAsia="標楷體" w:hAnsi="標楷體"/>
                <w:lang w:eastAsia="x-none"/>
              </w:rPr>
            </w:pPr>
            <w:del w:id="2334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89" w:type="dxa"/>
            <w:tcPrChange w:id="2335" w:author="st1" w:date="2021-05-07T14:28:00Z">
              <w:tcPr>
                <w:tcW w:w="693" w:type="dxa"/>
              </w:tcPr>
            </w:tcPrChange>
          </w:tcPr>
          <w:p w14:paraId="6F73F6DF" w14:textId="69DACC5A" w:rsidR="00AD4595" w:rsidRPr="00AF1A82" w:rsidDel="00930C14" w:rsidRDefault="00AD4595" w:rsidP="0048480B">
            <w:pPr>
              <w:rPr>
                <w:del w:id="2336" w:author="st1" w:date="2021-05-07T14:35:00Z"/>
                <w:rFonts w:ascii="標楷體" w:eastAsia="標楷體" w:hAnsi="標楷體"/>
                <w:lang w:eastAsia="x-none"/>
              </w:rPr>
            </w:pPr>
            <w:del w:id="2337" w:author="st1" w:date="2021-05-07T14:35:00Z">
              <w:r w:rsidRPr="00AF1A82" w:rsidDel="00930C14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657" w:type="dxa"/>
            <w:vMerge/>
            <w:tcPrChange w:id="2338" w:author="st1" w:date="2021-05-07T14:28:00Z">
              <w:tcPr>
                <w:tcW w:w="3775" w:type="dxa"/>
                <w:vMerge/>
              </w:tcPr>
            </w:tcPrChange>
          </w:tcPr>
          <w:p w14:paraId="4ED2ABD7" w14:textId="09DE8A71" w:rsidR="00AD4595" w:rsidRPr="00AF1A82" w:rsidDel="00930C14" w:rsidRDefault="00AD4595" w:rsidP="0048480B">
            <w:pPr>
              <w:rPr>
                <w:del w:id="2339" w:author="st1" w:date="2021-05-07T14:35:00Z"/>
                <w:rFonts w:ascii="標楷體" w:eastAsia="標楷體" w:hAnsi="標楷體"/>
                <w:lang w:eastAsia="x-none"/>
              </w:rPr>
            </w:pPr>
          </w:p>
        </w:tc>
      </w:tr>
      <w:tr w:rsidR="00AD4595" w:rsidRPr="00AF1A82" w:rsidDel="00930C14" w14:paraId="46DCF8E2" w14:textId="731F21F9" w:rsidTr="00ED7473">
        <w:trPr>
          <w:trHeight w:val="244"/>
          <w:jc w:val="center"/>
          <w:del w:id="2340" w:author="st1" w:date="2021-05-07T14:35:00Z"/>
          <w:trPrChange w:id="2341" w:author="st1" w:date="2021-05-07T14:28:00Z">
            <w:trPr>
              <w:trHeight w:val="244"/>
              <w:jc w:val="center"/>
            </w:trPr>
          </w:trPrChange>
        </w:trPr>
        <w:tc>
          <w:tcPr>
            <w:tcW w:w="521" w:type="dxa"/>
            <w:tcPrChange w:id="2342" w:author="st1" w:date="2021-05-07T14:28:00Z">
              <w:tcPr>
                <w:tcW w:w="523" w:type="dxa"/>
              </w:tcPr>
            </w:tcPrChange>
          </w:tcPr>
          <w:p w14:paraId="2F1BDECA" w14:textId="400370F5" w:rsidR="00AD4595" w:rsidRPr="00AF1A82" w:rsidDel="00930C14" w:rsidRDefault="00AD4595" w:rsidP="0048480B">
            <w:pPr>
              <w:rPr>
                <w:del w:id="2343" w:author="st1" w:date="2021-05-07T14:35:00Z"/>
                <w:rFonts w:ascii="標楷體" w:eastAsia="標楷體" w:hAnsi="標楷體"/>
                <w:lang w:eastAsia="x-none"/>
              </w:rPr>
            </w:pPr>
            <w:del w:id="2344" w:author="st1" w:date="2021-05-07T14:35:00Z">
              <w:r w:rsidRPr="00AF1A82" w:rsidDel="00930C14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526" w:type="dxa"/>
            <w:tcPrChange w:id="2345" w:author="st1" w:date="2021-05-07T14:28:00Z">
              <w:tcPr>
                <w:tcW w:w="1565" w:type="dxa"/>
              </w:tcPr>
            </w:tcPrChange>
          </w:tcPr>
          <w:p w14:paraId="5B3EBC15" w14:textId="35F3F8FE" w:rsidR="00AD4595" w:rsidRPr="00AF1A82" w:rsidDel="00930C14" w:rsidRDefault="00AD4595" w:rsidP="0048480B">
            <w:pPr>
              <w:rPr>
                <w:del w:id="2346" w:author="st1" w:date="2021-05-07T14:35:00Z"/>
                <w:rFonts w:ascii="標楷體" w:eastAsia="標楷體" w:hAnsi="標楷體"/>
                <w:lang w:eastAsia="x-none"/>
              </w:rPr>
            </w:pPr>
            <w:del w:id="2347" w:author="st1" w:date="2021-05-07T14:35:00Z">
              <w:r w:rsidRPr="00AF1A82" w:rsidDel="00930C14">
                <w:rPr>
                  <w:rFonts w:ascii="標楷體" w:eastAsia="標楷體" w:hAnsi="標楷體" w:hint="eastAsia"/>
                  <w:lang w:eastAsia="x-none"/>
                </w:rPr>
                <w:delText>日期</w:delText>
              </w:r>
            </w:del>
          </w:p>
        </w:tc>
        <w:tc>
          <w:tcPr>
            <w:tcW w:w="1296" w:type="dxa"/>
            <w:tcPrChange w:id="2348" w:author="st1" w:date="2021-05-07T14:28:00Z">
              <w:tcPr>
                <w:tcW w:w="1296" w:type="dxa"/>
              </w:tcPr>
            </w:tcPrChange>
          </w:tcPr>
          <w:p w14:paraId="10C2542A" w14:textId="0C90541E" w:rsidR="00AD4595" w:rsidRPr="00AF1A82" w:rsidDel="00930C14" w:rsidRDefault="00BF7E69" w:rsidP="0048480B">
            <w:pPr>
              <w:rPr>
                <w:del w:id="2349" w:author="st1" w:date="2021-05-07T14:35:00Z"/>
                <w:rFonts w:ascii="標楷體" w:eastAsia="標楷體" w:hAnsi="標楷體"/>
                <w:lang w:eastAsia="x-none"/>
              </w:rPr>
            </w:pPr>
            <w:del w:id="2350" w:author="st1" w:date="2021-05-07T14:35:00Z">
              <w:r w:rsidRPr="00AF1A82" w:rsidDel="00930C14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  <w:tcPrChange w:id="2351" w:author="st1" w:date="2021-05-07T14:28:00Z">
              <w:tcPr>
                <w:tcW w:w="928" w:type="dxa"/>
              </w:tcPr>
            </w:tcPrChange>
          </w:tcPr>
          <w:p w14:paraId="0A237D44" w14:textId="17F7BE2B" w:rsidR="00AD4595" w:rsidRPr="00AF1A82" w:rsidDel="00930C14" w:rsidRDefault="00AD4595" w:rsidP="0048480B">
            <w:pPr>
              <w:rPr>
                <w:del w:id="2352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50" w:type="dxa"/>
            <w:tcPrChange w:id="2353" w:author="st1" w:date="2021-05-07T14:28:00Z">
              <w:tcPr>
                <w:tcW w:w="1176" w:type="dxa"/>
              </w:tcPr>
            </w:tcPrChange>
          </w:tcPr>
          <w:p w14:paraId="0E89616A" w14:textId="1647451A" w:rsidR="00AD4595" w:rsidRPr="00AF1A82" w:rsidDel="00930C14" w:rsidRDefault="00AD4595" w:rsidP="0048480B">
            <w:pPr>
              <w:rPr>
                <w:del w:id="2354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0" w:type="dxa"/>
            <w:tcPrChange w:id="2355" w:author="st1" w:date="2021-05-07T14:28:00Z">
              <w:tcPr>
                <w:tcW w:w="678" w:type="dxa"/>
              </w:tcPr>
            </w:tcPrChange>
          </w:tcPr>
          <w:p w14:paraId="476ACC77" w14:textId="7C9F608F" w:rsidR="00AD4595" w:rsidRPr="00AF1A82" w:rsidDel="00930C14" w:rsidRDefault="00AD4595" w:rsidP="0048480B">
            <w:pPr>
              <w:rPr>
                <w:del w:id="2356" w:author="st1" w:date="2021-05-07T14:35:00Z"/>
                <w:rFonts w:ascii="標楷體" w:eastAsia="標楷體" w:hAnsi="標楷體"/>
                <w:lang w:eastAsia="x-none"/>
              </w:rPr>
            </w:pPr>
            <w:del w:id="2357" w:author="st1" w:date="2021-05-07T14:35:00Z">
              <w:r w:rsidRPr="00AF1A82" w:rsidDel="00930C14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689" w:type="dxa"/>
            <w:tcPrChange w:id="2358" w:author="st1" w:date="2021-05-07T14:28:00Z">
              <w:tcPr>
                <w:tcW w:w="693" w:type="dxa"/>
              </w:tcPr>
            </w:tcPrChange>
          </w:tcPr>
          <w:p w14:paraId="6732CA78" w14:textId="09485174" w:rsidR="00AD4595" w:rsidRPr="00AF1A82" w:rsidDel="00930C14" w:rsidRDefault="00AD4595" w:rsidP="0048480B">
            <w:pPr>
              <w:rPr>
                <w:del w:id="2359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57" w:type="dxa"/>
            <w:tcPrChange w:id="2360" w:author="st1" w:date="2021-05-07T14:28:00Z">
              <w:tcPr>
                <w:tcW w:w="3775" w:type="dxa"/>
              </w:tcPr>
            </w:tcPrChange>
          </w:tcPr>
          <w:p w14:paraId="228E443F" w14:textId="3F2E6D2D" w:rsidR="00AD4595" w:rsidRPr="00AF1A82" w:rsidDel="00930C14" w:rsidRDefault="00AD4595" w:rsidP="0048480B">
            <w:pPr>
              <w:rPr>
                <w:del w:id="2361" w:author="st1" w:date="2021-05-07T14:35:00Z"/>
                <w:rFonts w:ascii="標楷體" w:eastAsia="標楷體" w:hAnsi="標楷體"/>
                <w:lang w:eastAsia="x-none"/>
              </w:rPr>
            </w:pPr>
            <w:del w:id="2362" w:author="st1" w:date="2021-05-07T14:35:00Z">
              <w:r w:rsidRPr="00AF1A82" w:rsidDel="00930C14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</w:tc>
      </w:tr>
      <w:tr w:rsidR="00AD4595" w:rsidRPr="00AF1A82" w:rsidDel="00930C14" w14:paraId="79CAD869" w14:textId="072EE76B" w:rsidTr="00ED7473">
        <w:trPr>
          <w:trHeight w:val="291"/>
          <w:jc w:val="center"/>
          <w:del w:id="2363" w:author="st1" w:date="2021-05-07T14:35:00Z"/>
          <w:trPrChange w:id="2364" w:author="st1" w:date="2021-05-07T14:28:00Z">
            <w:trPr>
              <w:trHeight w:val="291"/>
              <w:jc w:val="center"/>
            </w:trPr>
          </w:trPrChange>
        </w:trPr>
        <w:tc>
          <w:tcPr>
            <w:tcW w:w="521" w:type="dxa"/>
            <w:tcPrChange w:id="2365" w:author="st1" w:date="2021-05-07T14:28:00Z">
              <w:tcPr>
                <w:tcW w:w="523" w:type="dxa"/>
              </w:tcPr>
            </w:tcPrChange>
          </w:tcPr>
          <w:p w14:paraId="2644C155" w14:textId="0C674A5E" w:rsidR="00AD4595" w:rsidRPr="00AF1A82" w:rsidDel="00930C14" w:rsidRDefault="00AD4595" w:rsidP="0048480B">
            <w:pPr>
              <w:rPr>
                <w:del w:id="2366" w:author="st1" w:date="2021-05-07T14:35:00Z"/>
                <w:rFonts w:ascii="標楷體" w:eastAsia="標楷體" w:hAnsi="標楷體"/>
                <w:b/>
                <w:lang w:eastAsia="x-none"/>
              </w:rPr>
            </w:pPr>
          </w:p>
        </w:tc>
        <w:tc>
          <w:tcPr>
            <w:tcW w:w="1526" w:type="dxa"/>
            <w:tcPrChange w:id="2367" w:author="st1" w:date="2021-05-07T14:28:00Z">
              <w:tcPr>
                <w:tcW w:w="1565" w:type="dxa"/>
              </w:tcPr>
            </w:tcPrChange>
          </w:tcPr>
          <w:p w14:paraId="36B99B71" w14:textId="719CA3D4" w:rsidR="00AD4595" w:rsidRPr="00AF1A82" w:rsidDel="00930C14" w:rsidRDefault="00AD4595" w:rsidP="0048480B">
            <w:pPr>
              <w:rPr>
                <w:del w:id="2368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  <w:tcPrChange w:id="2369" w:author="st1" w:date="2021-05-07T14:28:00Z">
              <w:tcPr>
                <w:tcW w:w="1296" w:type="dxa"/>
              </w:tcPr>
            </w:tcPrChange>
          </w:tcPr>
          <w:p w14:paraId="098D156C" w14:textId="2145F840" w:rsidR="00AD4595" w:rsidRPr="00AF1A82" w:rsidDel="00930C14" w:rsidRDefault="00AD4595" w:rsidP="0048480B">
            <w:pPr>
              <w:rPr>
                <w:del w:id="2370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11" w:type="dxa"/>
            <w:tcPrChange w:id="2371" w:author="st1" w:date="2021-05-07T14:28:00Z">
              <w:tcPr>
                <w:tcW w:w="928" w:type="dxa"/>
              </w:tcPr>
            </w:tcPrChange>
          </w:tcPr>
          <w:p w14:paraId="047B7BC6" w14:textId="14516906" w:rsidR="00AD4595" w:rsidRPr="00AF1A82" w:rsidDel="00930C14" w:rsidRDefault="00AD4595" w:rsidP="0048480B">
            <w:pPr>
              <w:rPr>
                <w:del w:id="2372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50" w:type="dxa"/>
            <w:tcPrChange w:id="2373" w:author="st1" w:date="2021-05-07T14:28:00Z">
              <w:tcPr>
                <w:tcW w:w="1176" w:type="dxa"/>
              </w:tcPr>
            </w:tcPrChange>
          </w:tcPr>
          <w:p w14:paraId="1047FC80" w14:textId="1236C062" w:rsidR="00AD4595" w:rsidRPr="00AF1A82" w:rsidDel="00930C14" w:rsidRDefault="00AD4595" w:rsidP="0048480B">
            <w:pPr>
              <w:rPr>
                <w:del w:id="2374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0" w:type="dxa"/>
            <w:tcPrChange w:id="2375" w:author="st1" w:date="2021-05-07T14:28:00Z">
              <w:tcPr>
                <w:tcW w:w="678" w:type="dxa"/>
              </w:tcPr>
            </w:tcPrChange>
          </w:tcPr>
          <w:p w14:paraId="34AE7C5D" w14:textId="597F21BA" w:rsidR="00AD4595" w:rsidRPr="00AF1A82" w:rsidDel="00930C14" w:rsidRDefault="00AD4595" w:rsidP="0048480B">
            <w:pPr>
              <w:rPr>
                <w:del w:id="2376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9" w:type="dxa"/>
            <w:tcPrChange w:id="2377" w:author="st1" w:date="2021-05-07T14:28:00Z">
              <w:tcPr>
                <w:tcW w:w="693" w:type="dxa"/>
              </w:tcPr>
            </w:tcPrChange>
          </w:tcPr>
          <w:p w14:paraId="24E5C8AA" w14:textId="7D3DCA43" w:rsidR="00AD4595" w:rsidRPr="00AF1A82" w:rsidDel="00930C14" w:rsidRDefault="00AD4595" w:rsidP="0048480B">
            <w:pPr>
              <w:rPr>
                <w:del w:id="2378" w:author="st1" w:date="2021-05-07T14:3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57" w:type="dxa"/>
            <w:tcPrChange w:id="2379" w:author="st1" w:date="2021-05-07T14:28:00Z">
              <w:tcPr>
                <w:tcW w:w="3775" w:type="dxa"/>
              </w:tcPr>
            </w:tcPrChange>
          </w:tcPr>
          <w:p w14:paraId="1E4FE32C" w14:textId="4685698C" w:rsidR="00AD4595" w:rsidRPr="00AF1A82" w:rsidDel="00930C14" w:rsidRDefault="00AD4595" w:rsidP="0048480B">
            <w:pPr>
              <w:rPr>
                <w:del w:id="2380" w:author="st1" w:date="2021-05-07T14:35:00Z"/>
                <w:rFonts w:ascii="標楷體" w:eastAsia="標楷體" w:hAnsi="標楷體"/>
                <w:lang w:eastAsia="x-none"/>
              </w:rPr>
            </w:pPr>
          </w:p>
        </w:tc>
      </w:tr>
    </w:tbl>
    <w:p w14:paraId="75DD34A5" w14:textId="1792AEBA" w:rsidR="00BF7E69" w:rsidRPr="00AF1A82" w:rsidDel="00ED7473" w:rsidRDefault="0002437F" w:rsidP="00AD50CB">
      <w:pPr>
        <w:pStyle w:val="a"/>
        <w:rPr>
          <w:del w:id="2381" w:author="st1" w:date="2021-05-07T14:28:00Z"/>
        </w:rPr>
      </w:pPr>
      <w:del w:id="2382" w:author="st1" w:date="2021-05-07T14:28:00Z">
        <w:r w:rsidRPr="00AF1A82" w:rsidDel="00ED7473">
          <w:rPr>
            <w:rFonts w:hint="eastAsia"/>
          </w:rPr>
          <w:delText>輸出畫面資料說明</w:delText>
        </w:r>
      </w:del>
    </w:p>
    <w:p w14:paraId="5B9316BA" w14:textId="604827D0" w:rsidR="0048480B" w:rsidRPr="00AF1A82" w:rsidDel="00930C14" w:rsidRDefault="0048480B" w:rsidP="0048480B">
      <w:pPr>
        <w:rPr>
          <w:del w:id="2383" w:author="st1" w:date="2021-05-07T14:35:00Z"/>
          <w:rFonts w:ascii="標楷體" w:eastAsia="標楷體" w:hAnsi="標楷體"/>
          <w:lang w:eastAsia="x-none"/>
        </w:rPr>
      </w:pPr>
    </w:p>
    <w:p w14:paraId="34DBB4DD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6BB64D36" w14:textId="4A526507" w:rsidR="0048480B" w:rsidRPr="009E417C" w:rsidRDefault="0048480B">
      <w:pPr>
        <w:pStyle w:val="3"/>
        <w:numPr>
          <w:ilvl w:val="2"/>
          <w:numId w:val="8"/>
        </w:numPr>
        <w:rPr>
          <w:rFonts w:ascii="標楷體" w:hAnsi="標楷體"/>
          <w:lang w:val="en-US"/>
          <w:rPrChange w:id="2384" w:author="st1" w:date="2021-05-07T13:57:00Z">
            <w:rPr>
              <w:rFonts w:ascii="標楷體" w:hAnsi="標楷體"/>
              <w:lang w:eastAsia="zh-TW"/>
            </w:rPr>
          </w:rPrChange>
        </w:rPr>
      </w:pPr>
      <w:r w:rsidRPr="00AF1A82">
        <w:rPr>
          <w:rFonts w:ascii="標楷體" w:hAnsi="標楷體" w:hint="eastAsia"/>
          <w:lang w:eastAsia="zh-TW"/>
        </w:rPr>
        <w:lastRenderedPageBreak/>
        <w:t>L</w:t>
      </w:r>
      <w:r w:rsidR="00AD136A" w:rsidRPr="00AF1A82">
        <w:rPr>
          <w:rFonts w:ascii="標楷體" w:hAnsi="標楷體"/>
          <w:lang w:eastAsia="zh-TW"/>
        </w:rPr>
        <w:t>5</w:t>
      </w:r>
      <w:r w:rsidR="00FD56B9" w:rsidRPr="00AF1A82">
        <w:rPr>
          <w:rFonts w:ascii="標楷體" w:hAnsi="標楷體" w:hint="eastAsia"/>
          <w:lang w:eastAsia="zh-TW"/>
        </w:rPr>
        <w:t>102</w:t>
      </w:r>
      <w:ins w:id="2385" w:author="st1" w:date="2021-05-07T13:57:00Z">
        <w:r w:rsidR="009E417C" w:rsidRPr="009E417C">
          <w:rPr>
            <w:rFonts w:ascii="標楷體" w:hAnsi="標楷體"/>
            <w:lang w:val="en-US"/>
          </w:rPr>
          <w:t>授信審議委員會會議紀錄維護</w:t>
        </w:r>
      </w:ins>
      <w:ins w:id="2386" w:author="st1" w:date="2021-05-07T14:35:00Z">
        <w:r w:rsidR="00930C14">
          <w:rPr>
            <w:rFonts w:ascii="標楷體" w:hAnsi="標楷體" w:hint="eastAsia"/>
            <w:lang w:val="en-US" w:eastAsia="zh-TW"/>
          </w:rPr>
          <w:t>*</w:t>
        </w:r>
        <w:r w:rsidR="00930C14">
          <w:rPr>
            <w:rFonts w:ascii="標楷體" w:hAnsi="標楷體"/>
            <w:lang w:val="en-US" w:eastAsia="zh-TW"/>
          </w:rPr>
          <w:t>**</w:t>
        </w:r>
      </w:ins>
      <w:del w:id="2387" w:author="st1" w:date="2021-05-07T13:57:00Z">
        <w:r w:rsidRPr="009E417C" w:rsidDel="009E417C">
          <w:rPr>
            <w:rFonts w:ascii="標楷體" w:hAnsi="標楷體" w:hint="eastAsia"/>
            <w:lang w:eastAsia="zh-TW"/>
          </w:rPr>
          <w:delText>放審會記錄維護</w:delText>
        </w:r>
      </w:del>
    </w:p>
    <w:p w14:paraId="4BBD0308" w14:textId="77777777" w:rsidR="0048480B" w:rsidRPr="00AF1A82" w:rsidRDefault="0048480B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AF1A82" w14:paraId="158A7351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A31D5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68FBF" w14:textId="4F2A5C8C" w:rsidR="0048480B" w:rsidRPr="00AF1A82" w:rsidDel="00ED7473" w:rsidRDefault="009E417C" w:rsidP="0048480B">
            <w:pPr>
              <w:rPr>
                <w:del w:id="2388" w:author="st1" w:date="2021-05-07T14:32:00Z"/>
                <w:rFonts w:ascii="標楷體" w:eastAsia="標楷體" w:hAnsi="標楷體"/>
                <w:lang w:eastAsia="x-none"/>
              </w:rPr>
            </w:pPr>
            <w:proofErr w:type="spellStart"/>
            <w:ins w:id="2389" w:author="st1" w:date="2021-05-07T13:56:00Z"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</w:ins>
            <w:proofErr w:type="spellEnd"/>
            <w:del w:id="2390" w:author="st1" w:date="2021-05-07T13:56:00Z">
              <w:r w:rsidR="0048480B" w:rsidRPr="00AF1A82" w:rsidDel="009E417C">
                <w:rPr>
                  <w:rFonts w:ascii="標楷體" w:eastAsia="標楷體" w:hAnsi="標楷體" w:hint="eastAsia"/>
                  <w:lang w:eastAsia="x-none"/>
                </w:rPr>
                <w:delText>放審會記錄維護</w:delText>
              </w:r>
            </w:del>
          </w:p>
          <w:p w14:paraId="4A856448" w14:textId="6F044D6D" w:rsidR="0048480B" w:rsidRPr="00AF1A82" w:rsidDel="00ED7473" w:rsidRDefault="0048480B" w:rsidP="0048480B">
            <w:pPr>
              <w:rPr>
                <w:del w:id="2391" w:author="st1" w:date="2021-05-07T14:30:00Z"/>
                <w:rFonts w:ascii="標楷體" w:eastAsia="標楷體" w:hAnsi="標楷體"/>
                <w:lang w:eastAsia="x-none"/>
              </w:rPr>
            </w:pPr>
            <w:del w:id="2392" w:author="st1" w:date="2021-05-07T14:30:00Z">
              <w:r w:rsidRPr="00AF1A82" w:rsidDel="00ED7473">
                <w:rPr>
                  <w:rFonts w:ascii="標楷體" w:eastAsia="標楷體" w:hAnsi="標楷體" w:hint="eastAsia"/>
                  <w:lang w:eastAsia="x-none"/>
                </w:rPr>
                <w:delText>I.此功能提供輸入特定日期之會議次數</w:delText>
              </w:r>
            </w:del>
          </w:p>
          <w:p w14:paraId="7A650C73" w14:textId="4575BE4C" w:rsidR="0048480B" w:rsidRPr="00AF1A82" w:rsidDel="00ED7473" w:rsidRDefault="0048480B" w:rsidP="0048480B">
            <w:pPr>
              <w:rPr>
                <w:del w:id="2393" w:author="st1" w:date="2021-05-07T14:30:00Z"/>
                <w:rFonts w:ascii="標楷體" w:eastAsia="標楷體" w:hAnsi="標楷體"/>
                <w:lang w:eastAsia="x-none"/>
              </w:rPr>
            </w:pPr>
            <w:del w:id="2394" w:author="st1" w:date="2021-05-07T14:30:00Z">
              <w:r w:rsidRPr="00AF1A82" w:rsidDel="00ED7473">
                <w:rPr>
                  <w:rFonts w:ascii="標楷體" w:eastAsia="標楷體" w:hAnsi="標楷體" w:hint="eastAsia"/>
                  <w:lang w:eastAsia="x-none"/>
                </w:rPr>
                <w:delText>II.同一年度會議次數不可重覆</w:delText>
              </w:r>
            </w:del>
          </w:p>
          <w:p w14:paraId="119B8001" w14:textId="1804B7D4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del w:id="2395" w:author="st1" w:date="2021-05-07T14:30:00Z">
              <w:r w:rsidRPr="00AF1A82" w:rsidDel="00ED7473">
                <w:rPr>
                  <w:rFonts w:ascii="標楷體" w:eastAsia="標楷體" w:hAnsi="標楷體" w:hint="eastAsia"/>
                  <w:lang w:eastAsia="x-none"/>
                </w:rPr>
                <w:delText>III.輸入次數則更新公司戶,個人戶,三十年房貸之三筆資料</w:delText>
              </w:r>
            </w:del>
          </w:p>
        </w:tc>
      </w:tr>
      <w:tr w:rsidR="0048480B" w:rsidRPr="00AF1A82" w14:paraId="59A079D0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76B2CE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B67483" w14:textId="1528D143" w:rsidR="0048480B" w:rsidRPr="00ED7473" w:rsidRDefault="00930C14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ins w:id="2396" w:author="st1" w:date="2021-05-07T14:41:00Z">
              <w:r w:rsidRPr="009E417C">
                <w:rPr>
                  <w:rFonts w:ascii="標楷體" w:eastAsia="標楷體" w:hAnsi="標楷體"/>
                  <w:lang w:eastAsia="x-none"/>
                </w:rPr>
                <w:t>維護授信審議委員會會議紀錄</w:t>
              </w:r>
            </w:ins>
            <w:proofErr w:type="spellEnd"/>
          </w:p>
        </w:tc>
      </w:tr>
      <w:tr w:rsidR="0048480B" w:rsidRPr="00AF1A82" w14:paraId="2AE3030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6E118D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9ACF3E" w14:textId="423974BE" w:rsidR="00313E43" w:rsidRDefault="00313E43" w:rsidP="00313E43">
            <w:pPr>
              <w:rPr>
                <w:ins w:id="2397" w:author="st1" w:date="2021-05-07T14:33:00Z"/>
                <w:rFonts w:ascii="標楷體" w:eastAsia="標楷體" w:hAnsi="標楷體"/>
              </w:rPr>
            </w:pPr>
            <w:ins w:id="2398" w:author="st1" w:date="2021-05-07T14:33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proofErr w:type="spellEnd"/>
              <w:r>
                <w:rPr>
                  <w:rFonts w:ascii="標楷體" w:eastAsia="標楷體" w:hAnsi="標楷體"/>
                </w:rPr>
                <w:t>)</w:t>
              </w:r>
            </w:ins>
          </w:p>
          <w:p w14:paraId="4E0D2B3B" w14:textId="77777777" w:rsidR="00313E43" w:rsidRDefault="00313E43" w:rsidP="00313E43">
            <w:pPr>
              <w:rPr>
                <w:ins w:id="2399" w:author="st1" w:date="2021-05-07T14:33:00Z"/>
                <w:rFonts w:ascii="標楷體" w:eastAsia="標楷體" w:hAnsi="標楷體"/>
                <w:lang w:eastAsia="zh-HK"/>
              </w:rPr>
            </w:pPr>
            <w:ins w:id="2400" w:author="st1" w:date="2021-05-07T14:33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6A4048A1" w14:textId="50910A17" w:rsidR="00313E43" w:rsidRDefault="00313E43" w:rsidP="00313E43">
            <w:pPr>
              <w:rPr>
                <w:ins w:id="2401" w:author="st1" w:date="2021-05-07T14:33:00Z"/>
                <w:rFonts w:ascii="標楷體" w:eastAsia="標楷體" w:hAnsi="標楷體"/>
                <w:lang w:eastAsia="zh-HK"/>
              </w:rPr>
            </w:pPr>
            <w:ins w:id="2402" w:author="st1" w:date="2021-05-07T14:33:00Z">
              <w:r>
                <w:rPr>
                  <w:rFonts w:ascii="標楷體" w:eastAsia="標楷體" w:hAnsi="標楷體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</w:t>
              </w:r>
              <w:r>
                <w:rPr>
                  <w:rFonts w:ascii="標楷體" w:eastAsia="標楷體" w:hAnsi="標楷體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新增:新增全新</w:t>
              </w:r>
            </w:ins>
            <w:ins w:id="2403" w:author="st1" w:date="2021-05-07T14:34:00Z"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</w:ins>
            <w:ins w:id="2404" w:author="st1" w:date="2021-05-07T14:3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3F2F37C2" w14:textId="19B9E5F5" w:rsidR="00313E43" w:rsidRDefault="00313E43" w:rsidP="00313E43">
            <w:pPr>
              <w:rPr>
                <w:ins w:id="2405" w:author="st1" w:date="2021-05-07T14:33:00Z"/>
                <w:rFonts w:ascii="標楷體" w:eastAsia="標楷體" w:hAnsi="標楷體"/>
                <w:lang w:eastAsia="zh-HK"/>
              </w:rPr>
            </w:pPr>
            <w:ins w:id="2406" w:author="st1" w:date="2021-05-07T14:33:00Z">
              <w:r>
                <w:rPr>
                  <w:rFonts w:ascii="標楷體" w:eastAsia="標楷體" w:hAnsi="標楷體" w:hint="eastAsia"/>
                </w:rPr>
                <w:t xml:space="preserve">  (2</w:t>
              </w:r>
              <w:r>
                <w:rPr>
                  <w:rFonts w:ascii="標楷體" w:eastAsia="標楷體" w:hAnsi="標楷體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修改指定</w:t>
              </w:r>
            </w:ins>
            <w:ins w:id="2407" w:author="st1" w:date="2021-05-07T14:34:00Z"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</w:ins>
            <w:ins w:id="2408" w:author="st1" w:date="2021-05-07T14:3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56FA134E" w14:textId="550429C5" w:rsidR="00313E43" w:rsidRDefault="00313E43" w:rsidP="00313E43">
            <w:pPr>
              <w:rPr>
                <w:ins w:id="2409" w:author="st1" w:date="2021-05-07T14:33:00Z"/>
                <w:rFonts w:ascii="標楷體" w:eastAsia="標楷體" w:hAnsi="標楷體"/>
              </w:rPr>
            </w:pPr>
            <w:ins w:id="2410" w:author="st1" w:date="2021-05-07T14:33:00Z">
              <w:r>
                <w:rPr>
                  <w:rFonts w:ascii="標楷體" w:eastAsia="標楷體" w:hAnsi="標楷體" w:hint="eastAsia"/>
                </w:rPr>
                <w:t xml:space="preserve">  (3).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刪除指定</w:t>
              </w:r>
            </w:ins>
            <w:ins w:id="2411" w:author="st1" w:date="2021-05-07T14:34:00Z"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</w:ins>
            <w:ins w:id="2412" w:author="st1" w:date="2021-05-07T14:3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25A44B21" w14:textId="58F69F8D" w:rsidR="0048480B" w:rsidRPr="00AF1A82" w:rsidRDefault="00313E43">
            <w:pPr>
              <w:rPr>
                <w:rFonts w:ascii="標楷體" w:eastAsia="標楷體" w:hAnsi="標楷體"/>
                <w:lang w:eastAsia="x-none"/>
              </w:rPr>
            </w:pPr>
            <w:ins w:id="2413" w:author="st1" w:date="2021-05-07T14:3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414" w:author="st1" w:date="2021-05-07T14:30:00Z">
              <w:r w:rsidR="00ED7473" w:rsidRPr="00AF1A82">
                <w:rPr>
                  <w:rFonts w:ascii="標楷體" w:eastAsia="標楷體" w:hAnsi="標楷體" w:hint="eastAsia"/>
                  <w:lang w:eastAsia="x-none"/>
                </w:rPr>
                <w:t>.</w:t>
              </w:r>
              <w:proofErr w:type="spellStart"/>
              <w:r w:rsidR="00ED7473" w:rsidRPr="00AF1A82">
                <w:rPr>
                  <w:rFonts w:ascii="標楷體" w:eastAsia="標楷體" w:hAnsi="標楷體" w:hint="eastAsia"/>
                  <w:lang w:eastAsia="x-none"/>
                </w:rPr>
                <w:t>此功能提供輸入特定日期之會議次數</w:t>
              </w:r>
            </w:ins>
            <w:proofErr w:type="spellEnd"/>
          </w:p>
        </w:tc>
      </w:tr>
      <w:tr w:rsidR="0048480B" w:rsidRPr="00AF1A82" w14:paraId="12CD7CA8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F8462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A78CB4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64814708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33F366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0D7D0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2CD20D2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EFC89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7AEC8F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30C14" w:rsidRPr="00AF1A82" w14:paraId="7CFE47E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F7DE4" w14:textId="77777777" w:rsidR="00930C14" w:rsidRPr="00AF1A82" w:rsidRDefault="00930C14" w:rsidP="00930C14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9D5CCF" w14:textId="65117A18" w:rsidR="00930C14" w:rsidRPr="00AF1A82" w:rsidRDefault="00930C14" w:rsidP="00930C14">
            <w:pPr>
              <w:rPr>
                <w:rFonts w:ascii="標楷體" w:eastAsia="標楷體" w:hAnsi="標楷體"/>
                <w:lang w:eastAsia="x-none"/>
              </w:rPr>
            </w:pPr>
            <w:ins w:id="2415" w:author="st1" w:date="2021-05-07T14:41:00Z">
              <w:r w:rsidRPr="00AF1A82">
                <w:rPr>
                  <w:rFonts w:ascii="標楷體" w:eastAsia="標楷體" w:hAnsi="標楷體" w:hint="eastAsia"/>
                  <w:lang w:eastAsia="x-none"/>
                </w:rPr>
                <w:t>1.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此功能須在列印放款業務概況表前輸入會議次數</w:t>
              </w:r>
              <w:proofErr w:type="spellEnd"/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930C14" w:rsidRPr="00AF1A82" w14:paraId="387D5A4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18D5BD" w14:textId="77777777" w:rsidR="00930C14" w:rsidRPr="00AF1A82" w:rsidRDefault="00930C14" w:rsidP="00930C14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CC7A51" w14:textId="77777777" w:rsidR="00930C14" w:rsidRPr="00AF1A82" w:rsidRDefault="00930C14" w:rsidP="00930C14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BFD425D" w14:textId="54885770" w:rsidR="0048480B" w:rsidRDefault="0048480B" w:rsidP="0048480B">
      <w:pPr>
        <w:rPr>
          <w:ins w:id="2416" w:author="st1" w:date="2021-05-07T14:33:00Z"/>
          <w:rFonts w:ascii="標楷體" w:eastAsia="標楷體" w:hAnsi="標楷體"/>
          <w:lang w:eastAsia="x-none"/>
        </w:rPr>
      </w:pPr>
    </w:p>
    <w:p w14:paraId="6C05A58F" w14:textId="77777777" w:rsidR="00313E43" w:rsidRPr="005F1722" w:rsidRDefault="00313E43" w:rsidP="00313E43">
      <w:pPr>
        <w:pStyle w:val="a"/>
        <w:rPr>
          <w:ins w:id="2417" w:author="st1" w:date="2021-05-07T14:33:00Z"/>
        </w:rPr>
      </w:pPr>
      <w:ins w:id="2418" w:author="st1" w:date="2021-05-07T14:33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13E43" w:rsidRPr="0022279A" w14:paraId="3F1912DE" w14:textId="77777777" w:rsidTr="007836FA">
        <w:trPr>
          <w:ins w:id="2419" w:author="st1" w:date="2021-05-07T14:33:00Z"/>
        </w:trPr>
        <w:tc>
          <w:tcPr>
            <w:tcW w:w="851" w:type="dxa"/>
            <w:shd w:val="clear" w:color="auto" w:fill="D9D9D9"/>
          </w:tcPr>
          <w:p w14:paraId="2FAD4767" w14:textId="77777777" w:rsidR="00313E43" w:rsidRPr="00C04054" w:rsidRDefault="00313E43" w:rsidP="007836FA">
            <w:pPr>
              <w:jc w:val="center"/>
              <w:rPr>
                <w:ins w:id="2420" w:author="st1" w:date="2021-05-07T14:33:00Z"/>
                <w:rFonts w:ascii="標楷體" w:eastAsia="標楷體" w:hAnsi="標楷體"/>
              </w:rPr>
            </w:pPr>
            <w:ins w:id="2421" w:author="st1" w:date="2021-05-07T14:33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2598F5FD" w14:textId="77777777" w:rsidR="00313E43" w:rsidRPr="00C04054" w:rsidRDefault="00313E43" w:rsidP="007836FA">
            <w:pPr>
              <w:jc w:val="center"/>
              <w:rPr>
                <w:ins w:id="2422" w:author="st1" w:date="2021-05-07T14:33:00Z"/>
                <w:rFonts w:ascii="標楷體" w:eastAsia="標楷體" w:hAnsi="標楷體"/>
              </w:rPr>
            </w:pPr>
            <w:ins w:id="2423" w:author="st1" w:date="2021-05-07T14:33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7821ADE5" w14:textId="77777777" w:rsidR="00313E43" w:rsidRPr="00C04054" w:rsidRDefault="00313E43" w:rsidP="007836FA">
            <w:pPr>
              <w:jc w:val="center"/>
              <w:rPr>
                <w:ins w:id="2424" w:author="st1" w:date="2021-05-07T14:33:00Z"/>
                <w:rFonts w:ascii="標楷體" w:eastAsia="標楷體" w:hAnsi="標楷體"/>
              </w:rPr>
            </w:pPr>
            <w:ins w:id="2425" w:author="st1" w:date="2021-05-07T14:33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313E43" w:rsidRPr="0022279A" w14:paraId="1D12B47F" w14:textId="77777777" w:rsidTr="007836FA">
        <w:trPr>
          <w:ins w:id="2426" w:author="st1" w:date="2021-05-07T14:33:00Z"/>
        </w:trPr>
        <w:tc>
          <w:tcPr>
            <w:tcW w:w="851" w:type="dxa"/>
            <w:shd w:val="clear" w:color="auto" w:fill="auto"/>
          </w:tcPr>
          <w:p w14:paraId="3FF59F0C" w14:textId="77777777" w:rsidR="00313E43" w:rsidRPr="00C04054" w:rsidRDefault="00313E43" w:rsidP="007836FA">
            <w:pPr>
              <w:jc w:val="center"/>
              <w:rPr>
                <w:ins w:id="2427" w:author="st1" w:date="2021-05-07T14:33:00Z"/>
                <w:rFonts w:ascii="標楷體" w:eastAsia="標楷體" w:hAnsi="標楷體"/>
              </w:rPr>
            </w:pPr>
            <w:ins w:id="2428" w:author="st1" w:date="2021-05-07T14:33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</w:tcPr>
          <w:p w14:paraId="4CE36560" w14:textId="77777777" w:rsidR="00313E43" w:rsidRPr="00C04054" w:rsidRDefault="00313E43" w:rsidP="007836FA">
            <w:pPr>
              <w:rPr>
                <w:ins w:id="2429" w:author="st1" w:date="2021-05-07T14:33:00Z"/>
                <w:rFonts w:ascii="標楷體" w:eastAsia="標楷體" w:hAnsi="標楷體"/>
              </w:rPr>
            </w:pPr>
            <w:proofErr w:type="spellStart"/>
            <w:ins w:id="2430" w:author="st1" w:date="2021-05-07T14:33:00Z">
              <w:r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proofErr w:type="spellEnd"/>
            </w:ins>
          </w:p>
        </w:tc>
        <w:tc>
          <w:tcPr>
            <w:tcW w:w="3828" w:type="dxa"/>
            <w:shd w:val="clear" w:color="auto" w:fill="auto"/>
            <w:vAlign w:val="center"/>
          </w:tcPr>
          <w:p w14:paraId="4AB501CB" w14:textId="77777777" w:rsidR="00313E43" w:rsidRPr="00C04054" w:rsidRDefault="00313E43" w:rsidP="007836FA">
            <w:pPr>
              <w:rPr>
                <w:ins w:id="2431" w:author="st1" w:date="2021-05-07T14:33:00Z"/>
                <w:rFonts w:ascii="標楷體" w:eastAsia="標楷體" w:hAnsi="標楷體"/>
              </w:rPr>
            </w:pPr>
            <w:ins w:id="2432" w:author="st1" w:date="2021-05-07T14:33:00Z">
              <w:r>
                <w:rPr>
                  <w:rFonts w:ascii="標楷體" w:eastAsia="標楷體" w:hAnsi="標楷體" w:hint="eastAsia"/>
                  <w:color w:val="000000"/>
                </w:rPr>
                <w:t>放審會記錄檔</w:t>
              </w:r>
            </w:ins>
          </w:p>
        </w:tc>
      </w:tr>
    </w:tbl>
    <w:p w14:paraId="0D8F4925" w14:textId="77777777" w:rsidR="00313E43" w:rsidRPr="00AF1A82" w:rsidRDefault="00313E43" w:rsidP="0048480B">
      <w:pPr>
        <w:rPr>
          <w:rFonts w:ascii="標楷體" w:eastAsia="標楷體" w:hAnsi="標楷體"/>
          <w:lang w:eastAsia="x-none"/>
        </w:rPr>
      </w:pPr>
    </w:p>
    <w:p w14:paraId="7DE7CB30" w14:textId="0A998B36" w:rsidR="0048480B" w:rsidRPr="00AF1A82" w:rsidDel="00ED7473" w:rsidRDefault="0048480B" w:rsidP="00AD50CB">
      <w:pPr>
        <w:pStyle w:val="a"/>
        <w:rPr>
          <w:del w:id="2433" w:author="st1" w:date="2021-05-07T14:29:00Z"/>
        </w:rPr>
      </w:pPr>
      <w:r w:rsidRPr="00AF1A82">
        <w:t>UI</w:t>
      </w:r>
      <w:r w:rsidRPr="00AF1A82">
        <w:t>畫面</w:t>
      </w:r>
      <w:ins w:id="2434" w:author="黃梓峻" w:date="2021-05-12T14:23:00Z">
        <w:r w:rsidR="00735254">
          <w:rPr>
            <w:rFonts w:hint="eastAsia"/>
          </w:rPr>
          <w:t>－新增</w:t>
        </w:r>
      </w:ins>
    </w:p>
    <w:p w14:paraId="406AF5BC" w14:textId="4870F4C9" w:rsidR="0048480B" w:rsidRPr="00ED7473" w:rsidDel="00ED7473" w:rsidRDefault="0048480B">
      <w:pPr>
        <w:pStyle w:val="a"/>
        <w:ind w:leftChars="500" w:left="1680"/>
        <w:rPr>
          <w:del w:id="2435" w:author="st1" w:date="2021-05-07T14:29:00Z"/>
          <w:rFonts w:ascii="標楷體" w:hAnsi="標楷體"/>
          <w:lang w:eastAsia="x-none"/>
          <w:rPrChange w:id="2436" w:author="st1" w:date="2021-05-07T14:29:00Z">
            <w:rPr>
              <w:del w:id="2437" w:author="st1" w:date="2021-05-07T14:29:00Z"/>
            </w:rPr>
          </w:rPrChange>
        </w:rPr>
        <w:pPrChange w:id="2438" w:author="st1" w:date="2021-05-07T14:29:00Z">
          <w:pPr>
            <w:ind w:leftChars="500" w:left="1200"/>
          </w:pPr>
        </w:pPrChange>
      </w:pPr>
      <w:del w:id="2439" w:author="st1" w:date="2021-05-07T14:29:00Z">
        <w:r w:rsidRPr="00ED7473" w:rsidDel="00ED7473">
          <w:rPr>
            <w:rFonts w:ascii="標楷體" w:hAnsi="標楷體" w:hint="eastAsia"/>
            <w:lang w:eastAsia="x-none"/>
            <w:rPrChange w:id="2440" w:author="st1" w:date="2021-05-07T14:29:00Z">
              <w:rPr>
                <w:rFonts w:hint="eastAsia"/>
              </w:rPr>
            </w:rPrChange>
          </w:rPr>
          <w:delText>輸入畫面：</w:delText>
        </w:r>
      </w:del>
    </w:p>
    <w:p w14:paraId="62620C87" w14:textId="536209FA" w:rsidR="0048480B" w:rsidRPr="00AF1A82" w:rsidRDefault="00C0078D">
      <w:pPr>
        <w:pStyle w:val="a"/>
        <w:pPrChange w:id="2441" w:author="st1" w:date="2021-05-07T14:29:00Z">
          <w:pPr/>
        </w:pPrChange>
      </w:pPr>
      <w:del w:id="2442" w:author="st1" w:date="2021-05-07T14:29:00Z">
        <w:r w:rsidRPr="00AF1A82" w:rsidDel="00ED7473">
          <w:rPr>
            <w:noProof/>
          </w:rPr>
          <w:drawing>
            <wp:inline distT="0" distB="0" distL="0" distR="0" wp14:anchorId="1815762D" wp14:editId="7325A551">
              <wp:extent cx="6477000" cy="2082800"/>
              <wp:effectExtent l="0" t="0" r="0" b="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082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6879213" w14:textId="47C47CB6" w:rsidR="0048480B" w:rsidRPr="00AF1A82" w:rsidDel="00930C14" w:rsidRDefault="00ED7473" w:rsidP="0048480B">
      <w:pPr>
        <w:rPr>
          <w:del w:id="2443" w:author="st1" w:date="2021-05-07T14:34:00Z"/>
          <w:rFonts w:ascii="標楷體" w:eastAsia="標楷體" w:hAnsi="標楷體"/>
          <w:lang w:eastAsia="x-none"/>
        </w:rPr>
      </w:pPr>
      <w:ins w:id="2444" w:author="st1" w:date="2021-05-07T14:29:00Z">
        <w:r w:rsidRPr="00ED7473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57F13B8A" wp14:editId="48B7C178">
              <wp:extent cx="6479540" cy="3217545"/>
              <wp:effectExtent l="0" t="0" r="0" b="1905"/>
              <wp:docPr id="124" name="圖片 1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217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FBC67B" w14:textId="77777777" w:rsidR="0048480B" w:rsidRPr="00AF1A82" w:rsidDel="00930C14" w:rsidRDefault="0048480B" w:rsidP="0048480B">
      <w:pPr>
        <w:rPr>
          <w:del w:id="2445" w:author="st1" w:date="2021-05-07T14:34:00Z"/>
          <w:rFonts w:ascii="標楷體" w:eastAsia="標楷體" w:hAnsi="標楷體"/>
          <w:lang w:eastAsia="x-none"/>
        </w:rPr>
      </w:pPr>
    </w:p>
    <w:p w14:paraId="4AFA45E2" w14:textId="77777777" w:rsidR="001D5762" w:rsidRPr="00AF1A82" w:rsidRDefault="001D5762">
      <w:pPr>
        <w:rPr>
          <w:rFonts w:ascii="標楷體" w:eastAsia="標楷體" w:hAnsi="標楷體"/>
          <w:lang w:eastAsia="x-none"/>
        </w:rPr>
        <w:pPrChange w:id="2446" w:author="st1" w:date="2021-05-07T14:34:00Z">
          <w:pPr>
            <w:widowControl/>
          </w:pPr>
        </w:pPrChange>
      </w:pPr>
      <w:del w:id="2447" w:author="st1" w:date="2021-05-07T14:34:00Z">
        <w:r w:rsidRPr="00AF1A82" w:rsidDel="00930C14">
          <w:rPr>
            <w:rFonts w:ascii="標楷體" w:eastAsia="標楷體" w:hAnsi="標楷體"/>
            <w:lang w:eastAsia="x-none"/>
          </w:rPr>
          <w:br w:type="page"/>
        </w:r>
      </w:del>
    </w:p>
    <w:p w14:paraId="7E57C9D6" w14:textId="43F31157" w:rsidR="0048480B" w:rsidRDefault="0048480B" w:rsidP="0048480B">
      <w:pPr>
        <w:rPr>
          <w:ins w:id="2448" w:author="st1" w:date="2021-05-07T14:44:00Z"/>
          <w:rFonts w:ascii="標楷體" w:eastAsia="標楷體" w:hAnsi="標楷體"/>
          <w:lang w:eastAsia="x-none"/>
        </w:rPr>
      </w:pPr>
    </w:p>
    <w:p w14:paraId="6F96A51C" w14:textId="2DED71DA" w:rsidR="009D28B8" w:rsidRDefault="009D28B8" w:rsidP="009D28B8">
      <w:pPr>
        <w:pStyle w:val="a"/>
        <w:rPr>
          <w:ins w:id="2449" w:author="st1" w:date="2021-05-07T14:45:00Z"/>
        </w:rPr>
      </w:pPr>
      <w:ins w:id="2450" w:author="st1" w:date="2021-05-07T14:45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  <w:ins w:id="2451" w:author="黃梓峻" w:date="2021-05-12T14:23:00Z">
        <w:r w:rsidR="00735254">
          <w:rPr>
            <w:rFonts w:hint="eastAsia"/>
          </w:rPr>
          <w:t>－新增</w:t>
        </w:r>
      </w:ins>
    </w:p>
    <w:p w14:paraId="0149137E" w14:textId="77777777" w:rsidR="009D28B8" w:rsidRDefault="009D28B8" w:rsidP="009D28B8">
      <w:pPr>
        <w:rPr>
          <w:ins w:id="2452" w:author="st1" w:date="2021-05-07T14:45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2453">
          <w:tblGrid>
            <w:gridCol w:w="851"/>
            <w:gridCol w:w="2126"/>
            <w:gridCol w:w="7033"/>
          </w:tblGrid>
        </w:tblGridChange>
      </w:tblGrid>
      <w:tr w:rsidR="009D28B8" w14:paraId="3E1A7222" w14:textId="77777777" w:rsidTr="007836FA">
        <w:trPr>
          <w:ins w:id="2454" w:author="st1" w:date="2021-05-07T14:4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7D8709" w14:textId="77777777" w:rsidR="009D28B8" w:rsidRDefault="009D28B8" w:rsidP="007836FA">
            <w:pPr>
              <w:jc w:val="center"/>
              <w:rPr>
                <w:ins w:id="2455" w:author="st1" w:date="2021-05-07T14:45:00Z"/>
                <w:rFonts w:ascii="標楷體" w:eastAsia="標楷體" w:hAnsi="標楷體"/>
              </w:rPr>
            </w:pPr>
            <w:ins w:id="2456" w:author="st1" w:date="2021-05-07T14:45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9B2624D" w14:textId="77777777" w:rsidR="009D28B8" w:rsidRDefault="009D28B8" w:rsidP="007836FA">
            <w:pPr>
              <w:jc w:val="center"/>
              <w:rPr>
                <w:ins w:id="2457" w:author="st1" w:date="2021-05-07T14:45:00Z"/>
                <w:rFonts w:ascii="標楷體" w:eastAsia="標楷體" w:hAnsi="標楷體"/>
              </w:rPr>
            </w:pPr>
            <w:ins w:id="2458" w:author="st1" w:date="2021-05-07T14:45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B71F6EB" w14:textId="77777777" w:rsidR="009D28B8" w:rsidRDefault="009D28B8" w:rsidP="007836FA">
            <w:pPr>
              <w:jc w:val="center"/>
              <w:rPr>
                <w:ins w:id="2459" w:author="st1" w:date="2021-05-07T14:45:00Z"/>
                <w:rFonts w:ascii="標楷體" w:eastAsia="標楷體" w:hAnsi="標楷體"/>
              </w:rPr>
            </w:pPr>
            <w:ins w:id="2460" w:author="st1" w:date="2021-05-07T14:45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D28B8" w14:paraId="19CBA339" w14:textId="77777777" w:rsidTr="007836FA">
        <w:trPr>
          <w:ins w:id="2461" w:author="st1" w:date="2021-05-07T14:4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95740" w14:textId="77777777" w:rsidR="009D28B8" w:rsidRDefault="009D28B8" w:rsidP="007836FA">
            <w:pPr>
              <w:jc w:val="center"/>
              <w:rPr>
                <w:ins w:id="2462" w:author="st1" w:date="2021-05-07T14:45:00Z"/>
                <w:rFonts w:ascii="標楷體" w:eastAsia="標楷體" w:hAnsi="標楷體"/>
                <w:lang w:eastAsia="zh-HK"/>
              </w:rPr>
            </w:pPr>
            <w:ins w:id="2463" w:author="st1" w:date="2021-05-07T14:4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4DE01" w14:textId="77777777" w:rsidR="009D28B8" w:rsidRDefault="009D28B8" w:rsidP="007836FA">
            <w:pPr>
              <w:rPr>
                <w:ins w:id="2464" w:author="st1" w:date="2021-05-07T14:45:00Z"/>
                <w:rFonts w:ascii="標楷體" w:eastAsia="標楷體" w:hAnsi="標楷體"/>
                <w:lang w:eastAsia="zh-HK"/>
              </w:rPr>
            </w:pPr>
            <w:ins w:id="2465" w:author="st1" w:date="2021-05-07T14:45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5CF90" w14:textId="044CBC1C" w:rsidR="009D28B8" w:rsidRPr="007836FA" w:rsidRDefault="009D28B8" w:rsidP="007836FA">
            <w:pPr>
              <w:rPr>
                <w:ins w:id="2466" w:author="st1" w:date="2021-05-07T14:45:00Z"/>
                <w:rFonts w:eastAsia="標楷體"/>
                <w:color w:val="000000" w:themeColor="text1"/>
                <w:lang w:eastAsia="zh-HK"/>
              </w:rPr>
            </w:pPr>
            <w:ins w:id="2467" w:author="st1" w:date="2021-05-07T14:45:00Z">
              <w:r w:rsidRPr="007836FA">
                <w:rPr>
                  <w:rFonts w:eastAsia="標楷體"/>
                  <w:color w:val="000000" w:themeColor="text1"/>
                </w:rPr>
                <w:t>1.</w:t>
              </w:r>
              <w:r w:rsidRPr="007836FA">
                <w:rPr>
                  <w:rFonts w:eastAsia="標楷體" w:hint="eastAsia"/>
                  <w:color w:val="000000" w:themeColor="text1"/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</w:t>
              </w:r>
            </w:ins>
            <w:ins w:id="2468" w:author="st1" w:date="2021-05-07T14:46:00Z">
              <w:r>
                <w:rPr>
                  <w:rFonts w:eastAsia="標楷體" w:hint="eastAsia"/>
                  <w:color w:val="000000" w:themeColor="text1"/>
                </w:rPr>
                <w:t>2</w:t>
              </w:r>
            </w:ins>
            <w:proofErr w:type="spellStart"/>
            <w:ins w:id="2469" w:author="st1" w:date="2021-05-07T14:45:00Z">
              <w:r w:rsidRPr="007836FA">
                <w:rPr>
                  <w:rFonts w:ascii="標楷體" w:eastAsia="標楷體" w:hAnsi="標楷體"/>
                  <w:lang w:eastAsia="x-none"/>
                </w:rPr>
                <w:t>授信審議委員會會議紀錄明細資料查詢</w:t>
              </w:r>
              <w:proofErr w:type="spellEnd"/>
              <w:r w:rsidRPr="007836FA">
                <w:rPr>
                  <w:rFonts w:eastAsia="標楷體" w:hint="eastAsia"/>
                  <w:color w:val="000000" w:themeColor="text1"/>
                </w:rPr>
                <w:t>】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7836FA">
                <w:rPr>
                  <w:rFonts w:eastAsia="標楷體" w:hint="eastAsia"/>
                  <w:color w:val="000000" w:themeColor="text1"/>
                </w:rPr>
                <w:t>點「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新增</w:t>
              </w:r>
              <w:r w:rsidRPr="007836FA">
                <w:rPr>
                  <w:rFonts w:eastAsia="標楷體" w:hint="eastAsia"/>
                  <w:color w:val="000000" w:themeColor="text1"/>
                </w:rPr>
                <w:t>」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  <w:p w14:paraId="0AE8A341" w14:textId="23B8148D" w:rsidR="009D28B8" w:rsidRPr="007836FA" w:rsidRDefault="009D28B8" w:rsidP="007836FA">
            <w:pPr>
              <w:rPr>
                <w:ins w:id="2470" w:author="st1" w:date="2021-05-07T14:45:00Z"/>
                <w:rFonts w:eastAsia="標楷體"/>
                <w:color w:val="000000" w:themeColor="text1"/>
                <w:lang w:eastAsia="zh-HK"/>
              </w:rPr>
            </w:pPr>
            <w:ins w:id="2471" w:author="st1" w:date="2021-05-07T14:45:00Z">
              <w:r w:rsidRPr="007836FA">
                <w:rPr>
                  <w:rFonts w:eastAsia="標楷體"/>
                  <w:color w:val="000000" w:themeColor="text1"/>
                </w:rPr>
                <w:t>2.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執行新增</w:t>
              </w:r>
            </w:ins>
            <w:ins w:id="2472" w:author="st1" w:date="2021-05-07T14:46:00Z"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</w:ins>
            <w:proofErr w:type="spellStart"/>
            <w:ins w:id="2473" w:author="st1" w:date="2021-05-07T14:45:00Z">
              <w:r w:rsidRPr="00AF1A82">
                <w:rPr>
                  <w:rFonts w:ascii="標楷體" w:eastAsia="標楷體" w:hAnsi="標楷體" w:hint="eastAsia"/>
                  <w:lang w:eastAsia="x-none"/>
                </w:rPr>
                <w:t>明細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  <w:proofErr w:type="spellEnd"/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。</w:t>
              </w:r>
            </w:ins>
          </w:p>
        </w:tc>
      </w:tr>
      <w:tr w:rsidR="00735254" w14:paraId="03027962" w14:textId="77777777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474" w:author="黃梓峻" w:date="2021-05-12T14:30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475" w:author="st1" w:date="2021-05-07T14:4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76" w:author="黃梓峻" w:date="2021-05-12T14:3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441746F" w14:textId="77777777" w:rsidR="00735254" w:rsidRDefault="00735254" w:rsidP="00735254">
            <w:pPr>
              <w:jc w:val="center"/>
              <w:rPr>
                <w:ins w:id="2477" w:author="st1" w:date="2021-05-07T14:45:00Z"/>
                <w:rFonts w:ascii="標楷體" w:eastAsia="標楷體" w:hAnsi="標楷體"/>
              </w:rPr>
            </w:pPr>
            <w:ins w:id="2478" w:author="st1" w:date="2021-05-07T14:4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79" w:author="黃梓峻" w:date="2021-05-12T14:3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1C9F0A" w14:textId="3F211C02" w:rsidR="00735254" w:rsidRDefault="00735254" w:rsidP="00735254">
            <w:pPr>
              <w:rPr>
                <w:ins w:id="2480" w:author="st1" w:date="2021-05-07T14:45:00Z"/>
                <w:rFonts w:ascii="標楷體" w:eastAsia="標楷體" w:hAnsi="標楷體"/>
                <w:lang w:eastAsia="zh-HK"/>
              </w:rPr>
            </w:pPr>
            <w:ins w:id="2481" w:author="黃梓峻" w:date="2021-05-12T14:3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  <w:ins w:id="2482" w:author="st1" w:date="2021-05-07T14:45:00Z">
              <w:del w:id="2483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84" w:author="黃梓峻" w:date="2021-05-12T14:3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0E1EDF" w14:textId="743C4992" w:rsidR="00735254" w:rsidRPr="007836FA" w:rsidDel="00735254" w:rsidRDefault="00735254" w:rsidP="00735254">
            <w:pPr>
              <w:rPr>
                <w:ins w:id="2485" w:author="st1" w:date="2021-05-07T14:45:00Z"/>
                <w:del w:id="2486" w:author="黃梓峻" w:date="2021-05-12T14:30:00Z"/>
                <w:rFonts w:eastAsia="標楷體"/>
                <w:color w:val="000000" w:themeColor="text1"/>
                <w:lang w:eastAsia="zh-HK"/>
              </w:rPr>
            </w:pPr>
            <w:ins w:id="2487" w:author="黃梓峻" w:date="2021-05-12T14:30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  <w:ins w:id="2488" w:author="st1" w:date="2021-05-07T14:45:00Z">
              <w:del w:id="2489" w:author="黃梓峻" w:date="2021-05-12T14:30:00Z">
                <w:r w:rsidRPr="007836FA" w:rsidDel="00735254">
                  <w:rPr>
                    <w:rFonts w:eastAsia="標楷體"/>
                    <w:color w:val="000000" w:themeColor="text1"/>
                  </w:rPr>
                  <w:delText>1.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【</w:delText>
                </w:r>
              </w:del>
            </w:ins>
            <w:ins w:id="2490" w:author="st1" w:date="2021-05-07T14:46:00Z">
              <w:del w:id="2491" w:author="黃梓峻" w:date="2021-05-12T14:30:00Z">
                <w:r w:rsidRPr="007836FA" w:rsidDel="00735254">
                  <w:rPr>
                    <w:rFonts w:eastAsia="標楷體"/>
                    <w:color w:val="000000" w:themeColor="text1"/>
                    <w:lang w:eastAsia="zh-HK"/>
                  </w:rPr>
                  <w:delText>L</w:delText>
                </w:r>
                <w:r w:rsidDel="00735254">
                  <w:rPr>
                    <w:rFonts w:eastAsia="標楷體" w:hint="eastAsia"/>
                    <w:color w:val="000000" w:themeColor="text1"/>
                  </w:rPr>
                  <w:delText>5902</w:delText>
                </w:r>
                <w:r w:rsidRPr="007836FA" w:rsidDel="00735254">
                  <w:rPr>
                    <w:rFonts w:ascii="標楷體" w:eastAsia="標楷體" w:hAnsi="標楷體"/>
                    <w:lang w:eastAsia="x-none"/>
                  </w:rPr>
                  <w:delText>授信審議委員會會議紀錄明細資料查詢</w:delText>
                </w:r>
              </w:del>
            </w:ins>
            <w:ins w:id="2492" w:author="st1" w:date="2021-05-07T14:45:00Z">
              <w:del w:id="2493" w:author="黃梓峻" w:date="2021-05-12T14:30:00Z"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】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  <w:lang w:eastAsia="zh-HK"/>
                  </w:rPr>
                  <w:delText>功能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點「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修改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」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  <w:lang w:eastAsia="zh-HK"/>
                  </w:rPr>
                  <w:delText>時顯示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。</w:delText>
                </w:r>
              </w:del>
            </w:ins>
          </w:p>
          <w:p w14:paraId="27C31B7E" w14:textId="12B2B5C0" w:rsidR="00735254" w:rsidRPr="007836FA" w:rsidRDefault="00735254" w:rsidP="00735254">
            <w:pPr>
              <w:rPr>
                <w:ins w:id="2494" w:author="st1" w:date="2021-05-07T14:45:00Z"/>
                <w:rFonts w:ascii="標楷體" w:eastAsia="標楷體" w:hAnsi="標楷體"/>
                <w:color w:val="000000" w:themeColor="text1"/>
                <w:lang w:eastAsia="zh-HK"/>
              </w:rPr>
            </w:pPr>
            <w:ins w:id="2495" w:author="st1" w:date="2021-05-07T14:45:00Z">
              <w:del w:id="2496" w:author="黃梓峻" w:date="2021-05-12T14:30:00Z">
                <w:r w:rsidRPr="007836FA" w:rsidDel="00735254">
                  <w:rPr>
                    <w:rFonts w:ascii="標楷體" w:eastAsia="標楷體" w:hAnsi="標楷體"/>
                    <w:color w:val="000000" w:themeColor="text1"/>
                  </w:rPr>
                  <w:delText>2.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功能修改時顯示</w:delText>
                </w:r>
                <w:r w:rsidRPr="007836FA" w:rsidDel="00735254">
                  <w:rPr>
                    <w:rFonts w:ascii="標楷體" w:eastAsia="標楷體" w:hAnsi="標楷體"/>
                    <w:color w:val="000000" w:themeColor="text1"/>
                  </w:rPr>
                  <w:delText>,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執行修改</w:delText>
                </w:r>
              </w:del>
            </w:ins>
            <w:ins w:id="2497" w:author="st1" w:date="2021-05-07T14:46:00Z">
              <w:del w:id="2498" w:author="黃梓峻" w:date="2021-05-12T14:30:00Z">
                <w:r w:rsidDel="00735254">
                  <w:rPr>
                    <w:rFonts w:ascii="標楷體" w:eastAsia="標楷體" w:hAnsi="標楷體" w:hint="eastAsia"/>
                    <w:color w:val="000000"/>
                  </w:rPr>
                  <w:delText>放審會記錄</w:delText>
                </w:r>
              </w:del>
            </w:ins>
            <w:ins w:id="2499" w:author="st1" w:date="2021-05-07T14:45:00Z">
              <w:del w:id="2500" w:author="黃梓峻" w:date="2021-05-12T14:30:00Z">
                <w:r w:rsidRPr="00AF1A82" w:rsidDel="00735254">
                  <w:rPr>
                    <w:rFonts w:ascii="標楷體" w:eastAsia="標楷體" w:hAnsi="標楷體" w:hint="eastAsia"/>
                    <w:lang w:eastAsia="x-none"/>
                  </w:rPr>
                  <w:delText>明細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資料</w:delText>
                </w:r>
              </w:del>
            </w:ins>
          </w:p>
        </w:tc>
      </w:tr>
      <w:tr w:rsidR="00735254" w14:paraId="4ACB542D" w14:textId="77777777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501" w:author="黃梓峻" w:date="2021-05-12T14:30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502" w:author="st1" w:date="2021-05-07T14:4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03" w:author="黃梓峻" w:date="2021-05-12T14:3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0F75875" w14:textId="77777777" w:rsidR="00735254" w:rsidRDefault="00735254" w:rsidP="00735254">
            <w:pPr>
              <w:jc w:val="center"/>
              <w:rPr>
                <w:ins w:id="2504" w:author="st1" w:date="2021-05-07T14:45:00Z"/>
                <w:rFonts w:ascii="標楷體" w:eastAsia="標楷體" w:hAnsi="標楷體"/>
              </w:rPr>
            </w:pPr>
            <w:ins w:id="2505" w:author="st1" w:date="2021-05-07T14:4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06" w:author="黃梓峻" w:date="2021-05-12T14:3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09284A" w14:textId="47DF65DE" w:rsidR="00735254" w:rsidRDefault="00735254" w:rsidP="00735254">
            <w:pPr>
              <w:rPr>
                <w:ins w:id="2507" w:author="st1" w:date="2021-05-07T14:45:00Z"/>
                <w:rFonts w:ascii="標楷體" w:eastAsia="標楷體" w:hAnsi="標楷體"/>
                <w:lang w:eastAsia="zh-HK"/>
              </w:rPr>
            </w:pPr>
            <w:ins w:id="2508" w:author="黃梓峻" w:date="2021-05-12T14:3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  <w:ins w:id="2509" w:author="st1" w:date="2021-05-07T14:45:00Z">
              <w:del w:id="2510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刪</w:delText>
                </w:r>
                <w:r w:rsidDel="00735254">
                  <w:rPr>
                    <w:rFonts w:ascii="標楷體" w:eastAsia="標楷體" w:hAnsi="標楷體" w:hint="eastAsia"/>
                  </w:rPr>
                  <w:delText>除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11" w:author="黃梓峻" w:date="2021-05-12T14:3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5BA109" w14:textId="6053CAFD" w:rsidR="00735254" w:rsidRPr="007836FA" w:rsidDel="00735254" w:rsidRDefault="00735254" w:rsidP="00735254">
            <w:pPr>
              <w:rPr>
                <w:ins w:id="2512" w:author="st1" w:date="2021-05-07T14:45:00Z"/>
                <w:del w:id="2513" w:author="黃梓峻" w:date="2021-05-12T14:30:00Z"/>
                <w:rFonts w:eastAsia="標楷體"/>
                <w:color w:val="000000" w:themeColor="text1"/>
              </w:rPr>
            </w:pPr>
            <w:ins w:id="2514" w:author="黃梓峻" w:date="2021-05-12T14:30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明細</w:t>
              </w:r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  <w:proofErr w:type="spellEnd"/>
            <w:ins w:id="2515" w:author="st1" w:date="2021-05-07T14:45:00Z">
              <w:del w:id="2516" w:author="黃梓峻" w:date="2021-05-12T14:30:00Z">
                <w:r w:rsidRPr="007836FA" w:rsidDel="00735254">
                  <w:rPr>
                    <w:rFonts w:eastAsia="標楷體"/>
                    <w:color w:val="000000" w:themeColor="text1"/>
                  </w:rPr>
                  <w:delText>1.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【</w:delText>
                </w:r>
              </w:del>
            </w:ins>
            <w:ins w:id="2517" w:author="st1" w:date="2021-05-07T14:46:00Z">
              <w:del w:id="2518" w:author="黃梓峻" w:date="2021-05-12T14:30:00Z">
                <w:r w:rsidRPr="007836FA" w:rsidDel="00735254">
                  <w:rPr>
                    <w:rFonts w:eastAsia="標楷體"/>
                    <w:color w:val="000000" w:themeColor="text1"/>
                    <w:lang w:eastAsia="zh-HK"/>
                  </w:rPr>
                  <w:delText>L</w:delText>
                </w:r>
                <w:r w:rsidDel="00735254">
                  <w:rPr>
                    <w:rFonts w:eastAsia="標楷體" w:hint="eastAsia"/>
                    <w:color w:val="000000" w:themeColor="text1"/>
                  </w:rPr>
                  <w:delText>5902</w:delText>
                </w:r>
                <w:r w:rsidRPr="007836FA" w:rsidDel="00735254">
                  <w:rPr>
                    <w:rFonts w:ascii="標楷體" w:eastAsia="標楷體" w:hAnsi="標楷體"/>
                    <w:lang w:eastAsia="x-none"/>
                  </w:rPr>
                  <w:delText>授信審議委員會會議紀錄明細資料查詢</w:delText>
                </w:r>
              </w:del>
            </w:ins>
            <w:ins w:id="2519" w:author="st1" w:date="2021-05-07T14:45:00Z">
              <w:del w:id="2520" w:author="黃梓峻" w:date="2021-05-12T14:30:00Z"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】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  <w:lang w:eastAsia="zh-HK"/>
                  </w:rPr>
                  <w:delText>功能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點「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刪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</w:rPr>
                  <w:delText>除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」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  <w:lang w:eastAsia="zh-HK"/>
                  </w:rPr>
                  <w:delText>時顯示</w:delText>
                </w:r>
                <w:r w:rsidRPr="007836FA" w:rsidDel="00735254">
                  <w:rPr>
                    <w:rFonts w:eastAsia="標楷體" w:hint="eastAsia"/>
                    <w:color w:val="000000" w:themeColor="text1"/>
                  </w:rPr>
                  <w:delText>。</w:delText>
                </w:r>
              </w:del>
            </w:ins>
          </w:p>
          <w:p w14:paraId="043D9D61" w14:textId="2113827B" w:rsidR="00735254" w:rsidRPr="007836FA" w:rsidRDefault="00735254" w:rsidP="00735254">
            <w:pPr>
              <w:rPr>
                <w:ins w:id="2521" w:author="st1" w:date="2021-05-07T14:45:00Z"/>
                <w:rFonts w:ascii="標楷體" w:eastAsia="標楷體" w:hAnsi="標楷體"/>
                <w:color w:val="000000" w:themeColor="text1"/>
                <w:lang w:eastAsia="zh-HK"/>
              </w:rPr>
            </w:pPr>
            <w:ins w:id="2522" w:author="st1" w:date="2021-05-07T14:45:00Z">
              <w:del w:id="2523" w:author="黃梓峻" w:date="2021-05-12T14:30:00Z">
                <w:r w:rsidRPr="007836FA" w:rsidDel="00735254">
                  <w:rPr>
                    <w:rFonts w:ascii="標楷體" w:eastAsia="標楷體" w:hAnsi="標楷體"/>
                    <w:color w:val="000000" w:themeColor="text1"/>
                  </w:rPr>
                  <w:delText>2.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功能查詢時顯示</w:delText>
                </w:r>
                <w:r w:rsidRPr="007836FA" w:rsidDel="00735254">
                  <w:rPr>
                    <w:rFonts w:ascii="標楷體" w:eastAsia="標楷體" w:hAnsi="標楷體"/>
                    <w:color w:val="000000" w:themeColor="text1"/>
                  </w:rPr>
                  <w:delText>,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執行刪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</w:rPr>
                  <w:delText>除</w:delText>
                </w:r>
              </w:del>
            </w:ins>
            <w:ins w:id="2524" w:author="st1" w:date="2021-05-07T14:46:00Z">
              <w:del w:id="2525" w:author="黃梓峻" w:date="2021-05-12T14:30:00Z">
                <w:r w:rsidDel="00735254">
                  <w:rPr>
                    <w:rFonts w:ascii="標楷體" w:eastAsia="標楷體" w:hAnsi="標楷體" w:hint="eastAsia"/>
                    <w:color w:val="000000"/>
                  </w:rPr>
                  <w:delText>放審會記錄</w:delText>
                </w:r>
              </w:del>
            </w:ins>
            <w:ins w:id="2526" w:author="st1" w:date="2021-05-07T14:45:00Z">
              <w:del w:id="2527" w:author="黃梓峻" w:date="2021-05-12T14:30:00Z">
                <w:r w:rsidRPr="00AF1A82" w:rsidDel="00735254">
                  <w:rPr>
                    <w:rFonts w:ascii="標楷體" w:eastAsia="標楷體" w:hAnsi="標楷體" w:hint="eastAsia"/>
                    <w:lang w:eastAsia="x-none"/>
                  </w:rPr>
                  <w:delText>明細</w:delText>
                </w:r>
                <w:r w:rsidRPr="007836FA" w:rsidDel="00735254">
                  <w:rPr>
                    <w:rFonts w:ascii="標楷體" w:eastAsia="標楷體" w:hAnsi="標楷體" w:hint="eastAsia"/>
                    <w:color w:val="000000" w:themeColor="text1"/>
                    <w:lang w:eastAsia="zh-HK"/>
                  </w:rPr>
                  <w:delText>資料</w:delText>
                </w:r>
              </w:del>
            </w:ins>
          </w:p>
        </w:tc>
      </w:tr>
      <w:tr w:rsidR="00735254" w:rsidDel="00735254" w14:paraId="32FCF80F" w14:textId="043C9DB4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528" w:author="黃梓峻" w:date="2021-05-12T14:30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529" w:author="st1" w:date="2021-05-07T14:45:00Z"/>
          <w:del w:id="2530" w:author="黃梓峻" w:date="2021-05-12T14:3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31" w:author="黃梓峻" w:date="2021-05-12T14:3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5691631" w14:textId="2D25CDEC" w:rsidR="00735254" w:rsidDel="00735254" w:rsidRDefault="00735254" w:rsidP="00735254">
            <w:pPr>
              <w:jc w:val="center"/>
              <w:rPr>
                <w:ins w:id="2532" w:author="st1" w:date="2021-05-07T14:45:00Z"/>
                <w:del w:id="2533" w:author="黃梓峻" w:date="2021-05-12T14:30:00Z"/>
                <w:rFonts w:ascii="標楷體" w:eastAsia="標楷體" w:hAnsi="標楷體"/>
              </w:rPr>
            </w:pPr>
            <w:ins w:id="2534" w:author="st1" w:date="2021-05-07T14:45:00Z">
              <w:del w:id="2535" w:author="黃梓峻" w:date="2021-05-12T14:30:00Z">
                <w:r w:rsidDel="00735254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36" w:author="黃梓峻" w:date="2021-05-12T14:3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853974" w14:textId="1E59AEED" w:rsidR="00735254" w:rsidDel="00735254" w:rsidRDefault="00735254" w:rsidP="00735254">
            <w:pPr>
              <w:rPr>
                <w:ins w:id="2537" w:author="st1" w:date="2021-05-07T14:45:00Z"/>
                <w:del w:id="2538" w:author="黃梓峻" w:date="2021-05-12T14:30:00Z"/>
                <w:rFonts w:ascii="標楷體" w:eastAsia="標楷體" w:hAnsi="標楷體"/>
                <w:lang w:eastAsia="zh-HK"/>
              </w:rPr>
            </w:pPr>
            <w:ins w:id="2539" w:author="st1" w:date="2021-05-07T14:45:00Z">
              <w:del w:id="2540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41" w:author="黃梓峻" w:date="2021-05-12T14:3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FA0776" w14:textId="71988BEB" w:rsidR="00735254" w:rsidDel="00735254" w:rsidRDefault="00735254" w:rsidP="00735254">
            <w:pPr>
              <w:rPr>
                <w:ins w:id="2542" w:author="st1" w:date="2021-05-07T14:45:00Z"/>
                <w:del w:id="2543" w:author="黃梓峻" w:date="2021-05-12T14:30:00Z"/>
                <w:rFonts w:ascii="標楷體" w:eastAsia="標楷體" w:hAnsi="標楷體"/>
                <w:lang w:eastAsia="zh-HK"/>
              </w:rPr>
            </w:pPr>
            <w:ins w:id="2544" w:author="st1" w:date="2021-05-07T14:45:00Z">
              <w:del w:id="2545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關閉此查詢畫面</w:delText>
                </w:r>
              </w:del>
            </w:ins>
          </w:p>
        </w:tc>
      </w:tr>
      <w:tr w:rsidR="00735254" w:rsidDel="00735254" w14:paraId="4F28C962" w14:textId="6C910186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546" w:author="黃梓峻" w:date="2021-05-12T14:30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547" w:author="st1" w:date="2021-05-07T14:45:00Z"/>
          <w:del w:id="2548" w:author="黃梓峻" w:date="2021-05-12T14:3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49" w:author="黃梓峻" w:date="2021-05-12T14:3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C52826" w14:textId="0FA8F977" w:rsidR="00735254" w:rsidDel="00735254" w:rsidRDefault="00735254" w:rsidP="00735254">
            <w:pPr>
              <w:jc w:val="center"/>
              <w:rPr>
                <w:ins w:id="2550" w:author="st1" w:date="2021-05-07T14:45:00Z"/>
                <w:del w:id="2551" w:author="黃梓峻" w:date="2021-05-12T14:30:00Z"/>
                <w:rFonts w:ascii="標楷體" w:eastAsia="標楷體" w:hAnsi="標楷體"/>
              </w:rPr>
            </w:pPr>
            <w:ins w:id="2552" w:author="st1" w:date="2021-05-07T14:45:00Z">
              <w:del w:id="2553" w:author="黃梓峻" w:date="2021-05-12T14:30:00Z">
                <w:r w:rsidDel="00735254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54" w:author="黃梓峻" w:date="2021-05-12T14:3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20554" w14:textId="60770B0B" w:rsidR="00735254" w:rsidDel="00735254" w:rsidRDefault="00735254" w:rsidP="00735254">
            <w:pPr>
              <w:rPr>
                <w:ins w:id="2555" w:author="st1" w:date="2021-05-07T14:45:00Z"/>
                <w:del w:id="2556" w:author="黃梓峻" w:date="2021-05-12T14:30:00Z"/>
                <w:rFonts w:ascii="標楷體" w:eastAsia="標楷體" w:hAnsi="標楷體"/>
                <w:lang w:eastAsia="zh-HK"/>
              </w:rPr>
            </w:pPr>
            <w:ins w:id="2557" w:author="st1" w:date="2021-05-07T14:45:00Z">
              <w:del w:id="2558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59" w:author="黃梓峻" w:date="2021-05-12T14:3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B36B52" w14:textId="51EF8368" w:rsidR="00735254" w:rsidDel="00735254" w:rsidRDefault="00735254" w:rsidP="00735254">
            <w:pPr>
              <w:rPr>
                <w:ins w:id="2560" w:author="st1" w:date="2021-05-07T14:45:00Z"/>
                <w:del w:id="2561" w:author="黃梓峻" w:date="2021-05-12T14:30:00Z"/>
                <w:rFonts w:ascii="標楷體" w:eastAsia="標楷體" w:hAnsi="標楷體"/>
                <w:lang w:eastAsia="zh-HK"/>
              </w:rPr>
            </w:pPr>
            <w:ins w:id="2562" w:author="st1" w:date="2021-05-07T14:45:00Z">
              <w:del w:id="2563" w:author="黃梓峻" w:date="2021-05-12T14:30:00Z"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功能新增且交易成功時顯示</w:delText>
                </w:r>
                <w:r w:rsidDel="00735254">
                  <w:rPr>
                    <w:rFonts w:ascii="標楷體" w:eastAsia="標楷體" w:hAnsi="標楷體" w:hint="eastAsia"/>
                  </w:rPr>
                  <w:delText>,</w:delText>
                </w:r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重新輸入另一筆新增</w:delText>
                </w:r>
              </w:del>
            </w:ins>
            <w:ins w:id="2564" w:author="st1" w:date="2021-05-07T14:46:00Z">
              <w:del w:id="2565" w:author="黃梓峻" w:date="2021-05-12T14:30:00Z">
                <w:r w:rsidDel="00735254">
                  <w:rPr>
                    <w:rFonts w:ascii="標楷體" w:eastAsia="標楷體" w:hAnsi="標楷體" w:hint="eastAsia"/>
                    <w:color w:val="000000"/>
                  </w:rPr>
                  <w:delText>放審會記錄</w:delText>
                </w:r>
              </w:del>
            </w:ins>
            <w:ins w:id="2566" w:author="st1" w:date="2021-05-07T14:45:00Z">
              <w:del w:id="2567" w:author="黃梓峻" w:date="2021-05-12T14:30:00Z">
                <w:r w:rsidRPr="00AF1A82" w:rsidDel="00735254">
                  <w:rPr>
                    <w:rFonts w:ascii="標楷體" w:eastAsia="標楷體" w:hAnsi="標楷體" w:hint="eastAsia"/>
                    <w:lang w:eastAsia="x-none"/>
                  </w:rPr>
                  <w:delText>明細</w:delText>
                </w:r>
                <w:r w:rsidDel="00735254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6AC28EF6" w14:textId="77777777" w:rsidR="009D28B8" w:rsidRDefault="009D28B8" w:rsidP="009D28B8">
      <w:pPr>
        <w:pStyle w:val="42"/>
        <w:spacing w:afterLines="0" w:after="48"/>
        <w:ind w:leftChars="0" w:left="0"/>
        <w:rPr>
          <w:ins w:id="2568" w:author="st1" w:date="2021-05-07T14:45:00Z"/>
          <w:rFonts w:hAnsi="標楷體"/>
        </w:rPr>
      </w:pPr>
    </w:p>
    <w:p w14:paraId="44F375D1" w14:textId="7EC342B8" w:rsidR="009D28B8" w:rsidRDefault="009D28B8" w:rsidP="009D28B8">
      <w:pPr>
        <w:pStyle w:val="a"/>
        <w:rPr>
          <w:ins w:id="2569" w:author="st1" w:date="2021-05-07T14:45:00Z"/>
        </w:rPr>
      </w:pPr>
      <w:ins w:id="2570" w:author="st1" w:date="2021-05-07T14:45:00Z">
        <w:r>
          <w:rPr>
            <w:rFonts w:hint="eastAsia"/>
          </w:rPr>
          <w:t>畫面資料說明</w:t>
        </w:r>
      </w:ins>
      <w:ins w:id="2571" w:author="黃梓峻" w:date="2021-05-12T14:29:00Z">
        <w:r w:rsidR="00735254">
          <w:rPr>
            <w:rFonts w:hint="eastAsia"/>
          </w:rPr>
          <w:t>－新增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9"/>
        <w:gridCol w:w="1302"/>
        <w:gridCol w:w="856"/>
        <w:gridCol w:w="961"/>
        <w:gridCol w:w="2016"/>
        <w:gridCol w:w="855"/>
        <w:gridCol w:w="675"/>
        <w:gridCol w:w="3216"/>
      </w:tblGrid>
      <w:tr w:rsidR="00D203DC" w:rsidRPr="007836FA" w14:paraId="16D5025D" w14:textId="77777777" w:rsidTr="00D203DC">
        <w:trPr>
          <w:trHeight w:val="388"/>
          <w:tblHeader/>
          <w:jc w:val="center"/>
          <w:ins w:id="2572" w:author="st1" w:date="2021-05-07T14:45:00Z"/>
        </w:trPr>
        <w:tc>
          <w:tcPr>
            <w:tcW w:w="5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FBB5D5" w14:textId="77777777" w:rsidR="009D28B8" w:rsidRPr="007836FA" w:rsidRDefault="009D28B8" w:rsidP="007836FA">
            <w:pPr>
              <w:rPr>
                <w:ins w:id="2573" w:author="st1" w:date="2021-05-07T14:45:00Z"/>
                <w:rFonts w:ascii="標楷體" w:eastAsia="標楷體" w:hAnsi="標楷體"/>
              </w:rPr>
            </w:pPr>
            <w:ins w:id="2574" w:author="st1" w:date="2021-05-07T14:45:00Z">
              <w:r w:rsidRPr="007836FA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4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7B7D3A" w14:textId="77777777" w:rsidR="009D28B8" w:rsidRPr="007836FA" w:rsidRDefault="009D28B8" w:rsidP="007836FA">
            <w:pPr>
              <w:rPr>
                <w:ins w:id="2575" w:author="st1" w:date="2021-05-07T14:45:00Z"/>
                <w:rFonts w:ascii="標楷體" w:eastAsia="標楷體" w:hAnsi="標楷體"/>
              </w:rPr>
            </w:pPr>
            <w:ins w:id="2576" w:author="st1" w:date="2021-05-07T14:45:00Z">
              <w:r w:rsidRPr="007836FA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4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D7FF389" w14:textId="77777777" w:rsidR="009D28B8" w:rsidRPr="007836FA" w:rsidRDefault="009D28B8" w:rsidP="007836FA">
            <w:pPr>
              <w:jc w:val="center"/>
              <w:rPr>
                <w:ins w:id="2577" w:author="st1" w:date="2021-05-07T14:45:00Z"/>
                <w:rFonts w:ascii="標楷體" w:eastAsia="標楷體" w:hAnsi="標楷體"/>
              </w:rPr>
            </w:pPr>
            <w:ins w:id="2578" w:author="st1" w:date="2021-05-07T14:45:00Z">
              <w:r w:rsidRPr="007836FA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0AEA3F7" w14:textId="77777777" w:rsidR="009D28B8" w:rsidRPr="007836FA" w:rsidRDefault="009D28B8" w:rsidP="007836FA">
            <w:pPr>
              <w:rPr>
                <w:ins w:id="2579" w:author="st1" w:date="2021-05-07T14:45:00Z"/>
                <w:rFonts w:ascii="標楷體" w:eastAsia="標楷體" w:hAnsi="標楷體"/>
              </w:rPr>
            </w:pPr>
            <w:ins w:id="2580" w:author="st1" w:date="2021-05-07T14:45:00Z">
              <w:r w:rsidRPr="007836FA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9D28B8" w:rsidRPr="007836FA" w14:paraId="2082F871" w14:textId="77777777" w:rsidTr="00D203DC">
        <w:trPr>
          <w:trHeight w:val="244"/>
          <w:tblHeader/>
          <w:jc w:val="center"/>
          <w:ins w:id="2581" w:author="st1" w:date="2021-05-07T14:45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87624" w14:textId="77777777" w:rsidR="009D28B8" w:rsidRPr="007836FA" w:rsidRDefault="009D28B8" w:rsidP="007836FA">
            <w:pPr>
              <w:widowControl/>
              <w:rPr>
                <w:ins w:id="2582" w:author="st1" w:date="2021-05-07T14:45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8FA14" w14:textId="77777777" w:rsidR="009D28B8" w:rsidRPr="007836FA" w:rsidRDefault="009D28B8" w:rsidP="007836FA">
            <w:pPr>
              <w:widowControl/>
              <w:rPr>
                <w:ins w:id="2583" w:author="st1" w:date="2021-05-07T14:45:00Z"/>
                <w:rFonts w:ascii="標楷體" w:eastAsia="標楷體" w:hAnsi="標楷體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4E912D" w14:textId="77777777" w:rsidR="009D28B8" w:rsidRPr="007836FA" w:rsidRDefault="009D28B8" w:rsidP="007836FA">
            <w:pPr>
              <w:rPr>
                <w:ins w:id="2584" w:author="st1" w:date="2021-05-07T14:45:00Z"/>
                <w:rFonts w:ascii="標楷體" w:eastAsia="標楷體" w:hAnsi="標楷體"/>
              </w:rPr>
            </w:pPr>
            <w:ins w:id="2585" w:author="st1" w:date="2021-05-07T14:45:00Z">
              <w:r w:rsidRPr="007836FA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24693A" w14:textId="77777777" w:rsidR="009D28B8" w:rsidRPr="007836FA" w:rsidRDefault="009D28B8" w:rsidP="007836FA">
            <w:pPr>
              <w:rPr>
                <w:ins w:id="2586" w:author="st1" w:date="2021-05-07T14:45:00Z"/>
                <w:rFonts w:ascii="標楷體" w:eastAsia="標楷體" w:hAnsi="標楷體"/>
              </w:rPr>
            </w:pPr>
            <w:ins w:id="2587" w:author="st1" w:date="2021-05-07T14:45:00Z">
              <w:r w:rsidRPr="007836FA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FE5B5E7" w14:textId="77777777" w:rsidR="009D28B8" w:rsidRPr="007836FA" w:rsidRDefault="009D28B8" w:rsidP="007836FA">
            <w:pPr>
              <w:rPr>
                <w:ins w:id="2588" w:author="st1" w:date="2021-05-07T14:45:00Z"/>
                <w:rFonts w:ascii="標楷體" w:eastAsia="標楷體" w:hAnsi="標楷體"/>
              </w:rPr>
            </w:pPr>
            <w:ins w:id="2589" w:author="st1" w:date="2021-05-07T14:45:00Z">
              <w:r w:rsidRPr="007836FA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A8044F9" w14:textId="77777777" w:rsidR="009D28B8" w:rsidRPr="007836FA" w:rsidRDefault="009D28B8" w:rsidP="007836FA">
            <w:pPr>
              <w:rPr>
                <w:ins w:id="2590" w:author="st1" w:date="2021-05-07T14:45:00Z"/>
                <w:rFonts w:ascii="標楷體" w:eastAsia="標楷體" w:hAnsi="標楷體"/>
              </w:rPr>
            </w:pPr>
            <w:proofErr w:type="gramStart"/>
            <w:ins w:id="2591" w:author="st1" w:date="2021-05-07T14:45:00Z">
              <w:r w:rsidRPr="007836FA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5E2C711" w14:textId="77777777" w:rsidR="009D28B8" w:rsidRPr="007836FA" w:rsidRDefault="009D28B8" w:rsidP="007836FA">
            <w:pPr>
              <w:rPr>
                <w:ins w:id="2592" w:author="st1" w:date="2021-05-07T14:45:00Z"/>
                <w:rFonts w:ascii="標楷體" w:eastAsia="標楷體" w:hAnsi="標楷體"/>
              </w:rPr>
            </w:pPr>
            <w:ins w:id="2593" w:author="st1" w:date="2021-05-07T14:45:00Z">
              <w:r w:rsidRPr="007836FA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C35F" w14:textId="77777777" w:rsidR="009D28B8" w:rsidRPr="007836FA" w:rsidRDefault="009D28B8" w:rsidP="007836FA">
            <w:pPr>
              <w:widowControl/>
              <w:rPr>
                <w:ins w:id="2594" w:author="st1" w:date="2021-05-07T14:45:00Z"/>
                <w:rFonts w:ascii="標楷體" w:eastAsia="標楷體" w:hAnsi="標楷體"/>
              </w:rPr>
            </w:pPr>
          </w:p>
        </w:tc>
      </w:tr>
      <w:tr w:rsidR="00D203DC" w:rsidRPr="007836FA" w14:paraId="74043665" w14:textId="77777777" w:rsidTr="00D203DC">
        <w:trPr>
          <w:trHeight w:val="244"/>
          <w:jc w:val="center"/>
          <w:ins w:id="2595" w:author="st1" w:date="2021-05-07T14:45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1D43A" w14:textId="77777777" w:rsidR="009D28B8" w:rsidRPr="007836FA" w:rsidRDefault="009D28B8" w:rsidP="007836FA">
            <w:pPr>
              <w:rPr>
                <w:ins w:id="2596" w:author="st1" w:date="2021-05-07T14:45:00Z"/>
                <w:rFonts w:ascii="標楷體" w:eastAsia="標楷體" w:hAnsi="標楷體"/>
              </w:rPr>
            </w:pPr>
            <w:ins w:id="2597" w:author="st1" w:date="2021-05-07T14:45:00Z">
              <w:r w:rsidRPr="007836F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7925C" w14:textId="77777777" w:rsidR="009D28B8" w:rsidRPr="007836FA" w:rsidRDefault="009D28B8" w:rsidP="007836FA">
            <w:pPr>
              <w:rPr>
                <w:ins w:id="2598" w:author="st1" w:date="2021-05-07T14:45:00Z"/>
                <w:rFonts w:ascii="標楷體" w:eastAsia="標楷體" w:hAnsi="標楷體"/>
                <w:lang w:eastAsia="ja-JP"/>
              </w:rPr>
            </w:pPr>
            <w:ins w:id="2599" w:author="st1" w:date="2021-05-07T14:45:00Z">
              <w:r w:rsidRPr="007836FA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8C5F" w14:textId="77777777" w:rsidR="009D28B8" w:rsidRPr="007836FA" w:rsidRDefault="009D28B8" w:rsidP="007836FA">
            <w:pPr>
              <w:rPr>
                <w:ins w:id="2600" w:author="st1" w:date="2021-05-07T14:45:00Z"/>
                <w:rFonts w:ascii="標楷體" w:eastAsia="標楷體" w:hAnsi="標楷體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3CDC8" w14:textId="77777777" w:rsidR="009D28B8" w:rsidRPr="007836FA" w:rsidRDefault="009D28B8" w:rsidP="007836FA">
            <w:pPr>
              <w:rPr>
                <w:ins w:id="2601" w:author="st1" w:date="2021-05-07T14:45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777B" w14:textId="77777777" w:rsidR="009D28B8" w:rsidRPr="007836FA" w:rsidRDefault="009D28B8" w:rsidP="007836FA">
            <w:pPr>
              <w:rPr>
                <w:ins w:id="2602" w:author="st1" w:date="2021-05-07T14:45:00Z"/>
                <w:rFonts w:ascii="標楷體" w:eastAsia="標楷體" w:hAnsi="標楷體"/>
              </w:rPr>
            </w:pP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6D0B" w14:textId="77777777" w:rsidR="009D28B8" w:rsidRPr="007836FA" w:rsidRDefault="009D28B8" w:rsidP="007836FA">
            <w:pPr>
              <w:rPr>
                <w:ins w:id="2603" w:author="st1" w:date="2021-05-07T14:45:00Z"/>
                <w:rFonts w:ascii="標楷體" w:eastAsia="標楷體" w:hAnsi="標楷體"/>
              </w:rPr>
            </w:pP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2426" w14:textId="77777777" w:rsidR="009D28B8" w:rsidRPr="007836FA" w:rsidRDefault="009D28B8" w:rsidP="007836FA">
            <w:pPr>
              <w:jc w:val="center"/>
              <w:rPr>
                <w:ins w:id="2604" w:author="st1" w:date="2021-05-07T14:45:00Z"/>
                <w:rFonts w:ascii="標楷體" w:eastAsia="標楷體" w:hAnsi="標楷體"/>
              </w:rPr>
            </w:pPr>
            <w:ins w:id="2605" w:author="st1" w:date="2021-05-07T14:45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1A7E3" w14:textId="77777777" w:rsidR="009D28B8" w:rsidRPr="007836FA" w:rsidRDefault="009D28B8" w:rsidP="007836FA">
            <w:pPr>
              <w:rPr>
                <w:ins w:id="2606" w:author="st1" w:date="2021-05-07T14:45:00Z"/>
                <w:rFonts w:ascii="標楷體" w:eastAsia="標楷體" w:hAnsi="標楷體"/>
              </w:rPr>
            </w:pPr>
            <w:ins w:id="2607" w:author="st1" w:date="2021-05-07T14:45:00Z">
              <w:r w:rsidRPr="007836FA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4D028063" w14:textId="77777777" w:rsidR="009D28B8" w:rsidRPr="007836FA" w:rsidRDefault="009D28B8" w:rsidP="007836FA">
            <w:pPr>
              <w:rPr>
                <w:ins w:id="2608" w:author="st1" w:date="2021-05-07T14:45:00Z"/>
                <w:rFonts w:ascii="標楷體" w:eastAsia="標楷體" w:hAnsi="標楷體"/>
              </w:rPr>
            </w:pPr>
            <w:ins w:id="2609" w:author="st1" w:date="2021-05-07T14:45:00Z">
              <w:r w:rsidRPr="007836FA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D203DC" w:rsidRPr="007836FA" w14:paraId="44091CE3" w14:textId="77777777" w:rsidTr="00D203DC">
        <w:trPr>
          <w:trHeight w:val="244"/>
          <w:jc w:val="center"/>
          <w:ins w:id="2610" w:author="st1" w:date="2021-05-07T14:45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7B820" w14:textId="77777777" w:rsidR="009D28B8" w:rsidRPr="007836FA" w:rsidRDefault="009D28B8" w:rsidP="007836FA">
            <w:pPr>
              <w:rPr>
                <w:ins w:id="2611" w:author="st1" w:date="2021-05-07T14:45:00Z"/>
                <w:rFonts w:ascii="標楷體" w:eastAsia="標楷體" w:hAnsi="標楷體"/>
              </w:rPr>
            </w:pPr>
            <w:ins w:id="2612" w:author="st1" w:date="2021-05-07T14:45:00Z">
              <w:r w:rsidRPr="007836FA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F9226" w14:textId="77777777" w:rsidR="009D28B8" w:rsidRPr="007836FA" w:rsidRDefault="009D28B8" w:rsidP="007836FA">
            <w:pPr>
              <w:rPr>
                <w:ins w:id="2613" w:author="st1" w:date="2021-05-07T14:45:00Z"/>
                <w:rFonts w:ascii="標楷體" w:eastAsia="標楷體" w:hAnsi="標楷體"/>
              </w:rPr>
            </w:pPr>
            <w:ins w:id="2614" w:author="st1" w:date="2021-05-07T14:45:00Z">
              <w:r w:rsidRPr="007836FA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66C36" w14:textId="77777777" w:rsidR="009D28B8" w:rsidRPr="007836FA" w:rsidRDefault="009D28B8" w:rsidP="007836FA">
            <w:pPr>
              <w:rPr>
                <w:ins w:id="2615" w:author="st1" w:date="2021-05-07T14:45:00Z"/>
                <w:rFonts w:ascii="標楷體" w:eastAsia="標楷體" w:hAnsi="標楷體"/>
              </w:rPr>
            </w:pPr>
            <w:ins w:id="2616" w:author="st1" w:date="2021-05-07T14:45:00Z">
              <w:r w:rsidRPr="007836FA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1421" w14:textId="77777777" w:rsidR="009D28B8" w:rsidRPr="007836FA" w:rsidRDefault="009D28B8" w:rsidP="007836FA">
            <w:pPr>
              <w:rPr>
                <w:ins w:id="2617" w:author="st1" w:date="2021-05-07T14:45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B1EE4" w14:textId="77777777" w:rsidR="009D28B8" w:rsidRPr="007836FA" w:rsidRDefault="009D28B8" w:rsidP="007836FA">
            <w:pPr>
              <w:rPr>
                <w:ins w:id="2618" w:author="st1" w:date="2021-05-07T14:45:00Z"/>
                <w:rFonts w:ascii="標楷體" w:eastAsia="標楷體" w:hAnsi="標楷體"/>
              </w:rPr>
            </w:pP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CCFB1" w14:textId="77777777" w:rsidR="009D28B8" w:rsidRPr="007836FA" w:rsidRDefault="009D28B8" w:rsidP="007836FA">
            <w:pPr>
              <w:rPr>
                <w:ins w:id="2619" w:author="st1" w:date="2021-05-07T14:45:00Z"/>
                <w:rFonts w:ascii="標楷體" w:eastAsia="標楷體" w:hAnsi="標楷體"/>
              </w:rPr>
            </w:pPr>
            <w:ins w:id="2620" w:author="st1" w:date="2021-05-07T14:45:00Z">
              <w:r w:rsidRPr="007836FA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8A259" w14:textId="77777777" w:rsidR="009D28B8" w:rsidRPr="007836FA" w:rsidRDefault="009D28B8" w:rsidP="007836FA">
            <w:pPr>
              <w:jc w:val="center"/>
              <w:rPr>
                <w:ins w:id="2621" w:author="st1" w:date="2021-05-07T14:45:00Z"/>
                <w:rFonts w:ascii="標楷體" w:eastAsia="標楷體" w:hAnsi="標楷體"/>
              </w:rPr>
            </w:pPr>
            <w:ins w:id="2622" w:author="st1" w:date="2021-05-07T14:45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9237F" w14:textId="0E9D3F51" w:rsidR="009D28B8" w:rsidRPr="007836FA" w:rsidRDefault="009D28B8" w:rsidP="007836FA">
            <w:pPr>
              <w:rPr>
                <w:ins w:id="2623" w:author="st1" w:date="2021-05-07T14:45:00Z"/>
                <w:rFonts w:ascii="標楷體" w:eastAsia="標楷體" w:hAnsi="標楷體"/>
              </w:rPr>
            </w:pPr>
            <w:ins w:id="2624" w:author="st1" w:date="2021-05-07T14:45:00Z">
              <w:r w:rsidRPr="007836FA">
                <w:rPr>
                  <w:rFonts w:ascii="標楷體" w:eastAsia="標楷體" w:hAnsi="標楷體"/>
                </w:rPr>
                <w:t>1.</w:t>
              </w:r>
              <w:del w:id="2625" w:author="黃梓峻" w:date="2021-05-12T14:32:00Z">
                <w:r w:rsidRPr="007836FA" w:rsidDel="00735254">
                  <w:rPr>
                    <w:rFonts w:ascii="標楷體" w:eastAsia="標楷體" w:hAnsi="標楷體"/>
                  </w:rPr>
                  <w:delText>「新增」時,</w:delText>
                </w:r>
              </w:del>
              <w:r w:rsidRPr="007836FA">
                <w:rPr>
                  <w:rFonts w:ascii="標楷體" w:eastAsia="標楷體" w:hAnsi="標楷體"/>
                </w:rPr>
                <w:t>必須輸入</w:t>
              </w:r>
            </w:ins>
          </w:p>
          <w:p w14:paraId="0093A006" w14:textId="51C91683" w:rsidR="009D28B8" w:rsidRPr="007836FA" w:rsidDel="00735254" w:rsidRDefault="009D28B8">
            <w:pPr>
              <w:rPr>
                <w:ins w:id="2626" w:author="st1" w:date="2021-05-07T14:45:00Z"/>
                <w:del w:id="2627" w:author="黃梓峻" w:date="2021-05-12T14:32:00Z"/>
                <w:rFonts w:ascii="標楷體" w:eastAsia="標楷體" w:hAnsi="標楷體"/>
              </w:rPr>
            </w:pPr>
            <w:ins w:id="2628" w:author="st1" w:date="2021-05-07T14:45:00Z">
              <w:r w:rsidRPr="007836FA">
                <w:rPr>
                  <w:rFonts w:ascii="標楷體" w:eastAsia="標楷體" w:hAnsi="標楷體"/>
                </w:rPr>
                <w:t>2.</w:t>
              </w:r>
              <w:del w:id="2629" w:author="黃梓峻" w:date="2021-05-12T14:32:00Z">
                <w:r w:rsidRPr="007836FA" w:rsidDel="00735254">
                  <w:rPr>
                    <w:rFonts w:ascii="標楷體" w:eastAsia="標楷體" w:hAnsi="標楷體"/>
                  </w:rPr>
                  <w:delText>其他功能時,自動顯示</w:delText>
                </w:r>
                <w:r w:rsidRPr="007836FA" w:rsidDel="00735254">
                  <w:rPr>
                    <w:rFonts w:ascii="標楷體" w:eastAsia="標楷體" w:hAnsi="標楷體" w:hint="eastAsia"/>
                  </w:rPr>
                  <w:delText>原值</w:delText>
                </w:r>
                <w:r w:rsidRPr="007836FA" w:rsidDel="00735254">
                  <w:rPr>
                    <w:rFonts w:ascii="標楷體" w:eastAsia="標楷體" w:hAnsi="標楷體"/>
                  </w:rPr>
                  <w:delText>,不可修改</w:delText>
                </w:r>
              </w:del>
            </w:ins>
          </w:p>
          <w:p w14:paraId="2464940C" w14:textId="695EA951" w:rsidR="009D28B8" w:rsidRDefault="009D28B8">
            <w:pPr>
              <w:rPr>
                <w:ins w:id="2630" w:author="黃梓峻" w:date="2021-05-12T14:25:00Z"/>
                <w:rFonts w:ascii="標楷體" w:eastAsia="標楷體" w:hAnsi="標楷體"/>
              </w:rPr>
            </w:pPr>
            <w:ins w:id="2631" w:author="st1" w:date="2021-05-07T14:45:00Z">
              <w:del w:id="2632" w:author="黃梓峻" w:date="2021-05-12T14:32:00Z">
                <w:r w:rsidDel="00735254">
                  <w:rPr>
                    <w:rFonts w:ascii="標楷體" w:eastAsia="標楷體" w:hAnsi="標楷體" w:hint="eastAsia"/>
                  </w:rPr>
                  <w:delText>3</w:delText>
                </w:r>
                <w:r w:rsidRPr="007836FA" w:rsidDel="00735254">
                  <w:rPr>
                    <w:rFonts w:ascii="標楷體" w:eastAsia="標楷體" w:hAnsi="標楷體"/>
                  </w:rPr>
                  <w:delText>.</w:delText>
                </w:r>
              </w:del>
            </w:ins>
            <w:ins w:id="2633" w:author="st1" w:date="2021-05-07T14:50:00Z">
              <w:del w:id="2634" w:author="黃梓峻" w:date="2021-05-12T14:32:00Z">
                <w:r w:rsidR="00D203DC" w:rsidDel="00735254">
                  <w:rPr>
                    <w:rFonts w:ascii="標楷體" w:eastAsia="標楷體" w:hAnsi="標楷體" w:hint="eastAsia"/>
                    <w:color w:val="000000"/>
                  </w:rPr>
                  <w:delText xml:space="preserve"> </w:delText>
                </w:r>
              </w:del>
              <w:r w:rsidR="00D203DC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</w:ins>
            <w:ins w:id="2635" w:author="st1" w:date="2021-05-07T14:45:00Z">
              <w:r w:rsidRPr="007836FA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Ac</w:t>
              </w:r>
              <w:r>
                <w:rPr>
                  <w:rFonts w:ascii="標楷體" w:eastAsia="標楷體" w:hAnsi="標楷體"/>
                </w:rPr>
                <w:t>Date</w:t>
              </w:r>
            </w:ins>
          </w:p>
          <w:p w14:paraId="170AEC7D" w14:textId="68887D17" w:rsidR="00735254" w:rsidRDefault="00735254" w:rsidP="00735254">
            <w:pPr>
              <w:rPr>
                <w:ins w:id="2636" w:author="黃梓峻" w:date="2021-05-12T14:31:00Z"/>
                <w:rFonts w:ascii="標楷體" w:eastAsia="標楷體" w:hAnsi="標楷體"/>
              </w:rPr>
            </w:pPr>
            <w:ins w:id="2637" w:author="黃梓峻" w:date="2021-05-12T14:32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38" w:author="黃梓峻" w:date="2021-05-12T14:31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639" w:author="黃梓峻" w:date="2021-05-12T14:25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</w:p>
          <w:p w14:paraId="3887F1B3" w14:textId="2DD6731D" w:rsidR="00735254" w:rsidRPr="00735254" w:rsidRDefault="00735254" w:rsidP="00735254">
            <w:pPr>
              <w:rPr>
                <w:ins w:id="2640" w:author="黃梓峻" w:date="2021-05-12T14:26:00Z"/>
                <w:rFonts w:ascii="標楷體" w:eastAsia="標楷體" w:hAnsi="標楷體"/>
              </w:rPr>
            </w:pPr>
            <w:proofErr w:type="gramStart"/>
            <w:ins w:id="2641" w:author="黃梓峻" w:date="2021-05-12T14:26:00Z">
              <w:r w:rsidRPr="00735254">
                <w:rPr>
                  <w:rFonts w:ascii="標楷體" w:eastAsia="標楷體" w:hAnsi="標楷體"/>
                </w:rPr>
                <w:t>V(</w:t>
              </w:r>
              <w:proofErr w:type="gramEnd"/>
              <w:r w:rsidRPr="00735254">
                <w:rPr>
                  <w:rFonts w:ascii="標楷體" w:eastAsia="標楷體" w:hAnsi="標楷體"/>
                </w:rPr>
                <w:t>7)</w:t>
              </w:r>
            </w:ins>
          </w:p>
          <w:p w14:paraId="525044BB" w14:textId="77777777" w:rsidR="00735254" w:rsidRPr="00735254" w:rsidRDefault="00735254" w:rsidP="00735254">
            <w:pPr>
              <w:rPr>
                <w:ins w:id="2642" w:author="黃梓峻" w:date="2021-05-12T14:26:00Z"/>
                <w:rFonts w:ascii="標楷體" w:eastAsia="標楷體" w:hAnsi="標楷體"/>
              </w:rPr>
            </w:pPr>
            <w:ins w:id="2643" w:author="黃梓峻" w:date="2021-05-12T14:26:00Z">
              <w:r w:rsidRPr="00735254">
                <w:rPr>
                  <w:rFonts w:ascii="標楷體" w:eastAsia="標楷體" w:hAnsi="標楷體"/>
                  <w:b/>
                  <w:bCs/>
                </w:rPr>
                <w:t>A</w:t>
              </w:r>
              <w:r w:rsidRPr="00735254">
                <w:rPr>
                  <w:rFonts w:ascii="標楷體" w:eastAsia="標楷體" w:hAnsi="標楷體"/>
                </w:rPr>
                <w:t>(DATE,</w:t>
              </w:r>
              <w:proofErr w:type="gramStart"/>
              <w:r w:rsidRPr="00735254">
                <w:rPr>
                  <w:rFonts w:ascii="標楷體" w:eastAsia="標楷體" w:hAnsi="標楷體"/>
                </w:rPr>
                <w:t>0,#</w:t>
              </w:r>
              <w:proofErr w:type="gramEnd"/>
              <w:r w:rsidRPr="00735254">
                <w:rPr>
                  <w:rFonts w:ascii="標楷體" w:eastAsia="標楷體" w:hAnsi="標楷體"/>
                </w:rPr>
                <w:t>MeetingDate)</w:t>
              </w:r>
            </w:ins>
          </w:p>
          <w:p w14:paraId="3A6EB456" w14:textId="6C699891" w:rsidR="00735254" w:rsidRPr="007836FA" w:rsidRDefault="00735254" w:rsidP="007836FA">
            <w:pPr>
              <w:rPr>
                <w:ins w:id="2644" w:author="st1" w:date="2021-05-07T14:45:00Z"/>
                <w:rFonts w:ascii="標楷體" w:eastAsia="標楷體" w:hAnsi="標楷體"/>
              </w:rPr>
            </w:pPr>
          </w:p>
        </w:tc>
      </w:tr>
      <w:tr w:rsidR="00D203DC" w:rsidRPr="007836FA" w14:paraId="4966F2D3" w14:textId="77777777" w:rsidTr="00D203DC">
        <w:trPr>
          <w:trHeight w:val="244"/>
          <w:jc w:val="center"/>
          <w:ins w:id="2645" w:author="st1" w:date="2021-05-07T14:48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68E57" w14:textId="74B50D00" w:rsidR="00D203DC" w:rsidRPr="007836FA" w:rsidRDefault="00D203DC" w:rsidP="00D203DC">
            <w:pPr>
              <w:rPr>
                <w:ins w:id="2646" w:author="st1" w:date="2021-05-07T14:48:00Z"/>
                <w:rFonts w:ascii="標楷體" w:eastAsia="標楷體" w:hAnsi="標楷體"/>
                <w:color w:val="000000"/>
              </w:rPr>
            </w:pPr>
            <w:ins w:id="2647" w:author="st1" w:date="2021-05-07T14:48:00Z">
              <w:r>
                <w:rPr>
                  <w:rFonts w:ascii="標楷體" w:eastAsia="標楷體" w:hAnsi="標楷體" w:hint="eastAsia"/>
                  <w:color w:val="000000"/>
                </w:rPr>
                <w:t>3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F87E7" w14:textId="3290D408" w:rsidR="00D203DC" w:rsidRPr="007836FA" w:rsidRDefault="00D203DC" w:rsidP="00D203DC">
            <w:pPr>
              <w:rPr>
                <w:ins w:id="2648" w:author="st1" w:date="2021-05-07T14:48:00Z"/>
                <w:rFonts w:ascii="標楷體" w:eastAsia="標楷體" w:hAnsi="標楷體"/>
              </w:rPr>
            </w:pPr>
            <w:ins w:id="2649" w:author="st1" w:date="2021-05-07T14:49:00Z">
              <w:r>
                <w:rPr>
                  <w:rFonts w:ascii="標楷體" w:eastAsia="標楷體" w:hAnsi="標楷體" w:hint="eastAsia"/>
                </w:rPr>
                <w:t>議題</w:t>
              </w:r>
            </w:ins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A320" w14:textId="04A0FA39" w:rsidR="00D203DC" w:rsidRPr="007836FA" w:rsidRDefault="00D203DC" w:rsidP="00D203DC">
            <w:pPr>
              <w:rPr>
                <w:ins w:id="2650" w:author="st1" w:date="2021-05-07T14:48:00Z"/>
                <w:rFonts w:ascii="標楷體" w:eastAsia="標楷體" w:hAnsi="標楷體"/>
              </w:rPr>
            </w:pPr>
            <w:ins w:id="2651" w:author="st1" w:date="2021-05-07T14:50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E65B" w14:textId="77777777" w:rsidR="00D203DC" w:rsidRPr="007836FA" w:rsidRDefault="00D203DC" w:rsidP="00D203DC">
            <w:pPr>
              <w:rPr>
                <w:ins w:id="2652" w:author="st1" w:date="2021-05-07T14:48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01D5" w14:textId="77777777" w:rsidR="00D203DC" w:rsidRPr="007836FA" w:rsidRDefault="00D203DC" w:rsidP="00D203DC">
            <w:pPr>
              <w:rPr>
                <w:ins w:id="2653" w:author="st1" w:date="2021-05-07T14:48:00Z"/>
                <w:rFonts w:ascii="標楷體" w:eastAsia="標楷體" w:hAnsi="標楷體"/>
              </w:rPr>
            </w:pP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C1ADF" w14:textId="164A13F8" w:rsidR="00D203DC" w:rsidRPr="007836FA" w:rsidRDefault="00D203DC" w:rsidP="00D203DC">
            <w:pPr>
              <w:rPr>
                <w:ins w:id="2654" w:author="st1" w:date="2021-05-07T14:48:00Z"/>
                <w:rFonts w:ascii="標楷體" w:eastAsia="標楷體" w:hAnsi="標楷體"/>
                <w:color w:val="000000"/>
              </w:rPr>
            </w:pP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FDCB2" w14:textId="610BCD48" w:rsidR="00D203DC" w:rsidRPr="007836FA" w:rsidRDefault="00D203DC" w:rsidP="00D203DC">
            <w:pPr>
              <w:jc w:val="center"/>
              <w:rPr>
                <w:ins w:id="2655" w:author="st1" w:date="2021-05-07T14:48:00Z"/>
                <w:rFonts w:ascii="標楷體" w:eastAsia="標楷體" w:hAnsi="標楷體"/>
                <w:color w:val="000000"/>
              </w:rPr>
            </w:pPr>
            <w:ins w:id="2656" w:author="st1" w:date="2021-05-07T14:52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398F" w14:textId="72031305" w:rsidR="00735254" w:rsidRPr="007836FA" w:rsidRDefault="00D203DC" w:rsidP="00D203DC">
            <w:pPr>
              <w:rPr>
                <w:ins w:id="2657" w:author="st1" w:date="2021-05-07T14:48:00Z"/>
                <w:rFonts w:ascii="標楷體" w:eastAsia="標楷體" w:hAnsi="標楷體"/>
              </w:rPr>
            </w:pPr>
            <w:proofErr w:type="spellStart"/>
            <w:ins w:id="2658" w:author="st1" w:date="2021-05-07T14:51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  <w:r w:rsidRPr="00D203DC">
                <w:rPr>
                  <w:rFonts w:ascii="標楷體" w:eastAsia="標楷體" w:hAnsi="標楷體"/>
                </w:rPr>
                <w:t>Issue</w:t>
              </w:r>
            </w:ins>
            <w:proofErr w:type="spellEnd"/>
          </w:p>
        </w:tc>
      </w:tr>
      <w:tr w:rsidR="00D203DC" w:rsidRPr="007836FA" w14:paraId="45AE2456" w14:textId="77777777" w:rsidTr="00D203DC">
        <w:trPr>
          <w:trHeight w:val="244"/>
          <w:jc w:val="center"/>
          <w:ins w:id="2659" w:author="st1" w:date="2021-05-07T14:48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53579" w14:textId="49EE4D9C" w:rsidR="00D203DC" w:rsidRPr="007836FA" w:rsidRDefault="00D203DC" w:rsidP="00D203DC">
            <w:pPr>
              <w:rPr>
                <w:ins w:id="2660" w:author="st1" w:date="2021-05-07T14:48:00Z"/>
                <w:rFonts w:ascii="標楷體" w:eastAsia="標楷體" w:hAnsi="標楷體"/>
                <w:color w:val="000000"/>
              </w:rPr>
            </w:pPr>
            <w:ins w:id="2661" w:author="st1" w:date="2021-05-07T14:48:00Z">
              <w:r>
                <w:rPr>
                  <w:rFonts w:ascii="標楷體" w:eastAsia="標楷體" w:hAnsi="標楷體" w:hint="eastAsia"/>
                  <w:color w:val="000000"/>
                </w:rPr>
                <w:t>4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136A6" w14:textId="12CFA53B" w:rsidR="00D203DC" w:rsidRPr="007836FA" w:rsidRDefault="00D203DC" w:rsidP="00D203DC">
            <w:pPr>
              <w:rPr>
                <w:ins w:id="2662" w:author="st1" w:date="2021-05-07T14:48:00Z"/>
                <w:rFonts w:ascii="標楷體" w:eastAsia="標楷體" w:hAnsi="標楷體"/>
              </w:rPr>
            </w:pPr>
            <w:proofErr w:type="gramStart"/>
            <w:ins w:id="2663" w:author="st1" w:date="2021-05-07T14:49:00Z">
              <w:r>
                <w:rPr>
                  <w:rFonts w:ascii="標楷體" w:eastAsia="標楷體" w:hAnsi="標楷體" w:hint="eastAsia"/>
                </w:rPr>
                <w:t>戶別</w:t>
              </w:r>
            </w:ins>
            <w:proofErr w:type="gramEnd"/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7A64" w14:textId="6AA0CEB2" w:rsidR="00D203DC" w:rsidRPr="007836FA" w:rsidRDefault="00D203DC" w:rsidP="00D203DC">
            <w:pPr>
              <w:rPr>
                <w:ins w:id="2664" w:author="st1" w:date="2021-05-07T14:48:00Z"/>
                <w:rFonts w:ascii="標楷體" w:eastAsia="標楷體" w:hAnsi="標楷體"/>
              </w:rPr>
            </w:pPr>
            <w:ins w:id="2665" w:author="st1" w:date="2021-05-07T14:5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FA03" w14:textId="77777777" w:rsidR="00D203DC" w:rsidRPr="007836FA" w:rsidRDefault="00D203DC" w:rsidP="00D203DC">
            <w:pPr>
              <w:rPr>
                <w:ins w:id="2666" w:author="st1" w:date="2021-05-07T14:48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7FC47" w14:textId="407DBEB3" w:rsidR="00D203DC" w:rsidRPr="00DA20EA" w:rsidRDefault="00D203DC" w:rsidP="00D203DC">
            <w:pPr>
              <w:rPr>
                <w:ins w:id="2667" w:author="st1" w:date="2021-05-07T14:55:00Z"/>
                <w:rFonts w:ascii="標楷體" w:eastAsia="標楷體" w:hAnsi="標楷體"/>
                <w:color w:val="000000"/>
              </w:rPr>
            </w:pPr>
            <w:ins w:id="2668" w:author="st1" w:date="2021-05-07T14:55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D203DC">
                <w:rPr>
                  <w:rFonts w:ascii="標楷體" w:eastAsia="標楷體" w:hAnsi="標楷體"/>
                  <w:color w:val="000000"/>
                </w:rPr>
                <w:t>EntCode</w:t>
              </w:r>
              <w:proofErr w:type="spellEnd"/>
            </w:ins>
          </w:p>
          <w:p w14:paraId="69C781A2" w14:textId="77777777" w:rsidR="00D203DC" w:rsidRDefault="00D203DC" w:rsidP="00D203DC">
            <w:pPr>
              <w:rPr>
                <w:ins w:id="2669" w:author="st1" w:date="2021-05-07T14:54:00Z"/>
                <w:rFonts w:ascii="標楷體" w:eastAsia="標楷體" w:hAnsi="標楷體"/>
              </w:rPr>
            </w:pPr>
          </w:p>
          <w:p w14:paraId="03E8377F" w14:textId="79CA87C5" w:rsidR="00D203DC" w:rsidRPr="00D203DC" w:rsidRDefault="00D203DC" w:rsidP="00D203DC">
            <w:pPr>
              <w:rPr>
                <w:ins w:id="2670" w:author="st1" w:date="2021-05-07T14:54:00Z"/>
                <w:rFonts w:ascii="標楷體" w:eastAsia="標楷體" w:hAnsi="標楷體"/>
              </w:rPr>
            </w:pPr>
            <w:ins w:id="2671" w:author="st1" w:date="2021-05-07T14:54:00Z">
              <w:r w:rsidRPr="00D203DC">
                <w:rPr>
                  <w:rFonts w:ascii="標楷體" w:eastAsia="標楷體" w:hAnsi="標楷體" w:hint="eastAsia"/>
                </w:rPr>
                <w:t>0.</w:t>
              </w:r>
              <w:proofErr w:type="gramStart"/>
              <w:r w:rsidRPr="00D203DC">
                <w:rPr>
                  <w:rFonts w:ascii="標楷體" w:eastAsia="標楷體" w:hAnsi="標楷體" w:hint="eastAsia"/>
                </w:rPr>
                <w:t>個</w:t>
              </w:r>
              <w:proofErr w:type="gramEnd"/>
              <w:r w:rsidRPr="00D203DC">
                <w:rPr>
                  <w:rFonts w:ascii="標楷體" w:eastAsia="標楷體" w:hAnsi="標楷體" w:hint="eastAsia"/>
                </w:rPr>
                <w:t>金</w:t>
              </w:r>
            </w:ins>
          </w:p>
          <w:p w14:paraId="7EA5A959" w14:textId="77777777" w:rsidR="00D203DC" w:rsidRPr="00D203DC" w:rsidRDefault="00D203DC" w:rsidP="00D203DC">
            <w:pPr>
              <w:rPr>
                <w:ins w:id="2672" w:author="st1" w:date="2021-05-07T14:54:00Z"/>
                <w:rFonts w:ascii="標楷體" w:eastAsia="標楷體" w:hAnsi="標楷體"/>
              </w:rPr>
            </w:pPr>
            <w:ins w:id="2673" w:author="st1" w:date="2021-05-07T14:54:00Z">
              <w:r w:rsidRPr="00D203DC">
                <w:rPr>
                  <w:rFonts w:ascii="標楷體" w:eastAsia="標楷體" w:hAnsi="標楷體" w:hint="eastAsia"/>
                </w:rPr>
                <w:t>1.企金</w:t>
              </w:r>
            </w:ins>
          </w:p>
          <w:p w14:paraId="7E051AF4" w14:textId="345EAD99" w:rsidR="00D203DC" w:rsidRPr="007836FA" w:rsidRDefault="00D203DC" w:rsidP="00D203DC">
            <w:pPr>
              <w:rPr>
                <w:ins w:id="2674" w:author="st1" w:date="2021-05-07T14:48:00Z"/>
                <w:rFonts w:ascii="標楷體" w:eastAsia="標楷體" w:hAnsi="標楷體"/>
              </w:rPr>
            </w:pPr>
            <w:ins w:id="2675" w:author="st1" w:date="2021-05-07T14:54:00Z">
              <w:r w:rsidRPr="00D203DC">
                <w:rPr>
                  <w:rFonts w:ascii="標楷體" w:eastAsia="標楷體" w:hAnsi="標楷體" w:hint="eastAsia"/>
                </w:rPr>
                <w:t>2.</w:t>
              </w:r>
              <w:proofErr w:type="gramStart"/>
              <w:r w:rsidRPr="00D203DC">
                <w:rPr>
                  <w:rFonts w:ascii="標楷體" w:eastAsia="標楷體" w:hAnsi="標楷體" w:hint="eastAsia"/>
                </w:rPr>
                <w:t>企金自然人</w:t>
              </w:r>
            </w:ins>
            <w:proofErr w:type="gramEnd"/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808FD" w14:textId="698E4CDE" w:rsidR="00D203DC" w:rsidRPr="007836FA" w:rsidRDefault="00D203DC" w:rsidP="00D203DC">
            <w:pPr>
              <w:rPr>
                <w:ins w:id="2676" w:author="st1" w:date="2021-05-07T14:48:00Z"/>
                <w:rFonts w:ascii="標楷體" w:eastAsia="標楷體" w:hAnsi="標楷體"/>
                <w:color w:val="000000"/>
              </w:rPr>
            </w:pPr>
            <w:ins w:id="2677" w:author="st1" w:date="2021-05-07T14:52:00Z">
              <w:r w:rsidRPr="005D37B1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9F9C" w14:textId="1CCF4024" w:rsidR="00D203DC" w:rsidRPr="007836FA" w:rsidRDefault="00D203DC" w:rsidP="00D203DC">
            <w:pPr>
              <w:jc w:val="center"/>
              <w:rPr>
                <w:ins w:id="2678" w:author="st1" w:date="2021-05-07T14:48:00Z"/>
                <w:rFonts w:ascii="標楷體" w:eastAsia="標楷體" w:hAnsi="標楷體"/>
                <w:color w:val="000000"/>
              </w:rPr>
            </w:pPr>
            <w:ins w:id="2679" w:author="st1" w:date="2021-05-07T14:52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0297E" w14:textId="37A5B2F3" w:rsidR="00D203DC" w:rsidRDefault="00735254" w:rsidP="00D203DC">
            <w:pPr>
              <w:rPr>
                <w:ins w:id="2680" w:author="黃梓峻" w:date="2021-05-12T14:25:00Z"/>
                <w:rFonts w:ascii="標楷體" w:eastAsia="標楷體" w:hAnsi="標楷體"/>
              </w:rPr>
            </w:pPr>
            <w:ins w:id="2681" w:author="黃梓峻" w:date="2021-05-12T14:28:00Z">
              <w:r>
                <w:rPr>
                  <w:rFonts w:ascii="標楷體" w:eastAsia="標楷體" w:hAnsi="標楷體"/>
                  <w:color w:val="000000"/>
                </w:rPr>
                <w:t>1.</w:t>
              </w:r>
            </w:ins>
            <w:ins w:id="2682" w:author="st1" w:date="2021-05-07T14:51:00Z">
              <w:r w:rsidR="00D203DC"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="00D203DC" w:rsidRPr="009F3DAA">
                <w:rPr>
                  <w:rFonts w:ascii="標楷體" w:eastAsia="標楷體" w:hAnsi="標楷體"/>
                </w:rPr>
                <w:t>.</w:t>
              </w:r>
              <w:r w:rsidR="00D203DC" w:rsidRPr="00D203DC">
                <w:rPr>
                  <w:rFonts w:ascii="標楷體" w:eastAsia="標楷體" w:hAnsi="標楷體"/>
                </w:rPr>
                <w:t>CustCode</w:t>
              </w:r>
            </w:ins>
          </w:p>
          <w:p w14:paraId="43D10B5F" w14:textId="0C233374" w:rsidR="00735254" w:rsidRPr="007836FA" w:rsidRDefault="00735254" w:rsidP="00D203DC">
            <w:pPr>
              <w:rPr>
                <w:ins w:id="2683" w:author="st1" w:date="2021-05-07T14:48:00Z"/>
                <w:rFonts w:ascii="標楷體" w:eastAsia="標楷體" w:hAnsi="標楷體"/>
              </w:rPr>
            </w:pPr>
            <w:ins w:id="2684" w:author="黃梓峻" w:date="2021-05-12T14:2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685" w:author="黃梓峻" w:date="2021-05-12T14:25:00Z">
              <w:r>
                <w:rPr>
                  <w:rFonts w:ascii="標楷體" w:eastAsia="標楷體" w:hAnsi="標楷體" w:hint="eastAsia"/>
                </w:rPr>
                <w:t>檢核條件：</w:t>
              </w:r>
            </w:ins>
            <w:ins w:id="2686" w:author="黃梓峻" w:date="2021-05-12T14:27:00Z">
              <w:r w:rsidRPr="00735254">
                <w:rPr>
                  <w:rFonts w:ascii="標楷體" w:eastAsia="標楷體" w:hAnsi="標楷體"/>
                </w:rPr>
                <w:t>V(</w:t>
              </w:r>
              <w:proofErr w:type="gramStart"/>
              <w:r w:rsidRPr="00735254">
                <w:rPr>
                  <w:rFonts w:ascii="標楷體" w:eastAsia="標楷體" w:hAnsi="標楷體"/>
                  <w:b/>
                  <w:bCs/>
                </w:rPr>
                <w:t>H</w:t>
              </w:r>
              <w:r w:rsidRPr="00735254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Pr="00735254">
                <w:rPr>
                  <w:rFonts w:ascii="標楷體" w:eastAsia="標楷體" w:hAnsi="標楷體"/>
                </w:rPr>
                <w:t>EntCodeHelp</w:t>
              </w:r>
              <w:proofErr w:type="spellEnd"/>
              <w:r w:rsidRPr="00735254">
                <w:rPr>
                  <w:rFonts w:ascii="標楷體" w:eastAsia="標楷體" w:hAnsi="標楷體"/>
                </w:rPr>
                <w:t>)</w:t>
              </w:r>
            </w:ins>
          </w:p>
        </w:tc>
      </w:tr>
      <w:tr w:rsidR="00D203DC" w:rsidRPr="007836FA" w14:paraId="5BB92DFF" w14:textId="77777777" w:rsidTr="00D203DC">
        <w:trPr>
          <w:trHeight w:val="244"/>
          <w:jc w:val="center"/>
          <w:ins w:id="2687" w:author="st1" w:date="2021-05-07T14:48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8673" w14:textId="56DE3106" w:rsidR="00D203DC" w:rsidRPr="007836FA" w:rsidRDefault="00D203DC" w:rsidP="00D203DC">
            <w:pPr>
              <w:rPr>
                <w:ins w:id="2688" w:author="st1" w:date="2021-05-07T14:48:00Z"/>
                <w:rFonts w:ascii="標楷體" w:eastAsia="標楷體" w:hAnsi="標楷體"/>
                <w:color w:val="000000"/>
              </w:rPr>
            </w:pPr>
            <w:ins w:id="2689" w:author="st1" w:date="2021-05-07T14:48:00Z">
              <w:r>
                <w:rPr>
                  <w:rFonts w:ascii="標楷體" w:eastAsia="標楷體" w:hAnsi="標楷體" w:hint="eastAsia"/>
                  <w:color w:val="000000"/>
                </w:rPr>
                <w:t>5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F1EC" w14:textId="7F99C79B" w:rsidR="00D203DC" w:rsidRPr="007836FA" w:rsidRDefault="00D203DC" w:rsidP="00D203DC">
            <w:pPr>
              <w:rPr>
                <w:ins w:id="2690" w:author="st1" w:date="2021-05-07T14:48:00Z"/>
                <w:rFonts w:ascii="標楷體" w:eastAsia="標楷體" w:hAnsi="標楷體"/>
              </w:rPr>
            </w:pPr>
            <w:ins w:id="2691" w:author="st1" w:date="2021-05-07T14:49:00Z">
              <w:r>
                <w:rPr>
                  <w:rFonts w:ascii="標楷體" w:eastAsia="標楷體" w:hAnsi="標楷體" w:hint="eastAsia"/>
                </w:rPr>
                <w:t>金額(千元)</w:t>
              </w:r>
            </w:ins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C638" w14:textId="76C24673" w:rsidR="00D203DC" w:rsidRPr="007836FA" w:rsidRDefault="00D203DC" w:rsidP="00D203DC">
            <w:pPr>
              <w:rPr>
                <w:ins w:id="2692" w:author="st1" w:date="2021-05-07T14:48:00Z"/>
                <w:rFonts w:ascii="標楷體" w:eastAsia="標楷體" w:hAnsi="標楷體"/>
              </w:rPr>
            </w:pPr>
            <w:ins w:id="2693" w:author="st1" w:date="2021-05-07T14:5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4A3B" w14:textId="77777777" w:rsidR="00D203DC" w:rsidRPr="007836FA" w:rsidRDefault="00D203DC" w:rsidP="00D203DC">
            <w:pPr>
              <w:rPr>
                <w:ins w:id="2694" w:author="st1" w:date="2021-05-07T14:48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84E3" w14:textId="77777777" w:rsidR="00D203DC" w:rsidRPr="007836FA" w:rsidRDefault="00D203DC" w:rsidP="00D203DC">
            <w:pPr>
              <w:rPr>
                <w:ins w:id="2695" w:author="st1" w:date="2021-05-07T14:48:00Z"/>
                <w:rFonts w:ascii="標楷體" w:eastAsia="標楷體" w:hAnsi="標楷體"/>
              </w:rPr>
            </w:pP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FCEEF" w14:textId="16F9F90E" w:rsidR="00D203DC" w:rsidRPr="007836FA" w:rsidRDefault="00D203DC" w:rsidP="00D203DC">
            <w:pPr>
              <w:rPr>
                <w:ins w:id="2696" w:author="st1" w:date="2021-05-07T14:48:00Z"/>
                <w:rFonts w:ascii="標楷體" w:eastAsia="標楷體" w:hAnsi="標楷體"/>
                <w:color w:val="000000"/>
              </w:rPr>
            </w:pP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71D5" w14:textId="55DC57A7" w:rsidR="00D203DC" w:rsidRPr="007836FA" w:rsidRDefault="00D203DC" w:rsidP="00D203DC">
            <w:pPr>
              <w:jc w:val="center"/>
              <w:rPr>
                <w:ins w:id="2697" w:author="st1" w:date="2021-05-07T14:48:00Z"/>
                <w:rFonts w:ascii="標楷體" w:eastAsia="標楷體" w:hAnsi="標楷體"/>
                <w:color w:val="000000"/>
              </w:rPr>
            </w:pPr>
            <w:ins w:id="2698" w:author="st1" w:date="2021-05-07T14:52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A509" w14:textId="3EB668F6" w:rsidR="00735254" w:rsidRPr="007836FA" w:rsidRDefault="00D203DC" w:rsidP="00D203DC">
            <w:pPr>
              <w:rPr>
                <w:ins w:id="2699" w:author="st1" w:date="2021-05-07T14:48:00Z"/>
                <w:rFonts w:ascii="標楷體" w:eastAsia="標楷體" w:hAnsi="標楷體"/>
              </w:rPr>
            </w:pPr>
            <w:proofErr w:type="spellStart"/>
            <w:ins w:id="2700" w:author="st1" w:date="2021-05-07T14:51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</w:ins>
            <w:ins w:id="2701" w:author="st1" w:date="2021-05-07T14:52:00Z">
              <w:r w:rsidRPr="00D203DC">
                <w:rPr>
                  <w:rFonts w:ascii="標楷體" w:eastAsia="標楷體" w:hAnsi="標楷體"/>
                </w:rPr>
                <w:t>Amount</w:t>
              </w:r>
            </w:ins>
            <w:proofErr w:type="spellEnd"/>
          </w:p>
        </w:tc>
      </w:tr>
      <w:tr w:rsidR="00D203DC" w:rsidRPr="007836FA" w14:paraId="349E212E" w14:textId="77777777" w:rsidTr="00D203DC">
        <w:trPr>
          <w:trHeight w:val="244"/>
          <w:jc w:val="center"/>
          <w:ins w:id="2702" w:author="st1" w:date="2021-05-07T14:48:00Z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47803" w14:textId="59001B07" w:rsidR="00D203DC" w:rsidRPr="007836FA" w:rsidRDefault="00D203DC" w:rsidP="00D203DC">
            <w:pPr>
              <w:rPr>
                <w:ins w:id="2703" w:author="st1" w:date="2021-05-07T14:48:00Z"/>
                <w:rFonts w:ascii="標楷體" w:eastAsia="標楷體" w:hAnsi="標楷體"/>
                <w:color w:val="000000"/>
              </w:rPr>
            </w:pPr>
            <w:ins w:id="2704" w:author="st1" w:date="2021-05-07T14:48:00Z">
              <w:r>
                <w:rPr>
                  <w:rFonts w:ascii="標楷體" w:eastAsia="標楷體" w:hAnsi="標楷體" w:hint="eastAsia"/>
                  <w:color w:val="000000"/>
                </w:rPr>
                <w:t>6</w:t>
              </w:r>
            </w:ins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CDD49" w14:textId="052E6320" w:rsidR="00D203DC" w:rsidRPr="007836FA" w:rsidRDefault="00D203DC" w:rsidP="00D203DC">
            <w:pPr>
              <w:rPr>
                <w:ins w:id="2705" w:author="st1" w:date="2021-05-07T14:48:00Z"/>
                <w:rFonts w:ascii="標楷體" w:eastAsia="標楷體" w:hAnsi="標楷體"/>
              </w:rPr>
            </w:pPr>
            <w:ins w:id="2706" w:author="st1" w:date="2021-05-07T14:49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1D54" w14:textId="2E34831F" w:rsidR="00D203DC" w:rsidRPr="007836FA" w:rsidRDefault="00D203DC" w:rsidP="00D203DC">
            <w:pPr>
              <w:rPr>
                <w:ins w:id="2707" w:author="st1" w:date="2021-05-07T14:48:00Z"/>
                <w:rFonts w:ascii="標楷體" w:eastAsia="標楷體" w:hAnsi="標楷體"/>
              </w:rPr>
            </w:pPr>
            <w:ins w:id="2708" w:author="st1" w:date="2021-05-07T14:50:00Z">
              <w:r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BD0E4" w14:textId="77777777" w:rsidR="00D203DC" w:rsidRPr="007836FA" w:rsidRDefault="00D203DC" w:rsidP="00D203DC">
            <w:pPr>
              <w:rPr>
                <w:ins w:id="2709" w:author="st1" w:date="2021-05-07T14:48:00Z"/>
                <w:rFonts w:ascii="標楷體" w:eastAsia="標楷體" w:hAnsi="標楷體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9AF90" w14:textId="77777777" w:rsidR="00D203DC" w:rsidRPr="007836FA" w:rsidRDefault="00D203DC" w:rsidP="00D203DC">
            <w:pPr>
              <w:rPr>
                <w:ins w:id="2710" w:author="st1" w:date="2021-05-07T14:48:00Z"/>
                <w:rFonts w:ascii="標楷體" w:eastAsia="標楷體" w:hAnsi="標楷體"/>
              </w:rPr>
            </w:pPr>
          </w:p>
        </w:tc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12785" w14:textId="77777777" w:rsidR="00D203DC" w:rsidRPr="007836FA" w:rsidRDefault="00D203DC" w:rsidP="00D203DC">
            <w:pPr>
              <w:rPr>
                <w:ins w:id="2711" w:author="st1" w:date="2021-05-07T14:48:00Z"/>
                <w:rFonts w:ascii="標楷體" w:eastAsia="標楷體" w:hAnsi="標楷體"/>
                <w:color w:val="000000"/>
              </w:rPr>
            </w:pP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5C4A0" w14:textId="011B92D0" w:rsidR="00D203DC" w:rsidRPr="007836FA" w:rsidRDefault="00D203DC" w:rsidP="00D203DC">
            <w:pPr>
              <w:jc w:val="center"/>
              <w:rPr>
                <w:ins w:id="2712" w:author="st1" w:date="2021-05-07T14:48:00Z"/>
                <w:rFonts w:ascii="標楷體" w:eastAsia="標楷體" w:hAnsi="標楷體"/>
                <w:color w:val="000000"/>
              </w:rPr>
            </w:pPr>
            <w:ins w:id="2713" w:author="st1" w:date="2021-05-07T14:52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50783" w14:textId="3C7113CB" w:rsidR="00735254" w:rsidRPr="007836FA" w:rsidRDefault="00D203DC" w:rsidP="00D203DC">
            <w:pPr>
              <w:rPr>
                <w:ins w:id="2714" w:author="st1" w:date="2021-05-07T14:48:00Z"/>
                <w:rFonts w:ascii="標楷體" w:eastAsia="標楷體" w:hAnsi="標楷體"/>
              </w:rPr>
            </w:pPr>
            <w:proofErr w:type="spellStart"/>
            <w:ins w:id="2715" w:author="st1" w:date="2021-05-07T14:51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</w:ins>
            <w:ins w:id="2716" w:author="st1" w:date="2021-05-07T14:52:00Z">
              <w:r w:rsidRPr="00D203DC">
                <w:rPr>
                  <w:rFonts w:ascii="標楷體" w:eastAsia="標楷體" w:hAnsi="標楷體"/>
                </w:rPr>
                <w:t>Remark</w:t>
              </w:r>
            </w:ins>
            <w:proofErr w:type="spellEnd"/>
          </w:p>
        </w:tc>
      </w:tr>
    </w:tbl>
    <w:p w14:paraId="68CF72C4" w14:textId="1FF0BA75" w:rsidR="009D28B8" w:rsidRPr="00AF1A82" w:rsidDel="00D203DC" w:rsidRDefault="009D28B8" w:rsidP="0048480B">
      <w:pPr>
        <w:rPr>
          <w:del w:id="2717" w:author="st1" w:date="2021-05-07T14:56:00Z"/>
          <w:rFonts w:ascii="標楷體" w:eastAsia="標楷體" w:hAnsi="標楷體"/>
          <w:lang w:eastAsia="x-none"/>
        </w:rPr>
      </w:pPr>
    </w:p>
    <w:p w14:paraId="08E715AD" w14:textId="2418E160" w:rsidR="0048480B" w:rsidRPr="00AF1A82" w:rsidDel="00D203DC" w:rsidRDefault="0002437F" w:rsidP="00AD50CB">
      <w:pPr>
        <w:pStyle w:val="a"/>
        <w:rPr>
          <w:del w:id="2718" w:author="st1" w:date="2021-05-07T14:48:00Z"/>
          <w:lang w:eastAsia="x-none"/>
        </w:rPr>
      </w:pPr>
      <w:del w:id="2719" w:author="st1" w:date="2021-05-07T14:48:00Z">
        <w:r w:rsidRPr="00AF1A82" w:rsidDel="00D203DC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42"/>
        <w:gridCol w:w="1296"/>
        <w:gridCol w:w="899"/>
        <w:gridCol w:w="1250"/>
        <w:gridCol w:w="665"/>
        <w:gridCol w:w="685"/>
        <w:gridCol w:w="3426"/>
      </w:tblGrid>
      <w:tr w:rsidR="00BF7E69" w:rsidRPr="00AF1A82" w:rsidDel="00D203DC" w14:paraId="191C0852" w14:textId="4BBA2F05" w:rsidTr="00BF7E69">
        <w:trPr>
          <w:trHeight w:val="388"/>
          <w:jc w:val="center"/>
          <w:del w:id="2720" w:author="st1" w:date="2021-05-07T14:48:00Z"/>
        </w:trPr>
        <w:tc>
          <w:tcPr>
            <w:tcW w:w="456" w:type="dxa"/>
            <w:vMerge w:val="restart"/>
          </w:tcPr>
          <w:p w14:paraId="243735F0" w14:textId="1175ABDB" w:rsidR="00BF7E69" w:rsidRPr="00AF1A82" w:rsidDel="00D203DC" w:rsidRDefault="00BF7E69" w:rsidP="0048480B">
            <w:pPr>
              <w:rPr>
                <w:del w:id="2721" w:author="st1" w:date="2021-05-07T14:48:00Z"/>
                <w:rFonts w:ascii="標楷體" w:eastAsia="標楷體" w:hAnsi="標楷體"/>
                <w:lang w:eastAsia="x-none"/>
              </w:rPr>
            </w:pPr>
            <w:del w:id="2722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915" w:type="dxa"/>
            <w:vMerge w:val="restart"/>
          </w:tcPr>
          <w:p w14:paraId="751CF27B" w14:textId="68E03D72" w:rsidR="00BF7E69" w:rsidRPr="00AF1A82" w:rsidDel="00D203DC" w:rsidRDefault="00BF7E69" w:rsidP="0048480B">
            <w:pPr>
              <w:rPr>
                <w:del w:id="2723" w:author="st1" w:date="2021-05-07T14:48:00Z"/>
                <w:rFonts w:ascii="標楷體" w:eastAsia="標楷體" w:hAnsi="標楷體"/>
                <w:lang w:eastAsia="x-none"/>
              </w:rPr>
            </w:pPr>
            <w:del w:id="2724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651" w:type="dxa"/>
            <w:gridSpan w:val="5"/>
          </w:tcPr>
          <w:p w14:paraId="728F3EA9" w14:textId="4F7D9C4B" w:rsidR="00BF7E69" w:rsidRPr="00AF1A82" w:rsidDel="00D203DC" w:rsidRDefault="00BF7E69" w:rsidP="00BF7E69">
            <w:pPr>
              <w:jc w:val="center"/>
              <w:rPr>
                <w:del w:id="2725" w:author="st1" w:date="2021-05-07T14:48:00Z"/>
                <w:rFonts w:ascii="標楷體" w:eastAsia="標楷體" w:hAnsi="標楷體"/>
                <w:lang w:eastAsia="x-none"/>
              </w:rPr>
            </w:pPr>
            <w:del w:id="2726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809" w:type="dxa"/>
            <w:vMerge w:val="restart"/>
          </w:tcPr>
          <w:p w14:paraId="7C63BB79" w14:textId="0F36FDFB" w:rsidR="00BF7E69" w:rsidRPr="00AF1A82" w:rsidDel="00D203DC" w:rsidRDefault="00BF7E69" w:rsidP="0048480B">
            <w:pPr>
              <w:rPr>
                <w:del w:id="2727" w:author="st1" w:date="2021-05-07T14:48:00Z"/>
                <w:rFonts w:ascii="標楷體" w:eastAsia="標楷體" w:hAnsi="標楷體"/>
                <w:lang w:eastAsia="x-none"/>
              </w:rPr>
            </w:pPr>
            <w:del w:id="2728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BF7E69" w:rsidRPr="00AF1A82" w:rsidDel="00D203DC" w14:paraId="5A256D7D" w14:textId="0229D784" w:rsidTr="00BF7E69">
        <w:trPr>
          <w:trHeight w:val="244"/>
          <w:jc w:val="center"/>
          <w:del w:id="2729" w:author="st1" w:date="2021-05-07T14:48:00Z"/>
        </w:trPr>
        <w:tc>
          <w:tcPr>
            <w:tcW w:w="456" w:type="dxa"/>
            <w:vMerge/>
          </w:tcPr>
          <w:p w14:paraId="6377F2E6" w14:textId="40AAAC6E" w:rsidR="00BF7E69" w:rsidRPr="00AF1A82" w:rsidDel="00D203DC" w:rsidRDefault="00BF7E69" w:rsidP="0048480B">
            <w:pPr>
              <w:rPr>
                <w:del w:id="2730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915" w:type="dxa"/>
            <w:vMerge/>
          </w:tcPr>
          <w:p w14:paraId="0BAE5BD7" w14:textId="6EA5DB17" w:rsidR="00BF7E69" w:rsidRPr="00AF1A82" w:rsidDel="00D203DC" w:rsidRDefault="00BF7E69" w:rsidP="0048480B">
            <w:pPr>
              <w:rPr>
                <w:del w:id="2731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43" w:type="dxa"/>
          </w:tcPr>
          <w:p w14:paraId="3B060B5E" w14:textId="14F8EA6D" w:rsidR="00BF7E69" w:rsidRPr="00AF1A82" w:rsidDel="00D203DC" w:rsidRDefault="00BF7E69" w:rsidP="0048480B">
            <w:pPr>
              <w:rPr>
                <w:del w:id="2732" w:author="st1" w:date="2021-05-07T14:48:00Z"/>
                <w:rFonts w:ascii="標楷體" w:eastAsia="標楷體" w:hAnsi="標楷體"/>
                <w:lang w:eastAsia="x-none"/>
              </w:rPr>
            </w:pPr>
            <w:del w:id="2733" w:author="st1" w:date="2021-05-07T14:48:00Z">
              <w:r w:rsidRPr="00AF1A82" w:rsidDel="00D203DC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958" w:type="dxa"/>
          </w:tcPr>
          <w:p w14:paraId="71EEDAD4" w14:textId="17B61779" w:rsidR="00BF7E69" w:rsidRPr="00AF1A82" w:rsidDel="00D203DC" w:rsidRDefault="00BF7E69" w:rsidP="0048480B">
            <w:pPr>
              <w:rPr>
                <w:del w:id="2734" w:author="st1" w:date="2021-05-07T14:48:00Z"/>
                <w:rFonts w:ascii="標楷體" w:eastAsia="標楷體" w:hAnsi="標楷體"/>
                <w:lang w:eastAsia="x-none"/>
              </w:rPr>
            </w:pPr>
            <w:del w:id="2735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357" w:type="dxa"/>
          </w:tcPr>
          <w:p w14:paraId="734DF45E" w14:textId="3E97275C" w:rsidR="00BF7E69" w:rsidRPr="00AF1A82" w:rsidDel="00D203DC" w:rsidRDefault="00BF7E69" w:rsidP="0048480B">
            <w:pPr>
              <w:rPr>
                <w:del w:id="2736" w:author="st1" w:date="2021-05-07T14:48:00Z"/>
                <w:rFonts w:ascii="標楷體" w:eastAsia="標楷體" w:hAnsi="標楷體"/>
                <w:lang w:eastAsia="x-none"/>
              </w:rPr>
            </w:pPr>
            <w:del w:id="2737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93" w:type="dxa"/>
          </w:tcPr>
          <w:p w14:paraId="10A4B602" w14:textId="3C2CC07F" w:rsidR="00BF7E69" w:rsidRPr="00AF1A82" w:rsidDel="00D203DC" w:rsidRDefault="00BF7E69" w:rsidP="0048480B">
            <w:pPr>
              <w:rPr>
                <w:del w:id="2738" w:author="st1" w:date="2021-05-07T14:48:00Z"/>
                <w:rFonts w:ascii="標楷體" w:eastAsia="標楷體" w:hAnsi="標楷體"/>
                <w:lang w:eastAsia="x-none"/>
              </w:rPr>
            </w:pPr>
            <w:del w:id="2739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700" w:type="dxa"/>
          </w:tcPr>
          <w:p w14:paraId="19E727F2" w14:textId="3A2C8433" w:rsidR="00BF7E69" w:rsidRPr="00AF1A82" w:rsidDel="00D203DC" w:rsidRDefault="00BF7E69" w:rsidP="0048480B">
            <w:pPr>
              <w:rPr>
                <w:del w:id="2740" w:author="st1" w:date="2021-05-07T14:48:00Z"/>
                <w:rFonts w:ascii="標楷體" w:eastAsia="標楷體" w:hAnsi="標楷體"/>
                <w:lang w:eastAsia="x-none"/>
              </w:rPr>
            </w:pPr>
            <w:del w:id="2741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809" w:type="dxa"/>
            <w:vMerge/>
          </w:tcPr>
          <w:p w14:paraId="53F431C0" w14:textId="58D86F11" w:rsidR="00BF7E69" w:rsidRPr="00AF1A82" w:rsidDel="00D203DC" w:rsidRDefault="00BF7E69" w:rsidP="0048480B">
            <w:pPr>
              <w:rPr>
                <w:del w:id="2742" w:author="st1" w:date="2021-05-07T14:48:00Z"/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:rsidDel="00D203DC" w14:paraId="59139C35" w14:textId="4E5042BE" w:rsidTr="00BF7E69">
        <w:trPr>
          <w:trHeight w:val="291"/>
          <w:jc w:val="center"/>
          <w:del w:id="2743" w:author="st1" w:date="2021-05-07T14:48:00Z"/>
        </w:trPr>
        <w:tc>
          <w:tcPr>
            <w:tcW w:w="456" w:type="dxa"/>
          </w:tcPr>
          <w:p w14:paraId="68E62CF9" w14:textId="461D1E84" w:rsidR="00BF7E69" w:rsidRPr="00AF1A82" w:rsidDel="00D203DC" w:rsidRDefault="00BF7E69" w:rsidP="0048480B">
            <w:pPr>
              <w:rPr>
                <w:del w:id="2744" w:author="st1" w:date="2021-05-07T14:48:00Z"/>
                <w:rFonts w:ascii="標楷體" w:eastAsia="標楷體" w:hAnsi="標楷體"/>
                <w:lang w:eastAsia="x-none"/>
              </w:rPr>
            </w:pPr>
            <w:del w:id="2745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915" w:type="dxa"/>
          </w:tcPr>
          <w:p w14:paraId="6158411E" w14:textId="3D7DD671" w:rsidR="00BF7E69" w:rsidRPr="00AF1A82" w:rsidDel="00D203DC" w:rsidRDefault="00BF7E69" w:rsidP="0048480B">
            <w:pPr>
              <w:rPr>
                <w:del w:id="2746" w:author="st1" w:date="2021-05-07T14:48:00Z"/>
                <w:rFonts w:ascii="標楷體" w:eastAsia="標楷體" w:hAnsi="標楷體"/>
                <w:lang w:eastAsia="x-none"/>
              </w:rPr>
            </w:pPr>
            <w:del w:id="2747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功能</w:delText>
              </w:r>
            </w:del>
          </w:p>
        </w:tc>
        <w:tc>
          <w:tcPr>
            <w:tcW w:w="943" w:type="dxa"/>
          </w:tcPr>
          <w:p w14:paraId="11C714FC" w14:textId="39CF06C0" w:rsidR="00BF7E69" w:rsidRPr="00AF1A82" w:rsidDel="00D203DC" w:rsidRDefault="00BF7E69" w:rsidP="0048480B">
            <w:pPr>
              <w:rPr>
                <w:del w:id="2748" w:author="st1" w:date="2021-05-07T14:48:00Z"/>
                <w:rFonts w:ascii="標楷體" w:eastAsia="標楷體" w:hAnsi="標楷體"/>
              </w:rPr>
            </w:pPr>
            <w:del w:id="2749" w:author="st1" w:date="2021-05-07T14:48:00Z">
              <w:r w:rsidRPr="00AF1A82" w:rsidDel="00D203DC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58" w:type="dxa"/>
          </w:tcPr>
          <w:p w14:paraId="1D7CCF68" w14:textId="5642C8B8" w:rsidR="00BF7E69" w:rsidRPr="00AF1A82" w:rsidDel="00D203DC" w:rsidRDefault="00BF7E69" w:rsidP="0048480B">
            <w:pPr>
              <w:rPr>
                <w:del w:id="2750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582D83AC" w14:textId="38D8908A" w:rsidR="00BF7E69" w:rsidRPr="00AF1A82" w:rsidDel="00D203DC" w:rsidRDefault="00BF7E69" w:rsidP="0048480B">
            <w:pPr>
              <w:rPr>
                <w:del w:id="2751" w:author="st1" w:date="2021-05-07T14:48:00Z"/>
                <w:rFonts w:ascii="標楷體" w:eastAsia="標楷體" w:hAnsi="標楷體"/>
                <w:lang w:eastAsia="x-none"/>
              </w:rPr>
            </w:pPr>
            <w:del w:id="2752" w:author="st1" w:date="2021-05-07T14:48:00Z">
              <w:r w:rsidRPr="00AF1A82" w:rsidDel="00D203DC">
                <w:rPr>
                  <w:rFonts w:ascii="標楷體" w:eastAsia="標楷體" w:hAnsi="標楷體"/>
                  <w:lang w:eastAsia="x-none"/>
                </w:rPr>
                <w:delText>下拉式選單</w:delText>
              </w:r>
            </w:del>
          </w:p>
        </w:tc>
        <w:tc>
          <w:tcPr>
            <w:tcW w:w="693" w:type="dxa"/>
          </w:tcPr>
          <w:p w14:paraId="652154D8" w14:textId="651F38FD" w:rsidR="00BF7E69" w:rsidRPr="00AF1A82" w:rsidDel="00D203DC" w:rsidRDefault="00BF7E69" w:rsidP="0048480B">
            <w:pPr>
              <w:rPr>
                <w:del w:id="2753" w:author="st1" w:date="2021-05-07T14:48:00Z"/>
                <w:rFonts w:ascii="標楷體" w:eastAsia="標楷體" w:hAnsi="標楷體"/>
                <w:lang w:eastAsia="x-none"/>
              </w:rPr>
            </w:pPr>
            <w:del w:id="2754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700" w:type="dxa"/>
          </w:tcPr>
          <w:p w14:paraId="4AC0C9DF" w14:textId="79DA30E0" w:rsidR="00BF7E69" w:rsidRPr="00AF1A82" w:rsidDel="00D203DC" w:rsidRDefault="00BF7E69" w:rsidP="0048480B">
            <w:pPr>
              <w:rPr>
                <w:del w:id="2755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10D3CF6" w14:textId="1E6E1F88" w:rsidR="00BF7E69" w:rsidRPr="00AF1A82" w:rsidDel="00D203DC" w:rsidRDefault="00BF7E69" w:rsidP="0048480B">
            <w:pPr>
              <w:rPr>
                <w:del w:id="2756" w:author="st1" w:date="2021-05-07T14:48:00Z"/>
                <w:rFonts w:ascii="標楷體" w:eastAsia="標楷體" w:hAnsi="標楷體"/>
                <w:lang w:eastAsia="x-none"/>
              </w:rPr>
            </w:pPr>
            <w:del w:id="2757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  <w:p w14:paraId="53E8981C" w14:textId="24D43D57" w:rsidR="00BF7E69" w:rsidRPr="00AF1A82" w:rsidDel="00D203DC" w:rsidRDefault="00BF7E69" w:rsidP="0048480B">
            <w:pPr>
              <w:rPr>
                <w:del w:id="2758" w:author="st1" w:date="2021-05-07T14:48:00Z"/>
                <w:rFonts w:ascii="標楷體" w:eastAsia="標楷體" w:hAnsi="標楷體"/>
                <w:lang w:eastAsia="x-none"/>
              </w:rPr>
            </w:pPr>
            <w:del w:id="2759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2.修改</w:delText>
              </w:r>
            </w:del>
          </w:p>
          <w:p w14:paraId="1D2055D9" w14:textId="3EB4A1E3" w:rsidR="00BF7E69" w:rsidRPr="00AF1A82" w:rsidDel="00D203DC" w:rsidRDefault="00BF7E69" w:rsidP="0048480B">
            <w:pPr>
              <w:rPr>
                <w:del w:id="2760" w:author="st1" w:date="2021-05-07T14:48:00Z"/>
                <w:rFonts w:ascii="標楷體" w:eastAsia="標楷體" w:hAnsi="標楷體"/>
                <w:lang w:eastAsia="x-none"/>
              </w:rPr>
            </w:pPr>
            <w:del w:id="2761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4.刪除</w:delText>
              </w:r>
            </w:del>
          </w:p>
          <w:p w14:paraId="7C8A19FB" w14:textId="3FCA489B" w:rsidR="00BF7E69" w:rsidRPr="00AF1A82" w:rsidDel="00D203DC" w:rsidRDefault="00BF7E69" w:rsidP="0048480B">
            <w:pPr>
              <w:rPr>
                <w:del w:id="2762" w:author="st1" w:date="2021-05-07T14:48:00Z"/>
                <w:rFonts w:ascii="標楷體" w:eastAsia="標楷體" w:hAnsi="標楷體"/>
                <w:lang w:eastAsia="x-none"/>
              </w:rPr>
            </w:pPr>
            <w:del w:id="2763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5.查詢</w:delText>
              </w:r>
            </w:del>
          </w:p>
        </w:tc>
      </w:tr>
      <w:tr w:rsidR="00BF7E69" w:rsidRPr="00AF1A82" w:rsidDel="00D203DC" w14:paraId="1EEEB140" w14:textId="25F26AA1" w:rsidTr="00BF7E69">
        <w:trPr>
          <w:trHeight w:val="291"/>
          <w:jc w:val="center"/>
          <w:del w:id="2764" w:author="st1" w:date="2021-05-07T14:48:00Z"/>
        </w:trPr>
        <w:tc>
          <w:tcPr>
            <w:tcW w:w="456" w:type="dxa"/>
          </w:tcPr>
          <w:p w14:paraId="605C77FE" w14:textId="15CA3B17" w:rsidR="00BF7E69" w:rsidRPr="00AF1A82" w:rsidDel="00D203DC" w:rsidRDefault="00BF7E69" w:rsidP="0048480B">
            <w:pPr>
              <w:rPr>
                <w:del w:id="2765" w:author="st1" w:date="2021-05-07T14:48:00Z"/>
                <w:rFonts w:ascii="標楷體" w:eastAsia="標楷體" w:hAnsi="標楷體"/>
                <w:lang w:eastAsia="x-none"/>
              </w:rPr>
            </w:pPr>
            <w:del w:id="2766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2</w:delText>
              </w:r>
            </w:del>
          </w:p>
        </w:tc>
        <w:tc>
          <w:tcPr>
            <w:tcW w:w="1915" w:type="dxa"/>
          </w:tcPr>
          <w:p w14:paraId="567423D6" w14:textId="47159C10" w:rsidR="00BF7E69" w:rsidRPr="00AF1A82" w:rsidDel="00D203DC" w:rsidRDefault="00BF7E69" w:rsidP="0048480B">
            <w:pPr>
              <w:rPr>
                <w:del w:id="2767" w:author="st1" w:date="2021-05-07T14:48:00Z"/>
                <w:rFonts w:ascii="標楷體" w:eastAsia="標楷體" w:hAnsi="標楷體"/>
                <w:lang w:eastAsia="x-none"/>
              </w:rPr>
            </w:pPr>
            <w:del w:id="2768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日期</w:delText>
              </w:r>
            </w:del>
          </w:p>
        </w:tc>
        <w:tc>
          <w:tcPr>
            <w:tcW w:w="943" w:type="dxa"/>
          </w:tcPr>
          <w:p w14:paraId="408FBD68" w14:textId="5CB425C0" w:rsidR="00BF7E69" w:rsidRPr="00AF1A82" w:rsidDel="00D203DC" w:rsidRDefault="00BF7E69" w:rsidP="0048480B">
            <w:pPr>
              <w:rPr>
                <w:del w:id="2769" w:author="st1" w:date="2021-05-07T14:48:00Z"/>
                <w:rFonts w:ascii="標楷體" w:eastAsia="標楷體" w:hAnsi="標楷體"/>
              </w:rPr>
            </w:pPr>
            <w:del w:id="2770" w:author="st1" w:date="2021-05-07T14:48:00Z">
              <w:r w:rsidRPr="00AF1A82" w:rsidDel="00D203D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58" w:type="dxa"/>
          </w:tcPr>
          <w:p w14:paraId="65621180" w14:textId="06191F21" w:rsidR="00BF7E69" w:rsidRPr="00AF1A82" w:rsidDel="00D203DC" w:rsidRDefault="00BF7E69" w:rsidP="0048480B">
            <w:pPr>
              <w:rPr>
                <w:del w:id="2771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E4649B7" w14:textId="0CCBE971" w:rsidR="00BF7E69" w:rsidRPr="00AF1A82" w:rsidDel="00D203DC" w:rsidRDefault="00BF7E69" w:rsidP="0048480B">
            <w:pPr>
              <w:rPr>
                <w:del w:id="2772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986F919" w14:textId="49EA4DE3" w:rsidR="00BF7E69" w:rsidRPr="00AF1A82" w:rsidDel="00D203DC" w:rsidRDefault="00BF7E69" w:rsidP="0048480B">
            <w:pPr>
              <w:rPr>
                <w:del w:id="2773" w:author="st1" w:date="2021-05-07T14:48:00Z"/>
                <w:rFonts w:ascii="標楷體" w:eastAsia="標楷體" w:hAnsi="標楷體"/>
                <w:lang w:eastAsia="x-none"/>
              </w:rPr>
            </w:pPr>
            <w:del w:id="2774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700" w:type="dxa"/>
          </w:tcPr>
          <w:p w14:paraId="7A0F2B97" w14:textId="3CBAD090" w:rsidR="00BF7E69" w:rsidRPr="00AF1A82" w:rsidDel="00D203DC" w:rsidRDefault="00BF7E69" w:rsidP="0048480B">
            <w:pPr>
              <w:rPr>
                <w:del w:id="2775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33083532" w14:textId="423AC3D4" w:rsidR="00BF7E69" w:rsidRPr="00AF1A82" w:rsidDel="00D203DC" w:rsidRDefault="00BF7E69" w:rsidP="0048480B">
            <w:pPr>
              <w:rPr>
                <w:del w:id="2776" w:author="st1" w:date="2021-05-07T14:48:00Z"/>
                <w:rFonts w:ascii="標楷體" w:eastAsia="標楷體" w:hAnsi="標楷體"/>
                <w:b/>
                <w:lang w:eastAsia="x-none"/>
              </w:rPr>
            </w:pPr>
            <w:del w:id="2777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i.按</w:delText>
              </w:r>
              <w:r w:rsidRPr="00AF1A82" w:rsidDel="00D203DC">
                <w:rPr>
                  <w:rFonts w:ascii="標楷體" w:eastAsia="標楷體" w:hAnsi="標楷體" w:hint="eastAsia"/>
                  <w:b/>
                  <w:lang w:eastAsia="x-none"/>
                </w:rPr>
                <w:delText>[瀏覽]</w:delText>
              </w:r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連結</w:delText>
              </w:r>
              <w:r w:rsidRPr="00AF1A82" w:rsidDel="00D203DC">
                <w:rPr>
                  <w:rFonts w:ascii="標楷體" w:eastAsia="標楷體" w:hAnsi="標楷體" w:hint="eastAsia"/>
                  <w:b/>
                  <w:lang w:eastAsia="x-none"/>
                </w:rPr>
                <w:delText>[放審會記錄明細資料查詢]</w:delText>
              </w:r>
            </w:del>
          </w:p>
          <w:p w14:paraId="5CED8406" w14:textId="0AF64CF1" w:rsidR="00BF7E69" w:rsidRPr="00AF1A82" w:rsidDel="00D203DC" w:rsidRDefault="00BF7E69" w:rsidP="0048480B">
            <w:pPr>
              <w:rPr>
                <w:del w:id="2778" w:author="st1" w:date="2021-05-07T14:48:00Z"/>
                <w:rFonts w:ascii="標楷體" w:eastAsia="標楷體" w:hAnsi="標楷體"/>
                <w:lang w:eastAsia="x-none"/>
              </w:rPr>
            </w:pPr>
            <w:del w:id="2779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ii.必須輸入</w:delText>
              </w:r>
            </w:del>
          </w:p>
        </w:tc>
      </w:tr>
      <w:tr w:rsidR="00BF7E69" w:rsidRPr="00AF1A82" w:rsidDel="00D203DC" w14:paraId="23545FA0" w14:textId="2FA43C2B" w:rsidTr="00BF7E69">
        <w:trPr>
          <w:trHeight w:val="291"/>
          <w:jc w:val="center"/>
          <w:del w:id="2780" w:author="st1" w:date="2021-05-07T14:48:00Z"/>
        </w:trPr>
        <w:tc>
          <w:tcPr>
            <w:tcW w:w="456" w:type="dxa"/>
          </w:tcPr>
          <w:p w14:paraId="46129A46" w14:textId="4E1615DE" w:rsidR="00BF7E69" w:rsidRPr="00AF1A82" w:rsidDel="00D203DC" w:rsidRDefault="00BF7E69" w:rsidP="0048480B">
            <w:pPr>
              <w:rPr>
                <w:del w:id="2781" w:author="st1" w:date="2021-05-07T14:48:00Z"/>
                <w:rFonts w:ascii="標楷體" w:eastAsia="標楷體" w:hAnsi="標楷體"/>
                <w:lang w:eastAsia="x-none"/>
              </w:rPr>
            </w:pPr>
            <w:del w:id="2782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3</w:delText>
              </w:r>
            </w:del>
          </w:p>
        </w:tc>
        <w:tc>
          <w:tcPr>
            <w:tcW w:w="1915" w:type="dxa"/>
          </w:tcPr>
          <w:p w14:paraId="52B547D8" w14:textId="1D62369B" w:rsidR="00BF7E69" w:rsidRPr="00AF1A82" w:rsidDel="00D203DC" w:rsidRDefault="00BF7E69" w:rsidP="0048480B">
            <w:pPr>
              <w:rPr>
                <w:del w:id="2783" w:author="st1" w:date="2021-05-07T14:48:00Z"/>
                <w:rFonts w:ascii="標楷體" w:eastAsia="標楷體" w:hAnsi="標楷體"/>
                <w:lang w:eastAsia="x-none"/>
              </w:rPr>
            </w:pPr>
            <w:del w:id="2784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次數</w:delText>
              </w:r>
            </w:del>
          </w:p>
        </w:tc>
        <w:tc>
          <w:tcPr>
            <w:tcW w:w="943" w:type="dxa"/>
          </w:tcPr>
          <w:p w14:paraId="0F921033" w14:textId="2F2058FD" w:rsidR="00BF7E69" w:rsidRPr="00AF1A82" w:rsidDel="00D203DC" w:rsidRDefault="00BF7E69" w:rsidP="0048480B">
            <w:pPr>
              <w:rPr>
                <w:del w:id="2785" w:author="st1" w:date="2021-05-07T14:48:00Z"/>
                <w:rFonts w:ascii="標楷體" w:eastAsia="標楷體" w:hAnsi="標楷體"/>
              </w:rPr>
            </w:pPr>
            <w:del w:id="2786" w:author="st1" w:date="2021-05-07T14:48:00Z">
              <w:r w:rsidRPr="00AF1A82" w:rsidDel="00D203DC">
                <w:rPr>
                  <w:rFonts w:ascii="標楷體" w:eastAsia="標楷體" w:hAnsi="標楷體" w:hint="eastAsia"/>
                </w:rPr>
                <w:delText>9999</w:delText>
              </w:r>
            </w:del>
          </w:p>
        </w:tc>
        <w:tc>
          <w:tcPr>
            <w:tcW w:w="958" w:type="dxa"/>
          </w:tcPr>
          <w:p w14:paraId="71842920" w14:textId="0702AA72" w:rsidR="00BF7E69" w:rsidRPr="00AF1A82" w:rsidDel="00D203DC" w:rsidRDefault="00BF7E69" w:rsidP="0048480B">
            <w:pPr>
              <w:rPr>
                <w:del w:id="2787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62A9E18" w14:textId="0C51844D" w:rsidR="00BF7E69" w:rsidRPr="00AF1A82" w:rsidDel="00D203DC" w:rsidRDefault="00BF7E69" w:rsidP="0048480B">
            <w:pPr>
              <w:rPr>
                <w:del w:id="2788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5BFFE718" w14:textId="614C8782" w:rsidR="00BF7E69" w:rsidRPr="00AF1A82" w:rsidDel="00D203DC" w:rsidRDefault="00BF7E69" w:rsidP="0048480B">
            <w:pPr>
              <w:rPr>
                <w:del w:id="2789" w:author="st1" w:date="2021-05-07T14:48:00Z"/>
                <w:rFonts w:ascii="標楷體" w:eastAsia="標楷體" w:hAnsi="標楷體"/>
                <w:lang w:eastAsia="x-none"/>
              </w:rPr>
            </w:pPr>
            <w:del w:id="2790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700" w:type="dxa"/>
          </w:tcPr>
          <w:p w14:paraId="03515E9C" w14:textId="4FF78036" w:rsidR="00BF7E69" w:rsidRPr="00AF1A82" w:rsidDel="00D203DC" w:rsidRDefault="00BF7E69" w:rsidP="0048480B">
            <w:pPr>
              <w:rPr>
                <w:del w:id="2791" w:author="st1" w:date="2021-05-07T14:4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3A746CF" w14:textId="7FD87F9A" w:rsidR="00BF7E69" w:rsidRPr="00AF1A82" w:rsidDel="00D203DC" w:rsidRDefault="00BF7E69" w:rsidP="0048480B">
            <w:pPr>
              <w:rPr>
                <w:del w:id="2792" w:author="st1" w:date="2021-05-07T14:48:00Z"/>
                <w:rFonts w:ascii="標楷體" w:eastAsia="標楷體" w:hAnsi="標楷體"/>
                <w:lang w:eastAsia="x-none"/>
              </w:rPr>
            </w:pPr>
            <w:del w:id="2793" w:author="st1" w:date="2021-05-07T14:48:00Z">
              <w:r w:rsidRPr="00AF1A82" w:rsidDel="00D203DC">
                <w:rPr>
                  <w:rFonts w:ascii="標楷體" w:eastAsia="標楷體" w:hAnsi="標楷體" w:hint="eastAsia"/>
                  <w:lang w:eastAsia="x-none"/>
                </w:rPr>
                <w:delText>i.修改時必須輸入,其他自動顯示不必輸入</w:delText>
              </w:r>
            </w:del>
          </w:p>
        </w:tc>
      </w:tr>
    </w:tbl>
    <w:p w14:paraId="76E5413B" w14:textId="051EE597" w:rsidR="0048480B" w:rsidDel="00735254" w:rsidRDefault="0048480B" w:rsidP="00735254">
      <w:pPr>
        <w:pStyle w:val="a"/>
        <w:rPr>
          <w:del w:id="2794" w:author="st1" w:date="2021-05-07T14:48:00Z"/>
          <w:rFonts w:ascii="標楷體" w:hAnsi="標楷體"/>
          <w:lang w:eastAsia="x-none"/>
        </w:rPr>
      </w:pPr>
    </w:p>
    <w:p w14:paraId="0D5A7CB8" w14:textId="77777777" w:rsidR="00735254" w:rsidRPr="00735254" w:rsidRDefault="00735254">
      <w:pPr>
        <w:rPr>
          <w:ins w:id="2795" w:author="黃梓峻" w:date="2021-05-12T14:32:00Z"/>
          <w:lang w:eastAsia="x-none"/>
          <w:rPrChange w:id="2796" w:author="黃梓峻" w:date="2021-05-12T14:32:00Z">
            <w:rPr>
              <w:ins w:id="2797" w:author="黃梓峻" w:date="2021-05-12T14:32:00Z"/>
              <w:rFonts w:ascii="標楷體" w:eastAsia="標楷體" w:hAnsi="標楷體"/>
              <w:lang w:eastAsia="x-none"/>
            </w:rPr>
          </w:rPrChange>
        </w:rPr>
      </w:pPr>
    </w:p>
    <w:p w14:paraId="06EDCF27" w14:textId="5C48E89A" w:rsidR="00735254" w:rsidRPr="00AF1A82" w:rsidRDefault="00735254" w:rsidP="00735254">
      <w:pPr>
        <w:pStyle w:val="a"/>
        <w:rPr>
          <w:ins w:id="2798" w:author="黃梓峻" w:date="2021-05-12T14:28:00Z"/>
        </w:rPr>
      </w:pPr>
      <w:ins w:id="2799" w:author="黃梓峻" w:date="2021-05-12T14:28:00Z">
        <w:r w:rsidRPr="00AF1A82">
          <w:t>UI</w:t>
        </w:r>
        <w:r w:rsidRPr="00AF1A82">
          <w:t>畫面</w:t>
        </w:r>
        <w:r>
          <w:rPr>
            <w:rFonts w:hint="eastAsia"/>
          </w:rPr>
          <w:t>－</w:t>
        </w:r>
      </w:ins>
      <w:ins w:id="2800" w:author="黃梓峻" w:date="2021-05-12T14:32:00Z">
        <w:r>
          <w:rPr>
            <w:rFonts w:hint="eastAsia"/>
          </w:rPr>
          <w:t>修改</w:t>
        </w:r>
      </w:ins>
    </w:p>
    <w:p w14:paraId="6C30D14C" w14:textId="14153F01" w:rsidR="00735254" w:rsidRPr="00AF1A82" w:rsidRDefault="007452B5" w:rsidP="00735254">
      <w:pPr>
        <w:rPr>
          <w:ins w:id="2801" w:author="黃梓峻" w:date="2021-05-12T14:28:00Z"/>
          <w:rFonts w:ascii="標楷體" w:eastAsia="標楷體" w:hAnsi="標楷體"/>
          <w:lang w:eastAsia="x-none"/>
        </w:rPr>
      </w:pPr>
      <w:ins w:id="2802" w:author="黃梓峻" w:date="2021-05-12T14:37:00Z">
        <w:r w:rsidRPr="007452B5">
          <w:rPr>
            <w:rFonts w:ascii="標楷體" w:eastAsia="標楷體" w:hAnsi="標楷體"/>
            <w:noProof/>
            <w:lang w:eastAsia="x-none"/>
          </w:rPr>
          <w:lastRenderedPageBreak/>
          <w:drawing>
            <wp:inline distT="0" distB="0" distL="0" distR="0" wp14:anchorId="0E1EC935" wp14:editId="7971CB1B">
              <wp:extent cx="6479540" cy="3180715"/>
              <wp:effectExtent l="0" t="0" r="0" b="635"/>
              <wp:docPr id="167" name="圖片 1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807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DA516A" w14:textId="77777777" w:rsidR="00735254" w:rsidRDefault="00735254" w:rsidP="00735254">
      <w:pPr>
        <w:rPr>
          <w:ins w:id="2803" w:author="黃梓峻" w:date="2021-05-12T14:28:00Z"/>
          <w:rFonts w:ascii="標楷體" w:eastAsia="標楷體" w:hAnsi="標楷體"/>
          <w:lang w:eastAsia="x-none"/>
        </w:rPr>
      </w:pPr>
    </w:p>
    <w:p w14:paraId="7D720C45" w14:textId="578626D2" w:rsidR="00735254" w:rsidRDefault="00735254" w:rsidP="00735254">
      <w:pPr>
        <w:pStyle w:val="a"/>
        <w:rPr>
          <w:ins w:id="2804" w:author="黃梓峻" w:date="2021-05-12T14:28:00Z"/>
        </w:rPr>
      </w:pPr>
      <w:ins w:id="2805" w:author="黃梓峻" w:date="2021-05-12T14:28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說明－</w:t>
        </w:r>
      </w:ins>
      <w:ins w:id="2806" w:author="黃梓峻" w:date="2021-05-12T14:32:00Z">
        <w:r>
          <w:rPr>
            <w:rFonts w:hint="eastAsia"/>
          </w:rPr>
          <w:t>修改</w:t>
        </w:r>
      </w:ins>
    </w:p>
    <w:p w14:paraId="1B4DBF2F" w14:textId="77777777" w:rsidR="00735254" w:rsidRDefault="00735254" w:rsidP="00735254">
      <w:pPr>
        <w:rPr>
          <w:ins w:id="2807" w:author="黃梓峻" w:date="2021-05-12T14:28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2808">
          <w:tblGrid>
            <w:gridCol w:w="851"/>
            <w:gridCol w:w="2126"/>
            <w:gridCol w:w="7033"/>
          </w:tblGrid>
        </w:tblGridChange>
      </w:tblGrid>
      <w:tr w:rsidR="00735254" w14:paraId="5582D11B" w14:textId="77777777" w:rsidTr="00CC6878">
        <w:trPr>
          <w:ins w:id="2809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0AC3B54" w14:textId="77777777" w:rsidR="00735254" w:rsidRDefault="00735254" w:rsidP="00CC6878">
            <w:pPr>
              <w:jc w:val="center"/>
              <w:rPr>
                <w:ins w:id="2810" w:author="黃梓峻" w:date="2021-05-12T14:28:00Z"/>
                <w:rFonts w:ascii="標楷體" w:eastAsia="標楷體" w:hAnsi="標楷體"/>
              </w:rPr>
            </w:pPr>
            <w:ins w:id="2811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A6CC368" w14:textId="77777777" w:rsidR="00735254" w:rsidRDefault="00735254" w:rsidP="00CC6878">
            <w:pPr>
              <w:jc w:val="center"/>
              <w:rPr>
                <w:ins w:id="2812" w:author="黃梓峻" w:date="2021-05-12T14:28:00Z"/>
                <w:rFonts w:ascii="標楷體" w:eastAsia="標楷體" w:hAnsi="標楷體"/>
              </w:rPr>
            </w:pPr>
            <w:ins w:id="2813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99147F7" w14:textId="77777777" w:rsidR="00735254" w:rsidRDefault="00735254" w:rsidP="00CC6878">
            <w:pPr>
              <w:jc w:val="center"/>
              <w:rPr>
                <w:ins w:id="2814" w:author="黃梓峻" w:date="2021-05-12T14:28:00Z"/>
                <w:rFonts w:ascii="標楷體" w:eastAsia="標楷體" w:hAnsi="標楷體"/>
              </w:rPr>
            </w:pPr>
            <w:ins w:id="2815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35254" w14:paraId="2074A08E" w14:textId="77777777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816" w:author="黃梓峻" w:date="2021-05-12T14:3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817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818" w:author="黃梓峻" w:date="2021-05-12T14:3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69CD4C0" w14:textId="77777777" w:rsidR="00735254" w:rsidRDefault="00735254" w:rsidP="00735254">
            <w:pPr>
              <w:jc w:val="center"/>
              <w:rPr>
                <w:ins w:id="2819" w:author="黃梓峻" w:date="2021-05-12T14:28:00Z"/>
                <w:rFonts w:ascii="標楷體" w:eastAsia="標楷體" w:hAnsi="標楷體"/>
                <w:lang w:eastAsia="zh-HK"/>
              </w:rPr>
            </w:pPr>
            <w:ins w:id="2820" w:author="黃梓峻" w:date="2021-05-12T14:2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821" w:author="黃梓峻" w:date="2021-05-12T14:3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9A785C" w14:textId="5D3C95CA" w:rsidR="00735254" w:rsidRDefault="00735254" w:rsidP="00735254">
            <w:pPr>
              <w:rPr>
                <w:ins w:id="2822" w:author="黃梓峻" w:date="2021-05-12T14:28:00Z"/>
                <w:rFonts w:ascii="標楷體" w:eastAsia="標楷體" w:hAnsi="標楷體"/>
                <w:lang w:eastAsia="zh-HK"/>
              </w:rPr>
            </w:pPr>
            <w:ins w:id="2823" w:author="黃梓峻" w:date="2021-05-12T14:3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824" w:author="黃梓峻" w:date="2021-05-12T14:3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4B56C6" w14:textId="77777777" w:rsidR="00735254" w:rsidRPr="007836FA" w:rsidRDefault="00735254" w:rsidP="00735254">
            <w:pPr>
              <w:rPr>
                <w:ins w:id="2825" w:author="黃梓峻" w:date="2021-05-12T14:33:00Z"/>
                <w:rFonts w:eastAsia="標楷體"/>
                <w:color w:val="000000" w:themeColor="text1"/>
                <w:lang w:eastAsia="zh-HK"/>
              </w:rPr>
            </w:pPr>
            <w:ins w:id="2826" w:author="黃梓峻" w:date="2021-05-12T14:33:00Z">
              <w:r w:rsidRPr="007836FA">
                <w:rPr>
                  <w:rFonts w:eastAsia="標楷體"/>
                  <w:color w:val="000000" w:themeColor="text1"/>
                </w:rPr>
                <w:t>1.</w:t>
              </w:r>
              <w:r w:rsidRPr="007836FA">
                <w:rPr>
                  <w:rFonts w:eastAsia="標楷體" w:hint="eastAsia"/>
                  <w:color w:val="000000" w:themeColor="text1"/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5902</w:t>
              </w:r>
              <w:proofErr w:type="spellStart"/>
              <w:r w:rsidRPr="007836FA">
                <w:rPr>
                  <w:rFonts w:ascii="標楷體" w:eastAsia="標楷體" w:hAnsi="標楷體"/>
                  <w:lang w:eastAsia="x-none"/>
                </w:rPr>
                <w:t>授信審議委員會會議紀錄明細資料查詢</w:t>
              </w:r>
              <w:proofErr w:type="spellEnd"/>
              <w:r w:rsidRPr="007836FA">
                <w:rPr>
                  <w:rFonts w:eastAsia="標楷體" w:hint="eastAsia"/>
                  <w:color w:val="000000" w:themeColor="text1"/>
                </w:rPr>
                <w:t>】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7836FA">
                <w:rPr>
                  <w:rFonts w:eastAsia="標楷體" w:hint="eastAsia"/>
                  <w:color w:val="000000" w:themeColor="text1"/>
                </w:rPr>
                <w:t>點「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修改</w:t>
              </w:r>
              <w:r w:rsidRPr="007836FA">
                <w:rPr>
                  <w:rFonts w:eastAsia="標楷體" w:hint="eastAsia"/>
                  <w:color w:val="000000" w:themeColor="text1"/>
                </w:rPr>
                <w:t>」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  <w:p w14:paraId="0EF9CE86" w14:textId="7D4CD573" w:rsidR="00735254" w:rsidRPr="007836FA" w:rsidRDefault="00735254" w:rsidP="00735254">
            <w:pPr>
              <w:rPr>
                <w:ins w:id="2827" w:author="黃梓峻" w:date="2021-05-12T14:28:00Z"/>
                <w:rFonts w:eastAsia="標楷體"/>
                <w:color w:val="000000" w:themeColor="text1"/>
                <w:lang w:eastAsia="zh-HK"/>
              </w:rPr>
            </w:pPr>
            <w:ins w:id="2828" w:author="黃梓峻" w:date="2021-05-12T14:33:00Z">
              <w:r w:rsidRPr="007836FA">
                <w:rPr>
                  <w:rFonts w:ascii="標楷體" w:eastAsia="標楷體" w:hAnsi="標楷體"/>
                  <w:color w:val="000000" w:themeColor="text1"/>
                </w:rPr>
                <w:t>2.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功能修改時顯示</w:t>
              </w:r>
              <w:r w:rsidRPr="007836FA">
                <w:rPr>
                  <w:rFonts w:ascii="標楷體" w:eastAsia="標楷體" w:hAnsi="標楷體"/>
                  <w:color w:val="000000" w:themeColor="text1"/>
                </w:rPr>
                <w:t>,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執行修改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明細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  <w:proofErr w:type="spellEnd"/>
          </w:p>
        </w:tc>
      </w:tr>
      <w:tr w:rsidR="00735254" w14:paraId="41701D0B" w14:textId="77777777" w:rsidTr="00735254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829" w:author="黃梓峻" w:date="2021-05-12T14:33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830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831" w:author="黃梓峻" w:date="2021-05-12T14:33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5403211" w14:textId="77777777" w:rsidR="00735254" w:rsidRDefault="00735254" w:rsidP="00735254">
            <w:pPr>
              <w:jc w:val="center"/>
              <w:rPr>
                <w:ins w:id="2832" w:author="黃梓峻" w:date="2021-05-12T14:28:00Z"/>
                <w:rFonts w:ascii="標楷體" w:eastAsia="標楷體" w:hAnsi="標楷體"/>
              </w:rPr>
            </w:pPr>
            <w:ins w:id="2833" w:author="黃梓峻" w:date="2021-05-12T14:2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834" w:author="黃梓峻" w:date="2021-05-12T14:33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CD7EC7" w14:textId="07A58FCC" w:rsidR="00735254" w:rsidRDefault="00735254" w:rsidP="00735254">
            <w:pPr>
              <w:rPr>
                <w:ins w:id="2835" w:author="黃梓峻" w:date="2021-05-12T14:28:00Z"/>
                <w:rFonts w:ascii="標楷體" w:eastAsia="標楷體" w:hAnsi="標楷體"/>
                <w:lang w:eastAsia="zh-HK"/>
              </w:rPr>
            </w:pPr>
            <w:ins w:id="2836" w:author="黃梓峻" w:date="2021-05-12T14:3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837" w:author="黃梓峻" w:date="2021-05-12T14:33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467129" w14:textId="758A31B0" w:rsidR="00735254" w:rsidRPr="007836FA" w:rsidRDefault="00735254" w:rsidP="00735254">
            <w:pPr>
              <w:rPr>
                <w:ins w:id="2838" w:author="黃梓峻" w:date="2021-05-12T14:28:00Z"/>
                <w:rFonts w:ascii="標楷體" w:eastAsia="標楷體" w:hAnsi="標楷體"/>
                <w:color w:val="000000" w:themeColor="text1"/>
                <w:lang w:eastAsia="zh-HK"/>
              </w:rPr>
            </w:pPr>
            <w:ins w:id="2839" w:author="黃梓峻" w:date="2021-05-12T14:33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7195CC74" w14:textId="77777777" w:rsidR="00735254" w:rsidRDefault="00735254" w:rsidP="00735254">
      <w:pPr>
        <w:pStyle w:val="42"/>
        <w:spacing w:afterLines="0" w:after="48"/>
        <w:ind w:leftChars="0" w:left="0"/>
        <w:rPr>
          <w:ins w:id="2840" w:author="黃梓峻" w:date="2021-05-12T14:28:00Z"/>
          <w:rFonts w:hAnsi="標楷體"/>
        </w:rPr>
      </w:pPr>
    </w:p>
    <w:p w14:paraId="1AD166AB" w14:textId="0BABD14D" w:rsidR="00735254" w:rsidRDefault="00735254" w:rsidP="00735254">
      <w:pPr>
        <w:pStyle w:val="a"/>
        <w:rPr>
          <w:ins w:id="2841" w:author="黃梓峻" w:date="2021-05-12T14:28:00Z"/>
        </w:rPr>
      </w:pPr>
      <w:ins w:id="2842" w:author="黃梓峻" w:date="2021-05-12T14:28:00Z">
        <w:r>
          <w:rPr>
            <w:rFonts w:hint="eastAsia"/>
          </w:rPr>
          <w:t>畫面資料說明－</w:t>
        </w:r>
      </w:ins>
      <w:ins w:id="2843" w:author="黃梓峻" w:date="2021-05-12T14:32:00Z">
        <w:r>
          <w:rPr>
            <w:rFonts w:hint="eastAsia"/>
          </w:rPr>
          <w:t>修改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9"/>
        <w:gridCol w:w="1302"/>
        <w:gridCol w:w="856"/>
        <w:gridCol w:w="961"/>
        <w:gridCol w:w="2016"/>
        <w:gridCol w:w="855"/>
        <w:gridCol w:w="675"/>
        <w:gridCol w:w="3216"/>
      </w:tblGrid>
      <w:tr w:rsidR="00735254" w:rsidRPr="007452B5" w14:paraId="46DC810F" w14:textId="77777777" w:rsidTr="007452B5">
        <w:trPr>
          <w:trHeight w:val="388"/>
          <w:tblHeader/>
          <w:jc w:val="center"/>
          <w:ins w:id="2844" w:author="黃梓峻" w:date="2021-05-12T14:28:00Z"/>
        </w:trPr>
        <w:tc>
          <w:tcPr>
            <w:tcW w:w="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5C7094" w14:textId="77777777" w:rsidR="00735254" w:rsidRPr="007452B5" w:rsidRDefault="00735254" w:rsidP="00CC6878">
            <w:pPr>
              <w:rPr>
                <w:ins w:id="2845" w:author="黃梓峻" w:date="2021-05-12T14:28:00Z"/>
                <w:rFonts w:ascii="標楷體" w:eastAsia="標楷體" w:hAnsi="標楷體"/>
              </w:rPr>
            </w:pPr>
            <w:ins w:id="2846" w:author="黃梓峻" w:date="2021-05-12T14:28:00Z">
              <w:r w:rsidRPr="007452B5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57E263" w14:textId="77777777" w:rsidR="00735254" w:rsidRPr="007452B5" w:rsidRDefault="00735254" w:rsidP="00CC6878">
            <w:pPr>
              <w:rPr>
                <w:ins w:id="2847" w:author="黃梓峻" w:date="2021-05-12T14:28:00Z"/>
                <w:rFonts w:ascii="標楷體" w:eastAsia="標楷體" w:hAnsi="標楷體"/>
              </w:rPr>
            </w:pPr>
            <w:ins w:id="2848" w:author="黃梓峻" w:date="2021-05-12T14:28:00Z">
              <w:r w:rsidRPr="007452B5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3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594DD4A" w14:textId="77777777" w:rsidR="00735254" w:rsidRPr="007452B5" w:rsidRDefault="00735254" w:rsidP="00CC6878">
            <w:pPr>
              <w:jc w:val="center"/>
              <w:rPr>
                <w:ins w:id="2849" w:author="黃梓峻" w:date="2021-05-12T14:28:00Z"/>
                <w:rFonts w:ascii="標楷體" w:eastAsia="標楷體" w:hAnsi="標楷體"/>
              </w:rPr>
            </w:pPr>
            <w:ins w:id="2850" w:author="黃梓峻" w:date="2021-05-12T14:28:00Z">
              <w:r w:rsidRPr="007452B5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2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AFA13F5" w14:textId="77777777" w:rsidR="00735254" w:rsidRPr="007452B5" w:rsidRDefault="00735254" w:rsidP="00CC6878">
            <w:pPr>
              <w:rPr>
                <w:ins w:id="2851" w:author="黃梓峻" w:date="2021-05-12T14:28:00Z"/>
                <w:rFonts w:ascii="標楷體" w:eastAsia="標楷體" w:hAnsi="標楷體"/>
              </w:rPr>
            </w:pPr>
            <w:ins w:id="2852" w:author="黃梓峻" w:date="2021-05-12T14:28:00Z">
              <w:r w:rsidRPr="007452B5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452B5" w:rsidRPr="007452B5" w14:paraId="739EDA23" w14:textId="77777777" w:rsidTr="007452B5">
        <w:trPr>
          <w:trHeight w:val="244"/>
          <w:tblHeader/>
          <w:jc w:val="center"/>
          <w:ins w:id="2853" w:author="黃梓峻" w:date="2021-05-12T14:28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FB3D" w14:textId="77777777" w:rsidR="00735254" w:rsidRPr="007452B5" w:rsidRDefault="00735254" w:rsidP="00CC6878">
            <w:pPr>
              <w:widowControl/>
              <w:rPr>
                <w:ins w:id="2854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5FE05" w14:textId="77777777" w:rsidR="00735254" w:rsidRPr="007452B5" w:rsidRDefault="00735254" w:rsidP="00CC6878">
            <w:pPr>
              <w:widowControl/>
              <w:rPr>
                <w:ins w:id="2855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2CEDBC2" w14:textId="77777777" w:rsidR="00735254" w:rsidRPr="007452B5" w:rsidRDefault="00735254" w:rsidP="00CC6878">
            <w:pPr>
              <w:rPr>
                <w:ins w:id="2856" w:author="黃梓峻" w:date="2021-05-12T14:28:00Z"/>
                <w:rFonts w:ascii="標楷體" w:eastAsia="標楷體" w:hAnsi="標楷體"/>
              </w:rPr>
            </w:pPr>
            <w:ins w:id="2857" w:author="黃梓峻" w:date="2021-05-12T14:28:00Z">
              <w:r w:rsidRPr="007452B5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4D1886F" w14:textId="77777777" w:rsidR="00735254" w:rsidRPr="007452B5" w:rsidRDefault="00735254" w:rsidP="00CC6878">
            <w:pPr>
              <w:rPr>
                <w:ins w:id="2858" w:author="黃梓峻" w:date="2021-05-12T14:28:00Z"/>
                <w:rFonts w:ascii="標楷體" w:eastAsia="標楷體" w:hAnsi="標楷體"/>
              </w:rPr>
            </w:pPr>
            <w:ins w:id="2859" w:author="黃梓峻" w:date="2021-05-12T14:28:00Z">
              <w:r w:rsidRPr="007452B5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56BAD9D" w14:textId="77777777" w:rsidR="00735254" w:rsidRPr="007452B5" w:rsidRDefault="00735254" w:rsidP="00CC6878">
            <w:pPr>
              <w:rPr>
                <w:ins w:id="2860" w:author="黃梓峻" w:date="2021-05-12T14:28:00Z"/>
                <w:rFonts w:ascii="標楷體" w:eastAsia="標楷體" w:hAnsi="標楷體"/>
              </w:rPr>
            </w:pPr>
            <w:ins w:id="2861" w:author="黃梓峻" w:date="2021-05-12T14:28:00Z">
              <w:r w:rsidRPr="007452B5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F04F14" w14:textId="77777777" w:rsidR="00735254" w:rsidRPr="007452B5" w:rsidRDefault="00735254" w:rsidP="00CC6878">
            <w:pPr>
              <w:rPr>
                <w:ins w:id="2862" w:author="黃梓峻" w:date="2021-05-12T14:28:00Z"/>
                <w:rFonts w:ascii="標楷體" w:eastAsia="標楷體" w:hAnsi="標楷體"/>
              </w:rPr>
            </w:pPr>
            <w:proofErr w:type="gramStart"/>
            <w:ins w:id="2863" w:author="黃梓峻" w:date="2021-05-12T14:28:00Z">
              <w:r w:rsidRPr="007452B5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169399" w14:textId="77777777" w:rsidR="00735254" w:rsidRPr="007452B5" w:rsidRDefault="00735254" w:rsidP="00CC6878">
            <w:pPr>
              <w:rPr>
                <w:ins w:id="2864" w:author="黃梓峻" w:date="2021-05-12T14:28:00Z"/>
                <w:rFonts w:ascii="標楷體" w:eastAsia="標楷體" w:hAnsi="標楷體"/>
              </w:rPr>
            </w:pPr>
            <w:ins w:id="2865" w:author="黃梓峻" w:date="2021-05-12T14:28:00Z">
              <w:r w:rsidRPr="007452B5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92C8D" w14:textId="77777777" w:rsidR="00735254" w:rsidRPr="007452B5" w:rsidRDefault="00735254" w:rsidP="00CC6878">
            <w:pPr>
              <w:widowControl/>
              <w:rPr>
                <w:ins w:id="2866" w:author="黃梓峻" w:date="2021-05-12T14:28:00Z"/>
                <w:rFonts w:ascii="標楷體" w:eastAsia="標楷體" w:hAnsi="標楷體"/>
              </w:rPr>
            </w:pPr>
          </w:p>
        </w:tc>
      </w:tr>
      <w:tr w:rsidR="00735254" w:rsidRPr="007452B5" w14:paraId="36BAEC3B" w14:textId="77777777" w:rsidTr="007452B5">
        <w:trPr>
          <w:trHeight w:val="244"/>
          <w:jc w:val="center"/>
          <w:ins w:id="2867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6468" w14:textId="77777777" w:rsidR="00735254" w:rsidRPr="007452B5" w:rsidRDefault="00735254" w:rsidP="00CC6878">
            <w:pPr>
              <w:rPr>
                <w:ins w:id="2868" w:author="黃梓峻" w:date="2021-05-12T14:28:00Z"/>
                <w:rFonts w:ascii="標楷體" w:eastAsia="標楷體" w:hAnsi="標楷體"/>
              </w:rPr>
            </w:pPr>
            <w:ins w:id="2869" w:author="黃梓峻" w:date="2021-05-12T14:28:00Z">
              <w:r w:rsidRPr="007452B5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FAEA4" w14:textId="77777777" w:rsidR="00735254" w:rsidRPr="007452B5" w:rsidRDefault="00735254" w:rsidP="00CC6878">
            <w:pPr>
              <w:rPr>
                <w:ins w:id="2870" w:author="黃梓峻" w:date="2021-05-12T14:28:00Z"/>
                <w:rFonts w:ascii="標楷體" w:eastAsia="標楷體" w:hAnsi="標楷體"/>
                <w:lang w:eastAsia="ja-JP"/>
              </w:rPr>
            </w:pPr>
            <w:ins w:id="2871" w:author="黃梓峻" w:date="2021-05-12T14:28:00Z">
              <w:r w:rsidRPr="007452B5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BA0A5" w14:textId="77777777" w:rsidR="00735254" w:rsidRPr="007452B5" w:rsidRDefault="00735254" w:rsidP="00CC6878">
            <w:pPr>
              <w:rPr>
                <w:ins w:id="2872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B653" w14:textId="77777777" w:rsidR="00735254" w:rsidRPr="007452B5" w:rsidRDefault="00735254" w:rsidP="00CC6878">
            <w:pPr>
              <w:rPr>
                <w:ins w:id="2873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58CEE" w14:textId="77777777" w:rsidR="00735254" w:rsidRPr="007452B5" w:rsidRDefault="00735254" w:rsidP="00CC6878">
            <w:pPr>
              <w:rPr>
                <w:ins w:id="2874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C6D31" w14:textId="77777777" w:rsidR="00735254" w:rsidRPr="007452B5" w:rsidRDefault="00735254" w:rsidP="00CC6878">
            <w:pPr>
              <w:rPr>
                <w:ins w:id="2875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A57A" w14:textId="77777777" w:rsidR="00735254" w:rsidRPr="007452B5" w:rsidRDefault="00735254" w:rsidP="00CC6878">
            <w:pPr>
              <w:jc w:val="center"/>
              <w:rPr>
                <w:ins w:id="2876" w:author="黃梓峻" w:date="2021-05-12T14:28:00Z"/>
                <w:rFonts w:ascii="標楷體" w:eastAsia="標楷體" w:hAnsi="標楷體"/>
              </w:rPr>
            </w:pPr>
            <w:ins w:id="2877" w:author="黃梓峻" w:date="2021-05-12T14:28:00Z">
              <w:r w:rsidRPr="007452B5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A0765" w14:textId="77777777" w:rsidR="00735254" w:rsidRPr="007452B5" w:rsidRDefault="00735254" w:rsidP="00CC6878">
            <w:pPr>
              <w:rPr>
                <w:ins w:id="2878" w:author="黃梓峻" w:date="2021-05-12T14:28:00Z"/>
                <w:rFonts w:ascii="標楷體" w:eastAsia="標楷體" w:hAnsi="標楷體"/>
              </w:rPr>
            </w:pPr>
            <w:ins w:id="2879" w:author="黃梓峻" w:date="2021-05-12T14:28:00Z">
              <w:r w:rsidRPr="007452B5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5BFA91DF" w14:textId="77777777" w:rsidR="00735254" w:rsidRPr="007452B5" w:rsidRDefault="00735254" w:rsidP="00CC6878">
            <w:pPr>
              <w:rPr>
                <w:ins w:id="2880" w:author="黃梓峻" w:date="2021-05-12T14:28:00Z"/>
                <w:rFonts w:ascii="標楷體" w:eastAsia="標楷體" w:hAnsi="標楷體"/>
              </w:rPr>
            </w:pPr>
            <w:ins w:id="2881" w:author="黃梓峻" w:date="2021-05-12T14:28:00Z">
              <w:r w:rsidRPr="007452B5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7452B5" w:rsidRPr="007452B5" w14:paraId="66713602" w14:textId="77777777" w:rsidTr="007452B5">
        <w:trPr>
          <w:trHeight w:val="244"/>
          <w:jc w:val="center"/>
          <w:ins w:id="2882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57391" w14:textId="77777777" w:rsidR="007452B5" w:rsidRPr="007452B5" w:rsidRDefault="007452B5" w:rsidP="007452B5">
            <w:pPr>
              <w:rPr>
                <w:ins w:id="2883" w:author="黃梓峻" w:date="2021-05-12T14:28:00Z"/>
                <w:rFonts w:ascii="標楷體" w:eastAsia="標楷體" w:hAnsi="標楷體"/>
              </w:rPr>
            </w:pPr>
            <w:ins w:id="2884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F5D3D" w14:textId="77777777" w:rsidR="007452B5" w:rsidRPr="007452B5" w:rsidRDefault="007452B5" w:rsidP="007452B5">
            <w:pPr>
              <w:rPr>
                <w:ins w:id="2885" w:author="黃梓峻" w:date="2021-05-12T14:28:00Z"/>
                <w:rFonts w:ascii="標楷體" w:eastAsia="標楷體" w:hAnsi="標楷體"/>
              </w:rPr>
            </w:pPr>
            <w:ins w:id="2886" w:author="黃梓峻" w:date="2021-05-12T14:28:00Z">
              <w:r w:rsidRPr="007452B5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8C5A7" w14:textId="77777777" w:rsidR="007452B5" w:rsidRPr="007452B5" w:rsidRDefault="007452B5" w:rsidP="007452B5">
            <w:pPr>
              <w:rPr>
                <w:ins w:id="2887" w:author="黃梓峻" w:date="2021-05-12T14:28:00Z"/>
                <w:rFonts w:ascii="標楷體" w:eastAsia="標楷體" w:hAnsi="標楷體"/>
              </w:rPr>
            </w:pPr>
            <w:ins w:id="2888" w:author="黃梓峻" w:date="2021-05-12T14:28:00Z">
              <w:r w:rsidRPr="007452B5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5F00" w14:textId="77777777" w:rsidR="007452B5" w:rsidRPr="007452B5" w:rsidRDefault="007452B5" w:rsidP="007452B5">
            <w:pPr>
              <w:rPr>
                <w:ins w:id="2889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59D7" w14:textId="77777777" w:rsidR="007452B5" w:rsidRPr="007452B5" w:rsidRDefault="007452B5" w:rsidP="007452B5">
            <w:pPr>
              <w:rPr>
                <w:ins w:id="2890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37AF3" w14:textId="6A9DB46C" w:rsidR="007452B5" w:rsidRPr="007452B5" w:rsidRDefault="007452B5" w:rsidP="007452B5">
            <w:pPr>
              <w:rPr>
                <w:ins w:id="2891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0A10E" w14:textId="37657882" w:rsidR="007452B5" w:rsidRPr="007452B5" w:rsidRDefault="007452B5" w:rsidP="007452B5">
            <w:pPr>
              <w:jc w:val="center"/>
              <w:rPr>
                <w:ins w:id="2892" w:author="黃梓峻" w:date="2021-05-12T14:28:00Z"/>
                <w:rFonts w:ascii="標楷體" w:eastAsia="標楷體" w:hAnsi="標楷體"/>
              </w:rPr>
            </w:pPr>
            <w:ins w:id="2893" w:author="黃梓峻" w:date="2021-05-12T14:41:00Z">
              <w:r w:rsidRPr="00CC6878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1F7EE" w14:textId="7D2E2255" w:rsidR="007452B5" w:rsidRPr="007452B5" w:rsidRDefault="007452B5">
            <w:pPr>
              <w:rPr>
                <w:ins w:id="2894" w:author="黃梓峻" w:date="2021-05-12T14:28:00Z"/>
                <w:rFonts w:ascii="標楷體" w:eastAsia="標楷體" w:hAnsi="標楷體"/>
              </w:rPr>
            </w:pPr>
            <w:proofErr w:type="spellStart"/>
            <w:ins w:id="2895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InnLoanMeeting</w:t>
              </w:r>
              <w:r w:rsidRPr="007452B5">
                <w:rPr>
                  <w:rFonts w:ascii="標楷體" w:eastAsia="標楷體" w:hAnsi="標楷體"/>
                </w:rPr>
                <w:t>.AcDate</w:t>
              </w:r>
              <w:proofErr w:type="spellEnd"/>
            </w:ins>
          </w:p>
        </w:tc>
      </w:tr>
      <w:tr w:rsidR="00735254" w:rsidRPr="007452B5" w14:paraId="20FF7E68" w14:textId="77777777" w:rsidTr="007452B5">
        <w:trPr>
          <w:trHeight w:val="244"/>
          <w:jc w:val="center"/>
          <w:ins w:id="2896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5B0" w14:textId="77777777" w:rsidR="00735254" w:rsidRPr="007452B5" w:rsidRDefault="00735254" w:rsidP="00CC6878">
            <w:pPr>
              <w:rPr>
                <w:ins w:id="2897" w:author="黃梓峻" w:date="2021-05-12T14:28:00Z"/>
                <w:rFonts w:ascii="標楷體" w:eastAsia="標楷體" w:hAnsi="標楷體"/>
                <w:color w:val="000000"/>
              </w:rPr>
            </w:pPr>
            <w:ins w:id="2898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4730" w14:textId="77777777" w:rsidR="00735254" w:rsidRPr="007452B5" w:rsidRDefault="00735254" w:rsidP="00CC6878">
            <w:pPr>
              <w:rPr>
                <w:ins w:id="2899" w:author="黃梓峻" w:date="2021-05-12T14:28:00Z"/>
                <w:rFonts w:ascii="標楷體" w:eastAsia="標楷體" w:hAnsi="標楷體"/>
              </w:rPr>
            </w:pPr>
            <w:ins w:id="2900" w:author="黃梓峻" w:date="2021-05-12T14:28:00Z">
              <w:r w:rsidRPr="007452B5">
                <w:rPr>
                  <w:rFonts w:ascii="標楷體" w:eastAsia="標楷體" w:hAnsi="標楷體" w:hint="eastAsia"/>
                </w:rPr>
                <w:t>議題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C365" w14:textId="77777777" w:rsidR="00735254" w:rsidRPr="007452B5" w:rsidRDefault="00735254" w:rsidP="00CC6878">
            <w:pPr>
              <w:rPr>
                <w:ins w:id="2901" w:author="黃梓峻" w:date="2021-05-12T14:28:00Z"/>
                <w:rFonts w:ascii="標楷體" w:eastAsia="標楷體" w:hAnsi="標楷體"/>
              </w:rPr>
            </w:pPr>
            <w:ins w:id="2902" w:author="黃梓峻" w:date="2021-05-12T14:28:00Z">
              <w:r w:rsidRPr="007452B5">
                <w:rPr>
                  <w:rFonts w:ascii="標楷體" w:eastAsia="標楷體" w:hAnsi="標楷體"/>
                </w:rPr>
                <w:t>50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D40E" w14:textId="77777777" w:rsidR="00735254" w:rsidRPr="007452B5" w:rsidRDefault="00735254" w:rsidP="00CC6878">
            <w:pPr>
              <w:rPr>
                <w:ins w:id="2903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FF92C" w14:textId="77777777" w:rsidR="00735254" w:rsidRPr="007452B5" w:rsidRDefault="00735254" w:rsidP="00CC6878">
            <w:pPr>
              <w:rPr>
                <w:ins w:id="2904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6EFE4" w14:textId="77777777" w:rsidR="00735254" w:rsidRPr="007452B5" w:rsidRDefault="00735254" w:rsidP="00CC6878">
            <w:pPr>
              <w:rPr>
                <w:ins w:id="2905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EAC" w14:textId="77777777" w:rsidR="00735254" w:rsidRPr="007452B5" w:rsidRDefault="00735254" w:rsidP="00CC6878">
            <w:pPr>
              <w:jc w:val="center"/>
              <w:rPr>
                <w:ins w:id="2906" w:author="黃梓峻" w:date="2021-05-12T14:28:00Z"/>
                <w:rFonts w:ascii="標楷體" w:eastAsia="標楷體" w:hAnsi="標楷體"/>
                <w:color w:val="000000"/>
              </w:rPr>
            </w:pPr>
            <w:ins w:id="2907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9C4F" w14:textId="77777777" w:rsidR="00735254" w:rsidRPr="007452B5" w:rsidRDefault="00735254" w:rsidP="00CC6878">
            <w:pPr>
              <w:rPr>
                <w:ins w:id="2908" w:author="黃梓峻" w:date="2021-05-12T14:28:00Z"/>
                <w:rFonts w:ascii="標楷體" w:eastAsia="標楷體" w:hAnsi="標楷體"/>
              </w:rPr>
            </w:pPr>
            <w:proofErr w:type="spellStart"/>
            <w:ins w:id="2909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InnLoanMeeting</w:t>
              </w:r>
              <w:r w:rsidRPr="007452B5">
                <w:rPr>
                  <w:rFonts w:ascii="標楷體" w:eastAsia="標楷體" w:hAnsi="標楷體"/>
                </w:rPr>
                <w:t>.Issue</w:t>
              </w:r>
              <w:proofErr w:type="spellEnd"/>
            </w:ins>
          </w:p>
        </w:tc>
      </w:tr>
      <w:tr w:rsidR="00735254" w:rsidRPr="007452B5" w14:paraId="39E0FAD4" w14:textId="77777777" w:rsidTr="007452B5">
        <w:trPr>
          <w:trHeight w:val="244"/>
          <w:jc w:val="center"/>
          <w:ins w:id="2910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316E" w14:textId="77777777" w:rsidR="00735254" w:rsidRPr="007452B5" w:rsidRDefault="00735254" w:rsidP="00CC6878">
            <w:pPr>
              <w:rPr>
                <w:ins w:id="2911" w:author="黃梓峻" w:date="2021-05-12T14:28:00Z"/>
                <w:rFonts w:ascii="標楷體" w:eastAsia="標楷體" w:hAnsi="標楷體"/>
                <w:color w:val="000000"/>
              </w:rPr>
            </w:pPr>
            <w:ins w:id="2912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4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1EDAD" w14:textId="77777777" w:rsidR="00735254" w:rsidRPr="007452B5" w:rsidRDefault="00735254" w:rsidP="00CC6878">
            <w:pPr>
              <w:rPr>
                <w:ins w:id="2913" w:author="黃梓峻" w:date="2021-05-12T14:28:00Z"/>
                <w:rFonts w:ascii="標楷體" w:eastAsia="標楷體" w:hAnsi="標楷體"/>
              </w:rPr>
            </w:pPr>
            <w:proofErr w:type="gramStart"/>
            <w:ins w:id="2914" w:author="黃梓峻" w:date="2021-05-12T14:28:00Z">
              <w:r w:rsidRPr="007452B5">
                <w:rPr>
                  <w:rFonts w:ascii="標楷體" w:eastAsia="標楷體" w:hAnsi="標楷體" w:hint="eastAsia"/>
                </w:rPr>
                <w:t>戶別</w:t>
              </w:r>
              <w:proofErr w:type="gramEnd"/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7DFD5" w14:textId="77777777" w:rsidR="00735254" w:rsidRPr="007452B5" w:rsidRDefault="00735254" w:rsidP="00CC6878">
            <w:pPr>
              <w:rPr>
                <w:ins w:id="2915" w:author="黃梓峻" w:date="2021-05-12T14:28:00Z"/>
                <w:rFonts w:ascii="標楷體" w:eastAsia="標楷體" w:hAnsi="標楷體"/>
              </w:rPr>
            </w:pPr>
            <w:ins w:id="2916" w:author="黃梓峻" w:date="2021-05-12T14:28:00Z">
              <w:r w:rsidRPr="007452B5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F45A" w14:textId="77777777" w:rsidR="00735254" w:rsidRPr="007452B5" w:rsidRDefault="00735254" w:rsidP="00CC6878">
            <w:pPr>
              <w:rPr>
                <w:ins w:id="2917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F1D8" w14:textId="77777777" w:rsidR="00735254" w:rsidRPr="007452B5" w:rsidRDefault="00735254" w:rsidP="00CC6878">
            <w:pPr>
              <w:rPr>
                <w:ins w:id="2918" w:author="黃梓峻" w:date="2021-05-12T14:28:00Z"/>
                <w:rFonts w:ascii="標楷體" w:eastAsia="標楷體" w:hAnsi="標楷體"/>
                <w:color w:val="000000"/>
              </w:rPr>
            </w:pPr>
            <w:ins w:id="2919" w:author="黃梓峻" w:date="2021-05-12T14:28:00Z">
              <w:r w:rsidRPr="007452B5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7452B5">
                <w:rPr>
                  <w:rFonts w:ascii="標楷體" w:eastAsia="標楷體" w:hAnsi="標楷體"/>
                </w:rPr>
                <w:t>C</w:t>
              </w:r>
              <w:r w:rsidRPr="007452B5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7452B5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7452B5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7452B5">
                <w:rPr>
                  <w:rFonts w:ascii="標楷體" w:eastAsia="標楷體" w:hAnsi="標楷體"/>
                </w:rPr>
                <w:t>=</w:t>
              </w:r>
              <w:proofErr w:type="spellStart"/>
              <w:r w:rsidRPr="007452B5">
                <w:rPr>
                  <w:rFonts w:ascii="標楷體" w:eastAsia="標楷體" w:hAnsi="標楷體"/>
                  <w:color w:val="000000"/>
                </w:rPr>
                <w:t>EntCode</w:t>
              </w:r>
              <w:proofErr w:type="spellEnd"/>
            </w:ins>
          </w:p>
          <w:p w14:paraId="04AEBA72" w14:textId="77777777" w:rsidR="00735254" w:rsidRPr="007452B5" w:rsidRDefault="00735254" w:rsidP="00CC6878">
            <w:pPr>
              <w:rPr>
                <w:ins w:id="2920" w:author="黃梓峻" w:date="2021-05-12T14:28:00Z"/>
                <w:rFonts w:ascii="標楷體" w:eastAsia="標楷體" w:hAnsi="標楷體"/>
              </w:rPr>
            </w:pPr>
          </w:p>
          <w:p w14:paraId="3E336C20" w14:textId="77777777" w:rsidR="00735254" w:rsidRPr="007452B5" w:rsidRDefault="00735254" w:rsidP="00CC6878">
            <w:pPr>
              <w:rPr>
                <w:ins w:id="2921" w:author="黃梓峻" w:date="2021-05-12T14:28:00Z"/>
                <w:rFonts w:ascii="標楷體" w:eastAsia="標楷體" w:hAnsi="標楷體"/>
              </w:rPr>
            </w:pPr>
            <w:ins w:id="2922" w:author="黃梓峻" w:date="2021-05-12T14:28:00Z">
              <w:r w:rsidRPr="007452B5">
                <w:rPr>
                  <w:rFonts w:ascii="標楷體" w:eastAsia="標楷體" w:hAnsi="標楷體"/>
                </w:rPr>
                <w:t>0.</w:t>
              </w:r>
              <w:proofErr w:type="gramStart"/>
              <w:r w:rsidRPr="007452B5">
                <w:rPr>
                  <w:rFonts w:ascii="標楷體" w:eastAsia="標楷體" w:hAnsi="標楷體"/>
                </w:rPr>
                <w:t>個</w:t>
              </w:r>
              <w:proofErr w:type="gramEnd"/>
              <w:r w:rsidRPr="007452B5">
                <w:rPr>
                  <w:rFonts w:ascii="標楷體" w:eastAsia="標楷體" w:hAnsi="標楷體"/>
                </w:rPr>
                <w:t>金</w:t>
              </w:r>
            </w:ins>
          </w:p>
          <w:p w14:paraId="55C7D0C1" w14:textId="77777777" w:rsidR="00735254" w:rsidRPr="007452B5" w:rsidRDefault="00735254" w:rsidP="00CC6878">
            <w:pPr>
              <w:rPr>
                <w:ins w:id="2923" w:author="黃梓峻" w:date="2021-05-12T14:28:00Z"/>
                <w:rFonts w:ascii="標楷體" w:eastAsia="標楷體" w:hAnsi="標楷體"/>
              </w:rPr>
            </w:pPr>
            <w:ins w:id="2924" w:author="黃梓峻" w:date="2021-05-12T14:28:00Z">
              <w:r w:rsidRPr="007452B5">
                <w:rPr>
                  <w:rFonts w:ascii="標楷體" w:eastAsia="標楷體" w:hAnsi="標楷體"/>
                </w:rPr>
                <w:t>1.企金</w:t>
              </w:r>
            </w:ins>
          </w:p>
          <w:p w14:paraId="6DA060BD" w14:textId="77777777" w:rsidR="00735254" w:rsidRPr="007452B5" w:rsidRDefault="00735254" w:rsidP="00CC6878">
            <w:pPr>
              <w:rPr>
                <w:ins w:id="2925" w:author="黃梓峻" w:date="2021-05-12T14:28:00Z"/>
                <w:rFonts w:ascii="標楷體" w:eastAsia="標楷體" w:hAnsi="標楷體"/>
              </w:rPr>
            </w:pPr>
            <w:ins w:id="2926" w:author="黃梓峻" w:date="2021-05-12T14:28:00Z">
              <w:r w:rsidRPr="007452B5">
                <w:rPr>
                  <w:rFonts w:ascii="標楷體" w:eastAsia="標楷體" w:hAnsi="標楷體"/>
                </w:rPr>
                <w:t>2.</w:t>
              </w:r>
              <w:proofErr w:type="gramStart"/>
              <w:r w:rsidRPr="007452B5">
                <w:rPr>
                  <w:rFonts w:ascii="標楷體" w:eastAsia="標楷體" w:hAnsi="標楷體"/>
                </w:rPr>
                <w:t>企金自然人</w:t>
              </w:r>
              <w:proofErr w:type="gramEnd"/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30B1" w14:textId="77777777" w:rsidR="00735254" w:rsidRPr="007452B5" w:rsidRDefault="00735254" w:rsidP="00CC6878">
            <w:pPr>
              <w:rPr>
                <w:ins w:id="2927" w:author="黃梓峻" w:date="2021-05-12T14:28:00Z"/>
                <w:rFonts w:ascii="標楷體" w:eastAsia="標楷體" w:hAnsi="標楷體"/>
                <w:color w:val="000000"/>
              </w:rPr>
            </w:pPr>
            <w:ins w:id="2928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BDDC" w14:textId="77777777" w:rsidR="00735254" w:rsidRPr="007452B5" w:rsidRDefault="00735254" w:rsidP="00CC6878">
            <w:pPr>
              <w:jc w:val="center"/>
              <w:rPr>
                <w:ins w:id="2929" w:author="黃梓峻" w:date="2021-05-12T14:28:00Z"/>
                <w:rFonts w:ascii="標楷體" w:eastAsia="標楷體" w:hAnsi="標楷體"/>
                <w:color w:val="000000"/>
              </w:rPr>
            </w:pPr>
            <w:ins w:id="2930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664E" w14:textId="77777777" w:rsidR="00735254" w:rsidRPr="007452B5" w:rsidRDefault="00735254" w:rsidP="00CC6878">
            <w:pPr>
              <w:rPr>
                <w:ins w:id="2931" w:author="黃梓峻" w:date="2021-05-12T14:28:00Z"/>
                <w:rFonts w:ascii="標楷體" w:eastAsia="標楷體" w:hAnsi="標楷體"/>
              </w:rPr>
            </w:pPr>
            <w:ins w:id="2932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1.InnLoanMeeting</w:t>
              </w:r>
              <w:r w:rsidRPr="007452B5">
                <w:rPr>
                  <w:rFonts w:ascii="標楷體" w:eastAsia="標楷體" w:hAnsi="標楷體"/>
                </w:rPr>
                <w:t>.CustCode</w:t>
              </w:r>
            </w:ins>
          </w:p>
          <w:p w14:paraId="52559FD1" w14:textId="77777777" w:rsidR="00735254" w:rsidRPr="007452B5" w:rsidRDefault="00735254" w:rsidP="00CC6878">
            <w:pPr>
              <w:rPr>
                <w:ins w:id="2933" w:author="黃梓峻" w:date="2021-05-12T14:28:00Z"/>
                <w:rFonts w:ascii="標楷體" w:eastAsia="標楷體" w:hAnsi="標楷體"/>
              </w:rPr>
            </w:pPr>
            <w:ins w:id="2934" w:author="黃梓峻" w:date="2021-05-12T14:28:00Z">
              <w:r w:rsidRPr="007452B5">
                <w:rPr>
                  <w:rFonts w:ascii="標楷體" w:eastAsia="標楷體" w:hAnsi="標楷體"/>
                </w:rPr>
                <w:t>2.</w:t>
              </w:r>
              <w:r w:rsidRPr="007452B5">
                <w:rPr>
                  <w:rFonts w:ascii="標楷體" w:eastAsia="標楷體" w:hAnsi="標楷體" w:hint="eastAsia"/>
                </w:rPr>
                <w:t>檢核條件：</w:t>
              </w:r>
              <w:r w:rsidRPr="007452B5">
                <w:rPr>
                  <w:rFonts w:ascii="標楷體" w:eastAsia="標楷體" w:hAnsi="標楷體"/>
                </w:rPr>
                <w:t>V(</w:t>
              </w:r>
              <w:proofErr w:type="gramStart"/>
              <w:r w:rsidRPr="007452B5">
                <w:rPr>
                  <w:rFonts w:ascii="標楷體" w:eastAsia="標楷體" w:hAnsi="標楷體"/>
                  <w:rPrChange w:id="2935" w:author="黃梓峻" w:date="2021-05-12T14:41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H</w:t>
              </w:r>
              <w:r w:rsidRPr="007452B5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Pr="007452B5">
                <w:rPr>
                  <w:rFonts w:ascii="標楷體" w:eastAsia="標楷體" w:hAnsi="標楷體"/>
                </w:rPr>
                <w:t>EntCodeHelp</w:t>
              </w:r>
              <w:proofErr w:type="spellEnd"/>
              <w:r w:rsidRPr="007452B5">
                <w:rPr>
                  <w:rFonts w:ascii="標楷體" w:eastAsia="標楷體" w:hAnsi="標楷體"/>
                </w:rPr>
                <w:t>)</w:t>
              </w:r>
            </w:ins>
          </w:p>
        </w:tc>
      </w:tr>
      <w:tr w:rsidR="00735254" w:rsidRPr="007452B5" w14:paraId="055EE2ED" w14:textId="77777777" w:rsidTr="007452B5">
        <w:trPr>
          <w:trHeight w:val="244"/>
          <w:jc w:val="center"/>
          <w:ins w:id="2936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720F" w14:textId="77777777" w:rsidR="00735254" w:rsidRPr="007452B5" w:rsidRDefault="00735254" w:rsidP="00CC6878">
            <w:pPr>
              <w:rPr>
                <w:ins w:id="2937" w:author="黃梓峻" w:date="2021-05-12T14:28:00Z"/>
                <w:rFonts w:ascii="標楷體" w:eastAsia="標楷體" w:hAnsi="標楷體"/>
                <w:color w:val="000000"/>
              </w:rPr>
            </w:pPr>
            <w:ins w:id="2938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5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512A" w14:textId="77777777" w:rsidR="00735254" w:rsidRPr="007452B5" w:rsidRDefault="00735254" w:rsidP="00CC6878">
            <w:pPr>
              <w:rPr>
                <w:ins w:id="2939" w:author="黃梓峻" w:date="2021-05-12T14:28:00Z"/>
                <w:rFonts w:ascii="標楷體" w:eastAsia="標楷體" w:hAnsi="標楷體"/>
              </w:rPr>
            </w:pPr>
            <w:ins w:id="2940" w:author="黃梓峻" w:date="2021-05-12T14:28:00Z">
              <w:r w:rsidRPr="007452B5">
                <w:rPr>
                  <w:rFonts w:ascii="標楷體" w:eastAsia="標楷體" w:hAnsi="標楷體" w:hint="eastAsia"/>
                </w:rPr>
                <w:t>金額</w:t>
              </w:r>
              <w:r w:rsidRPr="007452B5">
                <w:rPr>
                  <w:rFonts w:ascii="標楷體" w:eastAsia="標楷體" w:hAnsi="標楷體"/>
                </w:rPr>
                <w:t>(千</w:t>
              </w:r>
              <w:r w:rsidRPr="007452B5">
                <w:rPr>
                  <w:rFonts w:ascii="標楷體" w:eastAsia="標楷體" w:hAnsi="標楷體" w:hint="eastAsia"/>
                </w:rPr>
                <w:lastRenderedPageBreak/>
                <w:t>元</w:t>
              </w:r>
              <w:r w:rsidRPr="007452B5">
                <w:rPr>
                  <w:rFonts w:ascii="標楷體" w:eastAsia="標楷體" w:hAnsi="標楷體"/>
                </w:rPr>
                <w:t>)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57613" w14:textId="77777777" w:rsidR="00735254" w:rsidRPr="007452B5" w:rsidRDefault="00735254" w:rsidP="00CC6878">
            <w:pPr>
              <w:rPr>
                <w:ins w:id="2941" w:author="黃梓峻" w:date="2021-05-12T14:28:00Z"/>
                <w:rFonts w:ascii="標楷體" w:eastAsia="標楷體" w:hAnsi="標楷體"/>
              </w:rPr>
            </w:pPr>
            <w:ins w:id="2942" w:author="黃梓峻" w:date="2021-05-12T14:28:00Z">
              <w:r w:rsidRPr="007452B5">
                <w:rPr>
                  <w:rFonts w:ascii="標楷體" w:eastAsia="標楷體" w:hAnsi="標楷體"/>
                </w:rPr>
                <w:lastRenderedPageBreak/>
                <w:t>14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8B20" w14:textId="77777777" w:rsidR="00735254" w:rsidRPr="007452B5" w:rsidRDefault="00735254" w:rsidP="00CC6878">
            <w:pPr>
              <w:rPr>
                <w:ins w:id="2943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90465" w14:textId="77777777" w:rsidR="00735254" w:rsidRPr="007452B5" w:rsidRDefault="00735254" w:rsidP="00CC6878">
            <w:pPr>
              <w:rPr>
                <w:ins w:id="2944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7241" w14:textId="77777777" w:rsidR="00735254" w:rsidRPr="007452B5" w:rsidRDefault="00735254" w:rsidP="00CC6878">
            <w:pPr>
              <w:rPr>
                <w:ins w:id="2945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1A" w14:textId="77777777" w:rsidR="00735254" w:rsidRPr="007452B5" w:rsidRDefault="00735254" w:rsidP="00CC6878">
            <w:pPr>
              <w:jc w:val="center"/>
              <w:rPr>
                <w:ins w:id="2946" w:author="黃梓峻" w:date="2021-05-12T14:28:00Z"/>
                <w:rFonts w:ascii="標楷體" w:eastAsia="標楷體" w:hAnsi="標楷體"/>
                <w:color w:val="000000"/>
              </w:rPr>
            </w:pPr>
            <w:ins w:id="2947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324" w14:textId="77777777" w:rsidR="00735254" w:rsidRPr="007452B5" w:rsidRDefault="00735254" w:rsidP="00CC6878">
            <w:pPr>
              <w:rPr>
                <w:ins w:id="2948" w:author="黃梓峻" w:date="2021-05-12T14:28:00Z"/>
                <w:rFonts w:ascii="標楷體" w:eastAsia="標楷體" w:hAnsi="標楷體"/>
              </w:rPr>
            </w:pPr>
            <w:proofErr w:type="spellStart"/>
            <w:ins w:id="2949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InnLoanMeeting</w:t>
              </w:r>
              <w:r w:rsidRPr="007452B5">
                <w:rPr>
                  <w:rFonts w:ascii="標楷體" w:eastAsia="標楷體" w:hAnsi="標楷體"/>
                </w:rPr>
                <w:t>.Amount</w:t>
              </w:r>
              <w:proofErr w:type="spellEnd"/>
            </w:ins>
          </w:p>
        </w:tc>
      </w:tr>
      <w:tr w:rsidR="00735254" w:rsidRPr="007452B5" w14:paraId="2FF92D7B" w14:textId="77777777" w:rsidTr="007452B5">
        <w:trPr>
          <w:trHeight w:val="244"/>
          <w:jc w:val="center"/>
          <w:ins w:id="2950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3F38" w14:textId="77777777" w:rsidR="00735254" w:rsidRPr="007452B5" w:rsidRDefault="00735254" w:rsidP="00CC6878">
            <w:pPr>
              <w:rPr>
                <w:ins w:id="2951" w:author="黃梓峻" w:date="2021-05-12T14:28:00Z"/>
                <w:rFonts w:ascii="標楷體" w:eastAsia="標楷體" w:hAnsi="標楷體"/>
                <w:color w:val="000000"/>
              </w:rPr>
            </w:pPr>
            <w:ins w:id="2952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6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05C3" w14:textId="77777777" w:rsidR="00735254" w:rsidRPr="007452B5" w:rsidRDefault="00735254" w:rsidP="00CC6878">
            <w:pPr>
              <w:rPr>
                <w:ins w:id="2953" w:author="黃梓峻" w:date="2021-05-12T14:28:00Z"/>
                <w:rFonts w:ascii="標楷體" w:eastAsia="標楷體" w:hAnsi="標楷體"/>
              </w:rPr>
            </w:pPr>
            <w:ins w:id="2954" w:author="黃梓峻" w:date="2021-05-12T14:28:00Z">
              <w:r w:rsidRPr="007452B5"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C915" w14:textId="77777777" w:rsidR="00735254" w:rsidRPr="007452B5" w:rsidRDefault="00735254" w:rsidP="00CC6878">
            <w:pPr>
              <w:rPr>
                <w:ins w:id="2955" w:author="黃梓峻" w:date="2021-05-12T14:28:00Z"/>
                <w:rFonts w:ascii="標楷體" w:eastAsia="標楷體" w:hAnsi="標楷體"/>
              </w:rPr>
            </w:pPr>
            <w:ins w:id="2956" w:author="黃梓峻" w:date="2021-05-12T14:28:00Z">
              <w:r w:rsidRPr="007452B5">
                <w:rPr>
                  <w:rFonts w:ascii="標楷體" w:eastAsia="標楷體" w:hAnsi="標楷體"/>
                </w:rPr>
                <w:t>500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E9CB" w14:textId="77777777" w:rsidR="00735254" w:rsidRPr="007452B5" w:rsidRDefault="00735254" w:rsidP="00CC6878">
            <w:pPr>
              <w:rPr>
                <w:ins w:id="2957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EEF4F" w14:textId="77777777" w:rsidR="00735254" w:rsidRPr="007452B5" w:rsidRDefault="00735254" w:rsidP="00CC6878">
            <w:pPr>
              <w:rPr>
                <w:ins w:id="2958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6604" w14:textId="77777777" w:rsidR="00735254" w:rsidRPr="007452B5" w:rsidRDefault="00735254" w:rsidP="00CC6878">
            <w:pPr>
              <w:rPr>
                <w:ins w:id="2959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989C2" w14:textId="77777777" w:rsidR="00735254" w:rsidRPr="007452B5" w:rsidRDefault="00735254" w:rsidP="00CC6878">
            <w:pPr>
              <w:jc w:val="center"/>
              <w:rPr>
                <w:ins w:id="2960" w:author="黃梓峻" w:date="2021-05-12T14:28:00Z"/>
                <w:rFonts w:ascii="標楷體" w:eastAsia="標楷體" w:hAnsi="標楷體"/>
                <w:color w:val="000000"/>
              </w:rPr>
            </w:pPr>
            <w:ins w:id="2961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BD4D" w14:textId="77777777" w:rsidR="00735254" w:rsidRPr="007452B5" w:rsidRDefault="00735254" w:rsidP="00CC6878">
            <w:pPr>
              <w:rPr>
                <w:ins w:id="2962" w:author="黃梓峻" w:date="2021-05-12T14:28:00Z"/>
                <w:rFonts w:ascii="標楷體" w:eastAsia="標楷體" w:hAnsi="標楷體"/>
              </w:rPr>
            </w:pPr>
            <w:proofErr w:type="spellStart"/>
            <w:ins w:id="2963" w:author="黃梓峻" w:date="2021-05-12T14:28:00Z">
              <w:r w:rsidRPr="007452B5">
                <w:rPr>
                  <w:rFonts w:ascii="標楷體" w:eastAsia="標楷體" w:hAnsi="標楷體"/>
                  <w:color w:val="000000"/>
                </w:rPr>
                <w:t>InnLoanMeeting</w:t>
              </w:r>
              <w:r w:rsidRPr="007452B5">
                <w:rPr>
                  <w:rFonts w:ascii="標楷體" w:eastAsia="標楷體" w:hAnsi="標楷體"/>
                </w:rPr>
                <w:t>.Remark</w:t>
              </w:r>
              <w:proofErr w:type="spellEnd"/>
            </w:ins>
          </w:p>
        </w:tc>
      </w:tr>
    </w:tbl>
    <w:p w14:paraId="5B0FCB5F" w14:textId="1331D897" w:rsidR="00735254" w:rsidRDefault="00735254" w:rsidP="0048480B">
      <w:pPr>
        <w:rPr>
          <w:ins w:id="2964" w:author="黃梓峻" w:date="2021-05-12T14:28:00Z"/>
          <w:rFonts w:ascii="標楷體" w:eastAsia="標楷體" w:hAnsi="標楷體"/>
          <w:lang w:eastAsia="x-none"/>
        </w:rPr>
      </w:pPr>
    </w:p>
    <w:p w14:paraId="2C6AAF47" w14:textId="1252CACF" w:rsidR="00735254" w:rsidRPr="00AF1A82" w:rsidRDefault="00735254" w:rsidP="00735254">
      <w:pPr>
        <w:pStyle w:val="a"/>
        <w:rPr>
          <w:ins w:id="2965" w:author="黃梓峻" w:date="2021-05-12T14:28:00Z"/>
        </w:rPr>
      </w:pPr>
      <w:ins w:id="2966" w:author="黃梓峻" w:date="2021-05-12T14:28:00Z">
        <w:r w:rsidRPr="00AF1A82">
          <w:t>UI</w:t>
        </w:r>
        <w:r w:rsidRPr="00AF1A82">
          <w:t>畫面</w:t>
        </w:r>
        <w:r>
          <w:rPr>
            <w:rFonts w:hint="eastAsia"/>
          </w:rPr>
          <w:t>－</w:t>
        </w:r>
      </w:ins>
      <w:ins w:id="2967" w:author="黃梓峻" w:date="2021-05-12T14:41:00Z">
        <w:r w:rsidR="007452B5">
          <w:rPr>
            <w:rFonts w:hint="eastAsia"/>
          </w:rPr>
          <w:t>刪除</w:t>
        </w:r>
      </w:ins>
    </w:p>
    <w:p w14:paraId="13D307B8" w14:textId="6DA6FF12" w:rsidR="00735254" w:rsidRPr="00AF1A82" w:rsidRDefault="007452B5" w:rsidP="00735254">
      <w:pPr>
        <w:rPr>
          <w:ins w:id="2968" w:author="黃梓峻" w:date="2021-05-12T14:28:00Z"/>
          <w:rFonts w:ascii="標楷體" w:eastAsia="標楷體" w:hAnsi="標楷體"/>
          <w:lang w:eastAsia="x-none"/>
        </w:rPr>
      </w:pPr>
      <w:ins w:id="2969" w:author="黃梓峻" w:date="2021-05-12T14:43:00Z">
        <w:r w:rsidRPr="007452B5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3A9437EC" wp14:editId="3DEB3C28">
              <wp:extent cx="6479540" cy="3185795"/>
              <wp:effectExtent l="0" t="0" r="0" b="0"/>
              <wp:docPr id="168" name="圖片 1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85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1DBD7EA" w14:textId="77777777" w:rsidR="00735254" w:rsidRDefault="00735254" w:rsidP="00735254">
      <w:pPr>
        <w:rPr>
          <w:ins w:id="2970" w:author="黃梓峻" w:date="2021-05-12T14:28:00Z"/>
          <w:rFonts w:ascii="標楷體" w:eastAsia="標楷體" w:hAnsi="標楷體"/>
          <w:lang w:eastAsia="x-none"/>
        </w:rPr>
      </w:pPr>
    </w:p>
    <w:p w14:paraId="09F6FD15" w14:textId="64AD8506" w:rsidR="00735254" w:rsidRDefault="00735254" w:rsidP="00735254">
      <w:pPr>
        <w:pStyle w:val="a"/>
        <w:rPr>
          <w:ins w:id="2971" w:author="黃梓峻" w:date="2021-05-12T14:28:00Z"/>
        </w:rPr>
      </w:pPr>
      <w:ins w:id="2972" w:author="黃梓峻" w:date="2021-05-12T14:28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說明－</w:t>
        </w:r>
      </w:ins>
      <w:ins w:id="2973" w:author="黃梓峻" w:date="2021-05-12T14:42:00Z">
        <w:r w:rsidR="007452B5">
          <w:rPr>
            <w:rFonts w:hint="eastAsia"/>
          </w:rPr>
          <w:t>刪除</w:t>
        </w:r>
      </w:ins>
    </w:p>
    <w:p w14:paraId="6357D6A2" w14:textId="77777777" w:rsidR="00735254" w:rsidRDefault="00735254" w:rsidP="00735254">
      <w:pPr>
        <w:rPr>
          <w:ins w:id="2974" w:author="黃梓峻" w:date="2021-05-12T14:28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2975">
          <w:tblGrid>
            <w:gridCol w:w="851"/>
            <w:gridCol w:w="2126"/>
            <w:gridCol w:w="7033"/>
          </w:tblGrid>
        </w:tblGridChange>
      </w:tblGrid>
      <w:tr w:rsidR="00735254" w14:paraId="7B1926D8" w14:textId="77777777" w:rsidTr="00CC6878">
        <w:trPr>
          <w:ins w:id="2976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BD1F40C" w14:textId="77777777" w:rsidR="00735254" w:rsidRDefault="00735254" w:rsidP="00CC6878">
            <w:pPr>
              <w:jc w:val="center"/>
              <w:rPr>
                <w:ins w:id="2977" w:author="黃梓峻" w:date="2021-05-12T14:28:00Z"/>
                <w:rFonts w:ascii="標楷體" w:eastAsia="標楷體" w:hAnsi="標楷體"/>
              </w:rPr>
            </w:pPr>
            <w:ins w:id="2978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08C391E" w14:textId="77777777" w:rsidR="00735254" w:rsidRDefault="00735254" w:rsidP="00CC6878">
            <w:pPr>
              <w:jc w:val="center"/>
              <w:rPr>
                <w:ins w:id="2979" w:author="黃梓峻" w:date="2021-05-12T14:28:00Z"/>
                <w:rFonts w:ascii="標楷體" w:eastAsia="標楷體" w:hAnsi="標楷體"/>
              </w:rPr>
            </w:pPr>
            <w:ins w:id="2980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E77F5B0" w14:textId="77777777" w:rsidR="00735254" w:rsidRDefault="00735254" w:rsidP="00CC6878">
            <w:pPr>
              <w:jc w:val="center"/>
              <w:rPr>
                <w:ins w:id="2981" w:author="黃梓峻" w:date="2021-05-12T14:28:00Z"/>
                <w:rFonts w:ascii="標楷體" w:eastAsia="標楷體" w:hAnsi="標楷體"/>
              </w:rPr>
            </w:pPr>
            <w:ins w:id="2982" w:author="黃梓峻" w:date="2021-05-12T14:28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452B5" w14:paraId="55F94970" w14:textId="77777777" w:rsidTr="007452B5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983" w:author="黃梓峻" w:date="2021-05-12T14:4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984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85" w:author="黃梓峻" w:date="2021-05-12T14:4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EF423DF" w14:textId="77777777" w:rsidR="007452B5" w:rsidRDefault="007452B5" w:rsidP="007452B5">
            <w:pPr>
              <w:jc w:val="center"/>
              <w:rPr>
                <w:ins w:id="2986" w:author="黃梓峻" w:date="2021-05-12T14:28:00Z"/>
                <w:rFonts w:ascii="標楷體" w:eastAsia="標楷體" w:hAnsi="標楷體"/>
                <w:lang w:eastAsia="zh-HK"/>
              </w:rPr>
            </w:pPr>
            <w:ins w:id="2987" w:author="黃梓峻" w:date="2021-05-12T14:2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8" w:author="黃梓峻" w:date="2021-05-12T14:4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10D364" w14:textId="4CADAF62" w:rsidR="007452B5" w:rsidRDefault="007452B5" w:rsidP="007452B5">
            <w:pPr>
              <w:rPr>
                <w:ins w:id="2989" w:author="黃梓峻" w:date="2021-05-12T14:28:00Z"/>
                <w:rFonts w:ascii="標楷體" w:eastAsia="標楷體" w:hAnsi="標楷體"/>
                <w:lang w:eastAsia="zh-HK"/>
              </w:rPr>
            </w:pPr>
            <w:ins w:id="2990" w:author="黃梓峻" w:date="2021-05-12T14:42:00Z">
              <w:r>
                <w:rPr>
                  <w:rFonts w:ascii="標楷體" w:eastAsia="標楷體" w:hAnsi="標楷體" w:hint="eastAsia"/>
                  <w:lang w:eastAsia="zh-HK"/>
                </w:rPr>
                <w:t>刪</w:t>
              </w:r>
              <w:r>
                <w:rPr>
                  <w:rFonts w:ascii="標楷體" w:eastAsia="標楷體" w:hAnsi="標楷體" w:hint="eastAsia"/>
                </w:rPr>
                <w:t>除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1" w:author="黃梓峻" w:date="2021-05-12T14:4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2E1C11" w14:textId="77777777" w:rsidR="007452B5" w:rsidRPr="007836FA" w:rsidRDefault="007452B5" w:rsidP="007452B5">
            <w:pPr>
              <w:rPr>
                <w:ins w:id="2992" w:author="黃梓峻" w:date="2021-05-12T14:42:00Z"/>
                <w:rFonts w:eastAsia="標楷體"/>
                <w:color w:val="000000" w:themeColor="text1"/>
              </w:rPr>
            </w:pPr>
            <w:ins w:id="2993" w:author="黃梓峻" w:date="2021-05-12T14:42:00Z">
              <w:r w:rsidRPr="007836FA">
                <w:rPr>
                  <w:rFonts w:eastAsia="標楷體"/>
                  <w:color w:val="000000" w:themeColor="text1"/>
                </w:rPr>
                <w:t>1.</w:t>
              </w:r>
              <w:r w:rsidRPr="007836FA">
                <w:rPr>
                  <w:rFonts w:eastAsia="標楷體" w:hint="eastAsia"/>
                  <w:color w:val="000000" w:themeColor="text1"/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5902</w:t>
              </w:r>
              <w:proofErr w:type="spellStart"/>
              <w:r w:rsidRPr="007836FA">
                <w:rPr>
                  <w:rFonts w:ascii="標楷體" w:eastAsia="標楷體" w:hAnsi="標楷體"/>
                  <w:lang w:eastAsia="x-none"/>
                </w:rPr>
                <w:t>授信審議委員會會議紀錄明細資料查詢</w:t>
              </w:r>
              <w:proofErr w:type="spellEnd"/>
              <w:r w:rsidRPr="007836FA">
                <w:rPr>
                  <w:rFonts w:eastAsia="標楷體" w:hint="eastAsia"/>
                  <w:color w:val="000000" w:themeColor="text1"/>
                </w:rPr>
                <w:t>】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7836FA">
                <w:rPr>
                  <w:rFonts w:eastAsia="標楷體" w:hint="eastAsia"/>
                  <w:color w:val="000000" w:themeColor="text1"/>
                </w:rPr>
                <w:t>點「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刪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</w:rPr>
                <w:t>除</w:t>
              </w:r>
              <w:r w:rsidRPr="007836FA">
                <w:rPr>
                  <w:rFonts w:eastAsia="標楷體" w:hint="eastAsia"/>
                  <w:color w:val="000000" w:themeColor="text1"/>
                </w:rPr>
                <w:t>」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  <w:p w14:paraId="3938E015" w14:textId="09F78D5F" w:rsidR="007452B5" w:rsidRPr="007836FA" w:rsidRDefault="007452B5" w:rsidP="007452B5">
            <w:pPr>
              <w:rPr>
                <w:ins w:id="2994" w:author="黃梓峻" w:date="2021-05-12T14:28:00Z"/>
                <w:rFonts w:eastAsia="標楷體"/>
                <w:color w:val="000000" w:themeColor="text1"/>
                <w:lang w:eastAsia="zh-HK"/>
              </w:rPr>
            </w:pPr>
            <w:ins w:id="2995" w:author="黃梓峻" w:date="2021-05-12T14:42:00Z">
              <w:r w:rsidRPr="007836FA">
                <w:rPr>
                  <w:rFonts w:ascii="標楷體" w:eastAsia="標楷體" w:hAnsi="標楷體"/>
                  <w:color w:val="000000" w:themeColor="text1"/>
                </w:rPr>
                <w:t>2.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功能查詢時顯示</w:t>
              </w:r>
              <w:r w:rsidRPr="007836FA">
                <w:rPr>
                  <w:rFonts w:ascii="標楷體" w:eastAsia="標楷體" w:hAnsi="標楷體"/>
                  <w:color w:val="000000" w:themeColor="text1"/>
                </w:rPr>
                <w:t>,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執行刪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</w:rPr>
                <w:t>除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明細</w:t>
              </w:r>
              <w:r w:rsidRPr="007836F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  <w:proofErr w:type="spellEnd"/>
          </w:p>
        </w:tc>
      </w:tr>
      <w:tr w:rsidR="007452B5" w14:paraId="4D74A09B" w14:textId="77777777" w:rsidTr="007452B5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2996" w:author="黃梓峻" w:date="2021-05-12T14:4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2997" w:author="黃梓峻" w:date="2021-05-12T14:2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8" w:author="黃梓峻" w:date="2021-05-12T14:4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7833649" w14:textId="77777777" w:rsidR="007452B5" w:rsidRDefault="007452B5" w:rsidP="007452B5">
            <w:pPr>
              <w:jc w:val="center"/>
              <w:rPr>
                <w:ins w:id="2999" w:author="黃梓峻" w:date="2021-05-12T14:28:00Z"/>
                <w:rFonts w:ascii="標楷體" w:eastAsia="標楷體" w:hAnsi="標楷體"/>
              </w:rPr>
            </w:pPr>
            <w:ins w:id="3000" w:author="黃梓峻" w:date="2021-05-12T14:2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1" w:author="黃梓峻" w:date="2021-05-12T14:4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C67E3C" w14:textId="78F73D24" w:rsidR="007452B5" w:rsidRDefault="007452B5" w:rsidP="007452B5">
            <w:pPr>
              <w:rPr>
                <w:ins w:id="3002" w:author="黃梓峻" w:date="2021-05-12T14:28:00Z"/>
                <w:rFonts w:ascii="標楷體" w:eastAsia="標楷體" w:hAnsi="標楷體"/>
                <w:lang w:eastAsia="zh-HK"/>
              </w:rPr>
            </w:pPr>
            <w:ins w:id="3003" w:author="黃梓峻" w:date="2021-05-12T14:42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4" w:author="黃梓峻" w:date="2021-05-12T14:4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9D312E" w14:textId="3FF180CB" w:rsidR="007452B5" w:rsidRPr="007836FA" w:rsidRDefault="007452B5" w:rsidP="007452B5">
            <w:pPr>
              <w:rPr>
                <w:ins w:id="3005" w:author="黃梓峻" w:date="2021-05-12T14:28:00Z"/>
                <w:rFonts w:ascii="標楷體" w:eastAsia="標楷體" w:hAnsi="標楷體"/>
                <w:color w:val="000000" w:themeColor="text1"/>
                <w:lang w:eastAsia="zh-HK"/>
              </w:rPr>
            </w:pPr>
            <w:ins w:id="3006" w:author="黃梓峻" w:date="2021-05-12T14:42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3D39D943" w14:textId="77777777" w:rsidR="00735254" w:rsidRDefault="00735254" w:rsidP="00735254">
      <w:pPr>
        <w:pStyle w:val="42"/>
        <w:spacing w:afterLines="0" w:after="48"/>
        <w:ind w:leftChars="0" w:left="0"/>
        <w:rPr>
          <w:ins w:id="3007" w:author="黃梓峻" w:date="2021-05-12T14:28:00Z"/>
          <w:rFonts w:hAnsi="標楷體"/>
        </w:rPr>
      </w:pPr>
    </w:p>
    <w:p w14:paraId="6F50B355" w14:textId="57FFFE6B" w:rsidR="00735254" w:rsidRDefault="00735254" w:rsidP="00735254">
      <w:pPr>
        <w:pStyle w:val="a"/>
        <w:rPr>
          <w:ins w:id="3008" w:author="黃梓峻" w:date="2021-05-12T14:28:00Z"/>
        </w:rPr>
      </w:pPr>
      <w:ins w:id="3009" w:author="黃梓峻" w:date="2021-05-12T14:28:00Z">
        <w:r>
          <w:rPr>
            <w:rFonts w:hint="eastAsia"/>
          </w:rPr>
          <w:t>畫面資料說明－</w:t>
        </w:r>
      </w:ins>
      <w:ins w:id="3010" w:author="黃梓峻" w:date="2021-05-12T14:42:00Z">
        <w:r w:rsidR="007452B5">
          <w:rPr>
            <w:rFonts w:hint="eastAsia"/>
          </w:rPr>
          <w:t>刪除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9"/>
        <w:gridCol w:w="1302"/>
        <w:gridCol w:w="856"/>
        <w:gridCol w:w="961"/>
        <w:gridCol w:w="2016"/>
        <w:gridCol w:w="855"/>
        <w:gridCol w:w="675"/>
        <w:gridCol w:w="3216"/>
      </w:tblGrid>
      <w:tr w:rsidR="00735254" w:rsidRPr="007836FA" w14:paraId="2F30C9E4" w14:textId="77777777" w:rsidTr="007452B5">
        <w:trPr>
          <w:trHeight w:val="388"/>
          <w:tblHeader/>
          <w:jc w:val="center"/>
          <w:ins w:id="3011" w:author="黃梓峻" w:date="2021-05-12T14:28:00Z"/>
        </w:trPr>
        <w:tc>
          <w:tcPr>
            <w:tcW w:w="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5FCB579" w14:textId="77777777" w:rsidR="00735254" w:rsidRPr="007836FA" w:rsidRDefault="00735254" w:rsidP="00CC6878">
            <w:pPr>
              <w:rPr>
                <w:ins w:id="3012" w:author="黃梓峻" w:date="2021-05-12T14:28:00Z"/>
                <w:rFonts w:ascii="標楷體" w:eastAsia="標楷體" w:hAnsi="標楷體"/>
              </w:rPr>
            </w:pPr>
            <w:ins w:id="3013" w:author="黃梓峻" w:date="2021-05-12T14:28:00Z">
              <w:r w:rsidRPr="007836FA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CAA485" w14:textId="77777777" w:rsidR="00735254" w:rsidRPr="007836FA" w:rsidRDefault="00735254" w:rsidP="00CC6878">
            <w:pPr>
              <w:rPr>
                <w:ins w:id="3014" w:author="黃梓峻" w:date="2021-05-12T14:28:00Z"/>
                <w:rFonts w:ascii="標楷體" w:eastAsia="標楷體" w:hAnsi="標楷體"/>
              </w:rPr>
            </w:pPr>
            <w:ins w:id="3015" w:author="黃梓峻" w:date="2021-05-12T14:28:00Z">
              <w:r w:rsidRPr="007836FA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3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B1659AE" w14:textId="77777777" w:rsidR="00735254" w:rsidRPr="007836FA" w:rsidRDefault="00735254" w:rsidP="00CC6878">
            <w:pPr>
              <w:jc w:val="center"/>
              <w:rPr>
                <w:ins w:id="3016" w:author="黃梓峻" w:date="2021-05-12T14:28:00Z"/>
                <w:rFonts w:ascii="標楷體" w:eastAsia="標楷體" w:hAnsi="標楷體"/>
              </w:rPr>
            </w:pPr>
            <w:ins w:id="3017" w:author="黃梓峻" w:date="2021-05-12T14:28:00Z">
              <w:r w:rsidRPr="007836FA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2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37B607A" w14:textId="77777777" w:rsidR="00735254" w:rsidRPr="007836FA" w:rsidRDefault="00735254" w:rsidP="00CC6878">
            <w:pPr>
              <w:rPr>
                <w:ins w:id="3018" w:author="黃梓峻" w:date="2021-05-12T14:28:00Z"/>
                <w:rFonts w:ascii="標楷體" w:eastAsia="標楷體" w:hAnsi="標楷體"/>
              </w:rPr>
            </w:pPr>
            <w:ins w:id="3019" w:author="黃梓峻" w:date="2021-05-12T14:28:00Z">
              <w:r w:rsidRPr="007836FA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35254" w:rsidRPr="007836FA" w14:paraId="369AA4E1" w14:textId="77777777" w:rsidTr="007452B5">
        <w:trPr>
          <w:trHeight w:val="244"/>
          <w:tblHeader/>
          <w:jc w:val="center"/>
          <w:ins w:id="3020" w:author="黃梓峻" w:date="2021-05-12T14:28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DF1B0" w14:textId="77777777" w:rsidR="00735254" w:rsidRPr="007836FA" w:rsidRDefault="00735254" w:rsidP="00CC6878">
            <w:pPr>
              <w:widowControl/>
              <w:rPr>
                <w:ins w:id="3021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DE02D" w14:textId="77777777" w:rsidR="00735254" w:rsidRPr="007836FA" w:rsidRDefault="00735254" w:rsidP="00CC6878">
            <w:pPr>
              <w:widowControl/>
              <w:rPr>
                <w:ins w:id="3022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2BE0647" w14:textId="77777777" w:rsidR="00735254" w:rsidRPr="007836FA" w:rsidRDefault="00735254" w:rsidP="00CC6878">
            <w:pPr>
              <w:rPr>
                <w:ins w:id="3023" w:author="黃梓峻" w:date="2021-05-12T14:28:00Z"/>
                <w:rFonts w:ascii="標楷體" w:eastAsia="標楷體" w:hAnsi="標楷體"/>
              </w:rPr>
            </w:pPr>
            <w:ins w:id="3024" w:author="黃梓峻" w:date="2021-05-12T14:28:00Z">
              <w:r w:rsidRPr="007836FA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F0382E0" w14:textId="77777777" w:rsidR="00735254" w:rsidRPr="007836FA" w:rsidRDefault="00735254" w:rsidP="00CC6878">
            <w:pPr>
              <w:rPr>
                <w:ins w:id="3025" w:author="黃梓峻" w:date="2021-05-12T14:28:00Z"/>
                <w:rFonts w:ascii="標楷體" w:eastAsia="標楷體" w:hAnsi="標楷體"/>
              </w:rPr>
            </w:pPr>
            <w:ins w:id="3026" w:author="黃梓峻" w:date="2021-05-12T14:28:00Z">
              <w:r w:rsidRPr="007836FA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4C07DE0" w14:textId="77777777" w:rsidR="00735254" w:rsidRPr="007836FA" w:rsidRDefault="00735254" w:rsidP="00CC6878">
            <w:pPr>
              <w:rPr>
                <w:ins w:id="3027" w:author="黃梓峻" w:date="2021-05-12T14:28:00Z"/>
                <w:rFonts w:ascii="標楷體" w:eastAsia="標楷體" w:hAnsi="標楷體"/>
              </w:rPr>
            </w:pPr>
            <w:ins w:id="3028" w:author="黃梓峻" w:date="2021-05-12T14:28:00Z">
              <w:r w:rsidRPr="007836FA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A9E48C" w14:textId="77777777" w:rsidR="00735254" w:rsidRPr="007836FA" w:rsidRDefault="00735254" w:rsidP="00CC6878">
            <w:pPr>
              <w:rPr>
                <w:ins w:id="3029" w:author="黃梓峻" w:date="2021-05-12T14:28:00Z"/>
                <w:rFonts w:ascii="標楷體" w:eastAsia="標楷體" w:hAnsi="標楷體"/>
              </w:rPr>
            </w:pPr>
            <w:proofErr w:type="gramStart"/>
            <w:ins w:id="3030" w:author="黃梓峻" w:date="2021-05-12T14:28:00Z">
              <w:r w:rsidRPr="007836FA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BB1B775" w14:textId="77777777" w:rsidR="00735254" w:rsidRPr="007836FA" w:rsidRDefault="00735254" w:rsidP="00CC6878">
            <w:pPr>
              <w:rPr>
                <w:ins w:id="3031" w:author="黃梓峻" w:date="2021-05-12T14:28:00Z"/>
                <w:rFonts w:ascii="標楷體" w:eastAsia="標楷體" w:hAnsi="標楷體"/>
              </w:rPr>
            </w:pPr>
            <w:ins w:id="3032" w:author="黃梓峻" w:date="2021-05-12T14:28:00Z">
              <w:r w:rsidRPr="007836FA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7F339" w14:textId="77777777" w:rsidR="00735254" w:rsidRPr="007836FA" w:rsidRDefault="00735254" w:rsidP="00CC6878">
            <w:pPr>
              <w:widowControl/>
              <w:rPr>
                <w:ins w:id="3033" w:author="黃梓峻" w:date="2021-05-12T14:28:00Z"/>
                <w:rFonts w:ascii="標楷體" w:eastAsia="標楷體" w:hAnsi="標楷體"/>
              </w:rPr>
            </w:pPr>
          </w:p>
        </w:tc>
      </w:tr>
      <w:tr w:rsidR="00735254" w:rsidRPr="007836FA" w14:paraId="6B1CC148" w14:textId="77777777" w:rsidTr="007452B5">
        <w:trPr>
          <w:trHeight w:val="244"/>
          <w:jc w:val="center"/>
          <w:ins w:id="3034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170A" w14:textId="77777777" w:rsidR="00735254" w:rsidRPr="007836FA" w:rsidRDefault="00735254" w:rsidP="00CC6878">
            <w:pPr>
              <w:rPr>
                <w:ins w:id="3035" w:author="黃梓峻" w:date="2021-05-12T14:28:00Z"/>
                <w:rFonts w:ascii="標楷體" w:eastAsia="標楷體" w:hAnsi="標楷體"/>
              </w:rPr>
            </w:pPr>
            <w:ins w:id="3036" w:author="黃梓峻" w:date="2021-05-12T14:28:00Z">
              <w:r w:rsidRPr="007836F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4C987" w14:textId="77777777" w:rsidR="00735254" w:rsidRPr="007836FA" w:rsidRDefault="00735254" w:rsidP="00CC6878">
            <w:pPr>
              <w:rPr>
                <w:ins w:id="3037" w:author="黃梓峻" w:date="2021-05-12T14:28:00Z"/>
                <w:rFonts w:ascii="標楷體" w:eastAsia="標楷體" w:hAnsi="標楷體"/>
                <w:lang w:eastAsia="ja-JP"/>
              </w:rPr>
            </w:pPr>
            <w:ins w:id="3038" w:author="黃梓峻" w:date="2021-05-12T14:28:00Z">
              <w:r w:rsidRPr="007836FA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4134B" w14:textId="77777777" w:rsidR="00735254" w:rsidRPr="007836FA" w:rsidRDefault="00735254" w:rsidP="00CC6878">
            <w:pPr>
              <w:rPr>
                <w:ins w:id="3039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4D027" w14:textId="77777777" w:rsidR="00735254" w:rsidRPr="007836FA" w:rsidRDefault="00735254" w:rsidP="00CC6878">
            <w:pPr>
              <w:rPr>
                <w:ins w:id="3040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252F0" w14:textId="77777777" w:rsidR="00735254" w:rsidRPr="007836FA" w:rsidRDefault="00735254" w:rsidP="00CC6878">
            <w:pPr>
              <w:rPr>
                <w:ins w:id="3041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BB40" w14:textId="77777777" w:rsidR="00735254" w:rsidRPr="007836FA" w:rsidRDefault="00735254" w:rsidP="00CC6878">
            <w:pPr>
              <w:rPr>
                <w:ins w:id="3042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35AE" w14:textId="77777777" w:rsidR="00735254" w:rsidRPr="007836FA" w:rsidRDefault="00735254" w:rsidP="00CC6878">
            <w:pPr>
              <w:jc w:val="center"/>
              <w:rPr>
                <w:ins w:id="3043" w:author="黃梓峻" w:date="2021-05-12T14:28:00Z"/>
                <w:rFonts w:ascii="標楷體" w:eastAsia="標楷體" w:hAnsi="標楷體"/>
              </w:rPr>
            </w:pPr>
            <w:ins w:id="3044" w:author="黃梓峻" w:date="2021-05-12T14:28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82D3A" w14:textId="77777777" w:rsidR="00735254" w:rsidRPr="007836FA" w:rsidRDefault="00735254" w:rsidP="00CC6878">
            <w:pPr>
              <w:rPr>
                <w:ins w:id="3045" w:author="黃梓峻" w:date="2021-05-12T14:28:00Z"/>
                <w:rFonts w:ascii="標楷體" w:eastAsia="標楷體" w:hAnsi="標楷體"/>
              </w:rPr>
            </w:pPr>
            <w:ins w:id="3046" w:author="黃梓峻" w:date="2021-05-12T14:28:00Z">
              <w:r w:rsidRPr="007836FA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5BABDBD1" w14:textId="77777777" w:rsidR="00735254" w:rsidRPr="007836FA" w:rsidRDefault="00735254" w:rsidP="00CC6878">
            <w:pPr>
              <w:rPr>
                <w:ins w:id="3047" w:author="黃梓峻" w:date="2021-05-12T14:28:00Z"/>
                <w:rFonts w:ascii="標楷體" w:eastAsia="標楷體" w:hAnsi="標楷體"/>
              </w:rPr>
            </w:pPr>
            <w:ins w:id="3048" w:author="黃梓峻" w:date="2021-05-12T14:28:00Z">
              <w:r w:rsidRPr="007836FA">
                <w:rPr>
                  <w:rFonts w:ascii="標楷體" w:eastAsia="標楷體" w:hAnsi="標楷體" w:hint="eastAsia"/>
                  <w:lang w:eastAsia="zh-HK"/>
                </w:rPr>
                <w:t>新增、修改、刪除、查詢</w:t>
              </w:r>
            </w:ins>
          </w:p>
        </w:tc>
      </w:tr>
      <w:tr w:rsidR="007452B5" w:rsidRPr="007836FA" w14:paraId="21FF03EC" w14:textId="77777777" w:rsidTr="007452B5">
        <w:trPr>
          <w:trHeight w:val="244"/>
          <w:jc w:val="center"/>
          <w:ins w:id="3049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FD7A0" w14:textId="77777777" w:rsidR="007452B5" w:rsidRPr="007836FA" w:rsidRDefault="007452B5" w:rsidP="007452B5">
            <w:pPr>
              <w:rPr>
                <w:ins w:id="3050" w:author="黃梓峻" w:date="2021-05-12T14:28:00Z"/>
                <w:rFonts w:ascii="標楷體" w:eastAsia="標楷體" w:hAnsi="標楷體"/>
              </w:rPr>
            </w:pPr>
            <w:ins w:id="3051" w:author="黃梓峻" w:date="2021-05-12T14:28:00Z">
              <w:r w:rsidRPr="007836FA">
                <w:rPr>
                  <w:rFonts w:ascii="標楷體" w:eastAsia="標楷體" w:hAnsi="標楷體"/>
                  <w:color w:val="000000"/>
                </w:rPr>
                <w:t>2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FE154" w14:textId="77777777" w:rsidR="007452B5" w:rsidRPr="007836FA" w:rsidRDefault="007452B5" w:rsidP="007452B5">
            <w:pPr>
              <w:rPr>
                <w:ins w:id="3052" w:author="黃梓峻" w:date="2021-05-12T14:28:00Z"/>
                <w:rFonts w:ascii="標楷體" w:eastAsia="標楷體" w:hAnsi="標楷體"/>
              </w:rPr>
            </w:pPr>
            <w:ins w:id="3053" w:author="黃梓峻" w:date="2021-05-12T14:28:00Z">
              <w:r w:rsidRPr="007836FA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422F1" w14:textId="77777777" w:rsidR="007452B5" w:rsidRPr="007836FA" w:rsidRDefault="007452B5" w:rsidP="007452B5">
            <w:pPr>
              <w:rPr>
                <w:ins w:id="3054" w:author="黃梓峻" w:date="2021-05-12T14:28:00Z"/>
                <w:rFonts w:ascii="標楷體" w:eastAsia="標楷體" w:hAnsi="標楷體"/>
              </w:rPr>
            </w:pPr>
            <w:ins w:id="3055" w:author="黃梓峻" w:date="2021-05-12T14:28:00Z">
              <w:r w:rsidRPr="007836FA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3FB4" w14:textId="77777777" w:rsidR="007452B5" w:rsidRPr="007836FA" w:rsidRDefault="007452B5" w:rsidP="007452B5">
            <w:pPr>
              <w:rPr>
                <w:ins w:id="3056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D985" w14:textId="77777777" w:rsidR="007452B5" w:rsidRPr="007836FA" w:rsidRDefault="007452B5" w:rsidP="007452B5">
            <w:pPr>
              <w:rPr>
                <w:ins w:id="3057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2AA59" w14:textId="45AEB1A4" w:rsidR="007452B5" w:rsidRPr="007836FA" w:rsidRDefault="007452B5" w:rsidP="007452B5">
            <w:pPr>
              <w:rPr>
                <w:ins w:id="3058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DC285" w14:textId="45B91586" w:rsidR="007452B5" w:rsidRPr="007836FA" w:rsidRDefault="007452B5" w:rsidP="007452B5">
            <w:pPr>
              <w:jc w:val="center"/>
              <w:rPr>
                <w:ins w:id="3059" w:author="黃梓峻" w:date="2021-05-12T14:28:00Z"/>
                <w:rFonts w:ascii="標楷體" w:eastAsia="標楷體" w:hAnsi="標楷體"/>
              </w:rPr>
            </w:pPr>
            <w:ins w:id="3060" w:author="黃梓峻" w:date="2021-05-12T14:43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20C4F" w14:textId="0867247B" w:rsidR="007452B5" w:rsidRPr="007836FA" w:rsidRDefault="007452B5">
            <w:pPr>
              <w:rPr>
                <w:ins w:id="3061" w:author="黃梓峻" w:date="2021-05-12T14:28:00Z"/>
                <w:rFonts w:ascii="標楷體" w:eastAsia="標楷體" w:hAnsi="標楷體"/>
              </w:rPr>
            </w:pPr>
            <w:proofErr w:type="spellStart"/>
            <w:ins w:id="3062" w:author="黃梓峻" w:date="2021-05-12T14:28:00Z">
              <w:r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7836FA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Ac</w:t>
              </w:r>
              <w:r>
                <w:rPr>
                  <w:rFonts w:ascii="標楷體" w:eastAsia="標楷體" w:hAnsi="標楷體"/>
                </w:rPr>
                <w:t>Date</w:t>
              </w:r>
              <w:proofErr w:type="spellEnd"/>
            </w:ins>
          </w:p>
        </w:tc>
      </w:tr>
      <w:tr w:rsidR="007452B5" w:rsidRPr="007836FA" w14:paraId="46CA8963" w14:textId="77777777" w:rsidTr="007452B5">
        <w:trPr>
          <w:trHeight w:val="244"/>
          <w:jc w:val="center"/>
          <w:ins w:id="3063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64AAD" w14:textId="77777777" w:rsidR="007452B5" w:rsidRPr="007836FA" w:rsidRDefault="007452B5" w:rsidP="007452B5">
            <w:pPr>
              <w:rPr>
                <w:ins w:id="3064" w:author="黃梓峻" w:date="2021-05-12T14:28:00Z"/>
                <w:rFonts w:ascii="標楷體" w:eastAsia="標楷體" w:hAnsi="標楷體"/>
                <w:color w:val="000000"/>
              </w:rPr>
            </w:pPr>
            <w:ins w:id="3065" w:author="黃梓峻" w:date="2021-05-12T14:28:00Z">
              <w:r>
                <w:rPr>
                  <w:rFonts w:ascii="標楷體" w:eastAsia="標楷體" w:hAnsi="標楷體" w:hint="eastAsia"/>
                  <w:color w:val="000000"/>
                </w:rPr>
                <w:lastRenderedPageBreak/>
                <w:t>3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B5CC" w14:textId="77777777" w:rsidR="007452B5" w:rsidRPr="007836FA" w:rsidRDefault="007452B5" w:rsidP="007452B5">
            <w:pPr>
              <w:rPr>
                <w:ins w:id="3066" w:author="黃梓峻" w:date="2021-05-12T14:28:00Z"/>
                <w:rFonts w:ascii="標楷體" w:eastAsia="標楷體" w:hAnsi="標楷體"/>
              </w:rPr>
            </w:pPr>
            <w:ins w:id="3067" w:author="黃梓峻" w:date="2021-05-12T14:28:00Z">
              <w:r>
                <w:rPr>
                  <w:rFonts w:ascii="標楷體" w:eastAsia="標楷體" w:hAnsi="標楷體" w:hint="eastAsia"/>
                </w:rPr>
                <w:t>議題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42FB" w14:textId="77777777" w:rsidR="007452B5" w:rsidRPr="007836FA" w:rsidRDefault="007452B5" w:rsidP="007452B5">
            <w:pPr>
              <w:rPr>
                <w:ins w:id="3068" w:author="黃梓峻" w:date="2021-05-12T14:28:00Z"/>
                <w:rFonts w:ascii="標楷體" w:eastAsia="標楷體" w:hAnsi="標楷體"/>
              </w:rPr>
            </w:pPr>
            <w:ins w:id="3069" w:author="黃梓峻" w:date="2021-05-12T14:28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51ED" w14:textId="77777777" w:rsidR="007452B5" w:rsidRPr="007836FA" w:rsidRDefault="007452B5" w:rsidP="007452B5">
            <w:pPr>
              <w:rPr>
                <w:ins w:id="3070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BDA86" w14:textId="77777777" w:rsidR="007452B5" w:rsidRPr="007836FA" w:rsidRDefault="007452B5" w:rsidP="007452B5">
            <w:pPr>
              <w:rPr>
                <w:ins w:id="3071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0FF5" w14:textId="77777777" w:rsidR="007452B5" w:rsidRPr="007836FA" w:rsidRDefault="007452B5" w:rsidP="007452B5">
            <w:pPr>
              <w:rPr>
                <w:ins w:id="3072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1C91" w14:textId="667A3BC8" w:rsidR="007452B5" w:rsidRPr="007836FA" w:rsidRDefault="007452B5" w:rsidP="007452B5">
            <w:pPr>
              <w:jc w:val="center"/>
              <w:rPr>
                <w:ins w:id="3073" w:author="黃梓峻" w:date="2021-05-12T14:28:00Z"/>
                <w:rFonts w:ascii="標楷體" w:eastAsia="標楷體" w:hAnsi="標楷體"/>
                <w:color w:val="000000"/>
              </w:rPr>
            </w:pPr>
            <w:ins w:id="3074" w:author="黃梓峻" w:date="2021-05-12T14:43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4DC77" w14:textId="77777777" w:rsidR="007452B5" w:rsidRPr="007836FA" w:rsidRDefault="007452B5" w:rsidP="007452B5">
            <w:pPr>
              <w:rPr>
                <w:ins w:id="3075" w:author="黃梓峻" w:date="2021-05-12T14:28:00Z"/>
                <w:rFonts w:ascii="標楷體" w:eastAsia="標楷體" w:hAnsi="標楷體"/>
              </w:rPr>
            </w:pPr>
            <w:proofErr w:type="spellStart"/>
            <w:ins w:id="3076" w:author="黃梓峻" w:date="2021-05-12T14:28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  <w:r w:rsidRPr="00D203DC">
                <w:rPr>
                  <w:rFonts w:ascii="標楷體" w:eastAsia="標楷體" w:hAnsi="標楷體"/>
                </w:rPr>
                <w:t>Issue</w:t>
              </w:r>
              <w:proofErr w:type="spellEnd"/>
            </w:ins>
          </w:p>
        </w:tc>
      </w:tr>
      <w:tr w:rsidR="007452B5" w:rsidRPr="007836FA" w14:paraId="0F8BA817" w14:textId="77777777" w:rsidTr="007452B5">
        <w:trPr>
          <w:trHeight w:val="244"/>
          <w:jc w:val="center"/>
          <w:ins w:id="3077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571BB" w14:textId="77777777" w:rsidR="007452B5" w:rsidRPr="007836FA" w:rsidRDefault="007452B5" w:rsidP="007452B5">
            <w:pPr>
              <w:rPr>
                <w:ins w:id="3078" w:author="黃梓峻" w:date="2021-05-12T14:28:00Z"/>
                <w:rFonts w:ascii="標楷體" w:eastAsia="標楷體" w:hAnsi="標楷體"/>
                <w:color w:val="000000"/>
              </w:rPr>
            </w:pPr>
            <w:ins w:id="3079" w:author="黃梓峻" w:date="2021-05-12T14:28:00Z">
              <w:r>
                <w:rPr>
                  <w:rFonts w:ascii="標楷體" w:eastAsia="標楷體" w:hAnsi="標楷體" w:hint="eastAsia"/>
                  <w:color w:val="000000"/>
                </w:rPr>
                <w:t>4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8F9CF" w14:textId="77777777" w:rsidR="007452B5" w:rsidRPr="007836FA" w:rsidRDefault="007452B5" w:rsidP="007452B5">
            <w:pPr>
              <w:rPr>
                <w:ins w:id="3080" w:author="黃梓峻" w:date="2021-05-12T14:28:00Z"/>
                <w:rFonts w:ascii="標楷體" w:eastAsia="標楷體" w:hAnsi="標楷體"/>
              </w:rPr>
            </w:pPr>
            <w:proofErr w:type="gramStart"/>
            <w:ins w:id="3081" w:author="黃梓峻" w:date="2021-05-12T14:28:00Z">
              <w:r>
                <w:rPr>
                  <w:rFonts w:ascii="標楷體" w:eastAsia="標楷體" w:hAnsi="標楷體" w:hint="eastAsia"/>
                </w:rPr>
                <w:t>戶別</w:t>
              </w:r>
              <w:proofErr w:type="gramEnd"/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631A" w14:textId="77777777" w:rsidR="007452B5" w:rsidRPr="007836FA" w:rsidRDefault="007452B5" w:rsidP="007452B5">
            <w:pPr>
              <w:rPr>
                <w:ins w:id="3082" w:author="黃梓峻" w:date="2021-05-12T14:28:00Z"/>
                <w:rFonts w:ascii="標楷體" w:eastAsia="標楷體" w:hAnsi="標楷體"/>
              </w:rPr>
            </w:pPr>
            <w:ins w:id="3083" w:author="黃梓峻" w:date="2021-05-12T14:2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9B4F" w14:textId="77777777" w:rsidR="007452B5" w:rsidRPr="007836FA" w:rsidRDefault="007452B5" w:rsidP="007452B5">
            <w:pPr>
              <w:rPr>
                <w:ins w:id="3084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50EBF" w14:textId="77777777" w:rsidR="007452B5" w:rsidRPr="00DA20EA" w:rsidRDefault="007452B5" w:rsidP="007452B5">
            <w:pPr>
              <w:rPr>
                <w:ins w:id="3085" w:author="黃梓峻" w:date="2021-05-12T14:28:00Z"/>
                <w:rFonts w:ascii="標楷體" w:eastAsia="標楷體" w:hAnsi="標楷體"/>
                <w:color w:val="000000"/>
              </w:rPr>
            </w:pPr>
            <w:ins w:id="3086" w:author="黃梓峻" w:date="2021-05-12T14:28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D203DC">
                <w:rPr>
                  <w:rFonts w:ascii="標楷體" w:eastAsia="標楷體" w:hAnsi="標楷體"/>
                  <w:color w:val="000000"/>
                </w:rPr>
                <w:t>EntCode</w:t>
              </w:r>
              <w:proofErr w:type="spellEnd"/>
            </w:ins>
          </w:p>
          <w:p w14:paraId="24D3A8B4" w14:textId="77777777" w:rsidR="007452B5" w:rsidRDefault="007452B5" w:rsidP="007452B5">
            <w:pPr>
              <w:rPr>
                <w:ins w:id="3087" w:author="黃梓峻" w:date="2021-05-12T14:28:00Z"/>
                <w:rFonts w:ascii="標楷體" w:eastAsia="標楷體" w:hAnsi="標楷體"/>
              </w:rPr>
            </w:pPr>
          </w:p>
          <w:p w14:paraId="66FBC9D8" w14:textId="77777777" w:rsidR="007452B5" w:rsidRPr="00D203DC" w:rsidRDefault="007452B5" w:rsidP="007452B5">
            <w:pPr>
              <w:rPr>
                <w:ins w:id="3088" w:author="黃梓峻" w:date="2021-05-12T14:28:00Z"/>
                <w:rFonts w:ascii="標楷體" w:eastAsia="標楷體" w:hAnsi="標楷體"/>
              </w:rPr>
            </w:pPr>
            <w:ins w:id="3089" w:author="黃梓峻" w:date="2021-05-12T14:28:00Z">
              <w:r w:rsidRPr="00D203DC">
                <w:rPr>
                  <w:rFonts w:ascii="標楷體" w:eastAsia="標楷體" w:hAnsi="標楷體" w:hint="eastAsia"/>
                </w:rPr>
                <w:t>0.</w:t>
              </w:r>
              <w:proofErr w:type="gramStart"/>
              <w:r w:rsidRPr="00D203DC">
                <w:rPr>
                  <w:rFonts w:ascii="標楷體" w:eastAsia="標楷體" w:hAnsi="標楷體" w:hint="eastAsia"/>
                </w:rPr>
                <w:t>個</w:t>
              </w:r>
              <w:proofErr w:type="gramEnd"/>
              <w:r w:rsidRPr="00D203DC">
                <w:rPr>
                  <w:rFonts w:ascii="標楷體" w:eastAsia="標楷體" w:hAnsi="標楷體" w:hint="eastAsia"/>
                </w:rPr>
                <w:t>金</w:t>
              </w:r>
            </w:ins>
          </w:p>
          <w:p w14:paraId="647B561B" w14:textId="77777777" w:rsidR="007452B5" w:rsidRPr="00D203DC" w:rsidRDefault="007452B5" w:rsidP="007452B5">
            <w:pPr>
              <w:rPr>
                <w:ins w:id="3090" w:author="黃梓峻" w:date="2021-05-12T14:28:00Z"/>
                <w:rFonts w:ascii="標楷體" w:eastAsia="標楷體" w:hAnsi="標楷體"/>
              </w:rPr>
            </w:pPr>
            <w:ins w:id="3091" w:author="黃梓峻" w:date="2021-05-12T14:28:00Z">
              <w:r w:rsidRPr="00D203DC">
                <w:rPr>
                  <w:rFonts w:ascii="標楷體" w:eastAsia="標楷體" w:hAnsi="標楷體" w:hint="eastAsia"/>
                </w:rPr>
                <w:t>1.企金</w:t>
              </w:r>
            </w:ins>
          </w:p>
          <w:p w14:paraId="6AA34690" w14:textId="77777777" w:rsidR="007452B5" w:rsidRPr="007836FA" w:rsidRDefault="007452B5" w:rsidP="007452B5">
            <w:pPr>
              <w:rPr>
                <w:ins w:id="3092" w:author="黃梓峻" w:date="2021-05-12T14:28:00Z"/>
                <w:rFonts w:ascii="標楷體" w:eastAsia="標楷體" w:hAnsi="標楷體"/>
              </w:rPr>
            </w:pPr>
            <w:ins w:id="3093" w:author="黃梓峻" w:date="2021-05-12T14:28:00Z">
              <w:r w:rsidRPr="00D203DC">
                <w:rPr>
                  <w:rFonts w:ascii="標楷體" w:eastAsia="標楷體" w:hAnsi="標楷體" w:hint="eastAsia"/>
                </w:rPr>
                <w:t>2.</w:t>
              </w:r>
              <w:proofErr w:type="gramStart"/>
              <w:r w:rsidRPr="00D203DC">
                <w:rPr>
                  <w:rFonts w:ascii="標楷體" w:eastAsia="標楷體" w:hAnsi="標楷體" w:hint="eastAsia"/>
                </w:rPr>
                <w:t>企金自然人</w:t>
              </w:r>
              <w:proofErr w:type="gramEnd"/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ECB7" w14:textId="7A544CBB" w:rsidR="007452B5" w:rsidRPr="007836FA" w:rsidRDefault="007452B5" w:rsidP="007452B5">
            <w:pPr>
              <w:rPr>
                <w:ins w:id="3094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3D943" w14:textId="0C59C831" w:rsidR="007452B5" w:rsidRPr="007836FA" w:rsidRDefault="007452B5" w:rsidP="007452B5">
            <w:pPr>
              <w:jc w:val="center"/>
              <w:rPr>
                <w:ins w:id="3095" w:author="黃梓峻" w:date="2021-05-12T14:28:00Z"/>
                <w:rFonts w:ascii="標楷體" w:eastAsia="標楷體" w:hAnsi="標楷體"/>
                <w:color w:val="000000"/>
              </w:rPr>
            </w:pPr>
            <w:ins w:id="3096" w:author="黃梓峻" w:date="2021-05-12T14:43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43D2D" w14:textId="7582D267" w:rsidR="007452B5" w:rsidRPr="007836FA" w:rsidRDefault="007452B5" w:rsidP="007452B5">
            <w:pPr>
              <w:rPr>
                <w:ins w:id="3097" w:author="黃梓峻" w:date="2021-05-12T14:28:00Z"/>
                <w:rFonts w:ascii="標楷體" w:eastAsia="標楷體" w:hAnsi="標楷體"/>
              </w:rPr>
            </w:pPr>
            <w:proofErr w:type="spellStart"/>
            <w:ins w:id="3098" w:author="黃梓峻" w:date="2021-05-12T14:28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  <w:r w:rsidRPr="00D203DC">
                <w:rPr>
                  <w:rFonts w:ascii="標楷體" w:eastAsia="標楷體" w:hAnsi="標楷體"/>
                </w:rPr>
                <w:t>CustCode</w:t>
              </w:r>
              <w:proofErr w:type="spellEnd"/>
            </w:ins>
          </w:p>
        </w:tc>
      </w:tr>
      <w:tr w:rsidR="007452B5" w:rsidRPr="007836FA" w14:paraId="7B67FCA5" w14:textId="77777777" w:rsidTr="007452B5">
        <w:trPr>
          <w:trHeight w:val="244"/>
          <w:jc w:val="center"/>
          <w:ins w:id="3099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C2B6E" w14:textId="77777777" w:rsidR="007452B5" w:rsidRPr="007836FA" w:rsidRDefault="007452B5" w:rsidP="007452B5">
            <w:pPr>
              <w:rPr>
                <w:ins w:id="3100" w:author="黃梓峻" w:date="2021-05-12T14:28:00Z"/>
                <w:rFonts w:ascii="標楷體" w:eastAsia="標楷體" w:hAnsi="標楷體"/>
                <w:color w:val="000000"/>
              </w:rPr>
            </w:pPr>
            <w:ins w:id="3101" w:author="黃梓峻" w:date="2021-05-12T14:28:00Z">
              <w:r>
                <w:rPr>
                  <w:rFonts w:ascii="標楷體" w:eastAsia="標楷體" w:hAnsi="標楷體" w:hint="eastAsia"/>
                  <w:color w:val="000000"/>
                </w:rPr>
                <w:t>5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1A30" w14:textId="77777777" w:rsidR="007452B5" w:rsidRPr="007836FA" w:rsidRDefault="007452B5" w:rsidP="007452B5">
            <w:pPr>
              <w:rPr>
                <w:ins w:id="3102" w:author="黃梓峻" w:date="2021-05-12T14:28:00Z"/>
                <w:rFonts w:ascii="標楷體" w:eastAsia="標楷體" w:hAnsi="標楷體"/>
              </w:rPr>
            </w:pPr>
            <w:ins w:id="3103" w:author="黃梓峻" w:date="2021-05-12T14:28:00Z">
              <w:r>
                <w:rPr>
                  <w:rFonts w:ascii="標楷體" w:eastAsia="標楷體" w:hAnsi="標楷體" w:hint="eastAsia"/>
                </w:rPr>
                <w:t>金額(千元)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8DC2" w14:textId="77777777" w:rsidR="007452B5" w:rsidRPr="007836FA" w:rsidRDefault="007452B5" w:rsidP="007452B5">
            <w:pPr>
              <w:rPr>
                <w:ins w:id="3104" w:author="黃梓峻" w:date="2021-05-12T14:28:00Z"/>
                <w:rFonts w:ascii="標楷體" w:eastAsia="標楷體" w:hAnsi="標楷體"/>
              </w:rPr>
            </w:pPr>
            <w:ins w:id="3105" w:author="黃梓峻" w:date="2021-05-12T14:2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4217" w14:textId="77777777" w:rsidR="007452B5" w:rsidRPr="007836FA" w:rsidRDefault="007452B5" w:rsidP="007452B5">
            <w:pPr>
              <w:rPr>
                <w:ins w:id="3106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B3484" w14:textId="77777777" w:rsidR="007452B5" w:rsidRPr="007836FA" w:rsidRDefault="007452B5" w:rsidP="007452B5">
            <w:pPr>
              <w:rPr>
                <w:ins w:id="3107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5C5B" w14:textId="77777777" w:rsidR="007452B5" w:rsidRPr="007836FA" w:rsidRDefault="007452B5" w:rsidP="007452B5">
            <w:pPr>
              <w:rPr>
                <w:ins w:id="3108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F5F0" w14:textId="1F1611BC" w:rsidR="007452B5" w:rsidRPr="007836FA" w:rsidRDefault="007452B5" w:rsidP="007452B5">
            <w:pPr>
              <w:jc w:val="center"/>
              <w:rPr>
                <w:ins w:id="3109" w:author="黃梓峻" w:date="2021-05-12T14:28:00Z"/>
                <w:rFonts w:ascii="標楷體" w:eastAsia="標楷體" w:hAnsi="標楷體"/>
                <w:color w:val="000000"/>
              </w:rPr>
            </w:pPr>
            <w:ins w:id="3110" w:author="黃梓峻" w:date="2021-05-12T14:43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8C630" w14:textId="77777777" w:rsidR="007452B5" w:rsidRPr="007836FA" w:rsidRDefault="007452B5" w:rsidP="007452B5">
            <w:pPr>
              <w:rPr>
                <w:ins w:id="3111" w:author="黃梓峻" w:date="2021-05-12T14:28:00Z"/>
                <w:rFonts w:ascii="標楷體" w:eastAsia="標楷體" w:hAnsi="標楷體"/>
              </w:rPr>
            </w:pPr>
            <w:proofErr w:type="spellStart"/>
            <w:ins w:id="3112" w:author="黃梓峻" w:date="2021-05-12T14:28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  <w:r w:rsidRPr="00D203DC">
                <w:rPr>
                  <w:rFonts w:ascii="標楷體" w:eastAsia="標楷體" w:hAnsi="標楷體"/>
                </w:rPr>
                <w:t>Amount</w:t>
              </w:r>
              <w:proofErr w:type="spellEnd"/>
            </w:ins>
          </w:p>
        </w:tc>
      </w:tr>
      <w:tr w:rsidR="007452B5" w:rsidRPr="007836FA" w14:paraId="3EEA9267" w14:textId="77777777" w:rsidTr="007452B5">
        <w:trPr>
          <w:trHeight w:val="244"/>
          <w:jc w:val="center"/>
          <w:ins w:id="3113" w:author="黃梓峻" w:date="2021-05-12T14:28:00Z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44A5" w14:textId="77777777" w:rsidR="007452B5" w:rsidRPr="007836FA" w:rsidRDefault="007452B5" w:rsidP="007452B5">
            <w:pPr>
              <w:rPr>
                <w:ins w:id="3114" w:author="黃梓峻" w:date="2021-05-12T14:28:00Z"/>
                <w:rFonts w:ascii="標楷體" w:eastAsia="標楷體" w:hAnsi="標楷體"/>
                <w:color w:val="000000"/>
              </w:rPr>
            </w:pPr>
            <w:ins w:id="3115" w:author="黃梓峻" w:date="2021-05-12T14:28:00Z">
              <w:r>
                <w:rPr>
                  <w:rFonts w:ascii="標楷體" w:eastAsia="標楷體" w:hAnsi="標楷體" w:hint="eastAsia"/>
                  <w:color w:val="000000"/>
                </w:rPr>
                <w:t>6</w:t>
              </w:r>
            </w:ins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4DC6" w14:textId="77777777" w:rsidR="007452B5" w:rsidRPr="007836FA" w:rsidRDefault="007452B5" w:rsidP="007452B5">
            <w:pPr>
              <w:rPr>
                <w:ins w:id="3116" w:author="黃梓峻" w:date="2021-05-12T14:28:00Z"/>
                <w:rFonts w:ascii="標楷體" w:eastAsia="標楷體" w:hAnsi="標楷體"/>
              </w:rPr>
            </w:pPr>
            <w:ins w:id="3117" w:author="黃梓峻" w:date="2021-05-12T14:28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8AFB" w14:textId="77777777" w:rsidR="007452B5" w:rsidRPr="007836FA" w:rsidRDefault="007452B5" w:rsidP="007452B5">
            <w:pPr>
              <w:rPr>
                <w:ins w:id="3118" w:author="黃梓峻" w:date="2021-05-12T14:28:00Z"/>
                <w:rFonts w:ascii="標楷體" w:eastAsia="標楷體" w:hAnsi="標楷體"/>
              </w:rPr>
            </w:pPr>
            <w:ins w:id="3119" w:author="黃梓峻" w:date="2021-05-12T14:28:00Z">
              <w:r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A829" w14:textId="77777777" w:rsidR="007452B5" w:rsidRPr="007836FA" w:rsidRDefault="007452B5" w:rsidP="007452B5">
            <w:pPr>
              <w:rPr>
                <w:ins w:id="3120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5F2BB" w14:textId="77777777" w:rsidR="007452B5" w:rsidRPr="007836FA" w:rsidRDefault="007452B5" w:rsidP="007452B5">
            <w:pPr>
              <w:rPr>
                <w:ins w:id="3121" w:author="黃梓峻" w:date="2021-05-12T14:28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AE7F" w14:textId="77777777" w:rsidR="007452B5" w:rsidRPr="007836FA" w:rsidRDefault="007452B5" w:rsidP="007452B5">
            <w:pPr>
              <w:rPr>
                <w:ins w:id="3122" w:author="黃梓峻" w:date="2021-05-12T14:28:00Z"/>
                <w:rFonts w:ascii="標楷體" w:eastAsia="標楷體" w:hAnsi="標楷體"/>
                <w:color w:val="000000"/>
              </w:rPr>
            </w:pPr>
          </w:p>
        </w:tc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31AE" w14:textId="6C6B14AF" w:rsidR="007452B5" w:rsidRPr="007836FA" w:rsidRDefault="007452B5" w:rsidP="007452B5">
            <w:pPr>
              <w:jc w:val="center"/>
              <w:rPr>
                <w:ins w:id="3123" w:author="黃梓峻" w:date="2021-05-12T14:28:00Z"/>
                <w:rFonts w:ascii="標楷體" w:eastAsia="標楷體" w:hAnsi="標楷體"/>
                <w:color w:val="000000"/>
              </w:rPr>
            </w:pPr>
            <w:ins w:id="3124" w:author="黃梓峻" w:date="2021-05-12T14:43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9748" w14:textId="77777777" w:rsidR="007452B5" w:rsidRPr="007836FA" w:rsidRDefault="007452B5" w:rsidP="007452B5">
            <w:pPr>
              <w:rPr>
                <w:ins w:id="3125" w:author="黃梓峻" w:date="2021-05-12T14:28:00Z"/>
                <w:rFonts w:ascii="標楷體" w:eastAsia="標楷體" w:hAnsi="標楷體"/>
              </w:rPr>
            </w:pPr>
            <w:proofErr w:type="spellStart"/>
            <w:ins w:id="3126" w:author="黃梓峻" w:date="2021-05-12T14:28:00Z">
              <w:r w:rsidRPr="009F3DAA">
                <w:rPr>
                  <w:rFonts w:ascii="標楷體" w:eastAsia="標楷體" w:hAnsi="標楷體" w:hint="eastAsia"/>
                  <w:color w:val="000000"/>
                </w:rPr>
                <w:t>InnLoanMeeting</w:t>
              </w:r>
              <w:r w:rsidRPr="009F3DAA">
                <w:rPr>
                  <w:rFonts w:ascii="標楷體" w:eastAsia="標楷體" w:hAnsi="標楷體"/>
                </w:rPr>
                <w:t>.</w:t>
              </w:r>
              <w:r w:rsidRPr="00D203DC">
                <w:rPr>
                  <w:rFonts w:ascii="標楷體" w:eastAsia="標楷體" w:hAnsi="標楷體"/>
                </w:rPr>
                <w:t>Remark</w:t>
              </w:r>
              <w:proofErr w:type="spellEnd"/>
            </w:ins>
          </w:p>
        </w:tc>
      </w:tr>
    </w:tbl>
    <w:p w14:paraId="7A4EC596" w14:textId="77777777" w:rsidR="00735254" w:rsidRPr="00AF1A82" w:rsidRDefault="00735254" w:rsidP="0048480B">
      <w:pPr>
        <w:rPr>
          <w:ins w:id="3127" w:author="黃梓峻" w:date="2021-05-12T14:28:00Z"/>
          <w:rFonts w:ascii="標楷體" w:eastAsia="標楷體" w:hAnsi="標楷體"/>
          <w:lang w:eastAsia="x-none"/>
        </w:rPr>
      </w:pPr>
    </w:p>
    <w:p w14:paraId="540478E8" w14:textId="73C74C1F" w:rsidR="0048480B" w:rsidRPr="00AF1A82" w:rsidDel="00D203DC" w:rsidRDefault="0048480B" w:rsidP="0048480B">
      <w:pPr>
        <w:rPr>
          <w:del w:id="3128" w:author="st1" w:date="2021-05-07T14:48:00Z"/>
          <w:rFonts w:ascii="標楷體" w:eastAsia="標楷體" w:hAnsi="標楷體"/>
          <w:lang w:eastAsia="x-none"/>
        </w:rPr>
      </w:pPr>
    </w:p>
    <w:p w14:paraId="4A9F3B84" w14:textId="55390282" w:rsidR="00310936" w:rsidRPr="00AF1A82" w:rsidDel="00D203DC" w:rsidRDefault="00310936" w:rsidP="00310936">
      <w:pPr>
        <w:rPr>
          <w:del w:id="3129" w:author="st1" w:date="2021-05-07T14:48:00Z"/>
          <w:rFonts w:ascii="標楷體" w:eastAsia="標楷體" w:hAnsi="標楷體"/>
          <w:lang w:eastAsia="x-none"/>
        </w:rPr>
      </w:pPr>
    </w:p>
    <w:p w14:paraId="59BB0B9F" w14:textId="0A4CCAEB" w:rsidR="00310936" w:rsidRPr="00AF1A82" w:rsidDel="00D203DC" w:rsidRDefault="00310936" w:rsidP="00310936">
      <w:pPr>
        <w:rPr>
          <w:del w:id="3130" w:author="st1" w:date="2021-05-07T14:56:00Z"/>
          <w:rFonts w:ascii="標楷體" w:eastAsia="標楷體" w:hAnsi="標楷體"/>
          <w:lang w:eastAsia="x-none"/>
        </w:rPr>
      </w:pPr>
    </w:p>
    <w:p w14:paraId="77B9B657" w14:textId="75FF4899" w:rsidR="00310936" w:rsidRPr="00AF1A82" w:rsidDel="00D203DC" w:rsidRDefault="00310936" w:rsidP="00310936">
      <w:pPr>
        <w:rPr>
          <w:del w:id="3131" w:author="st1" w:date="2021-05-07T14:56:00Z"/>
          <w:rFonts w:ascii="標楷體" w:eastAsia="標楷體" w:hAnsi="標楷體"/>
          <w:lang w:eastAsia="x-none"/>
        </w:rPr>
      </w:pPr>
    </w:p>
    <w:p w14:paraId="2A9510CE" w14:textId="68DA4FE3" w:rsidR="00310936" w:rsidRPr="00AF1A82" w:rsidDel="00D203DC" w:rsidRDefault="00310936" w:rsidP="00310936">
      <w:pPr>
        <w:rPr>
          <w:del w:id="3132" w:author="st1" w:date="2021-05-07T14:56:00Z"/>
          <w:rFonts w:ascii="標楷體" w:eastAsia="標楷體" w:hAnsi="標楷體"/>
          <w:lang w:eastAsia="x-none"/>
        </w:rPr>
      </w:pPr>
    </w:p>
    <w:p w14:paraId="33B28993" w14:textId="4A130549" w:rsidR="00756408" w:rsidRPr="00AF1A82" w:rsidDel="00D203DC" w:rsidRDefault="00724E8F" w:rsidP="00310936">
      <w:pPr>
        <w:rPr>
          <w:del w:id="3133" w:author="st1" w:date="2021-05-07T14:57:00Z"/>
          <w:rFonts w:ascii="標楷體" w:eastAsia="標楷體" w:hAnsi="標楷體"/>
          <w:lang w:eastAsia="x-none"/>
        </w:rPr>
      </w:pPr>
      <w:del w:id="3134" w:author="st1" w:date="2021-05-07T14:56:00Z">
        <w:r w:rsidRPr="00AF1A82" w:rsidDel="00D203DC">
          <w:rPr>
            <w:rFonts w:ascii="標楷體" w:eastAsia="標楷體" w:hAnsi="標楷體"/>
            <w:lang w:eastAsia="x-none"/>
          </w:rPr>
          <w:br w:type="page"/>
        </w:r>
      </w:del>
    </w:p>
    <w:p w14:paraId="00A25B08" w14:textId="4F5A109D" w:rsidR="00D203DC" w:rsidRDefault="00D203DC">
      <w:pPr>
        <w:rPr>
          <w:ins w:id="3135" w:author="st1" w:date="2021-05-07T14:57:00Z"/>
          <w:rFonts w:ascii="標楷體" w:eastAsia="標楷體" w:hAnsi="標楷體"/>
          <w:sz w:val="32"/>
          <w:szCs w:val="20"/>
          <w:lang w:val="x-none" w:eastAsia="x-none"/>
        </w:rPr>
        <w:pPrChange w:id="3136" w:author="st1" w:date="2021-05-07T14:57:00Z">
          <w:pPr>
            <w:widowControl/>
          </w:pPr>
        </w:pPrChange>
      </w:pPr>
    </w:p>
    <w:p w14:paraId="48F93A17" w14:textId="77777777" w:rsidR="002D21EB" w:rsidRDefault="002D21EB">
      <w:pPr>
        <w:widowControl/>
        <w:rPr>
          <w:ins w:id="3137" w:author="st1" w:date="2021-05-07T14:59:00Z"/>
          <w:rFonts w:ascii="標楷體" w:eastAsia="標楷體" w:hAnsi="標楷體"/>
          <w:sz w:val="32"/>
          <w:szCs w:val="20"/>
          <w:lang w:val="x-none" w:eastAsia="x-none"/>
        </w:rPr>
      </w:pPr>
      <w:ins w:id="3138" w:author="st1" w:date="2021-05-07T14:59:00Z">
        <w:r>
          <w:rPr>
            <w:rFonts w:ascii="標楷體" w:hAnsi="標楷體"/>
          </w:rPr>
          <w:br w:type="page"/>
        </w:r>
      </w:ins>
    </w:p>
    <w:p w14:paraId="6354A4F7" w14:textId="4ADD77EB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L</w:t>
      </w:r>
      <w:r w:rsidR="00AD136A" w:rsidRPr="00AF1A82">
        <w:rPr>
          <w:rFonts w:ascii="標楷體" w:hAnsi="標楷體"/>
        </w:rPr>
        <w:t>5</w:t>
      </w:r>
      <w:r w:rsidR="000B4CF9" w:rsidRPr="00AF1A82">
        <w:rPr>
          <w:rFonts w:ascii="標楷體" w:hAnsi="標楷體"/>
        </w:rPr>
        <w:t>9</w:t>
      </w:r>
      <w:r w:rsidR="00FD56B9" w:rsidRPr="00AF1A82">
        <w:rPr>
          <w:rFonts w:ascii="標楷體" w:hAnsi="標楷體" w:hint="eastAsia"/>
          <w:lang w:eastAsia="zh-TW"/>
        </w:rPr>
        <w:t>03</w:t>
      </w:r>
      <w:r w:rsidRPr="00AF1A82">
        <w:rPr>
          <w:rFonts w:ascii="標楷體" w:hAnsi="標楷體" w:hint="eastAsia"/>
          <w:lang w:eastAsia="zh-TW"/>
        </w:rPr>
        <w:t>檔案</w:t>
      </w:r>
      <w:proofErr w:type="gramStart"/>
      <w:r w:rsidRPr="00AF1A82">
        <w:rPr>
          <w:rFonts w:ascii="標楷體" w:hAnsi="標楷體" w:hint="eastAsia"/>
          <w:lang w:eastAsia="zh-TW"/>
        </w:rPr>
        <w:t>借閱明細</w:t>
      </w:r>
      <w:proofErr w:type="gramEnd"/>
      <w:r w:rsidRPr="00AF1A82">
        <w:rPr>
          <w:rFonts w:ascii="標楷體" w:hAnsi="標楷體" w:hint="eastAsia"/>
          <w:lang w:eastAsia="zh-TW"/>
        </w:rPr>
        <w:t>資料查詢</w:t>
      </w:r>
      <w:ins w:id="3139" w:author="st1" w:date="2021-05-07T15:34:00Z">
        <w:r w:rsidR="009E116C">
          <w:rPr>
            <w:rFonts w:ascii="標楷體" w:hAnsi="標楷體" w:hint="eastAsia"/>
            <w:lang w:eastAsia="zh-TW"/>
          </w:rPr>
          <w:t>***</w:t>
        </w:r>
      </w:ins>
    </w:p>
    <w:p w14:paraId="41498C65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0D64AC0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9BD16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BD975E" w14:textId="487405E9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del w:id="3140" w:author="st1" w:date="2021-05-07T14:59:00Z">
              <w:r w:rsidRPr="00AF1A82" w:rsidDel="002D21EB">
                <w:rPr>
                  <w:rFonts w:ascii="標楷體" w:eastAsia="標楷體" w:hAnsi="標楷體" w:hint="eastAsia"/>
                  <w:lang w:eastAsia="x-none"/>
                </w:rPr>
                <w:delText>檔案借閱作業-</w:delText>
              </w:r>
            </w:del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檔案借閱明細資料查詢</w:t>
            </w:r>
            <w:proofErr w:type="spellEnd"/>
          </w:p>
        </w:tc>
      </w:tr>
      <w:tr w:rsidR="002D21EB" w:rsidRPr="00AF1A82" w14:paraId="302476CD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28F2FE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EE1AD" w14:textId="36512F6B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ins w:id="3141" w:author="st1" w:date="2021-05-07T14:59:00Z">
              <w:r w:rsidRPr="00AF1A82">
                <w:rPr>
                  <w:rFonts w:ascii="標楷體" w:eastAsia="標楷體" w:hAnsi="標楷體" w:hint="eastAsia"/>
                  <w:lang w:eastAsia="x-none"/>
                </w:rPr>
                <w:t>查詢檔案借閱明細資料</w:t>
              </w:r>
            </w:ins>
            <w:proofErr w:type="spellEnd"/>
          </w:p>
        </w:tc>
      </w:tr>
      <w:tr w:rsidR="002D21EB" w:rsidRPr="00AF1A82" w14:paraId="608F6B2A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E5EDC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FF3555" w14:textId="112DEDB1" w:rsidR="002D21EB" w:rsidRDefault="002D21EB" w:rsidP="002D21EB">
            <w:pPr>
              <w:rPr>
                <w:ins w:id="3142" w:author="st1" w:date="2021-05-07T15:02:00Z"/>
                <w:rFonts w:ascii="標楷體" w:eastAsia="標楷體" w:hAnsi="標楷體"/>
              </w:rPr>
            </w:pPr>
            <w:ins w:id="3143" w:author="st1" w:date="2021-05-07T15:02:00Z">
              <w:r w:rsidRPr="00215153">
                <w:rPr>
                  <w:rFonts w:ascii="標楷體" w:eastAsia="標楷體" w:hAnsi="標楷體" w:hint="eastAsia"/>
                  <w:lang w:eastAsia="zh-HK"/>
                </w:rPr>
                <w:t>參考「</w:t>
              </w:r>
            </w:ins>
            <w:proofErr w:type="spellStart"/>
            <w:ins w:id="3144" w:author="st1" w:date="2021-05-07T15:03:00Z"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</w:t>
              </w:r>
            </w:ins>
            <w:ins w:id="3145" w:author="st1" w:date="2021-05-07T15:02:00Z">
              <w:r w:rsidRPr="00215153">
                <w:rPr>
                  <w:rFonts w:ascii="標楷體" w:eastAsia="標楷體" w:hAnsi="標楷體" w:hint="eastAsia"/>
                  <w:lang w:eastAsia="zh-HK"/>
                </w:rPr>
                <w:t>」流程</w:t>
              </w:r>
              <w:proofErr w:type="spellEnd"/>
            </w:ins>
          </w:p>
          <w:p w14:paraId="4DD3BE02" w14:textId="5534C3C3" w:rsidR="002D21EB" w:rsidRPr="007836FA" w:rsidRDefault="002D21EB" w:rsidP="002D21EB">
            <w:pPr>
              <w:rPr>
                <w:ins w:id="3146" w:author="st1" w:date="2021-05-07T15:02:00Z"/>
                <w:rFonts w:ascii="標楷體" w:eastAsia="標楷體" w:hAnsi="標楷體"/>
              </w:rPr>
            </w:pPr>
            <w:ins w:id="3147" w:author="st1" w:date="2021-05-07T15:02:00Z">
              <w:r w:rsidRPr="007836FA">
                <w:rPr>
                  <w:rFonts w:ascii="標楷體" w:eastAsia="標楷體" w:hAnsi="標楷體" w:hint="eastAsia"/>
                </w:rPr>
                <w:t>1.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3148" w:author="st1" w:date="2021-05-07T15:04:00Z">
              <w:r>
                <w:rPr>
                  <w:rFonts w:ascii="標楷體" w:eastAsia="標楷體" w:hAnsi="標楷體" w:hint="eastAsia"/>
                  <w:color w:val="000000"/>
                </w:rPr>
                <w:t>檔案借閱檔</w:t>
              </w:r>
            </w:ins>
            <w:ins w:id="3149" w:author="st1" w:date="2021-05-07T15:02:00Z">
              <w:r w:rsidRPr="007836FA"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3150" w:author="st1" w:date="2021-05-07T15:04:00Z">
              <w:r>
                <w:rPr>
                  <w:rFonts w:ascii="標楷體" w:eastAsia="標楷體" w:hAnsi="標楷體" w:hint="eastAsia"/>
                  <w:color w:val="000000"/>
                </w:rPr>
                <w:t>InnDocRecord</w:t>
              </w:r>
            </w:ins>
            <w:proofErr w:type="spellEnd"/>
            <w:ins w:id="3151" w:author="st1" w:date="2021-05-07T15:02:00Z">
              <w:r w:rsidRPr="007836FA">
                <w:rPr>
                  <w:rFonts w:ascii="標楷體" w:eastAsia="標楷體" w:hAnsi="標楷體"/>
                </w:rPr>
                <w:t>)</w:t>
              </w:r>
            </w:ins>
          </w:p>
          <w:p w14:paraId="4F2D3E79" w14:textId="77777777" w:rsidR="002D21EB" w:rsidRPr="007836FA" w:rsidRDefault="002D21EB" w:rsidP="002D21EB">
            <w:pPr>
              <w:rPr>
                <w:ins w:id="3152" w:author="st1" w:date="2021-05-07T15:02:00Z"/>
                <w:rFonts w:ascii="標楷體" w:eastAsia="標楷體" w:hAnsi="標楷體"/>
                <w:lang w:eastAsia="zh-HK"/>
              </w:rPr>
            </w:pPr>
            <w:ins w:id="3153" w:author="st1" w:date="2021-05-07T15:02:00Z">
              <w:r w:rsidRPr="007836FA">
                <w:rPr>
                  <w:rFonts w:ascii="標楷體" w:eastAsia="標楷體" w:hAnsi="標楷體"/>
                </w:rPr>
                <w:t>2.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7836FA">
                <w:rPr>
                  <w:rFonts w:ascii="標楷體" w:eastAsia="標楷體" w:hAnsi="標楷體" w:hint="eastAsia"/>
                </w:rPr>
                <w:t>,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15C28971" w14:textId="502CAA72" w:rsidR="002D21EB" w:rsidRDefault="002D21EB" w:rsidP="002D21EB">
            <w:pPr>
              <w:rPr>
                <w:ins w:id="3154" w:author="st1" w:date="2021-05-07T15:17:00Z"/>
                <w:rFonts w:ascii="標楷體" w:eastAsia="標楷體" w:hAnsi="標楷體"/>
                <w:lang w:eastAsia="zh-HK"/>
              </w:rPr>
            </w:pPr>
            <w:ins w:id="3155" w:author="st1" w:date="2021-05-07T15:02:00Z">
              <w:r w:rsidRPr="007836FA">
                <w:rPr>
                  <w:rFonts w:ascii="標楷體" w:eastAsia="標楷體" w:hAnsi="標楷體" w:hint="eastAsia"/>
                </w:rPr>
                <w:t xml:space="preserve">  (</w:t>
              </w:r>
              <w:r w:rsidRPr="007836FA">
                <w:rPr>
                  <w:rFonts w:ascii="標楷體" w:eastAsia="標楷體" w:hAnsi="標楷體"/>
                </w:rPr>
                <w:t>1).</w:t>
              </w:r>
            </w:ins>
            <w:ins w:id="3156" w:author="st1" w:date="2021-05-07T15:16:00Z">
              <w:r w:rsidR="008F43E4" w:rsidRPr="008F43E4">
                <w:rPr>
                  <w:rFonts w:ascii="標楷體" w:eastAsia="標楷體" w:hAnsi="標楷體" w:hint="eastAsia"/>
                  <w:lang w:eastAsia="zh-HK"/>
                </w:rPr>
                <w:t>借款人戶號</w:t>
              </w:r>
            </w:ins>
            <w:ins w:id="3157" w:author="st1" w:date="2021-05-07T15:02:00Z">
              <w:r w:rsidRPr="007836FA"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3158" w:author="st1" w:date="2021-05-07T15:17:00Z">
              <w:r w:rsidR="008F43E4" w:rsidRPr="008F43E4">
                <w:rPr>
                  <w:rFonts w:ascii="標楷體" w:eastAsia="標楷體" w:hAnsi="標楷體"/>
                </w:rPr>
                <w:t>CustNo</w:t>
              </w:r>
            </w:ins>
            <w:proofErr w:type="spellEnd"/>
            <w:ins w:id="3159" w:author="st1" w:date="2021-05-07T15:02:00Z">
              <w:r w:rsidRPr="007836FA">
                <w:rPr>
                  <w:rFonts w:ascii="標楷體" w:eastAsia="標楷體" w:hAnsi="標楷體"/>
                </w:rPr>
                <w:t>)</w:t>
              </w:r>
              <w:r w:rsidRPr="007836FA">
                <w:rPr>
                  <w:rFonts w:ascii="標楷體" w:eastAsia="標楷體" w:hAnsi="標楷體" w:hint="eastAsia"/>
                </w:rPr>
                <w:t>符合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輸入條件「</w:t>
              </w:r>
            </w:ins>
            <w:ins w:id="3160" w:author="st1" w:date="2021-05-07T15:17:00Z">
              <w:r w:rsidR="008F43E4" w:rsidRPr="008F43E4">
                <w:rPr>
                  <w:rFonts w:ascii="標楷體" w:eastAsia="標楷體" w:hAnsi="標楷體" w:hint="eastAsia"/>
                  <w:lang w:eastAsia="zh-HK"/>
                </w:rPr>
                <w:t>借款人戶號</w:t>
              </w:r>
            </w:ins>
            <w:ins w:id="3161" w:author="st1" w:date="2021-05-07T15:02:00Z">
              <w:r w:rsidRPr="007836FA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  <w:p w14:paraId="5C93B9CB" w14:textId="62FAFB77" w:rsidR="008F43E4" w:rsidRDefault="008F43E4" w:rsidP="002D21EB">
            <w:pPr>
              <w:rPr>
                <w:ins w:id="3162" w:author="st1" w:date="2021-05-07T15:17:00Z"/>
                <w:rFonts w:ascii="標楷體" w:eastAsia="標楷體" w:hAnsi="標楷體"/>
              </w:rPr>
            </w:pPr>
            <w:ins w:id="3163" w:author="st1" w:date="2021-05-07T15:17:00Z">
              <w:r>
                <w:rPr>
                  <w:rFonts w:ascii="標楷體" w:eastAsia="標楷體" w:hAnsi="標楷體" w:hint="eastAsia"/>
                </w:rPr>
                <w:t xml:space="preserve">  (2).</w:t>
              </w:r>
            </w:ins>
            <w:ins w:id="3164" w:author="st1" w:date="2021-05-07T15:19:00Z">
              <w:r w:rsidR="00171ECA" w:rsidRPr="00171ECA">
                <w:rPr>
                  <w:rFonts w:ascii="標楷體" w:eastAsia="標楷體" w:hAnsi="標楷體" w:hint="eastAsia"/>
                  <w:lang w:eastAsia="zh-HK"/>
                </w:rPr>
                <w:t>借閱日期</w:t>
              </w:r>
              <w:r w:rsidR="00171ECA" w:rsidRPr="007836FA"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="00171ECA" w:rsidRPr="00171ECA">
                <w:rPr>
                  <w:rFonts w:ascii="標楷體" w:eastAsia="標楷體" w:hAnsi="標楷體"/>
                </w:rPr>
                <w:t>ApplDate</w:t>
              </w:r>
              <w:proofErr w:type="spellEnd"/>
              <w:r w:rsidR="00171ECA" w:rsidRPr="007836FA">
                <w:rPr>
                  <w:rFonts w:ascii="標楷體" w:eastAsia="標楷體" w:hAnsi="標楷體"/>
                </w:rPr>
                <w:t>)</w:t>
              </w:r>
              <w:r w:rsidR="00171ECA" w:rsidRPr="007836FA">
                <w:rPr>
                  <w:rFonts w:ascii="標楷體" w:eastAsia="標楷體" w:hAnsi="標楷體" w:hint="eastAsia"/>
                </w:rPr>
                <w:t>符合</w:t>
              </w:r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輸入條件「</w:t>
              </w:r>
            </w:ins>
            <w:ins w:id="3165" w:author="st1" w:date="2021-05-07T15:22:00Z">
              <w:r w:rsidR="00171ECA" w:rsidRPr="00171ECA">
                <w:rPr>
                  <w:rFonts w:ascii="標楷體" w:eastAsia="標楷體" w:hAnsi="標楷體" w:hint="eastAsia"/>
                  <w:lang w:eastAsia="zh-HK"/>
                </w:rPr>
                <w:t>借閱日期</w:t>
              </w:r>
            </w:ins>
            <w:ins w:id="3166" w:author="st1" w:date="2021-05-07T15:19:00Z"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  <w:p w14:paraId="129902F0" w14:textId="2772D45B" w:rsidR="008F43E4" w:rsidRPr="007836FA" w:rsidRDefault="008F43E4" w:rsidP="008F43E4">
            <w:pPr>
              <w:rPr>
                <w:ins w:id="3167" w:author="st1" w:date="2021-05-07T15:17:00Z"/>
                <w:rFonts w:ascii="標楷體" w:eastAsia="標楷體" w:hAnsi="標楷體"/>
                <w:lang w:eastAsia="x-none"/>
              </w:rPr>
            </w:pPr>
            <w:ins w:id="3168" w:author="st1" w:date="2021-05-07T15:17:00Z">
              <w:r>
                <w:rPr>
                  <w:rFonts w:ascii="標楷體" w:eastAsia="標楷體" w:hAnsi="標楷體" w:hint="eastAsia"/>
                </w:rPr>
                <w:t xml:space="preserve">  (3).</w:t>
              </w:r>
            </w:ins>
            <w:ins w:id="3169" w:author="st1" w:date="2021-05-07T15:23:00Z">
              <w:r w:rsidR="00171ECA">
                <w:rPr>
                  <w:rFonts w:ascii="標楷體" w:eastAsia="標楷體" w:hAnsi="標楷體" w:hint="eastAsia"/>
                  <w:lang w:eastAsia="zh-HK"/>
                </w:rPr>
                <w:t>用途</w:t>
              </w:r>
            </w:ins>
            <w:ins w:id="3170" w:author="st1" w:date="2021-05-07T15:19:00Z">
              <w:r w:rsidR="00171ECA" w:rsidRPr="007836FA"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3171" w:author="st1" w:date="2021-05-07T15:23:00Z">
              <w:r w:rsidR="00171ECA" w:rsidRPr="00171ECA">
                <w:rPr>
                  <w:rFonts w:ascii="標楷體" w:eastAsia="標楷體" w:hAnsi="標楷體"/>
                </w:rPr>
                <w:t>UsageCode</w:t>
              </w:r>
            </w:ins>
            <w:proofErr w:type="spellEnd"/>
            <w:ins w:id="3172" w:author="st1" w:date="2021-05-07T15:19:00Z">
              <w:r w:rsidR="00171ECA" w:rsidRPr="007836FA">
                <w:rPr>
                  <w:rFonts w:ascii="標楷體" w:eastAsia="標楷體" w:hAnsi="標楷體"/>
                </w:rPr>
                <w:t>)</w:t>
              </w:r>
              <w:r w:rsidR="00171ECA" w:rsidRPr="007836FA">
                <w:rPr>
                  <w:rFonts w:ascii="標楷體" w:eastAsia="標楷體" w:hAnsi="標楷體" w:hint="eastAsia"/>
                </w:rPr>
                <w:t>符合</w:t>
              </w:r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輸入條件「</w:t>
              </w:r>
            </w:ins>
            <w:ins w:id="3173" w:author="st1" w:date="2021-05-07T15:23:00Z">
              <w:r w:rsidR="00171ECA">
                <w:rPr>
                  <w:rFonts w:ascii="標楷體" w:eastAsia="標楷體" w:hAnsi="標楷體" w:hint="eastAsia"/>
                  <w:lang w:eastAsia="zh-HK"/>
                </w:rPr>
                <w:t>用途</w:t>
              </w:r>
            </w:ins>
            <w:ins w:id="3174" w:author="st1" w:date="2021-05-07T15:19:00Z"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  <w:p w14:paraId="30B9BCDE" w14:textId="47E6E702" w:rsidR="002D21EB" w:rsidRPr="00AF1A82" w:rsidRDefault="008F43E4" w:rsidP="002D21EB">
            <w:pPr>
              <w:rPr>
                <w:rFonts w:ascii="標楷體" w:eastAsia="標楷體" w:hAnsi="標楷體"/>
                <w:lang w:eastAsia="x-none"/>
              </w:rPr>
            </w:pPr>
            <w:ins w:id="3175" w:author="st1" w:date="2021-05-07T15:17:00Z">
              <w:r>
                <w:rPr>
                  <w:rFonts w:ascii="標楷體" w:eastAsia="標楷體" w:hAnsi="標楷體" w:hint="eastAsia"/>
                </w:rPr>
                <w:t xml:space="preserve">  (4).</w:t>
              </w:r>
            </w:ins>
            <w:ins w:id="3176" w:author="st1" w:date="2021-05-07T15:24:00Z">
              <w:r w:rsidR="00171ECA" w:rsidRPr="00171ECA">
                <w:rPr>
                  <w:rFonts w:ascii="標楷體" w:eastAsia="標楷體" w:hAnsi="標楷體" w:hint="eastAsia"/>
                  <w:lang w:eastAsia="zh-HK"/>
                </w:rPr>
                <w:t>申請或歸還</w:t>
              </w:r>
            </w:ins>
            <w:ins w:id="3177" w:author="st1" w:date="2021-05-07T15:19:00Z">
              <w:r w:rsidR="00171ECA" w:rsidRPr="007836FA"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3178" w:author="st1" w:date="2021-05-07T15:24:00Z">
              <w:r w:rsidR="00171ECA" w:rsidRPr="00171ECA">
                <w:rPr>
                  <w:rFonts w:ascii="標楷體" w:eastAsia="標楷體" w:hAnsi="標楷體"/>
                </w:rPr>
                <w:t>ApplCode</w:t>
              </w:r>
            </w:ins>
            <w:proofErr w:type="spellEnd"/>
            <w:ins w:id="3179" w:author="st1" w:date="2021-05-07T15:19:00Z">
              <w:r w:rsidR="00171ECA" w:rsidRPr="007836FA">
                <w:rPr>
                  <w:rFonts w:ascii="標楷體" w:eastAsia="標楷體" w:hAnsi="標楷體"/>
                </w:rPr>
                <w:t>)</w:t>
              </w:r>
              <w:r w:rsidR="00171ECA" w:rsidRPr="007836FA">
                <w:rPr>
                  <w:rFonts w:ascii="標楷體" w:eastAsia="標楷體" w:hAnsi="標楷體" w:hint="eastAsia"/>
                </w:rPr>
                <w:t>符合</w:t>
              </w:r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輸入條件「</w:t>
              </w:r>
            </w:ins>
            <w:ins w:id="3180" w:author="st1" w:date="2021-05-07T15:23:00Z">
              <w:r w:rsidR="00171ECA"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  <w:ins w:id="3181" w:author="st1" w:date="2021-05-07T15:19:00Z">
              <w:r w:rsidR="00171ECA" w:rsidRPr="007836FA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2D21EB" w:rsidRPr="00AF1A82" w14:paraId="4152C6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F04EB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CA355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D21EB" w:rsidRPr="00AF1A82" w14:paraId="38F44C53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912A31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0C610F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D21EB" w:rsidRPr="00AF1A82" w14:paraId="36B5101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0D7C2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01EB84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D21EB" w:rsidRPr="00AF1A82" w14:paraId="0ABC2AD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6A31C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C4CD3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D21EB" w:rsidRPr="00AF1A82" w14:paraId="1E8B6E90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390E7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9AED39" w14:textId="77777777" w:rsidR="002D21EB" w:rsidRPr="00AF1A82" w:rsidRDefault="002D21EB" w:rsidP="002D21E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61D4F65" w14:textId="27228DF5" w:rsidR="00CE6D4E" w:rsidRDefault="00CE6D4E" w:rsidP="00CE6D4E">
      <w:pPr>
        <w:rPr>
          <w:ins w:id="3182" w:author="st1" w:date="2021-05-07T15:03:00Z"/>
          <w:rFonts w:ascii="標楷體" w:eastAsia="標楷體" w:hAnsi="標楷體"/>
          <w:lang w:eastAsia="x-none"/>
        </w:rPr>
      </w:pPr>
    </w:p>
    <w:p w14:paraId="497BCC54" w14:textId="77777777" w:rsidR="002D21EB" w:rsidRPr="005F1722" w:rsidRDefault="002D21EB" w:rsidP="002D21EB">
      <w:pPr>
        <w:pStyle w:val="a"/>
        <w:rPr>
          <w:ins w:id="3183" w:author="st1" w:date="2021-05-07T15:03:00Z"/>
        </w:rPr>
      </w:pPr>
      <w:ins w:id="3184" w:author="st1" w:date="2021-05-07T15:03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D21EB" w:rsidRPr="0022279A" w14:paraId="2A4FE59E" w14:textId="77777777" w:rsidTr="007836FA">
        <w:trPr>
          <w:ins w:id="3185" w:author="st1" w:date="2021-05-07T15:03:00Z"/>
        </w:trPr>
        <w:tc>
          <w:tcPr>
            <w:tcW w:w="851" w:type="dxa"/>
            <w:shd w:val="clear" w:color="auto" w:fill="D9D9D9"/>
          </w:tcPr>
          <w:p w14:paraId="2D5A8803" w14:textId="77777777" w:rsidR="002D21EB" w:rsidRPr="00C04054" w:rsidRDefault="002D21EB" w:rsidP="007836FA">
            <w:pPr>
              <w:jc w:val="center"/>
              <w:rPr>
                <w:ins w:id="3186" w:author="st1" w:date="2021-05-07T15:03:00Z"/>
                <w:rFonts w:ascii="標楷體" w:eastAsia="標楷體" w:hAnsi="標楷體"/>
              </w:rPr>
            </w:pPr>
            <w:ins w:id="3187" w:author="st1" w:date="2021-05-07T15:03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0520983C" w14:textId="77777777" w:rsidR="002D21EB" w:rsidRPr="00C04054" w:rsidRDefault="002D21EB" w:rsidP="007836FA">
            <w:pPr>
              <w:jc w:val="center"/>
              <w:rPr>
                <w:ins w:id="3188" w:author="st1" w:date="2021-05-07T15:03:00Z"/>
                <w:rFonts w:ascii="標楷體" w:eastAsia="標楷體" w:hAnsi="標楷體"/>
              </w:rPr>
            </w:pPr>
            <w:ins w:id="3189" w:author="st1" w:date="2021-05-07T15:03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4E7CF1AA" w14:textId="77777777" w:rsidR="002D21EB" w:rsidRPr="00C04054" w:rsidRDefault="002D21EB" w:rsidP="007836FA">
            <w:pPr>
              <w:jc w:val="center"/>
              <w:rPr>
                <w:ins w:id="3190" w:author="st1" w:date="2021-05-07T15:03:00Z"/>
                <w:rFonts w:ascii="標楷體" w:eastAsia="標楷體" w:hAnsi="標楷體"/>
              </w:rPr>
            </w:pPr>
            <w:ins w:id="3191" w:author="st1" w:date="2021-05-07T15:03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2D21EB" w:rsidRPr="0022279A" w14:paraId="42A09868" w14:textId="77777777" w:rsidTr="007836FA">
        <w:trPr>
          <w:ins w:id="3192" w:author="st1" w:date="2021-05-07T15:03:00Z"/>
        </w:trPr>
        <w:tc>
          <w:tcPr>
            <w:tcW w:w="851" w:type="dxa"/>
            <w:shd w:val="clear" w:color="auto" w:fill="auto"/>
          </w:tcPr>
          <w:p w14:paraId="5628B697" w14:textId="77777777" w:rsidR="002D21EB" w:rsidRPr="00C04054" w:rsidRDefault="002D21EB" w:rsidP="002D21EB">
            <w:pPr>
              <w:jc w:val="center"/>
              <w:rPr>
                <w:ins w:id="3193" w:author="st1" w:date="2021-05-07T15:03:00Z"/>
                <w:rFonts w:ascii="標楷體" w:eastAsia="標楷體" w:hAnsi="標楷體"/>
              </w:rPr>
            </w:pPr>
            <w:ins w:id="3194" w:author="st1" w:date="2021-05-07T15:03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</w:tcPr>
          <w:p w14:paraId="72F190AD" w14:textId="350F9134" w:rsidR="002D21EB" w:rsidRPr="00C04054" w:rsidRDefault="002D21EB" w:rsidP="002D21EB">
            <w:pPr>
              <w:rPr>
                <w:ins w:id="3195" w:author="st1" w:date="2021-05-07T15:03:00Z"/>
                <w:rFonts w:ascii="標楷體" w:eastAsia="標楷體" w:hAnsi="標楷體"/>
              </w:rPr>
            </w:pPr>
            <w:proofErr w:type="spellStart"/>
            <w:ins w:id="3196" w:author="st1" w:date="2021-05-07T15:04:00Z">
              <w:r>
                <w:rPr>
                  <w:rFonts w:ascii="標楷體" w:eastAsia="標楷體" w:hAnsi="標楷體" w:hint="eastAsia"/>
                  <w:color w:val="000000"/>
                </w:rPr>
                <w:t>InnDocRecord</w:t>
              </w:r>
            </w:ins>
            <w:proofErr w:type="spellEnd"/>
          </w:p>
        </w:tc>
        <w:tc>
          <w:tcPr>
            <w:tcW w:w="3828" w:type="dxa"/>
            <w:shd w:val="clear" w:color="auto" w:fill="auto"/>
            <w:vAlign w:val="center"/>
          </w:tcPr>
          <w:p w14:paraId="3848242D" w14:textId="549D2EC4" w:rsidR="002D21EB" w:rsidRPr="00C04054" w:rsidRDefault="002D21EB" w:rsidP="002D21EB">
            <w:pPr>
              <w:rPr>
                <w:ins w:id="3197" w:author="st1" w:date="2021-05-07T15:03:00Z"/>
                <w:rFonts w:ascii="標楷體" w:eastAsia="標楷體" w:hAnsi="標楷體"/>
              </w:rPr>
            </w:pPr>
            <w:ins w:id="3198" w:author="st1" w:date="2021-05-07T15:04:00Z">
              <w:r>
                <w:rPr>
                  <w:rFonts w:ascii="標楷體" w:eastAsia="標楷體" w:hAnsi="標楷體" w:hint="eastAsia"/>
                  <w:color w:val="000000"/>
                </w:rPr>
                <w:t>檔案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借閱檔</w:t>
              </w:r>
            </w:ins>
            <w:proofErr w:type="gramEnd"/>
          </w:p>
        </w:tc>
      </w:tr>
    </w:tbl>
    <w:p w14:paraId="2603A141" w14:textId="77777777" w:rsidR="002D21EB" w:rsidRDefault="002D21EB" w:rsidP="002D21EB">
      <w:pPr>
        <w:rPr>
          <w:ins w:id="3199" w:author="st1" w:date="2021-05-07T15:03:00Z"/>
          <w:rFonts w:ascii="標楷體" w:eastAsia="標楷體" w:hAnsi="標楷體"/>
          <w:lang w:eastAsia="x-none"/>
        </w:rPr>
      </w:pPr>
    </w:p>
    <w:p w14:paraId="5D8B503C" w14:textId="07464EAF" w:rsidR="002D21EB" w:rsidRPr="00AF1A82" w:rsidDel="002D21EB" w:rsidRDefault="002D21EB" w:rsidP="00CE6D4E">
      <w:pPr>
        <w:rPr>
          <w:del w:id="3200" w:author="st1" w:date="2021-05-07T15:06:00Z"/>
          <w:rFonts w:ascii="標楷體" w:eastAsia="標楷體" w:hAnsi="標楷體"/>
          <w:lang w:eastAsia="x-none"/>
        </w:rPr>
      </w:pPr>
    </w:p>
    <w:p w14:paraId="0D7BC1AB" w14:textId="77777777" w:rsidR="00CE6D4E" w:rsidRPr="00AF1A82" w:rsidRDefault="00CE6D4E" w:rsidP="00AD50CB">
      <w:pPr>
        <w:pStyle w:val="a"/>
      </w:pPr>
      <w:r w:rsidRPr="00AF1A82">
        <w:t>UI</w:t>
      </w:r>
      <w:r w:rsidRPr="00AF1A82">
        <w:t>畫面</w:t>
      </w:r>
    </w:p>
    <w:p w14:paraId="5FC166C8" w14:textId="5BCFFC55" w:rsidR="00CE6D4E" w:rsidRPr="00AF1A82" w:rsidDel="002D21EB" w:rsidRDefault="00CE6D4E" w:rsidP="00DC7571">
      <w:pPr>
        <w:ind w:leftChars="500" w:left="1200"/>
        <w:rPr>
          <w:del w:id="3201" w:author="st1" w:date="2021-05-07T14:59:00Z"/>
          <w:rFonts w:ascii="標楷體" w:eastAsia="標楷體" w:hAnsi="標楷體"/>
          <w:lang w:eastAsia="x-none"/>
        </w:rPr>
      </w:pPr>
      <w:del w:id="3202" w:author="st1" w:date="2021-05-07T14:59:00Z">
        <w:r w:rsidRPr="00AF1A82" w:rsidDel="002D21EB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1990E033" w14:textId="4C89CEBF" w:rsidR="00724E8F" w:rsidRDefault="00C0078D" w:rsidP="00CE6D4E">
      <w:pPr>
        <w:rPr>
          <w:ins w:id="3203" w:author="st1" w:date="2021-05-07T15:06:00Z"/>
          <w:noProof/>
        </w:rPr>
      </w:pPr>
      <w:del w:id="3204" w:author="st1" w:date="2021-05-07T15:04:00Z">
        <w:r w:rsidRPr="00AF1A82" w:rsidDel="002D21EB">
          <w:rPr>
            <w:rFonts w:ascii="標楷體" w:eastAsia="標楷體" w:hAnsi="標楷體"/>
            <w:noProof/>
          </w:rPr>
          <w:drawing>
            <wp:inline distT="0" distB="0" distL="0" distR="0" wp14:anchorId="1ECC2565" wp14:editId="42AC5B35">
              <wp:extent cx="6477000" cy="229870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298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205" w:author="st1" w:date="2021-05-07T15:04:00Z">
        <w:r w:rsidR="002D21EB" w:rsidRPr="002D21EB">
          <w:rPr>
            <w:noProof/>
          </w:rPr>
          <w:t xml:space="preserve"> </w:t>
        </w:r>
        <w:r w:rsidR="002D21EB" w:rsidRPr="002D21EB">
          <w:rPr>
            <w:rFonts w:ascii="標楷體" w:eastAsia="標楷體" w:hAnsi="標楷體"/>
            <w:noProof/>
          </w:rPr>
          <w:drawing>
            <wp:inline distT="0" distB="0" distL="0" distR="0" wp14:anchorId="4966B19E" wp14:editId="3D8847E2">
              <wp:extent cx="6479540" cy="1966595"/>
              <wp:effectExtent l="0" t="0" r="0" b="0"/>
              <wp:docPr id="127" name="圖片 1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66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CD6434" w14:textId="7CCD7CF4" w:rsidR="002D21EB" w:rsidRDefault="002D21EB" w:rsidP="00CE6D4E">
      <w:pPr>
        <w:rPr>
          <w:ins w:id="3206" w:author="st1" w:date="2021-05-07T15:06:00Z"/>
          <w:rFonts w:ascii="標楷體" w:eastAsia="標楷體" w:hAnsi="標楷體"/>
        </w:rPr>
      </w:pPr>
    </w:p>
    <w:p w14:paraId="0D12693D" w14:textId="77777777" w:rsidR="002D21EB" w:rsidRDefault="002D21EB" w:rsidP="002D21EB">
      <w:pPr>
        <w:pStyle w:val="a"/>
        <w:rPr>
          <w:ins w:id="3207" w:author="st1" w:date="2021-05-07T15:06:00Z"/>
        </w:rPr>
      </w:pPr>
      <w:ins w:id="3208" w:author="st1" w:date="2021-05-07T15:0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65BF90B" w14:textId="77777777" w:rsidR="002D21EB" w:rsidRDefault="002D21EB" w:rsidP="002D21EB">
      <w:pPr>
        <w:rPr>
          <w:ins w:id="3209" w:author="st1" w:date="2021-05-07T15:06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2D21EB" w14:paraId="53CAC30F" w14:textId="77777777" w:rsidTr="007836FA">
        <w:trPr>
          <w:ins w:id="3210" w:author="st1" w:date="2021-05-07T15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6DD118" w14:textId="77777777" w:rsidR="002D21EB" w:rsidRDefault="002D21EB" w:rsidP="007836FA">
            <w:pPr>
              <w:jc w:val="center"/>
              <w:rPr>
                <w:ins w:id="3211" w:author="st1" w:date="2021-05-07T15:06:00Z"/>
                <w:rFonts w:ascii="標楷體" w:eastAsia="標楷體" w:hAnsi="標楷體"/>
              </w:rPr>
            </w:pPr>
            <w:ins w:id="3212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FB651A" w14:textId="77777777" w:rsidR="002D21EB" w:rsidRDefault="002D21EB" w:rsidP="007836FA">
            <w:pPr>
              <w:jc w:val="center"/>
              <w:rPr>
                <w:ins w:id="3213" w:author="st1" w:date="2021-05-07T15:06:00Z"/>
                <w:rFonts w:ascii="標楷體" w:eastAsia="標楷體" w:hAnsi="標楷體"/>
              </w:rPr>
            </w:pPr>
            <w:ins w:id="3214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362790D" w14:textId="77777777" w:rsidR="002D21EB" w:rsidRDefault="002D21EB" w:rsidP="007836FA">
            <w:pPr>
              <w:jc w:val="center"/>
              <w:rPr>
                <w:ins w:id="3215" w:author="st1" w:date="2021-05-07T15:06:00Z"/>
                <w:rFonts w:ascii="標楷體" w:eastAsia="標楷體" w:hAnsi="標楷體"/>
              </w:rPr>
            </w:pPr>
            <w:ins w:id="3216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2D21EB" w14:paraId="1B4E18A5" w14:textId="77777777" w:rsidTr="007836FA">
        <w:trPr>
          <w:ins w:id="3217" w:author="st1" w:date="2021-05-07T15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0066" w14:textId="77777777" w:rsidR="002D21EB" w:rsidRDefault="002D21EB" w:rsidP="007836FA">
            <w:pPr>
              <w:jc w:val="center"/>
              <w:rPr>
                <w:ins w:id="3218" w:author="st1" w:date="2021-05-07T15:06:00Z"/>
                <w:rFonts w:ascii="標楷體" w:eastAsia="標楷體" w:hAnsi="標楷體"/>
                <w:lang w:eastAsia="zh-HK"/>
              </w:rPr>
            </w:pPr>
            <w:ins w:id="3219" w:author="st1" w:date="2021-05-07T15:06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E1CC0" w14:textId="77777777" w:rsidR="002D21EB" w:rsidRDefault="002D21EB" w:rsidP="007836FA">
            <w:pPr>
              <w:rPr>
                <w:ins w:id="3220" w:author="st1" w:date="2021-05-07T15:06:00Z"/>
                <w:rFonts w:ascii="標楷體" w:eastAsia="標楷體" w:hAnsi="標楷體"/>
                <w:lang w:eastAsia="zh-HK"/>
              </w:rPr>
            </w:pPr>
            <w:ins w:id="3221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1C777" w14:textId="77777777" w:rsidR="002D21EB" w:rsidRDefault="002D21EB" w:rsidP="007836FA">
            <w:pPr>
              <w:rPr>
                <w:ins w:id="3222" w:author="st1" w:date="2021-05-07T15:06:00Z"/>
                <w:rFonts w:ascii="標楷體" w:eastAsia="標楷體" w:hAnsi="標楷體"/>
                <w:lang w:eastAsia="zh-HK"/>
              </w:rPr>
            </w:pPr>
            <w:ins w:id="3223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2D21EB" w14:paraId="597E4425" w14:textId="77777777" w:rsidTr="007836FA">
        <w:trPr>
          <w:ins w:id="3224" w:author="st1" w:date="2021-05-07T15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42186" w14:textId="77777777" w:rsidR="002D21EB" w:rsidRDefault="002D21EB" w:rsidP="007836FA">
            <w:pPr>
              <w:jc w:val="center"/>
              <w:rPr>
                <w:ins w:id="3225" w:author="st1" w:date="2021-05-07T15:06:00Z"/>
                <w:rFonts w:ascii="標楷體" w:eastAsia="標楷體" w:hAnsi="標楷體"/>
              </w:rPr>
            </w:pPr>
            <w:ins w:id="3226" w:author="st1" w:date="2021-05-07T15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6D246" w14:textId="77777777" w:rsidR="002D21EB" w:rsidRDefault="002D21EB" w:rsidP="007836FA">
            <w:pPr>
              <w:rPr>
                <w:ins w:id="3227" w:author="st1" w:date="2021-05-07T15:06:00Z"/>
                <w:rFonts w:ascii="標楷體" w:eastAsia="標楷體" w:hAnsi="標楷體"/>
                <w:lang w:eastAsia="zh-HK"/>
              </w:rPr>
            </w:pPr>
            <w:ins w:id="3228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D6A92" w14:textId="77777777" w:rsidR="002D21EB" w:rsidRDefault="002D21EB" w:rsidP="007836FA">
            <w:pPr>
              <w:rPr>
                <w:ins w:id="3229" w:author="st1" w:date="2021-05-07T15:06:00Z"/>
                <w:rFonts w:ascii="標楷體" w:eastAsia="標楷體" w:hAnsi="標楷體"/>
                <w:lang w:eastAsia="zh-HK"/>
              </w:rPr>
            </w:pPr>
            <w:ins w:id="3230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2D21EB" w14:paraId="2274242F" w14:textId="77777777" w:rsidTr="007836FA">
        <w:trPr>
          <w:ins w:id="3231" w:author="st1" w:date="2021-05-07T15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928DD" w14:textId="77777777" w:rsidR="002D21EB" w:rsidRDefault="002D21EB" w:rsidP="007836FA">
            <w:pPr>
              <w:jc w:val="center"/>
              <w:rPr>
                <w:ins w:id="3232" w:author="st1" w:date="2021-05-07T15:06:00Z"/>
                <w:rFonts w:ascii="標楷體" w:eastAsia="標楷體" w:hAnsi="標楷體"/>
              </w:rPr>
            </w:pPr>
            <w:ins w:id="3233" w:author="st1" w:date="2021-05-07T15:0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195ED" w14:textId="77777777" w:rsidR="002D21EB" w:rsidRDefault="002D21EB" w:rsidP="007836FA">
            <w:pPr>
              <w:rPr>
                <w:ins w:id="3234" w:author="st1" w:date="2021-05-07T15:06:00Z"/>
                <w:rFonts w:ascii="標楷體" w:eastAsia="標楷體" w:hAnsi="標楷體"/>
                <w:lang w:eastAsia="zh-HK"/>
              </w:rPr>
            </w:pPr>
            <w:ins w:id="3235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新增扣款資料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97AA" w14:textId="410378E9" w:rsidR="002D21EB" w:rsidRDefault="002D21EB" w:rsidP="007836FA">
            <w:pPr>
              <w:rPr>
                <w:ins w:id="3236" w:author="st1" w:date="2021-05-07T15:06:00Z"/>
                <w:rFonts w:eastAsia="標楷體"/>
                <w:color w:val="FF0000"/>
              </w:rPr>
            </w:pPr>
            <w:ins w:id="3237" w:author="st1" w:date="2021-05-07T15:06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</w:t>
              </w:r>
            </w:ins>
            <w:ins w:id="3238" w:author="st1" w:date="2021-05-07T15:07:00Z">
              <w:r>
                <w:rPr>
                  <w:rFonts w:eastAsia="標楷體" w:hint="eastAsia"/>
                  <w:color w:val="000000"/>
                </w:rPr>
                <w:t>3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檔案借閱維護</w:t>
              </w:r>
            </w:ins>
            <w:proofErr w:type="spellEnd"/>
            <w:ins w:id="3239" w:author="st1" w:date="2021-05-07T15:06:00Z"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3240" w:author="st1" w:date="2021-05-07T15:07:00Z">
              <w:r>
                <w:rPr>
                  <w:rFonts w:ascii="標楷體" w:eastAsia="標楷體" w:hAnsi="標楷體" w:hint="eastAsia"/>
                  <w:color w:val="000000"/>
                </w:rPr>
                <w:t>檔案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借閱檔</w:t>
              </w:r>
            </w:ins>
            <w:ins w:id="3241" w:author="st1" w:date="2021-05-07T15:06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proofErr w:type="gramEnd"/>
            </w:ins>
          </w:p>
        </w:tc>
      </w:tr>
      <w:tr w:rsidR="007951A1" w14:paraId="58B2EE55" w14:textId="77777777" w:rsidTr="007836FA">
        <w:trPr>
          <w:ins w:id="3242" w:author="st1" w:date="2021-05-07T15:0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3204" w14:textId="40D875DA" w:rsidR="007951A1" w:rsidRDefault="007951A1" w:rsidP="007836FA">
            <w:pPr>
              <w:jc w:val="center"/>
              <w:rPr>
                <w:ins w:id="3243" w:author="st1" w:date="2021-05-07T15:08:00Z"/>
                <w:rFonts w:ascii="標楷體" w:eastAsia="標楷體" w:hAnsi="標楷體"/>
              </w:rPr>
            </w:pPr>
            <w:ins w:id="3244" w:author="st1" w:date="2021-05-07T15:0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68038" w14:textId="7B3C5632" w:rsidR="007951A1" w:rsidRDefault="007951A1" w:rsidP="007836FA">
            <w:pPr>
              <w:rPr>
                <w:ins w:id="3245" w:author="st1" w:date="2021-05-07T15:08:00Z"/>
                <w:rFonts w:ascii="標楷體" w:eastAsia="標楷體" w:hAnsi="標楷體"/>
                <w:lang w:eastAsia="zh-HK"/>
              </w:rPr>
            </w:pPr>
            <w:ins w:id="3246" w:author="st1" w:date="2021-05-07T15:08:00Z">
              <w:r>
                <w:rPr>
                  <w:rFonts w:ascii="標楷體" w:eastAsia="標楷體" w:hAnsi="標楷體" w:hint="eastAsia"/>
                  <w:lang w:eastAsia="zh-HK"/>
                </w:rPr>
                <w:t>瀏覽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1CA19" w14:textId="16D9A3C2" w:rsidR="007951A1" w:rsidRDefault="00F10F5D" w:rsidP="007836FA">
            <w:pPr>
              <w:rPr>
                <w:ins w:id="3247" w:author="st1" w:date="2021-05-07T15:08:00Z"/>
                <w:rFonts w:eastAsia="標楷體"/>
                <w:color w:val="000000"/>
              </w:rPr>
            </w:pPr>
            <w:ins w:id="3248" w:author="st1" w:date="2021-05-07T15:10:00Z">
              <w:r>
                <w:rPr>
                  <w:rFonts w:eastAsia="標楷體" w:hint="eastAsia"/>
                  <w:color w:val="000000"/>
                </w:rPr>
                <w:t>連結至【</w:t>
              </w:r>
              <w:r w:rsidRPr="00F10F5D">
                <w:rPr>
                  <w:rFonts w:eastAsia="標楷體"/>
                  <w:color w:val="000000"/>
                </w:rPr>
                <w:t xml:space="preserve">L1001 </w:t>
              </w:r>
              <w:r w:rsidRPr="00F10F5D">
                <w:rPr>
                  <w:rFonts w:eastAsia="標楷體"/>
                  <w:color w:val="000000"/>
                </w:rPr>
                <w:t>顧客明細資料查詢</w:t>
              </w:r>
            </w:ins>
            <w:ins w:id="3249" w:author="st1" w:date="2021-05-07T15:11:00Z"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F10F5D">
                <w:rPr>
                  <w:rFonts w:eastAsia="標楷體"/>
                  <w:color w:val="000000"/>
                </w:rPr>
                <w:t>顧客明細</w:t>
              </w:r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5C9CE73B" w14:textId="77777777" w:rsidR="002D21EB" w:rsidRDefault="002D21EB" w:rsidP="002D21EB">
      <w:pPr>
        <w:rPr>
          <w:ins w:id="3250" w:author="st1" w:date="2021-05-07T15:06:00Z"/>
          <w:rFonts w:eastAsia="Yu Mincho"/>
          <w:noProof/>
        </w:rPr>
      </w:pPr>
    </w:p>
    <w:p w14:paraId="0A5F9934" w14:textId="77777777" w:rsidR="002D21EB" w:rsidRDefault="002D21EB" w:rsidP="002D21EB">
      <w:pPr>
        <w:pStyle w:val="a"/>
        <w:rPr>
          <w:ins w:id="3251" w:author="st1" w:date="2021-05-07T15:06:00Z"/>
        </w:rPr>
      </w:pPr>
      <w:ins w:id="3252" w:author="st1" w:date="2021-05-07T15:06:00Z">
        <w:r>
          <w:rPr>
            <w:rFonts w:hint="eastAsia"/>
          </w:rPr>
          <w:t>輸入畫面資料說明</w:t>
        </w:r>
      </w:ins>
    </w:p>
    <w:p w14:paraId="10852068" w14:textId="77777777" w:rsidR="002D21EB" w:rsidRDefault="002D21EB" w:rsidP="002D21EB">
      <w:pPr>
        <w:rPr>
          <w:ins w:id="3253" w:author="st1" w:date="2021-05-07T15:06:00Z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3"/>
        <w:gridCol w:w="1320"/>
        <w:gridCol w:w="984"/>
        <w:gridCol w:w="1214"/>
        <w:gridCol w:w="2515"/>
        <w:gridCol w:w="667"/>
        <w:gridCol w:w="681"/>
        <w:gridCol w:w="2496"/>
        <w:tblGridChange w:id="3254">
          <w:tblGrid>
            <w:gridCol w:w="543"/>
            <w:gridCol w:w="24"/>
            <w:gridCol w:w="1296"/>
            <w:gridCol w:w="255"/>
            <w:gridCol w:w="729"/>
            <w:gridCol w:w="364"/>
            <w:gridCol w:w="850"/>
            <w:gridCol w:w="567"/>
            <w:gridCol w:w="1948"/>
            <w:gridCol w:w="604"/>
            <w:gridCol w:w="63"/>
            <w:gridCol w:w="661"/>
            <w:gridCol w:w="20"/>
            <w:gridCol w:w="689"/>
            <w:gridCol w:w="1522"/>
            <w:gridCol w:w="285"/>
          </w:tblGrid>
        </w:tblGridChange>
      </w:tblGrid>
      <w:tr w:rsidR="002D21EB" w:rsidRPr="00A4543E" w14:paraId="202D64C0" w14:textId="77777777" w:rsidTr="007836FA">
        <w:trPr>
          <w:trHeight w:val="388"/>
          <w:jc w:val="center"/>
          <w:ins w:id="3255" w:author="st1" w:date="2021-05-07T15:06:00Z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38F851" w14:textId="77777777" w:rsidR="002D21EB" w:rsidRPr="00A4543E" w:rsidRDefault="002D21EB" w:rsidP="007836FA">
            <w:pPr>
              <w:rPr>
                <w:ins w:id="3256" w:author="st1" w:date="2021-05-07T15:06:00Z"/>
                <w:rFonts w:ascii="標楷體" w:eastAsia="標楷體" w:hAnsi="標楷體"/>
              </w:rPr>
            </w:pPr>
            <w:ins w:id="3257" w:author="st1" w:date="2021-05-07T15:06:00Z">
              <w:r w:rsidRPr="00A4543E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9B20A7" w14:textId="77777777" w:rsidR="002D21EB" w:rsidRPr="00A4543E" w:rsidRDefault="002D21EB" w:rsidP="007836FA">
            <w:pPr>
              <w:rPr>
                <w:ins w:id="3258" w:author="st1" w:date="2021-05-07T15:06:00Z"/>
                <w:rFonts w:ascii="標楷體" w:eastAsia="標楷體" w:hAnsi="標楷體"/>
              </w:rPr>
            </w:pPr>
            <w:ins w:id="3259" w:author="st1" w:date="2021-05-07T15:06:00Z">
              <w:r w:rsidRPr="00A4543E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4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C408FB8" w14:textId="77777777" w:rsidR="002D21EB" w:rsidRPr="00A4543E" w:rsidRDefault="002D21EB" w:rsidP="007836FA">
            <w:pPr>
              <w:jc w:val="center"/>
              <w:rPr>
                <w:ins w:id="3260" w:author="st1" w:date="2021-05-07T15:06:00Z"/>
                <w:rFonts w:ascii="標楷體" w:eastAsia="標楷體" w:hAnsi="標楷體"/>
              </w:rPr>
            </w:pPr>
            <w:ins w:id="3261" w:author="st1" w:date="2021-05-07T15:06:00Z">
              <w:r w:rsidRPr="00A4543E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5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3D652A6" w14:textId="77777777" w:rsidR="002D21EB" w:rsidRPr="00A4543E" w:rsidRDefault="002D21EB" w:rsidP="007836FA">
            <w:pPr>
              <w:rPr>
                <w:ins w:id="3262" w:author="st1" w:date="2021-05-07T15:06:00Z"/>
                <w:rFonts w:ascii="標楷體" w:eastAsia="標楷體" w:hAnsi="標楷體"/>
              </w:rPr>
            </w:pPr>
            <w:ins w:id="3263" w:author="st1" w:date="2021-05-07T15:06:00Z">
              <w:r w:rsidRPr="00A4543E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2D21EB" w:rsidRPr="00A4543E" w14:paraId="43B7377D" w14:textId="77777777" w:rsidTr="007836FA">
        <w:trPr>
          <w:trHeight w:val="244"/>
          <w:jc w:val="center"/>
          <w:ins w:id="3264" w:author="st1" w:date="2021-05-07T15:0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EE74E" w14:textId="77777777" w:rsidR="002D21EB" w:rsidRPr="00A4543E" w:rsidRDefault="002D21EB" w:rsidP="007836FA">
            <w:pPr>
              <w:widowControl/>
              <w:rPr>
                <w:ins w:id="3265" w:author="st1" w:date="2021-05-07T15:0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C4EBE" w14:textId="77777777" w:rsidR="002D21EB" w:rsidRPr="00A4543E" w:rsidRDefault="002D21EB" w:rsidP="007836FA">
            <w:pPr>
              <w:widowControl/>
              <w:rPr>
                <w:ins w:id="3266" w:author="st1" w:date="2021-05-07T15:06:00Z"/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6E5735D" w14:textId="77777777" w:rsidR="002D21EB" w:rsidRPr="00A4543E" w:rsidRDefault="002D21EB" w:rsidP="007836FA">
            <w:pPr>
              <w:rPr>
                <w:ins w:id="3267" w:author="st1" w:date="2021-05-07T15:06:00Z"/>
                <w:rFonts w:ascii="標楷體" w:eastAsia="標楷體" w:hAnsi="標楷體"/>
              </w:rPr>
            </w:pPr>
            <w:ins w:id="3268" w:author="st1" w:date="2021-05-07T15:06:00Z">
              <w:r w:rsidRPr="00A4543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87944B" w14:textId="77777777" w:rsidR="002D21EB" w:rsidRPr="00A4543E" w:rsidRDefault="002D21EB" w:rsidP="007836FA">
            <w:pPr>
              <w:rPr>
                <w:ins w:id="3269" w:author="st1" w:date="2021-05-07T15:06:00Z"/>
                <w:rFonts w:ascii="標楷體" w:eastAsia="標楷體" w:hAnsi="標楷體"/>
              </w:rPr>
            </w:pPr>
            <w:ins w:id="3270" w:author="st1" w:date="2021-05-07T15:06:00Z">
              <w:r w:rsidRPr="00A4543E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50F576" w14:textId="77777777" w:rsidR="002D21EB" w:rsidRPr="00A4543E" w:rsidRDefault="002D21EB" w:rsidP="007836FA">
            <w:pPr>
              <w:rPr>
                <w:ins w:id="3271" w:author="st1" w:date="2021-05-07T15:06:00Z"/>
                <w:rFonts w:ascii="標楷體" w:eastAsia="標楷體" w:hAnsi="標楷體"/>
              </w:rPr>
            </w:pPr>
            <w:ins w:id="3272" w:author="st1" w:date="2021-05-07T15:06:00Z">
              <w:r w:rsidRPr="00A4543E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E57F37" w14:textId="77777777" w:rsidR="002D21EB" w:rsidRPr="00A4543E" w:rsidRDefault="002D21EB" w:rsidP="007836FA">
            <w:pPr>
              <w:rPr>
                <w:ins w:id="3273" w:author="st1" w:date="2021-05-07T15:06:00Z"/>
                <w:rFonts w:ascii="標楷體" w:eastAsia="標楷體" w:hAnsi="標楷體"/>
              </w:rPr>
            </w:pPr>
            <w:proofErr w:type="gramStart"/>
            <w:ins w:id="3274" w:author="st1" w:date="2021-05-07T15:06:00Z">
              <w:r w:rsidRPr="00A4543E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E4E4888" w14:textId="77777777" w:rsidR="002D21EB" w:rsidRPr="00A4543E" w:rsidRDefault="002D21EB" w:rsidP="007836FA">
            <w:pPr>
              <w:rPr>
                <w:ins w:id="3275" w:author="st1" w:date="2021-05-07T15:06:00Z"/>
                <w:rFonts w:ascii="標楷體" w:eastAsia="標楷體" w:hAnsi="標楷體"/>
              </w:rPr>
            </w:pPr>
            <w:ins w:id="3276" w:author="st1" w:date="2021-05-07T15:06:00Z">
              <w:r w:rsidRPr="00A4543E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16473" w14:textId="77777777" w:rsidR="002D21EB" w:rsidRPr="00A4543E" w:rsidRDefault="002D21EB" w:rsidP="007836FA">
            <w:pPr>
              <w:widowControl/>
              <w:rPr>
                <w:ins w:id="3277" w:author="st1" w:date="2021-05-07T15:06:00Z"/>
                <w:rFonts w:ascii="標楷體" w:eastAsia="標楷體" w:hAnsi="標楷體"/>
              </w:rPr>
            </w:pPr>
          </w:p>
        </w:tc>
      </w:tr>
      <w:tr w:rsidR="002D21EB" w:rsidRPr="00A4543E" w14:paraId="5E4A3CB8" w14:textId="77777777" w:rsidTr="007951A1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278" w:author="st1" w:date="2021-05-07T15:09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32"/>
          <w:jc w:val="center"/>
          <w:ins w:id="3279" w:author="st1" w:date="2021-05-07T15:06:00Z"/>
          <w:trPrChange w:id="3280" w:author="st1" w:date="2021-05-07T15:09:00Z">
            <w:trPr>
              <w:gridAfter w:val="0"/>
              <w:trHeight w:val="244"/>
              <w:jc w:val="center"/>
            </w:trPr>
          </w:trPrChange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281" w:author="st1" w:date="2021-05-07T15:09:00Z">
              <w:tcPr>
                <w:tcW w:w="56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6D89A96" w14:textId="77777777" w:rsidR="002D21EB" w:rsidRPr="00A4543E" w:rsidRDefault="002D21EB" w:rsidP="007836FA">
            <w:pPr>
              <w:rPr>
                <w:ins w:id="3282" w:author="st1" w:date="2021-05-07T15:06:00Z"/>
                <w:rFonts w:ascii="標楷體" w:eastAsia="標楷體" w:hAnsi="標楷體"/>
              </w:rPr>
            </w:pPr>
            <w:ins w:id="3283" w:author="st1" w:date="2021-05-07T15:06:00Z">
              <w:r w:rsidRPr="00A4543E">
                <w:rPr>
                  <w:rFonts w:ascii="標楷體" w:eastAsia="標楷體" w:hAnsi="標楷體"/>
                </w:rPr>
                <w:t>1.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284" w:author="st1" w:date="2021-05-07T15:09:00Z">
              <w:tcPr>
                <w:tcW w:w="155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EAF6714" w14:textId="51A3C54F" w:rsidR="002D21EB" w:rsidRPr="00A4543E" w:rsidRDefault="002D21EB" w:rsidP="007836FA">
            <w:pPr>
              <w:rPr>
                <w:ins w:id="3285" w:author="st1" w:date="2021-05-07T15:06:00Z"/>
                <w:rFonts w:ascii="標楷體" w:eastAsia="標楷體" w:hAnsi="標楷體"/>
              </w:rPr>
            </w:pPr>
            <w:proofErr w:type="gramStart"/>
            <w:ins w:id="3286" w:author="st1" w:date="2021-05-07T15:08:00Z">
              <w:r w:rsidRPr="00A4543E">
                <w:rPr>
                  <w:rFonts w:ascii="標楷體" w:eastAsia="標楷體" w:hAnsi="標楷體" w:hint="eastAsia"/>
                </w:rPr>
                <w:t>借款人戶號</w:t>
              </w:r>
            </w:ins>
            <w:proofErr w:type="gram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87" w:author="st1" w:date="2021-05-07T15:09:00Z">
              <w:tcPr>
                <w:tcW w:w="109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122409" w14:textId="6685FD55" w:rsidR="002D21EB" w:rsidRPr="00A4543E" w:rsidRDefault="007951A1" w:rsidP="007836FA">
            <w:pPr>
              <w:rPr>
                <w:ins w:id="3288" w:author="st1" w:date="2021-05-07T15:06:00Z"/>
                <w:rFonts w:ascii="標楷體" w:eastAsia="標楷體" w:hAnsi="標楷體"/>
              </w:rPr>
            </w:pPr>
            <w:ins w:id="3289" w:author="st1" w:date="2021-05-07T15:08:00Z">
              <w:r w:rsidRPr="00A4543E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90" w:author="st1" w:date="2021-05-07T15:09:00Z">
              <w:tcPr>
                <w:tcW w:w="141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FD48D5" w14:textId="25DE3517" w:rsidR="002D21EB" w:rsidRPr="00A4543E" w:rsidRDefault="002D21EB" w:rsidP="007836FA">
            <w:pPr>
              <w:rPr>
                <w:ins w:id="3291" w:author="st1" w:date="2021-05-07T15:06:00Z"/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92" w:author="st1" w:date="2021-05-07T15:09:00Z">
              <w:tcPr>
                <w:tcW w:w="255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DFEBDE" w14:textId="77777777" w:rsidR="002D21EB" w:rsidRPr="00A4543E" w:rsidRDefault="002D21EB" w:rsidP="007836FA">
            <w:pPr>
              <w:rPr>
                <w:ins w:id="3293" w:author="st1" w:date="2021-05-07T15:06:00Z"/>
                <w:rFonts w:ascii="標楷體" w:eastAsia="標楷體" w:hAnsi="標楷體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94" w:author="st1" w:date="2021-05-07T15:09:00Z">
              <w:tcPr>
                <w:tcW w:w="72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689157" w14:textId="7FC7BA7F" w:rsidR="002D21EB" w:rsidRPr="00A4543E" w:rsidRDefault="002D21EB" w:rsidP="007836FA">
            <w:pPr>
              <w:rPr>
                <w:ins w:id="3295" w:author="st1" w:date="2021-05-07T15:0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96" w:author="st1" w:date="2021-05-07T15:09:00Z">
              <w:tcPr>
                <w:tcW w:w="7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9CB3CF" w14:textId="3FFA73F1" w:rsidR="002D21EB" w:rsidRPr="00A4543E" w:rsidRDefault="007951A1" w:rsidP="007836FA">
            <w:pPr>
              <w:jc w:val="center"/>
              <w:rPr>
                <w:ins w:id="3297" w:author="st1" w:date="2021-05-07T15:06:00Z"/>
                <w:rFonts w:ascii="標楷體" w:eastAsia="標楷體" w:hAnsi="標楷體"/>
              </w:rPr>
            </w:pPr>
            <w:ins w:id="3298" w:author="st1" w:date="2021-05-07T15:09:00Z">
              <w:r w:rsidRPr="00A4543E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299" w:author="st1" w:date="2021-05-07T15:09:00Z">
              <w:tcPr>
                <w:tcW w:w="152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AAFA1E" w14:textId="2BAA8C0E" w:rsidR="002D21EB" w:rsidRPr="00A4543E" w:rsidRDefault="008F43E4" w:rsidP="007836FA">
            <w:pPr>
              <w:rPr>
                <w:ins w:id="3300" w:author="st1" w:date="2021-05-07T15:06:00Z"/>
                <w:rFonts w:ascii="標楷體" w:eastAsia="標楷體" w:hAnsi="標楷體"/>
              </w:rPr>
            </w:pPr>
            <w:ins w:id="3301" w:author="st1" w:date="2021-05-07T15:13:00Z">
              <w:r w:rsidRPr="00A4543E">
                <w:rPr>
                  <w:rFonts w:ascii="標楷體" w:eastAsia="標楷體" w:hAnsi="標楷體" w:hint="eastAsia"/>
                </w:rPr>
                <w:t>可不輸入，不輸入查詢全部</w:t>
              </w:r>
            </w:ins>
          </w:p>
        </w:tc>
      </w:tr>
      <w:tr w:rsidR="007951A1" w:rsidRPr="00A4543E" w14:paraId="1E1EEA29" w14:textId="77777777" w:rsidTr="007836FA">
        <w:trPr>
          <w:trHeight w:val="244"/>
          <w:jc w:val="center"/>
          <w:ins w:id="3302" w:author="st1" w:date="2021-05-07T15:07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3D08" w14:textId="62852D90" w:rsidR="007951A1" w:rsidRPr="00A4543E" w:rsidRDefault="007951A1" w:rsidP="007951A1">
            <w:pPr>
              <w:rPr>
                <w:ins w:id="3303" w:author="st1" w:date="2021-05-07T15:07:00Z"/>
                <w:rFonts w:ascii="標楷體" w:eastAsia="標楷體" w:hAnsi="標楷體"/>
              </w:rPr>
            </w:pPr>
            <w:ins w:id="3304" w:author="st1" w:date="2021-05-07T15:07:00Z">
              <w:r w:rsidRPr="00A4543E">
                <w:rPr>
                  <w:rFonts w:ascii="標楷體" w:eastAsia="標楷體" w:hAnsi="標楷體"/>
                </w:rPr>
                <w:t>2.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04734" w14:textId="1784FE9F" w:rsidR="007951A1" w:rsidRPr="00A4543E" w:rsidRDefault="007951A1" w:rsidP="007951A1">
            <w:pPr>
              <w:rPr>
                <w:ins w:id="3305" w:author="st1" w:date="2021-05-07T15:07:00Z"/>
                <w:rFonts w:ascii="標楷體" w:eastAsia="標楷體" w:hAnsi="標楷體"/>
              </w:rPr>
            </w:pPr>
            <w:ins w:id="3306" w:author="st1" w:date="2021-05-07T15:08:00Z">
              <w:r w:rsidRPr="00A4543E">
                <w:rPr>
                  <w:rFonts w:ascii="標楷體" w:eastAsia="標楷體" w:hAnsi="標楷體" w:hint="eastAsia"/>
                </w:rPr>
                <w:t>借閱日期</w:t>
              </w:r>
            </w:ins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73ED" w14:textId="3C866A78" w:rsidR="007951A1" w:rsidRPr="00A4543E" w:rsidRDefault="007951A1" w:rsidP="007951A1">
            <w:pPr>
              <w:rPr>
                <w:ins w:id="3307" w:author="st1" w:date="2021-05-07T15:07:00Z"/>
                <w:rFonts w:ascii="標楷體" w:eastAsia="標楷體" w:hAnsi="標楷體"/>
              </w:rPr>
            </w:pPr>
            <w:ins w:id="3308" w:author="st1" w:date="2021-05-07T15:08:00Z">
              <w:r w:rsidRPr="00A4543E">
                <w:rPr>
                  <w:rFonts w:ascii="標楷體" w:eastAsia="標楷體" w:hAnsi="標楷體"/>
                </w:rPr>
                <w:t>7-7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4235E" w14:textId="1A962E1E" w:rsidR="007951A1" w:rsidRPr="00A4543E" w:rsidRDefault="007951A1" w:rsidP="007951A1">
            <w:pPr>
              <w:rPr>
                <w:ins w:id="3309" w:author="st1" w:date="2021-05-07T15:07:00Z"/>
                <w:rFonts w:ascii="標楷體" w:eastAsia="標楷體" w:hAnsi="標楷體"/>
              </w:rPr>
            </w:pPr>
            <w:ins w:id="3310" w:author="st1" w:date="2021-05-07T15:08:00Z">
              <w:r w:rsidRPr="00A4543E"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7F94" w14:textId="77777777" w:rsidR="007951A1" w:rsidRPr="00A4543E" w:rsidRDefault="007951A1" w:rsidP="007951A1">
            <w:pPr>
              <w:rPr>
                <w:ins w:id="3311" w:author="st1" w:date="2021-05-07T15:07:00Z"/>
                <w:rFonts w:ascii="標楷體" w:eastAsia="標楷體" w:hAnsi="標楷體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40D9B" w14:textId="29CF95FD" w:rsidR="007951A1" w:rsidRPr="00A4543E" w:rsidRDefault="007951A1" w:rsidP="007951A1">
            <w:pPr>
              <w:rPr>
                <w:ins w:id="3312" w:author="st1" w:date="2021-05-07T15:07:00Z"/>
                <w:rFonts w:ascii="標楷體" w:eastAsia="標楷體" w:hAnsi="標楷體"/>
              </w:rPr>
            </w:pPr>
            <w:ins w:id="3313" w:author="st1" w:date="2021-05-07T15:09:00Z">
              <w:r w:rsidRPr="00A4543E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AE008" w14:textId="79D16F2A" w:rsidR="007951A1" w:rsidRPr="00A4543E" w:rsidRDefault="007951A1" w:rsidP="007951A1">
            <w:pPr>
              <w:jc w:val="center"/>
              <w:rPr>
                <w:ins w:id="3314" w:author="st1" w:date="2021-05-07T15:07:00Z"/>
                <w:rFonts w:ascii="標楷體" w:eastAsia="標楷體" w:hAnsi="標楷體"/>
              </w:rPr>
            </w:pPr>
            <w:ins w:id="3315" w:author="st1" w:date="2021-05-07T15:09:00Z">
              <w:r w:rsidRPr="00A4543E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5BE3" w14:textId="77777777" w:rsidR="007951A1" w:rsidRPr="00A4543E" w:rsidRDefault="007951A1" w:rsidP="007951A1">
            <w:pPr>
              <w:rPr>
                <w:ins w:id="3316" w:author="st1" w:date="2021-05-07T15:07:00Z"/>
                <w:rFonts w:ascii="標楷體" w:eastAsia="標楷體" w:hAnsi="標楷體"/>
              </w:rPr>
            </w:pPr>
          </w:p>
        </w:tc>
      </w:tr>
      <w:tr w:rsidR="007951A1" w:rsidRPr="00A4543E" w14:paraId="0278A062" w14:textId="77777777" w:rsidTr="007836FA">
        <w:trPr>
          <w:trHeight w:val="244"/>
          <w:jc w:val="center"/>
          <w:ins w:id="3317" w:author="st1" w:date="2021-05-07T15:07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6D4B" w14:textId="3910E53E" w:rsidR="007951A1" w:rsidRPr="00A4543E" w:rsidRDefault="007951A1" w:rsidP="007951A1">
            <w:pPr>
              <w:rPr>
                <w:ins w:id="3318" w:author="st1" w:date="2021-05-07T15:07:00Z"/>
                <w:rFonts w:ascii="標楷體" w:eastAsia="標楷體" w:hAnsi="標楷體"/>
              </w:rPr>
            </w:pPr>
            <w:ins w:id="3319" w:author="st1" w:date="2021-05-07T15:07:00Z">
              <w:r w:rsidRPr="00A4543E">
                <w:rPr>
                  <w:rFonts w:ascii="標楷體" w:eastAsia="標楷體" w:hAnsi="標楷體"/>
                </w:rPr>
                <w:t>3.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FB9E6" w14:textId="1CD3C803" w:rsidR="007951A1" w:rsidRPr="00A4543E" w:rsidRDefault="007951A1" w:rsidP="007951A1">
            <w:pPr>
              <w:rPr>
                <w:ins w:id="3320" w:author="st1" w:date="2021-05-07T15:07:00Z"/>
                <w:rFonts w:ascii="標楷體" w:eastAsia="標楷體" w:hAnsi="標楷體"/>
              </w:rPr>
            </w:pPr>
            <w:ins w:id="3321" w:author="st1" w:date="2021-05-07T15:08:00Z">
              <w:r w:rsidRPr="00A4543E">
                <w:rPr>
                  <w:rFonts w:ascii="標楷體" w:eastAsia="標楷體" w:hAnsi="標楷體" w:hint="eastAsia"/>
                </w:rPr>
                <w:t>用途</w:t>
              </w:r>
            </w:ins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B9CB9" w14:textId="216D9419" w:rsidR="007951A1" w:rsidRPr="00A4543E" w:rsidRDefault="007951A1" w:rsidP="007951A1">
            <w:pPr>
              <w:rPr>
                <w:ins w:id="3322" w:author="st1" w:date="2021-05-07T15:07:00Z"/>
                <w:rFonts w:ascii="標楷體" w:eastAsia="標楷體" w:hAnsi="標楷體"/>
              </w:rPr>
            </w:pPr>
            <w:ins w:id="3323" w:author="st1" w:date="2021-05-07T15:08:00Z">
              <w:r w:rsidRPr="00A4543E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3BD2" w14:textId="64644933" w:rsidR="007951A1" w:rsidRPr="00A4543E" w:rsidRDefault="007951A1" w:rsidP="007951A1">
            <w:pPr>
              <w:rPr>
                <w:ins w:id="3324" w:author="st1" w:date="2021-05-07T15:07:00Z"/>
                <w:rFonts w:ascii="標楷體" w:eastAsia="標楷體" w:hAnsi="標楷體"/>
              </w:rPr>
            </w:pPr>
            <w:ins w:id="3325" w:author="st1" w:date="2021-05-07T15:08:00Z">
              <w:r w:rsidRPr="00A4543E">
                <w:rPr>
                  <w:rFonts w:ascii="標楷體" w:eastAsia="標楷體" w:hAnsi="標楷體"/>
                </w:rPr>
                <w:t>00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D770" w14:textId="62491975" w:rsidR="008F43E4" w:rsidRPr="00A4543E" w:rsidRDefault="008F43E4" w:rsidP="008F43E4">
            <w:pPr>
              <w:rPr>
                <w:ins w:id="3326" w:author="st1" w:date="2021-05-07T15:15:00Z"/>
                <w:rFonts w:ascii="標楷體" w:eastAsia="標楷體" w:hAnsi="標楷體"/>
                <w:color w:val="000000"/>
              </w:rPr>
            </w:pPr>
            <w:ins w:id="3327" w:author="st1" w:date="2021-05-07T15:14:00Z">
              <w:r w:rsidRPr="00A4543E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A4543E">
                <w:rPr>
                  <w:rFonts w:ascii="標楷體" w:eastAsia="標楷體" w:hAnsi="標楷體"/>
                </w:rPr>
                <w:t>C</w:t>
              </w:r>
              <w:r w:rsidRPr="00A4543E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A4543E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A4543E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A4543E">
                <w:rPr>
                  <w:rFonts w:ascii="標楷體" w:eastAsia="標楷體" w:hAnsi="標楷體"/>
                </w:rPr>
                <w:t>=</w:t>
              </w:r>
            </w:ins>
            <w:proofErr w:type="spellStart"/>
            <w:ins w:id="3328" w:author="st1" w:date="2021-05-07T15:15:00Z">
              <w:r w:rsidRPr="00A4543E">
                <w:rPr>
                  <w:rFonts w:ascii="標楷體" w:eastAsia="標楷體" w:hAnsi="標楷體"/>
                  <w:color w:val="000000"/>
                </w:rPr>
                <w:t>UsageCodeX</w:t>
              </w:r>
              <w:proofErr w:type="spellEnd"/>
            </w:ins>
          </w:p>
          <w:p w14:paraId="3DD770AC" w14:textId="4E2CB308" w:rsidR="008F43E4" w:rsidRPr="00A4543E" w:rsidRDefault="008F43E4" w:rsidP="008F43E4">
            <w:pPr>
              <w:rPr>
                <w:ins w:id="3329" w:author="st1" w:date="2021-05-07T15:15:00Z"/>
                <w:rFonts w:ascii="標楷體" w:eastAsia="標楷體" w:hAnsi="標楷體"/>
              </w:rPr>
            </w:pPr>
          </w:p>
          <w:p w14:paraId="23DD1BFD" w14:textId="57272D87" w:rsidR="008F43E4" w:rsidRPr="00A4543E" w:rsidRDefault="008F43E4" w:rsidP="008F43E4">
            <w:pPr>
              <w:rPr>
                <w:ins w:id="3330" w:author="st1" w:date="2021-05-07T15:14:00Z"/>
                <w:rFonts w:ascii="標楷體" w:eastAsia="標楷體" w:hAnsi="標楷體"/>
              </w:rPr>
            </w:pPr>
            <w:ins w:id="3331" w:author="st1" w:date="2021-05-07T15:15:00Z">
              <w:r w:rsidRPr="00A4543E">
                <w:rPr>
                  <w:rFonts w:ascii="標楷體" w:eastAsia="標楷體" w:hAnsi="標楷體"/>
                </w:rPr>
                <w:t>00.全部(本交易增加)</w:t>
              </w:r>
            </w:ins>
          </w:p>
          <w:p w14:paraId="14073EF9" w14:textId="4AB2864F" w:rsidR="008F43E4" w:rsidRPr="00A4543E" w:rsidRDefault="008F43E4" w:rsidP="008F43E4">
            <w:pPr>
              <w:rPr>
                <w:ins w:id="3332" w:author="st1" w:date="2021-05-07T15:14:00Z"/>
                <w:rFonts w:ascii="標楷體" w:eastAsia="標楷體" w:hAnsi="標楷體"/>
              </w:rPr>
            </w:pPr>
            <w:ins w:id="3333" w:author="st1" w:date="2021-05-07T15:14:00Z">
              <w:r w:rsidRPr="00A4543E">
                <w:rPr>
                  <w:rFonts w:ascii="標楷體" w:eastAsia="標楷體" w:hAnsi="標楷體"/>
                </w:rPr>
                <w:t>01.清償</w:t>
              </w:r>
            </w:ins>
          </w:p>
          <w:p w14:paraId="75078B0E" w14:textId="77777777" w:rsidR="008F43E4" w:rsidRPr="00A4543E" w:rsidRDefault="008F43E4" w:rsidP="008F43E4">
            <w:pPr>
              <w:rPr>
                <w:ins w:id="3334" w:author="st1" w:date="2021-05-07T15:14:00Z"/>
                <w:rFonts w:ascii="標楷體" w:eastAsia="標楷體" w:hAnsi="標楷體"/>
              </w:rPr>
            </w:pPr>
            <w:ins w:id="3335" w:author="st1" w:date="2021-05-07T15:14:00Z">
              <w:r w:rsidRPr="00A4543E">
                <w:rPr>
                  <w:rFonts w:ascii="標楷體" w:eastAsia="標楷體" w:hAnsi="標楷體"/>
                </w:rPr>
                <w:t>02.法拍</w:t>
              </w:r>
            </w:ins>
          </w:p>
          <w:p w14:paraId="3D6E858F" w14:textId="77777777" w:rsidR="008F43E4" w:rsidRPr="00A4543E" w:rsidRDefault="008F43E4" w:rsidP="008F43E4">
            <w:pPr>
              <w:rPr>
                <w:ins w:id="3336" w:author="st1" w:date="2021-05-07T15:14:00Z"/>
                <w:rFonts w:ascii="標楷體" w:eastAsia="標楷體" w:hAnsi="標楷體"/>
              </w:rPr>
            </w:pPr>
            <w:ins w:id="3337" w:author="st1" w:date="2021-05-07T15:14:00Z">
              <w:r w:rsidRPr="00A4543E">
                <w:rPr>
                  <w:rFonts w:ascii="標楷體" w:eastAsia="標楷體" w:hAnsi="標楷體"/>
                </w:rPr>
                <w:t>03.增貸</w:t>
              </w:r>
            </w:ins>
          </w:p>
          <w:p w14:paraId="540680F6" w14:textId="77777777" w:rsidR="008F43E4" w:rsidRPr="00A4543E" w:rsidRDefault="008F43E4" w:rsidP="008F43E4">
            <w:pPr>
              <w:rPr>
                <w:ins w:id="3338" w:author="st1" w:date="2021-05-07T15:14:00Z"/>
                <w:rFonts w:ascii="標楷體" w:eastAsia="標楷體" w:hAnsi="標楷體"/>
              </w:rPr>
            </w:pPr>
            <w:ins w:id="3339" w:author="st1" w:date="2021-05-07T15:14:00Z">
              <w:r w:rsidRPr="00A4543E">
                <w:rPr>
                  <w:rFonts w:ascii="標楷體" w:eastAsia="標楷體" w:hAnsi="標楷體"/>
                </w:rPr>
                <w:t>04.展期</w:t>
              </w:r>
            </w:ins>
          </w:p>
          <w:p w14:paraId="188E382F" w14:textId="77777777" w:rsidR="008F43E4" w:rsidRPr="00A4543E" w:rsidRDefault="008F43E4" w:rsidP="008F43E4">
            <w:pPr>
              <w:rPr>
                <w:ins w:id="3340" w:author="st1" w:date="2021-05-07T15:14:00Z"/>
                <w:rFonts w:ascii="標楷體" w:eastAsia="標楷體" w:hAnsi="標楷體"/>
              </w:rPr>
            </w:pPr>
            <w:ins w:id="3341" w:author="st1" w:date="2021-05-07T15:14:00Z">
              <w:r w:rsidRPr="00A4543E">
                <w:rPr>
                  <w:rFonts w:ascii="標楷體" w:eastAsia="標楷體" w:hAnsi="標楷體"/>
                </w:rPr>
                <w:t>05.撥款</w:t>
              </w:r>
            </w:ins>
          </w:p>
          <w:p w14:paraId="230E1C3F" w14:textId="77777777" w:rsidR="008F43E4" w:rsidRPr="00A4543E" w:rsidRDefault="008F43E4" w:rsidP="008F43E4">
            <w:pPr>
              <w:rPr>
                <w:ins w:id="3342" w:author="st1" w:date="2021-05-07T15:14:00Z"/>
                <w:rFonts w:ascii="標楷體" w:eastAsia="標楷體" w:hAnsi="標楷體"/>
              </w:rPr>
            </w:pPr>
            <w:ins w:id="3343" w:author="st1" w:date="2021-05-07T15:14:00Z">
              <w:r w:rsidRPr="00A4543E">
                <w:rPr>
                  <w:rFonts w:ascii="標楷體" w:eastAsia="標楷體" w:hAnsi="標楷體"/>
                </w:rPr>
                <w:t>06.查閱</w:t>
              </w:r>
            </w:ins>
          </w:p>
          <w:p w14:paraId="6F5E6710" w14:textId="77777777" w:rsidR="008F43E4" w:rsidRPr="00A4543E" w:rsidRDefault="008F43E4" w:rsidP="008F43E4">
            <w:pPr>
              <w:rPr>
                <w:ins w:id="3344" w:author="st1" w:date="2021-05-07T15:14:00Z"/>
                <w:rFonts w:ascii="標楷體" w:eastAsia="標楷體" w:hAnsi="標楷體"/>
              </w:rPr>
            </w:pPr>
            <w:ins w:id="3345" w:author="st1" w:date="2021-05-07T15:14:00Z">
              <w:r w:rsidRPr="00A4543E">
                <w:rPr>
                  <w:rFonts w:ascii="標楷體" w:eastAsia="標楷體" w:hAnsi="標楷體"/>
                </w:rPr>
                <w:t>07.重估</w:t>
              </w:r>
            </w:ins>
          </w:p>
          <w:p w14:paraId="758BE697" w14:textId="13A4CA46" w:rsidR="007951A1" w:rsidRPr="00A4543E" w:rsidRDefault="008F43E4" w:rsidP="008F43E4">
            <w:pPr>
              <w:rPr>
                <w:ins w:id="3346" w:author="st1" w:date="2021-05-07T15:07:00Z"/>
                <w:rFonts w:ascii="標楷體" w:eastAsia="標楷體" w:hAnsi="標楷體"/>
              </w:rPr>
            </w:pPr>
            <w:ins w:id="3347" w:author="st1" w:date="2021-05-07T15:14:00Z">
              <w:r w:rsidRPr="00A4543E">
                <w:rPr>
                  <w:rFonts w:ascii="標楷體" w:eastAsia="標楷體" w:hAnsi="標楷體"/>
                </w:rPr>
                <w:t>08.其他</w:t>
              </w:r>
            </w:ins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2013" w14:textId="40E360F7" w:rsidR="007951A1" w:rsidRPr="00A4543E" w:rsidRDefault="007951A1" w:rsidP="007951A1">
            <w:pPr>
              <w:rPr>
                <w:ins w:id="3348" w:author="st1" w:date="2021-05-07T15:07:00Z"/>
                <w:rFonts w:ascii="標楷體" w:eastAsia="標楷體" w:hAnsi="標楷體"/>
              </w:rPr>
            </w:pPr>
            <w:ins w:id="3349" w:author="st1" w:date="2021-05-07T15:09:00Z">
              <w:r w:rsidRPr="00A4543E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3E0F" w14:textId="72A290AC" w:rsidR="007951A1" w:rsidRPr="00A4543E" w:rsidRDefault="007951A1" w:rsidP="007951A1">
            <w:pPr>
              <w:jc w:val="center"/>
              <w:rPr>
                <w:ins w:id="3350" w:author="st1" w:date="2021-05-07T15:07:00Z"/>
                <w:rFonts w:ascii="標楷體" w:eastAsia="標楷體" w:hAnsi="標楷體"/>
              </w:rPr>
            </w:pPr>
            <w:ins w:id="3351" w:author="st1" w:date="2021-05-07T15:09:00Z">
              <w:r w:rsidRPr="00A4543E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2B863" w14:textId="4A87ABC4" w:rsidR="007951A1" w:rsidRPr="00A4543E" w:rsidRDefault="00B22575" w:rsidP="007951A1">
            <w:pPr>
              <w:rPr>
                <w:ins w:id="3352" w:author="st1" w:date="2021-05-07T15:07:00Z"/>
                <w:rFonts w:ascii="標楷體" w:eastAsia="標楷體" w:hAnsi="標楷體"/>
              </w:rPr>
            </w:pPr>
            <w:ins w:id="3353" w:author="黃梓峻" w:date="2021-05-12T12:17:00Z">
              <w:r w:rsidRPr="00A4543E">
                <w:rPr>
                  <w:rFonts w:ascii="標楷體" w:eastAsia="標楷體" w:hAnsi="標楷體" w:hint="eastAsia"/>
                </w:rPr>
                <w:t>檢核條件：</w:t>
              </w:r>
              <w:r w:rsidRPr="00A4543E">
                <w:rPr>
                  <w:rFonts w:ascii="標楷體" w:eastAsia="標楷體" w:hAnsi="標楷體"/>
                </w:rPr>
                <w:t>V(</w:t>
              </w:r>
              <w:proofErr w:type="gramStart"/>
              <w:r w:rsidRPr="00A4543E">
                <w:rPr>
                  <w:rFonts w:ascii="標楷體" w:eastAsia="標楷體" w:hAnsi="標楷體"/>
                  <w:rPrChange w:id="3354" w:author="黃梓峻" w:date="2021-05-12T13:3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H</w:t>
              </w:r>
              <w:r w:rsidRPr="00A4543E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Pr="00A4543E">
                <w:rPr>
                  <w:rFonts w:ascii="標楷體" w:eastAsia="標楷體" w:hAnsi="標楷體"/>
                </w:rPr>
                <w:t>UsageCodeHelp</w:t>
              </w:r>
              <w:proofErr w:type="spellEnd"/>
              <w:r w:rsidRPr="00A4543E">
                <w:rPr>
                  <w:rFonts w:ascii="標楷體" w:eastAsia="標楷體" w:hAnsi="標楷體"/>
                </w:rPr>
                <w:t>)</w:t>
              </w:r>
            </w:ins>
          </w:p>
        </w:tc>
      </w:tr>
      <w:tr w:rsidR="007951A1" w:rsidRPr="00A4543E" w14:paraId="24EE0252" w14:textId="77777777" w:rsidTr="007836FA">
        <w:trPr>
          <w:trHeight w:val="244"/>
          <w:jc w:val="center"/>
          <w:ins w:id="3355" w:author="st1" w:date="2021-05-07T15:07:00Z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4AF4" w14:textId="7381C9A9" w:rsidR="007951A1" w:rsidRPr="00A4543E" w:rsidRDefault="007951A1" w:rsidP="007951A1">
            <w:pPr>
              <w:rPr>
                <w:ins w:id="3356" w:author="st1" w:date="2021-05-07T15:07:00Z"/>
                <w:rFonts w:ascii="標楷體" w:eastAsia="標楷體" w:hAnsi="標楷體"/>
              </w:rPr>
            </w:pPr>
            <w:ins w:id="3357" w:author="st1" w:date="2021-05-07T15:07:00Z">
              <w:r w:rsidRPr="00A4543E">
                <w:rPr>
                  <w:rFonts w:ascii="標楷體" w:eastAsia="標楷體" w:hAnsi="標楷體"/>
                </w:rPr>
                <w:t>4.</w:t>
              </w:r>
            </w:ins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3699" w14:textId="37399DFA" w:rsidR="007951A1" w:rsidRPr="00A4543E" w:rsidRDefault="007951A1" w:rsidP="007951A1">
            <w:pPr>
              <w:rPr>
                <w:ins w:id="3358" w:author="st1" w:date="2021-05-07T15:07:00Z"/>
                <w:rFonts w:ascii="標楷體" w:eastAsia="標楷體" w:hAnsi="標楷體"/>
              </w:rPr>
            </w:pPr>
            <w:ins w:id="3359" w:author="st1" w:date="2021-05-07T15:08:00Z">
              <w:r w:rsidRPr="00A4543E">
                <w:rPr>
                  <w:rFonts w:ascii="標楷體" w:eastAsia="標楷體" w:hAnsi="標楷體" w:hint="eastAsia"/>
                </w:rPr>
                <w:t>狀態</w:t>
              </w:r>
            </w:ins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821E" w14:textId="613E68A8" w:rsidR="007951A1" w:rsidRPr="00A4543E" w:rsidRDefault="007951A1" w:rsidP="007951A1">
            <w:pPr>
              <w:rPr>
                <w:ins w:id="3360" w:author="st1" w:date="2021-05-07T15:07:00Z"/>
                <w:rFonts w:ascii="標楷體" w:eastAsia="標楷體" w:hAnsi="標楷體"/>
              </w:rPr>
            </w:pPr>
            <w:ins w:id="3361" w:author="st1" w:date="2021-05-07T15:08:00Z">
              <w:r w:rsidRPr="00A4543E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A060" w14:textId="4023A7DF" w:rsidR="007951A1" w:rsidRPr="00A4543E" w:rsidRDefault="007951A1" w:rsidP="007951A1">
            <w:pPr>
              <w:rPr>
                <w:ins w:id="3362" w:author="st1" w:date="2021-05-07T15:07:00Z"/>
                <w:rFonts w:ascii="標楷體" w:eastAsia="標楷體" w:hAnsi="標楷體"/>
              </w:rPr>
            </w:pPr>
            <w:ins w:id="3363" w:author="st1" w:date="2021-05-07T15:08:00Z">
              <w:r w:rsidRPr="00A4543E">
                <w:rPr>
                  <w:rFonts w:ascii="標楷體" w:eastAsia="標楷體" w:hAnsi="標楷體"/>
                </w:rPr>
                <w:t>01</w:t>
              </w:r>
            </w:ins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BAFE" w14:textId="77777777" w:rsidR="008F43E4" w:rsidRPr="00A4543E" w:rsidRDefault="008F43E4" w:rsidP="008F43E4">
            <w:pPr>
              <w:rPr>
                <w:ins w:id="3364" w:author="st1" w:date="2021-05-07T15:16:00Z"/>
                <w:rFonts w:ascii="標楷體" w:eastAsia="標楷體" w:hAnsi="標楷體"/>
              </w:rPr>
            </w:pPr>
            <w:ins w:id="3365" w:author="st1" w:date="2021-05-07T15:16:00Z">
              <w:r w:rsidRPr="00A4543E">
                <w:rPr>
                  <w:rFonts w:ascii="標楷體" w:eastAsia="標楷體" w:hAnsi="標楷體"/>
                </w:rPr>
                <w:t>01.未還</w:t>
              </w:r>
            </w:ins>
          </w:p>
          <w:p w14:paraId="537F77C4" w14:textId="77777777" w:rsidR="008F43E4" w:rsidRPr="00A4543E" w:rsidRDefault="008F43E4" w:rsidP="008F43E4">
            <w:pPr>
              <w:rPr>
                <w:ins w:id="3366" w:author="st1" w:date="2021-05-07T15:16:00Z"/>
                <w:rFonts w:ascii="標楷體" w:eastAsia="標楷體" w:hAnsi="標楷體"/>
              </w:rPr>
            </w:pPr>
            <w:ins w:id="3367" w:author="st1" w:date="2021-05-07T15:16:00Z">
              <w:r w:rsidRPr="00A4543E">
                <w:rPr>
                  <w:rFonts w:ascii="標楷體" w:eastAsia="標楷體" w:hAnsi="標楷體"/>
                </w:rPr>
                <w:t>02.已還</w:t>
              </w:r>
            </w:ins>
          </w:p>
          <w:p w14:paraId="5A0256DE" w14:textId="5C227DB5" w:rsidR="007951A1" w:rsidRPr="00A4543E" w:rsidRDefault="008F43E4" w:rsidP="008F43E4">
            <w:pPr>
              <w:rPr>
                <w:ins w:id="3368" w:author="st1" w:date="2021-05-07T15:07:00Z"/>
                <w:rFonts w:ascii="標楷體" w:eastAsia="標楷體" w:hAnsi="標楷體"/>
              </w:rPr>
            </w:pPr>
            <w:ins w:id="3369" w:author="st1" w:date="2021-05-07T15:16:00Z">
              <w:r w:rsidRPr="00A4543E">
                <w:rPr>
                  <w:rFonts w:ascii="標楷體" w:eastAsia="標楷體" w:hAnsi="標楷體"/>
                </w:rPr>
                <w:t>09.全部</w:t>
              </w:r>
            </w:ins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B743E" w14:textId="6E0BA8E3" w:rsidR="007951A1" w:rsidRPr="00A4543E" w:rsidRDefault="007951A1" w:rsidP="007951A1">
            <w:pPr>
              <w:rPr>
                <w:ins w:id="3370" w:author="st1" w:date="2021-05-07T15:07:00Z"/>
                <w:rFonts w:ascii="標楷體" w:eastAsia="標楷體" w:hAnsi="標楷體"/>
              </w:rPr>
            </w:pPr>
            <w:ins w:id="3371" w:author="st1" w:date="2021-05-07T15:09:00Z">
              <w:r w:rsidRPr="00A4543E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015" w14:textId="6194FE68" w:rsidR="007951A1" w:rsidRPr="00A4543E" w:rsidRDefault="007951A1" w:rsidP="007951A1">
            <w:pPr>
              <w:jc w:val="center"/>
              <w:rPr>
                <w:ins w:id="3372" w:author="st1" w:date="2021-05-07T15:07:00Z"/>
                <w:rFonts w:ascii="標楷體" w:eastAsia="標楷體" w:hAnsi="標楷體"/>
              </w:rPr>
            </w:pPr>
            <w:ins w:id="3373" w:author="st1" w:date="2021-05-07T15:09:00Z">
              <w:r w:rsidRPr="00A4543E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35B" w14:textId="1A9599EC" w:rsidR="007951A1" w:rsidRPr="00A4543E" w:rsidRDefault="00A4543E" w:rsidP="007951A1">
            <w:pPr>
              <w:rPr>
                <w:ins w:id="3374" w:author="st1" w:date="2021-05-07T15:07:00Z"/>
                <w:rFonts w:ascii="標楷體" w:eastAsia="標楷體" w:hAnsi="標楷體"/>
              </w:rPr>
            </w:pPr>
            <w:ins w:id="3375" w:author="黃梓峻" w:date="2021-05-12T13:35:00Z">
              <w:r w:rsidRPr="00A4543E">
                <w:rPr>
                  <w:rFonts w:ascii="標楷體" w:eastAsia="標楷體" w:hAnsi="標楷體" w:hint="eastAsia"/>
                </w:rPr>
                <w:t>檢核條件：</w:t>
              </w:r>
            </w:ins>
            <w:ins w:id="3376" w:author="黃梓峻" w:date="2021-05-12T13:36:00Z">
              <w:r w:rsidRPr="00A4543E">
                <w:rPr>
                  <w:rFonts w:ascii="標楷體" w:eastAsia="標楷體" w:hAnsi="標楷體"/>
                </w:rPr>
                <w:t>V(</w:t>
              </w:r>
              <w:proofErr w:type="gramStart"/>
              <w:r w:rsidRPr="00A4543E">
                <w:rPr>
                  <w:rFonts w:ascii="標楷體" w:eastAsia="標楷體" w:hAnsi="標楷體"/>
                  <w:rPrChange w:id="3377" w:author="黃梓峻" w:date="2021-05-12T13:36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H</w:t>
              </w:r>
              <w:r w:rsidRPr="00A4543E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Pr="00A4543E">
                <w:rPr>
                  <w:rFonts w:ascii="標楷體" w:eastAsia="標楷體" w:hAnsi="標楷體"/>
                </w:rPr>
                <w:t>ApplHelp</w:t>
              </w:r>
              <w:proofErr w:type="spellEnd"/>
              <w:r w:rsidRPr="00A4543E">
                <w:rPr>
                  <w:rFonts w:ascii="標楷體" w:eastAsia="標楷體" w:hAnsi="標楷體"/>
                </w:rPr>
                <w:t>)</w:t>
              </w:r>
            </w:ins>
          </w:p>
        </w:tc>
      </w:tr>
    </w:tbl>
    <w:p w14:paraId="723F8F0E" w14:textId="77777777" w:rsidR="002D21EB" w:rsidRPr="00AF1A82" w:rsidRDefault="002D21EB" w:rsidP="00CE6D4E">
      <w:pPr>
        <w:rPr>
          <w:rFonts w:ascii="標楷體" w:eastAsia="標楷體" w:hAnsi="標楷體"/>
        </w:rPr>
      </w:pPr>
    </w:p>
    <w:p w14:paraId="02BADA9A" w14:textId="77777777" w:rsidR="00171ECA" w:rsidRDefault="00171ECA" w:rsidP="00171ECA">
      <w:pPr>
        <w:pStyle w:val="a"/>
        <w:rPr>
          <w:ins w:id="3378" w:author="st1" w:date="2021-05-07T15:25:00Z"/>
        </w:rPr>
      </w:pPr>
      <w:ins w:id="3379" w:author="st1" w:date="2021-05-07T15:25:00Z">
        <w:r>
          <w:rPr>
            <w:rFonts w:hint="eastAsia"/>
          </w:rPr>
          <w:t>畫面資料說明</w:t>
        </w:r>
      </w:ins>
    </w:p>
    <w:p w14:paraId="5560EBDC" w14:textId="77777777" w:rsidR="00171ECA" w:rsidRDefault="00171ECA" w:rsidP="00171ECA">
      <w:pPr>
        <w:rPr>
          <w:ins w:id="3380" w:author="st1" w:date="2021-05-07T15:25:00Z"/>
          <w:rFonts w:ascii="標楷體" w:eastAsia="標楷體" w:hAnsi="標楷體"/>
          <w:lang w:eastAsia="x-none"/>
        </w:rPr>
      </w:pPr>
    </w:p>
    <w:p w14:paraId="02452D52" w14:textId="10305245" w:rsidR="00171ECA" w:rsidRPr="00AF1A82" w:rsidRDefault="00171ECA" w:rsidP="00171ECA">
      <w:pPr>
        <w:rPr>
          <w:ins w:id="3381" w:author="st1" w:date="2021-05-07T15:25:00Z"/>
          <w:rFonts w:ascii="標楷體" w:eastAsia="標楷體" w:hAnsi="標楷體"/>
          <w:lang w:eastAsia="x-none"/>
        </w:rPr>
      </w:pPr>
      <w:ins w:id="3382" w:author="st1" w:date="2021-05-07T15:26:00Z">
        <w:r w:rsidRPr="00171ECA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28D0EB06" wp14:editId="1BB503C0">
              <wp:extent cx="6479540" cy="3875405"/>
              <wp:effectExtent l="0" t="0" r="0" b="0"/>
              <wp:docPr id="157" name="圖片 1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8754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E85777" w14:textId="77777777" w:rsidR="00171ECA" w:rsidRDefault="00171ECA" w:rsidP="00171ECA">
      <w:pPr>
        <w:rPr>
          <w:ins w:id="3383" w:author="st1" w:date="2021-05-07T15:25:00Z"/>
          <w:rFonts w:ascii="標楷體" w:eastAsia="標楷體" w:hAnsi="標楷體"/>
          <w:lang w:eastAsia="x-none"/>
        </w:rPr>
      </w:pPr>
    </w:p>
    <w:p w14:paraId="16703E50" w14:textId="77777777" w:rsidR="00171ECA" w:rsidRDefault="00171ECA" w:rsidP="00171ECA">
      <w:pPr>
        <w:pStyle w:val="a"/>
        <w:rPr>
          <w:ins w:id="3384" w:author="st1" w:date="2021-05-07T15:25:00Z"/>
        </w:rPr>
      </w:pPr>
      <w:ins w:id="3385" w:author="st1" w:date="2021-05-07T15:25:00Z">
        <w:r>
          <w:rPr>
            <w:rFonts w:hint="eastAsia"/>
          </w:rPr>
          <w:t>輸</w:t>
        </w:r>
        <w:r>
          <w:rPr>
            <w:rFonts w:hint="eastAsia"/>
            <w:lang w:eastAsia="zh-HK"/>
          </w:rPr>
          <w:t>出</w:t>
        </w:r>
        <w:r>
          <w:rPr>
            <w:rFonts w:hint="eastAsia"/>
          </w:rPr>
          <w:t>畫面資料說明</w:t>
        </w:r>
      </w:ins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1138"/>
        <w:gridCol w:w="1939"/>
        <w:gridCol w:w="3336"/>
        <w:gridCol w:w="3250"/>
      </w:tblGrid>
      <w:tr w:rsidR="00171ECA" w14:paraId="4687984F" w14:textId="77777777" w:rsidTr="007836FA">
        <w:trPr>
          <w:tblHeader/>
          <w:ins w:id="3386" w:author="st1" w:date="2021-05-07T15:2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B133184" w14:textId="77777777" w:rsidR="00171ECA" w:rsidRDefault="00171ECA" w:rsidP="007836FA">
            <w:pPr>
              <w:jc w:val="center"/>
              <w:rPr>
                <w:ins w:id="3387" w:author="st1" w:date="2021-05-07T15:25:00Z"/>
                <w:rFonts w:ascii="標楷體" w:eastAsia="標楷體" w:hAnsi="標楷體"/>
                <w:lang w:eastAsia="zh-HK"/>
              </w:rPr>
            </w:pPr>
            <w:ins w:id="3388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A5F8678" w14:textId="77777777" w:rsidR="00171ECA" w:rsidRDefault="00171ECA" w:rsidP="007836FA">
            <w:pPr>
              <w:jc w:val="center"/>
              <w:rPr>
                <w:ins w:id="3389" w:author="st1" w:date="2021-05-07T15:25:00Z"/>
                <w:rFonts w:ascii="標楷體" w:eastAsia="標楷體" w:hAnsi="標楷體"/>
                <w:lang w:eastAsia="zh-HK"/>
              </w:rPr>
            </w:pPr>
            <w:ins w:id="3390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DB68AA1" w14:textId="77777777" w:rsidR="00171ECA" w:rsidRDefault="00171ECA" w:rsidP="007836FA">
            <w:pPr>
              <w:jc w:val="center"/>
              <w:rPr>
                <w:ins w:id="3391" w:author="st1" w:date="2021-05-07T15:25:00Z"/>
                <w:rFonts w:ascii="標楷體" w:eastAsia="標楷體" w:hAnsi="標楷體"/>
                <w:lang w:eastAsia="zh-HK"/>
              </w:rPr>
            </w:pPr>
            <w:ins w:id="3392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EF0FE94" w14:textId="77777777" w:rsidR="00171ECA" w:rsidRDefault="00171ECA" w:rsidP="007836FA">
            <w:pPr>
              <w:jc w:val="center"/>
              <w:rPr>
                <w:ins w:id="3393" w:author="st1" w:date="2021-05-07T15:25:00Z"/>
                <w:rFonts w:ascii="標楷體" w:eastAsia="標楷體" w:hAnsi="標楷體"/>
              </w:rPr>
            </w:pPr>
            <w:ins w:id="3394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E636787" w14:textId="77777777" w:rsidR="00171ECA" w:rsidRDefault="00171ECA" w:rsidP="007836FA">
            <w:pPr>
              <w:jc w:val="center"/>
              <w:rPr>
                <w:ins w:id="3395" w:author="st1" w:date="2021-05-07T15:25:00Z"/>
                <w:rFonts w:ascii="標楷體" w:eastAsia="標楷體" w:hAnsi="標楷體"/>
                <w:lang w:eastAsia="zh-HK"/>
              </w:rPr>
            </w:pPr>
            <w:ins w:id="3396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71ECA" w14:paraId="35EC56C3" w14:textId="77777777" w:rsidTr="007836FA">
        <w:trPr>
          <w:ins w:id="3397" w:author="st1" w:date="2021-05-07T15:2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AE8B0" w14:textId="77777777" w:rsidR="00171ECA" w:rsidRDefault="00171ECA" w:rsidP="007836FA">
            <w:pPr>
              <w:jc w:val="center"/>
              <w:rPr>
                <w:ins w:id="3398" w:author="st1" w:date="2021-05-07T15:25:00Z"/>
                <w:rFonts w:ascii="標楷體" w:eastAsia="標楷體" w:hAnsi="標楷體"/>
                <w:lang w:eastAsia="zh-HK"/>
              </w:rPr>
            </w:pPr>
            <w:ins w:id="3399" w:author="st1" w:date="2021-05-07T15:2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D878D" w14:textId="77777777" w:rsidR="00171ECA" w:rsidRDefault="00171ECA" w:rsidP="007836FA">
            <w:pPr>
              <w:jc w:val="center"/>
              <w:rPr>
                <w:ins w:id="3400" w:author="st1" w:date="2021-05-07T15:25:00Z"/>
                <w:rFonts w:ascii="標楷體" w:eastAsia="標楷體" w:hAnsi="標楷體"/>
                <w:lang w:eastAsia="zh-HK"/>
              </w:rPr>
            </w:pPr>
            <w:ins w:id="3401" w:author="st1" w:date="2021-05-07T15:25:00Z">
              <w:r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D702" w14:textId="776CD18C" w:rsidR="00171ECA" w:rsidRDefault="00171ECA" w:rsidP="007836FA">
            <w:pPr>
              <w:rPr>
                <w:ins w:id="3402" w:author="st1" w:date="2021-05-07T15:25:00Z"/>
                <w:rFonts w:ascii="標楷體" w:eastAsia="標楷體" w:hAnsi="標楷體"/>
                <w:lang w:eastAsia="zh-HK"/>
              </w:rPr>
            </w:pPr>
            <w:ins w:id="3403" w:author="st1" w:date="2021-05-07T15:26:00Z">
              <w:r>
                <w:rPr>
                  <w:rFonts w:ascii="標楷體" w:eastAsia="標楷體" w:hAnsi="標楷體" w:hint="eastAsia"/>
                  <w:lang w:eastAsia="zh-HK"/>
                </w:rPr>
                <w:t>歸還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36B4" w14:textId="1B553C2C" w:rsidR="00171ECA" w:rsidRDefault="009E116C" w:rsidP="007836FA">
            <w:pPr>
              <w:rPr>
                <w:ins w:id="3404" w:author="st1" w:date="2021-05-07T15:25:00Z"/>
                <w:rFonts w:ascii="標楷體" w:eastAsia="標楷體" w:hAnsi="標楷體"/>
                <w:lang w:eastAsia="zh-HK"/>
              </w:rPr>
            </w:pPr>
            <w:proofErr w:type="spellStart"/>
            <w:ins w:id="3405" w:author="st1" w:date="2021-05-07T15:29:00Z">
              <w:r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  <w:r w:rsidRPr="009E116C">
                <w:rPr>
                  <w:rFonts w:ascii="標楷體" w:eastAsia="標楷體" w:hAnsi="標楷體"/>
                  <w:color w:val="000000"/>
                </w:rPr>
                <w:t>ApplCode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679A" w14:textId="19EBD951" w:rsidR="00171ECA" w:rsidRDefault="00171ECA" w:rsidP="007836FA">
            <w:pPr>
              <w:rPr>
                <w:ins w:id="3406" w:author="st1" w:date="2021-05-07T15:25:00Z"/>
                <w:rFonts w:ascii="標楷體" w:eastAsia="標楷體" w:hAnsi="標楷體"/>
                <w:lang w:eastAsia="zh-HK"/>
              </w:rPr>
            </w:pPr>
            <w:ins w:id="3407" w:author="st1" w:date="2021-05-07T15:25:00Z">
              <w:r>
                <w:rPr>
                  <w:rFonts w:eastAsia="標楷體" w:hint="eastAsia"/>
                  <w:color w:val="000000"/>
                </w:rPr>
                <w:t>連結至【</w:t>
              </w:r>
              <w:r>
                <w:rPr>
                  <w:rFonts w:eastAsia="標楷體"/>
                  <w:color w:val="000000"/>
                </w:rPr>
                <w:t>L</w:t>
              </w:r>
              <w:r>
                <w:rPr>
                  <w:rFonts w:eastAsia="標楷體" w:hint="eastAsia"/>
                  <w:color w:val="000000"/>
                </w:rPr>
                <w:t>510</w:t>
              </w:r>
            </w:ins>
            <w:ins w:id="3408" w:author="st1" w:date="2021-05-07T15:26:00Z">
              <w:r>
                <w:rPr>
                  <w:rFonts w:eastAsia="標楷體"/>
                  <w:color w:val="000000"/>
                </w:rPr>
                <w:t>3</w:t>
              </w:r>
            </w:ins>
            <w:proofErr w:type="spellStart"/>
            <w:ins w:id="3409" w:author="st1" w:date="2021-05-07T15:25:00Z">
              <w:r w:rsidRPr="009E417C">
                <w:rPr>
                  <w:rFonts w:ascii="標楷體" w:eastAsia="標楷體" w:hAnsi="標楷體"/>
                  <w:lang w:eastAsia="x-none"/>
                </w:rPr>
                <w:t>授信審議委員會會議紀錄維護</w:t>
              </w:r>
              <w:proofErr w:type="spellEnd"/>
              <w:r>
                <w:rPr>
                  <w:rFonts w:eastAsia="標楷體" w:hint="eastAsia"/>
                  <w:color w:val="000000"/>
                </w:rPr>
                <w:t>】，</w:t>
              </w:r>
              <w:r>
                <w:rPr>
                  <w:rFonts w:ascii="標楷體" w:eastAsia="標楷體" w:hAnsi="標楷體" w:hint="eastAsia"/>
                  <w:lang w:eastAsia="zh-HK"/>
                </w:rPr>
                <w:t>供修改</w:t>
              </w:r>
              <w:r>
                <w:rPr>
                  <w:rFonts w:ascii="標楷體" w:eastAsia="標楷體" w:hAnsi="標楷體" w:hint="eastAsia"/>
                  <w:color w:val="000000"/>
                </w:rPr>
                <w:t>放審會記錄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9E116C" w14:paraId="4947BFB4" w14:textId="77777777" w:rsidTr="007836FA">
        <w:trPr>
          <w:ins w:id="3410" w:author="st1" w:date="2021-05-07T15:2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4C2F" w14:textId="77777777" w:rsidR="009E116C" w:rsidRDefault="009E116C" w:rsidP="009E116C">
            <w:pPr>
              <w:jc w:val="center"/>
              <w:rPr>
                <w:ins w:id="3411" w:author="st1" w:date="2021-05-07T15:25:00Z"/>
                <w:rFonts w:ascii="標楷體" w:eastAsia="標楷體" w:hAnsi="標楷體"/>
              </w:rPr>
            </w:pPr>
            <w:ins w:id="3412" w:author="st1" w:date="2021-05-07T15:2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C7CA5" w14:textId="6F048086" w:rsidR="009E116C" w:rsidRDefault="009E116C" w:rsidP="009E116C">
            <w:pPr>
              <w:jc w:val="center"/>
              <w:rPr>
                <w:ins w:id="3413" w:author="st1" w:date="2021-05-07T15:25:00Z"/>
                <w:rFonts w:ascii="標楷體" w:eastAsia="標楷體" w:hAnsi="標楷體"/>
                <w:lang w:eastAsia="zh-HK"/>
              </w:rPr>
            </w:pPr>
            <w:ins w:id="3414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68A0D" w14:textId="4A618F2B" w:rsidR="009E116C" w:rsidRDefault="009E116C" w:rsidP="009E116C">
            <w:pPr>
              <w:rPr>
                <w:ins w:id="3415" w:author="st1" w:date="2021-05-07T15:25:00Z"/>
                <w:rFonts w:ascii="標楷體" w:eastAsia="標楷體" w:hAnsi="標楷體"/>
                <w:lang w:eastAsia="zh-HK"/>
              </w:rPr>
            </w:pPr>
            <w:ins w:id="3416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F2D5" w14:textId="760AD67B" w:rsidR="009E116C" w:rsidRDefault="009E116C" w:rsidP="009E116C">
            <w:pPr>
              <w:rPr>
                <w:ins w:id="3417" w:author="st1" w:date="2021-05-07T15:25:00Z"/>
                <w:rFonts w:ascii="標楷體" w:eastAsia="標楷體" w:hAnsi="標楷體"/>
              </w:rPr>
            </w:pPr>
            <w:proofErr w:type="spellStart"/>
            <w:ins w:id="3418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  <w:r>
                <w:rPr>
                  <w:rFonts w:ascii="標楷體" w:eastAsia="標楷體" w:hAnsi="標楷體"/>
                  <w:color w:val="000000"/>
                </w:rPr>
                <w:t>CustNo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B49E" w14:textId="27CDB892" w:rsidR="009E116C" w:rsidRDefault="009E116C" w:rsidP="009E116C">
            <w:pPr>
              <w:rPr>
                <w:ins w:id="3419" w:author="st1" w:date="2021-05-07T15:25:00Z"/>
                <w:rFonts w:ascii="標楷體" w:eastAsia="標楷體" w:hAnsi="標楷體"/>
                <w:lang w:eastAsia="zh-HK"/>
              </w:rPr>
            </w:pPr>
          </w:p>
        </w:tc>
      </w:tr>
      <w:tr w:rsidR="009E116C" w14:paraId="3F937777" w14:textId="77777777" w:rsidTr="007836FA">
        <w:trPr>
          <w:ins w:id="3420" w:author="st1" w:date="2021-05-07T15:25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3FF8" w14:textId="77777777" w:rsidR="009E116C" w:rsidRDefault="009E116C" w:rsidP="009E116C">
            <w:pPr>
              <w:jc w:val="center"/>
              <w:rPr>
                <w:ins w:id="3421" w:author="st1" w:date="2021-05-07T15:25:00Z"/>
                <w:rFonts w:ascii="標楷體" w:eastAsia="標楷體" w:hAnsi="標楷體"/>
              </w:rPr>
            </w:pPr>
            <w:ins w:id="3422" w:author="st1" w:date="2021-05-07T15:2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CF64B" w14:textId="012D1FFE" w:rsidR="009E116C" w:rsidRDefault="009E116C" w:rsidP="009E116C">
            <w:pPr>
              <w:jc w:val="center"/>
              <w:rPr>
                <w:ins w:id="3423" w:author="st1" w:date="2021-05-07T15:25:00Z"/>
                <w:rFonts w:ascii="標楷體" w:eastAsia="標楷體" w:hAnsi="標楷體"/>
                <w:lang w:eastAsia="zh-HK"/>
              </w:rPr>
            </w:pPr>
            <w:ins w:id="3424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75FC" w14:textId="00E2E083" w:rsidR="009E116C" w:rsidRDefault="009E116C" w:rsidP="009E116C">
            <w:pPr>
              <w:rPr>
                <w:ins w:id="3425" w:author="st1" w:date="2021-05-07T15:25:00Z"/>
                <w:rFonts w:ascii="標楷體" w:eastAsia="標楷體" w:hAnsi="標楷體"/>
                <w:lang w:eastAsia="zh-HK"/>
              </w:rPr>
            </w:pPr>
            <w:ins w:id="3426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額度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1D1D" w14:textId="5973CA3A" w:rsidR="009E116C" w:rsidRDefault="009E116C" w:rsidP="009E116C">
            <w:pPr>
              <w:rPr>
                <w:ins w:id="3427" w:author="st1" w:date="2021-05-07T15:25:00Z"/>
                <w:rFonts w:ascii="標楷體" w:eastAsia="標楷體" w:hAnsi="標楷體"/>
              </w:rPr>
            </w:pPr>
            <w:proofErr w:type="spellStart"/>
            <w:ins w:id="3428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  <w:r>
                <w:rPr>
                  <w:rFonts w:ascii="標楷體" w:eastAsia="標楷體" w:hAnsi="標楷體"/>
                  <w:color w:val="000000"/>
                </w:rPr>
                <w:t>FacmNo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1AFD7" w14:textId="673F8BAF" w:rsidR="009E116C" w:rsidRDefault="009E116C" w:rsidP="009E116C">
            <w:pPr>
              <w:rPr>
                <w:ins w:id="3429" w:author="st1" w:date="2021-05-07T15:25:00Z"/>
                <w:rFonts w:eastAsia="標楷體"/>
                <w:color w:val="000000"/>
              </w:rPr>
            </w:pPr>
          </w:p>
        </w:tc>
      </w:tr>
      <w:tr w:rsidR="009E116C" w14:paraId="10A1CAAE" w14:textId="77777777" w:rsidTr="007836FA">
        <w:trPr>
          <w:ins w:id="3430" w:author="st1" w:date="2021-05-07T15:26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29D5" w14:textId="587EDB7D" w:rsidR="009E116C" w:rsidRDefault="009E116C" w:rsidP="009E116C">
            <w:pPr>
              <w:jc w:val="center"/>
              <w:rPr>
                <w:ins w:id="3431" w:author="st1" w:date="2021-05-07T15:26:00Z"/>
                <w:rFonts w:ascii="標楷體" w:eastAsia="標楷體" w:hAnsi="標楷體"/>
              </w:rPr>
            </w:pPr>
            <w:ins w:id="3432" w:author="st1" w:date="2021-05-07T15:2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C365" w14:textId="3B30FAC3" w:rsidR="009E116C" w:rsidRDefault="009E116C" w:rsidP="009E116C">
            <w:pPr>
              <w:jc w:val="center"/>
              <w:rPr>
                <w:ins w:id="3433" w:author="st1" w:date="2021-05-07T15:26:00Z"/>
                <w:rFonts w:ascii="標楷體" w:eastAsia="標楷體" w:hAnsi="標楷體"/>
                <w:lang w:eastAsia="zh-HK"/>
              </w:rPr>
            </w:pPr>
            <w:ins w:id="3434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7CCA4" w14:textId="1B9BF6BF" w:rsidR="009E116C" w:rsidRDefault="009E116C" w:rsidP="009E116C">
            <w:pPr>
              <w:rPr>
                <w:ins w:id="3435" w:author="st1" w:date="2021-05-07T15:26:00Z"/>
                <w:rFonts w:ascii="標楷體" w:eastAsia="標楷體" w:hAnsi="標楷體"/>
                <w:lang w:eastAsia="zh-HK"/>
              </w:rPr>
            </w:pPr>
            <w:ins w:id="3436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申請序號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265F9" w14:textId="0AE64886" w:rsidR="009E116C" w:rsidRDefault="009E116C" w:rsidP="009E116C">
            <w:pPr>
              <w:rPr>
                <w:ins w:id="3437" w:author="st1" w:date="2021-05-07T15:26:00Z"/>
                <w:rFonts w:ascii="標楷體" w:eastAsia="標楷體" w:hAnsi="標楷體"/>
              </w:rPr>
            </w:pPr>
            <w:proofErr w:type="spellStart"/>
            <w:ins w:id="3438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439" w:author="st1" w:date="2021-05-07T15:30:00Z">
              <w:r w:rsidRPr="009E116C">
                <w:rPr>
                  <w:rFonts w:ascii="標楷體" w:eastAsia="標楷體" w:hAnsi="標楷體"/>
                  <w:color w:val="000000"/>
                </w:rPr>
                <w:t>ApplSeq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EFCB6" w14:textId="77777777" w:rsidR="009E116C" w:rsidRDefault="009E116C" w:rsidP="009E116C">
            <w:pPr>
              <w:rPr>
                <w:ins w:id="3440" w:author="st1" w:date="2021-05-07T15:26:00Z"/>
                <w:rFonts w:eastAsia="標楷體"/>
                <w:color w:val="000000"/>
              </w:rPr>
            </w:pPr>
          </w:p>
        </w:tc>
      </w:tr>
      <w:tr w:rsidR="009E116C" w14:paraId="56D11D48" w14:textId="77777777" w:rsidTr="007836FA">
        <w:trPr>
          <w:ins w:id="3441" w:author="st1" w:date="2021-05-07T15:26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D90D" w14:textId="6BEDB5DE" w:rsidR="009E116C" w:rsidRDefault="009E116C" w:rsidP="009E116C">
            <w:pPr>
              <w:jc w:val="center"/>
              <w:rPr>
                <w:ins w:id="3442" w:author="st1" w:date="2021-05-07T15:26:00Z"/>
                <w:rFonts w:ascii="標楷體" w:eastAsia="標楷體" w:hAnsi="標楷體"/>
              </w:rPr>
            </w:pPr>
            <w:ins w:id="3443" w:author="st1" w:date="2021-05-07T15:2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A468" w14:textId="6110DA1D" w:rsidR="009E116C" w:rsidRDefault="009E116C" w:rsidP="009E116C">
            <w:pPr>
              <w:jc w:val="center"/>
              <w:rPr>
                <w:ins w:id="3444" w:author="st1" w:date="2021-05-07T15:26:00Z"/>
                <w:rFonts w:ascii="標楷體" w:eastAsia="標楷體" w:hAnsi="標楷體"/>
                <w:lang w:eastAsia="zh-HK"/>
              </w:rPr>
            </w:pPr>
            <w:ins w:id="3445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1E12" w14:textId="540113BF" w:rsidR="009E116C" w:rsidRDefault="009E116C" w:rsidP="009E116C">
            <w:pPr>
              <w:rPr>
                <w:ins w:id="3446" w:author="st1" w:date="2021-05-07T15:26:00Z"/>
                <w:rFonts w:ascii="標楷體" w:eastAsia="標楷體" w:hAnsi="標楷體"/>
                <w:lang w:eastAsia="zh-HK"/>
              </w:rPr>
            </w:pPr>
            <w:ins w:id="3447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66EC8" w14:textId="0BD963ED" w:rsidR="009E116C" w:rsidRDefault="009E116C" w:rsidP="009E116C">
            <w:pPr>
              <w:rPr>
                <w:ins w:id="3448" w:author="st1" w:date="2021-05-07T15:26:00Z"/>
                <w:rFonts w:ascii="標楷體" w:eastAsia="標楷體" w:hAnsi="標楷體"/>
              </w:rPr>
            </w:pPr>
            <w:proofErr w:type="spellStart"/>
            <w:ins w:id="3449" w:author="st1" w:date="2021-05-07T15:30:00Z">
              <w:r>
                <w:rPr>
                  <w:rFonts w:ascii="標楷體" w:eastAsia="標楷體" w:hAnsi="標楷體"/>
                  <w:color w:val="000000"/>
                </w:rPr>
                <w:t>CustMain</w:t>
              </w:r>
            </w:ins>
            <w:ins w:id="3450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.</w:t>
              </w:r>
            </w:ins>
            <w:ins w:id="3451" w:author="st1" w:date="2021-05-07T15:30:00Z">
              <w:r>
                <w:rPr>
                  <w:rFonts w:ascii="標楷體" w:eastAsia="標楷體" w:hAnsi="標楷體"/>
                  <w:color w:val="000000"/>
                </w:rPr>
                <w:t>CustName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4CB1F" w14:textId="77777777" w:rsidR="009E116C" w:rsidRDefault="009E116C" w:rsidP="009E116C">
            <w:pPr>
              <w:rPr>
                <w:ins w:id="3452" w:author="st1" w:date="2021-05-07T15:26:00Z"/>
                <w:rFonts w:eastAsia="標楷體"/>
                <w:color w:val="000000"/>
              </w:rPr>
            </w:pPr>
          </w:p>
        </w:tc>
      </w:tr>
      <w:tr w:rsidR="009E116C" w14:paraId="72C88EDD" w14:textId="77777777" w:rsidTr="007836FA">
        <w:trPr>
          <w:ins w:id="3453" w:author="st1" w:date="2021-05-07T15:26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41D59" w14:textId="5F42659F" w:rsidR="009E116C" w:rsidRDefault="009E116C" w:rsidP="009E116C">
            <w:pPr>
              <w:jc w:val="center"/>
              <w:rPr>
                <w:ins w:id="3454" w:author="st1" w:date="2021-05-07T15:26:00Z"/>
                <w:rFonts w:ascii="標楷體" w:eastAsia="標楷體" w:hAnsi="標楷體"/>
              </w:rPr>
            </w:pPr>
            <w:ins w:id="3455" w:author="st1" w:date="2021-05-07T15:2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8D90" w14:textId="5E8C7695" w:rsidR="009E116C" w:rsidRDefault="009E116C" w:rsidP="009E116C">
            <w:pPr>
              <w:jc w:val="center"/>
              <w:rPr>
                <w:ins w:id="3456" w:author="st1" w:date="2021-05-07T15:26:00Z"/>
                <w:rFonts w:ascii="標楷體" w:eastAsia="標楷體" w:hAnsi="標楷體"/>
                <w:lang w:eastAsia="zh-HK"/>
              </w:rPr>
            </w:pPr>
            <w:ins w:id="3457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A9ED" w14:textId="02850107" w:rsidR="009E116C" w:rsidRDefault="009E116C" w:rsidP="009E116C">
            <w:pPr>
              <w:rPr>
                <w:ins w:id="3458" w:author="st1" w:date="2021-05-07T15:26:00Z"/>
                <w:rFonts w:ascii="標楷體" w:eastAsia="標楷體" w:hAnsi="標楷體"/>
                <w:lang w:eastAsia="zh-HK"/>
              </w:rPr>
            </w:pPr>
            <w:ins w:id="3459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管理人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B00E" w14:textId="518C1ACD" w:rsidR="009E116C" w:rsidRDefault="009E116C" w:rsidP="009E116C">
            <w:pPr>
              <w:rPr>
                <w:ins w:id="3460" w:author="st1" w:date="2021-05-07T15:26:00Z"/>
                <w:rFonts w:ascii="標楷體" w:eastAsia="標楷體" w:hAnsi="標楷體"/>
              </w:rPr>
            </w:pPr>
            <w:proofErr w:type="spellStart"/>
            <w:ins w:id="3461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462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KeeperEmpNo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E374" w14:textId="77777777" w:rsidR="009E116C" w:rsidRDefault="009E116C" w:rsidP="009E116C">
            <w:pPr>
              <w:rPr>
                <w:ins w:id="3463" w:author="st1" w:date="2021-05-07T15:26:00Z"/>
                <w:rFonts w:eastAsia="標楷體"/>
                <w:color w:val="000000"/>
              </w:rPr>
            </w:pPr>
          </w:p>
        </w:tc>
      </w:tr>
      <w:tr w:rsidR="009E116C" w14:paraId="11BEDB5B" w14:textId="77777777" w:rsidTr="007836FA">
        <w:trPr>
          <w:ins w:id="3464" w:author="st1" w:date="2021-05-07T15:26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2FB2" w14:textId="47D5BA75" w:rsidR="009E116C" w:rsidRDefault="009E116C" w:rsidP="009E116C">
            <w:pPr>
              <w:jc w:val="center"/>
              <w:rPr>
                <w:ins w:id="3465" w:author="st1" w:date="2021-05-07T15:26:00Z"/>
                <w:rFonts w:ascii="標楷體" w:eastAsia="標楷體" w:hAnsi="標楷體"/>
              </w:rPr>
            </w:pPr>
            <w:ins w:id="3466" w:author="st1" w:date="2021-05-07T15:2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BB9A5" w14:textId="4DAE091F" w:rsidR="009E116C" w:rsidRDefault="009E116C" w:rsidP="009E116C">
            <w:pPr>
              <w:jc w:val="center"/>
              <w:rPr>
                <w:ins w:id="3467" w:author="st1" w:date="2021-05-07T15:26:00Z"/>
                <w:rFonts w:ascii="標楷體" w:eastAsia="標楷體" w:hAnsi="標楷體"/>
                <w:lang w:eastAsia="zh-HK"/>
              </w:rPr>
            </w:pPr>
            <w:ins w:id="3468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DE40F" w14:textId="52220362" w:rsidR="009E116C" w:rsidRDefault="009E116C" w:rsidP="009E116C">
            <w:pPr>
              <w:rPr>
                <w:ins w:id="3469" w:author="st1" w:date="2021-05-07T15:26:00Z"/>
                <w:rFonts w:ascii="標楷體" w:eastAsia="標楷體" w:hAnsi="標楷體"/>
                <w:lang w:eastAsia="zh-HK"/>
              </w:rPr>
            </w:pPr>
            <w:ins w:id="3470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借閱人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C353" w14:textId="3407DA70" w:rsidR="009E116C" w:rsidRDefault="009E116C" w:rsidP="009E116C">
            <w:pPr>
              <w:rPr>
                <w:ins w:id="3471" w:author="st1" w:date="2021-05-07T15:26:00Z"/>
                <w:rFonts w:ascii="標楷體" w:eastAsia="標楷體" w:hAnsi="標楷體"/>
              </w:rPr>
            </w:pPr>
            <w:proofErr w:type="spellStart"/>
            <w:ins w:id="3472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473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ApplEmpNo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49FB" w14:textId="77777777" w:rsidR="009E116C" w:rsidRDefault="009E116C" w:rsidP="009E116C">
            <w:pPr>
              <w:rPr>
                <w:ins w:id="3474" w:author="st1" w:date="2021-05-07T15:26:00Z"/>
                <w:rFonts w:eastAsia="標楷體"/>
                <w:color w:val="000000"/>
              </w:rPr>
            </w:pPr>
          </w:p>
        </w:tc>
      </w:tr>
      <w:tr w:rsidR="009E116C" w14:paraId="0DA410C8" w14:textId="77777777" w:rsidTr="007836FA">
        <w:trPr>
          <w:ins w:id="3475" w:author="st1" w:date="2021-05-07T15:27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F6BE" w14:textId="4C107078" w:rsidR="009E116C" w:rsidRDefault="009E116C" w:rsidP="009E116C">
            <w:pPr>
              <w:jc w:val="center"/>
              <w:rPr>
                <w:ins w:id="3476" w:author="st1" w:date="2021-05-07T15:27:00Z"/>
                <w:rFonts w:ascii="標楷體" w:eastAsia="標楷體" w:hAnsi="標楷體"/>
              </w:rPr>
            </w:pPr>
            <w:ins w:id="3477" w:author="st1" w:date="2021-05-07T15:27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C1A6" w14:textId="28A0BFAF" w:rsidR="009E116C" w:rsidRDefault="009E116C" w:rsidP="009E116C">
            <w:pPr>
              <w:jc w:val="center"/>
              <w:rPr>
                <w:ins w:id="3478" w:author="st1" w:date="2021-05-07T15:27:00Z"/>
                <w:rFonts w:ascii="標楷體" w:eastAsia="標楷體" w:hAnsi="標楷體"/>
                <w:lang w:eastAsia="zh-HK"/>
              </w:rPr>
            </w:pPr>
            <w:ins w:id="3479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C2FD" w14:textId="2461512F" w:rsidR="009E116C" w:rsidRDefault="009E116C" w:rsidP="009E116C">
            <w:pPr>
              <w:rPr>
                <w:ins w:id="3480" w:author="st1" w:date="2021-05-07T15:27:00Z"/>
                <w:rFonts w:ascii="標楷體" w:eastAsia="標楷體" w:hAnsi="標楷體"/>
                <w:lang w:eastAsia="zh-HK"/>
              </w:rPr>
            </w:pPr>
            <w:ins w:id="3481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借閱日期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3AE7" w14:textId="7701D658" w:rsidR="009E116C" w:rsidRDefault="009E116C" w:rsidP="009E116C">
            <w:pPr>
              <w:rPr>
                <w:ins w:id="3482" w:author="st1" w:date="2021-05-07T15:27:00Z"/>
                <w:rFonts w:ascii="標楷體" w:eastAsia="標楷體" w:hAnsi="標楷體"/>
              </w:rPr>
            </w:pPr>
            <w:proofErr w:type="spellStart"/>
            <w:ins w:id="3483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484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ApplDate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8556" w14:textId="77777777" w:rsidR="009E116C" w:rsidRDefault="009E116C" w:rsidP="009E116C">
            <w:pPr>
              <w:rPr>
                <w:ins w:id="3485" w:author="st1" w:date="2021-05-07T15:27:00Z"/>
                <w:rFonts w:eastAsia="標楷體"/>
                <w:color w:val="000000"/>
              </w:rPr>
            </w:pPr>
          </w:p>
        </w:tc>
      </w:tr>
      <w:tr w:rsidR="009E116C" w14:paraId="40E5DBC2" w14:textId="77777777" w:rsidTr="007836FA">
        <w:trPr>
          <w:ins w:id="3486" w:author="st1" w:date="2021-05-07T15:27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0E683" w14:textId="6F399976" w:rsidR="009E116C" w:rsidRDefault="009E116C" w:rsidP="009E116C">
            <w:pPr>
              <w:jc w:val="center"/>
              <w:rPr>
                <w:ins w:id="3487" w:author="st1" w:date="2021-05-07T15:27:00Z"/>
                <w:rFonts w:ascii="標楷體" w:eastAsia="標楷體" w:hAnsi="標楷體"/>
              </w:rPr>
            </w:pPr>
            <w:ins w:id="3488" w:author="st1" w:date="2021-05-07T15:27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7D6A1" w14:textId="39E652C0" w:rsidR="009E116C" w:rsidRDefault="009E116C" w:rsidP="009E116C">
            <w:pPr>
              <w:jc w:val="center"/>
              <w:rPr>
                <w:ins w:id="3489" w:author="st1" w:date="2021-05-07T15:27:00Z"/>
                <w:rFonts w:ascii="標楷體" w:eastAsia="標楷體" w:hAnsi="標楷體"/>
                <w:lang w:eastAsia="zh-HK"/>
              </w:rPr>
            </w:pPr>
            <w:ins w:id="3490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1AA52" w14:textId="4DC11CCE" w:rsidR="009E116C" w:rsidRDefault="009E116C" w:rsidP="009E116C">
            <w:pPr>
              <w:rPr>
                <w:ins w:id="3491" w:author="st1" w:date="2021-05-07T15:27:00Z"/>
                <w:rFonts w:ascii="標楷體" w:eastAsia="標楷體" w:hAnsi="標楷體"/>
                <w:lang w:eastAsia="zh-HK"/>
              </w:rPr>
            </w:pPr>
            <w:ins w:id="3492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歸還日期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FCF60" w14:textId="0F4AE711" w:rsidR="009E116C" w:rsidRDefault="009E116C" w:rsidP="009E116C">
            <w:pPr>
              <w:rPr>
                <w:ins w:id="3493" w:author="st1" w:date="2021-05-07T15:27:00Z"/>
                <w:rFonts w:ascii="標楷體" w:eastAsia="標楷體" w:hAnsi="標楷體"/>
              </w:rPr>
            </w:pPr>
            <w:proofErr w:type="spellStart"/>
            <w:ins w:id="3494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495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ReturnDate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36992" w14:textId="77777777" w:rsidR="009E116C" w:rsidRDefault="009E116C" w:rsidP="009E116C">
            <w:pPr>
              <w:rPr>
                <w:ins w:id="3496" w:author="st1" w:date="2021-05-07T15:27:00Z"/>
                <w:rFonts w:eastAsia="標楷體"/>
                <w:color w:val="000000"/>
              </w:rPr>
            </w:pPr>
          </w:p>
        </w:tc>
      </w:tr>
      <w:tr w:rsidR="009E116C" w14:paraId="0FFB61E8" w14:textId="77777777" w:rsidTr="007836FA">
        <w:trPr>
          <w:ins w:id="3497" w:author="st1" w:date="2021-05-07T15:27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9A2F" w14:textId="392CF147" w:rsidR="009E116C" w:rsidRDefault="009E116C" w:rsidP="009E116C">
            <w:pPr>
              <w:jc w:val="center"/>
              <w:rPr>
                <w:ins w:id="3498" w:author="st1" w:date="2021-05-07T15:27:00Z"/>
                <w:rFonts w:ascii="標楷體" w:eastAsia="標楷體" w:hAnsi="標楷體"/>
              </w:rPr>
            </w:pPr>
            <w:ins w:id="3499" w:author="st1" w:date="2021-05-07T15:27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5B5A6" w14:textId="54014FBD" w:rsidR="009E116C" w:rsidRDefault="009E116C" w:rsidP="009E116C">
            <w:pPr>
              <w:jc w:val="center"/>
              <w:rPr>
                <w:ins w:id="3500" w:author="st1" w:date="2021-05-07T15:27:00Z"/>
                <w:rFonts w:ascii="標楷體" w:eastAsia="標楷體" w:hAnsi="標楷體"/>
                <w:lang w:eastAsia="zh-HK"/>
              </w:rPr>
            </w:pPr>
            <w:ins w:id="3501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5A1B" w14:textId="71918030" w:rsidR="009E116C" w:rsidRDefault="009E116C" w:rsidP="009E116C">
            <w:pPr>
              <w:rPr>
                <w:ins w:id="3502" w:author="st1" w:date="2021-05-07T15:27:00Z"/>
                <w:rFonts w:ascii="標楷體" w:eastAsia="標楷體" w:hAnsi="標楷體"/>
                <w:lang w:eastAsia="zh-HK"/>
              </w:rPr>
            </w:pPr>
            <w:ins w:id="3503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歸還人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6525" w14:textId="7EEB3041" w:rsidR="009E116C" w:rsidRDefault="009E116C" w:rsidP="009E116C">
            <w:pPr>
              <w:rPr>
                <w:ins w:id="3504" w:author="st1" w:date="2021-05-07T15:27:00Z"/>
                <w:rFonts w:ascii="標楷體" w:eastAsia="標楷體" w:hAnsi="標楷體"/>
              </w:rPr>
            </w:pPr>
            <w:proofErr w:type="spellStart"/>
            <w:ins w:id="3505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506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ReturnEmpNo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2425" w14:textId="77777777" w:rsidR="009E116C" w:rsidRDefault="009E116C" w:rsidP="009E116C">
            <w:pPr>
              <w:rPr>
                <w:ins w:id="3507" w:author="st1" w:date="2021-05-07T15:27:00Z"/>
                <w:rFonts w:eastAsia="標楷體"/>
                <w:color w:val="000000"/>
              </w:rPr>
            </w:pPr>
          </w:p>
        </w:tc>
      </w:tr>
      <w:tr w:rsidR="009E116C" w14:paraId="458F54FE" w14:textId="77777777" w:rsidTr="007836FA">
        <w:trPr>
          <w:ins w:id="3508" w:author="st1" w:date="2021-05-07T15:27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A9B1D" w14:textId="44C1E3C6" w:rsidR="009E116C" w:rsidRDefault="009E116C" w:rsidP="009E116C">
            <w:pPr>
              <w:jc w:val="center"/>
              <w:rPr>
                <w:ins w:id="3509" w:author="st1" w:date="2021-05-07T15:27:00Z"/>
                <w:rFonts w:ascii="標楷體" w:eastAsia="標楷體" w:hAnsi="標楷體"/>
              </w:rPr>
            </w:pPr>
            <w:ins w:id="3510" w:author="st1" w:date="2021-05-07T15:27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D7DB4" w14:textId="515CE425" w:rsidR="009E116C" w:rsidRDefault="009E116C" w:rsidP="009E116C">
            <w:pPr>
              <w:jc w:val="center"/>
              <w:rPr>
                <w:ins w:id="3511" w:author="st1" w:date="2021-05-07T15:27:00Z"/>
                <w:rFonts w:ascii="標楷體" w:eastAsia="標楷體" w:hAnsi="標楷體"/>
                <w:lang w:eastAsia="zh-HK"/>
              </w:rPr>
            </w:pPr>
            <w:ins w:id="3512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C37E2" w14:textId="04CBE0EE" w:rsidR="009E116C" w:rsidRDefault="009E116C" w:rsidP="009E116C">
            <w:pPr>
              <w:rPr>
                <w:ins w:id="3513" w:author="st1" w:date="2021-05-07T15:27:00Z"/>
                <w:rFonts w:ascii="標楷體" w:eastAsia="標楷體" w:hAnsi="標楷體"/>
                <w:lang w:eastAsia="zh-HK"/>
              </w:rPr>
            </w:pPr>
            <w:ins w:id="3514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用途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BC9B" w14:textId="22DA53DD" w:rsidR="009E116C" w:rsidRDefault="009E116C" w:rsidP="009E116C">
            <w:pPr>
              <w:rPr>
                <w:ins w:id="3515" w:author="st1" w:date="2021-05-07T15:27:00Z"/>
                <w:rFonts w:ascii="標楷體" w:eastAsia="標楷體" w:hAnsi="標楷體"/>
              </w:rPr>
            </w:pPr>
            <w:proofErr w:type="spellStart"/>
            <w:ins w:id="3516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517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UsageCode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6C997" w14:textId="77777777" w:rsidR="009E116C" w:rsidRPr="008F43E4" w:rsidRDefault="009E116C" w:rsidP="009E116C">
            <w:pPr>
              <w:rPr>
                <w:ins w:id="3518" w:author="st1" w:date="2021-05-07T15:33:00Z"/>
                <w:rFonts w:ascii="標楷體" w:eastAsia="標楷體" w:hAnsi="標楷體"/>
                <w:color w:val="000000"/>
              </w:rPr>
            </w:pPr>
            <w:ins w:id="3519" w:author="st1" w:date="2021-05-07T15:33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8F43E4">
                <w:rPr>
                  <w:rFonts w:ascii="標楷體" w:eastAsia="標楷體" w:hAnsi="標楷體"/>
                  <w:color w:val="000000"/>
                </w:rPr>
                <w:t>UsageCodeX</w:t>
              </w:r>
              <w:proofErr w:type="spellEnd"/>
            </w:ins>
          </w:p>
          <w:p w14:paraId="77E0804A" w14:textId="77777777" w:rsidR="009E116C" w:rsidRDefault="009E116C" w:rsidP="009E116C">
            <w:pPr>
              <w:rPr>
                <w:ins w:id="3520" w:author="st1" w:date="2021-05-07T15:33:00Z"/>
                <w:rFonts w:ascii="標楷體" w:eastAsia="標楷體" w:hAnsi="標楷體"/>
              </w:rPr>
            </w:pPr>
          </w:p>
          <w:p w14:paraId="656088E8" w14:textId="77777777" w:rsidR="009E116C" w:rsidRPr="008F43E4" w:rsidRDefault="009E116C" w:rsidP="009E116C">
            <w:pPr>
              <w:rPr>
                <w:ins w:id="3521" w:author="st1" w:date="2021-05-07T15:33:00Z"/>
                <w:rFonts w:ascii="標楷體" w:eastAsia="標楷體" w:hAnsi="標楷體"/>
              </w:rPr>
            </w:pPr>
            <w:ins w:id="3522" w:author="st1" w:date="2021-05-07T15:33:00Z">
              <w:r w:rsidRPr="008F43E4">
                <w:rPr>
                  <w:rFonts w:ascii="標楷體" w:eastAsia="標楷體" w:hAnsi="標楷體" w:hint="eastAsia"/>
                </w:rPr>
                <w:t>01.清償</w:t>
              </w:r>
            </w:ins>
          </w:p>
          <w:p w14:paraId="43710B84" w14:textId="77777777" w:rsidR="009E116C" w:rsidRPr="008F43E4" w:rsidRDefault="009E116C" w:rsidP="009E116C">
            <w:pPr>
              <w:rPr>
                <w:ins w:id="3523" w:author="st1" w:date="2021-05-07T15:33:00Z"/>
                <w:rFonts w:ascii="標楷體" w:eastAsia="標楷體" w:hAnsi="標楷體"/>
              </w:rPr>
            </w:pPr>
            <w:ins w:id="3524" w:author="st1" w:date="2021-05-07T15:33:00Z">
              <w:r w:rsidRPr="008F43E4">
                <w:rPr>
                  <w:rFonts w:ascii="標楷體" w:eastAsia="標楷體" w:hAnsi="標楷體" w:hint="eastAsia"/>
                </w:rPr>
                <w:t>02.法拍</w:t>
              </w:r>
            </w:ins>
          </w:p>
          <w:p w14:paraId="62D39B9F" w14:textId="77777777" w:rsidR="009E116C" w:rsidRPr="008F43E4" w:rsidRDefault="009E116C" w:rsidP="009E116C">
            <w:pPr>
              <w:rPr>
                <w:ins w:id="3525" w:author="st1" w:date="2021-05-07T15:33:00Z"/>
                <w:rFonts w:ascii="標楷體" w:eastAsia="標楷體" w:hAnsi="標楷體"/>
              </w:rPr>
            </w:pPr>
            <w:ins w:id="3526" w:author="st1" w:date="2021-05-07T15:33:00Z">
              <w:r w:rsidRPr="008F43E4">
                <w:rPr>
                  <w:rFonts w:ascii="標楷體" w:eastAsia="標楷體" w:hAnsi="標楷體" w:hint="eastAsia"/>
                </w:rPr>
                <w:t>03.增貸</w:t>
              </w:r>
            </w:ins>
          </w:p>
          <w:p w14:paraId="6B060657" w14:textId="77777777" w:rsidR="009E116C" w:rsidRPr="008F43E4" w:rsidRDefault="009E116C" w:rsidP="009E116C">
            <w:pPr>
              <w:rPr>
                <w:ins w:id="3527" w:author="st1" w:date="2021-05-07T15:33:00Z"/>
                <w:rFonts w:ascii="標楷體" w:eastAsia="標楷體" w:hAnsi="標楷體"/>
              </w:rPr>
            </w:pPr>
            <w:ins w:id="3528" w:author="st1" w:date="2021-05-07T15:33:00Z">
              <w:r w:rsidRPr="008F43E4">
                <w:rPr>
                  <w:rFonts w:ascii="標楷體" w:eastAsia="標楷體" w:hAnsi="標楷體" w:hint="eastAsia"/>
                </w:rPr>
                <w:t>04.展期</w:t>
              </w:r>
            </w:ins>
          </w:p>
          <w:p w14:paraId="612E20CE" w14:textId="77777777" w:rsidR="009E116C" w:rsidRPr="008F43E4" w:rsidRDefault="009E116C" w:rsidP="009E116C">
            <w:pPr>
              <w:rPr>
                <w:ins w:id="3529" w:author="st1" w:date="2021-05-07T15:33:00Z"/>
                <w:rFonts w:ascii="標楷體" w:eastAsia="標楷體" w:hAnsi="標楷體"/>
              </w:rPr>
            </w:pPr>
            <w:ins w:id="3530" w:author="st1" w:date="2021-05-07T15:33:00Z">
              <w:r w:rsidRPr="008F43E4">
                <w:rPr>
                  <w:rFonts w:ascii="標楷體" w:eastAsia="標楷體" w:hAnsi="標楷體" w:hint="eastAsia"/>
                </w:rPr>
                <w:t>05.撥款</w:t>
              </w:r>
            </w:ins>
          </w:p>
          <w:p w14:paraId="41AD5993" w14:textId="77777777" w:rsidR="009E116C" w:rsidRPr="008F43E4" w:rsidRDefault="009E116C" w:rsidP="009E116C">
            <w:pPr>
              <w:rPr>
                <w:ins w:id="3531" w:author="st1" w:date="2021-05-07T15:33:00Z"/>
                <w:rFonts w:ascii="標楷體" w:eastAsia="標楷體" w:hAnsi="標楷體"/>
              </w:rPr>
            </w:pPr>
            <w:ins w:id="3532" w:author="st1" w:date="2021-05-07T15:33:00Z">
              <w:r w:rsidRPr="008F43E4">
                <w:rPr>
                  <w:rFonts w:ascii="標楷體" w:eastAsia="標楷體" w:hAnsi="標楷體" w:hint="eastAsia"/>
                </w:rPr>
                <w:t>06.查閱</w:t>
              </w:r>
            </w:ins>
          </w:p>
          <w:p w14:paraId="325234F8" w14:textId="77777777" w:rsidR="009E116C" w:rsidRPr="008F43E4" w:rsidRDefault="009E116C" w:rsidP="009E116C">
            <w:pPr>
              <w:rPr>
                <w:ins w:id="3533" w:author="st1" w:date="2021-05-07T15:33:00Z"/>
                <w:rFonts w:ascii="標楷體" w:eastAsia="標楷體" w:hAnsi="標楷體"/>
              </w:rPr>
            </w:pPr>
            <w:ins w:id="3534" w:author="st1" w:date="2021-05-07T15:33:00Z">
              <w:r w:rsidRPr="008F43E4">
                <w:rPr>
                  <w:rFonts w:ascii="標楷體" w:eastAsia="標楷體" w:hAnsi="標楷體" w:hint="eastAsia"/>
                </w:rPr>
                <w:t>07.重估</w:t>
              </w:r>
            </w:ins>
          </w:p>
          <w:p w14:paraId="28B8688B" w14:textId="16C6DC66" w:rsidR="009E116C" w:rsidRDefault="009E116C" w:rsidP="009E116C">
            <w:pPr>
              <w:rPr>
                <w:ins w:id="3535" w:author="st1" w:date="2021-05-07T15:27:00Z"/>
                <w:rFonts w:eastAsia="標楷體"/>
                <w:color w:val="000000"/>
              </w:rPr>
            </w:pPr>
            <w:ins w:id="3536" w:author="st1" w:date="2021-05-07T15:33:00Z">
              <w:r w:rsidRPr="008F43E4">
                <w:rPr>
                  <w:rFonts w:ascii="標楷體" w:eastAsia="標楷體" w:hAnsi="標楷體" w:hint="eastAsia"/>
                </w:rPr>
                <w:t>08.其他</w:t>
              </w:r>
            </w:ins>
          </w:p>
        </w:tc>
      </w:tr>
      <w:tr w:rsidR="009E116C" w14:paraId="4B5E7F9B" w14:textId="77777777" w:rsidTr="007836FA">
        <w:trPr>
          <w:ins w:id="3537" w:author="st1" w:date="2021-05-07T15:27:00Z"/>
        </w:trPr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8CEC" w14:textId="3030B4FA" w:rsidR="009E116C" w:rsidRDefault="009E116C" w:rsidP="009E116C">
            <w:pPr>
              <w:jc w:val="center"/>
              <w:rPr>
                <w:ins w:id="3538" w:author="st1" w:date="2021-05-07T15:27:00Z"/>
                <w:rFonts w:ascii="標楷體" w:eastAsia="標楷體" w:hAnsi="標楷體"/>
              </w:rPr>
            </w:pPr>
            <w:ins w:id="3539" w:author="st1" w:date="2021-05-07T15:27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1B4A" w14:textId="73A93B27" w:rsidR="009E116C" w:rsidRDefault="009E116C" w:rsidP="009E116C">
            <w:pPr>
              <w:jc w:val="center"/>
              <w:rPr>
                <w:ins w:id="3540" w:author="st1" w:date="2021-05-07T15:27:00Z"/>
                <w:rFonts w:ascii="標楷體" w:eastAsia="標楷體" w:hAnsi="標楷體"/>
                <w:lang w:eastAsia="zh-HK"/>
              </w:rPr>
            </w:pPr>
            <w:ins w:id="3541" w:author="st1" w:date="2021-05-07T15:2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D2C1" w14:textId="3C31A1D6" w:rsidR="009E116C" w:rsidRDefault="009E116C" w:rsidP="009E116C">
            <w:pPr>
              <w:rPr>
                <w:ins w:id="3542" w:author="st1" w:date="2021-05-07T15:27:00Z"/>
                <w:rFonts w:ascii="標楷體" w:eastAsia="標楷體" w:hAnsi="標楷體"/>
                <w:lang w:eastAsia="zh-HK"/>
              </w:rPr>
            </w:pPr>
            <w:ins w:id="3543" w:author="st1" w:date="2021-05-07T15:28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0D1A" w14:textId="74BFE2E5" w:rsidR="009E116C" w:rsidRDefault="009E116C" w:rsidP="009E116C">
            <w:pPr>
              <w:rPr>
                <w:ins w:id="3544" w:author="st1" w:date="2021-05-07T15:27:00Z"/>
                <w:rFonts w:ascii="標楷體" w:eastAsia="標楷體" w:hAnsi="標楷體"/>
              </w:rPr>
            </w:pPr>
            <w:proofErr w:type="spellStart"/>
            <w:ins w:id="3545" w:author="st1" w:date="2021-05-07T15:29:00Z">
              <w:r w:rsidRPr="00403E77">
                <w:rPr>
                  <w:rFonts w:ascii="標楷體" w:eastAsia="標楷體" w:hAnsi="標楷體" w:hint="eastAsia"/>
                  <w:color w:val="000000"/>
                </w:rPr>
                <w:t>InnDocRecord.</w:t>
              </w:r>
            </w:ins>
            <w:ins w:id="3546" w:author="st1" w:date="2021-05-07T15:32:00Z">
              <w:r w:rsidRPr="009E116C">
                <w:rPr>
                  <w:rFonts w:ascii="標楷體" w:eastAsia="標楷體" w:hAnsi="標楷體"/>
                  <w:color w:val="000000"/>
                </w:rPr>
                <w:t>Remark</w:t>
              </w:r>
            </w:ins>
            <w:proofErr w:type="spellEnd"/>
          </w:p>
        </w:tc>
        <w:tc>
          <w:tcPr>
            <w:tcW w:w="3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9A3A" w14:textId="77777777" w:rsidR="009E116C" w:rsidRDefault="009E116C" w:rsidP="009E116C">
            <w:pPr>
              <w:rPr>
                <w:ins w:id="3547" w:author="st1" w:date="2021-05-07T15:27:00Z"/>
                <w:rFonts w:eastAsia="標楷體"/>
                <w:color w:val="000000"/>
              </w:rPr>
            </w:pPr>
          </w:p>
        </w:tc>
      </w:tr>
    </w:tbl>
    <w:p w14:paraId="65F5BA53" w14:textId="69ABB00D" w:rsidR="00724E8F" w:rsidDel="00171ECA" w:rsidRDefault="00724E8F" w:rsidP="00171ECA">
      <w:pPr>
        <w:rPr>
          <w:del w:id="3548" w:author="st1" w:date="2021-05-07T15:25:00Z"/>
          <w:rFonts w:ascii="標楷體" w:eastAsia="標楷體" w:hAnsi="標楷體"/>
        </w:rPr>
      </w:pPr>
      <w:del w:id="3549" w:author="st1" w:date="2021-05-07T15:25:00Z">
        <w:r w:rsidRPr="00AF1A82" w:rsidDel="00171ECA">
          <w:rPr>
            <w:rFonts w:ascii="標楷體" w:eastAsia="標楷體" w:hAnsi="標楷體"/>
          </w:rPr>
          <w:br w:type="page"/>
        </w:r>
        <w:r w:rsidR="00570FC9" w:rsidRPr="00AF1A82" w:rsidDel="00171ECA">
          <w:rPr>
            <w:rFonts w:ascii="標楷體" w:eastAsia="標楷體" w:hAnsi="標楷體" w:hint="eastAsia"/>
            <w:lang w:eastAsia="x-none"/>
          </w:rPr>
          <w:delText>輸</w:delText>
        </w:r>
        <w:r w:rsidR="00570FC9" w:rsidRPr="00AF1A82" w:rsidDel="00171ECA">
          <w:rPr>
            <w:rFonts w:ascii="標楷體" w:eastAsia="標楷體" w:hAnsi="標楷體" w:hint="eastAsia"/>
          </w:rPr>
          <w:delText>出</w:delText>
        </w:r>
        <w:r w:rsidR="00570FC9" w:rsidRPr="00AF1A82" w:rsidDel="00171ECA">
          <w:rPr>
            <w:rFonts w:ascii="標楷體" w:eastAsia="標楷體" w:hAnsi="標楷體" w:hint="eastAsia"/>
            <w:lang w:eastAsia="x-none"/>
          </w:rPr>
          <w:delText>畫面：</w:delText>
        </w:r>
      </w:del>
    </w:p>
    <w:p w14:paraId="4021EB1A" w14:textId="77777777" w:rsidR="00171ECA" w:rsidRDefault="00171ECA">
      <w:pPr>
        <w:rPr>
          <w:ins w:id="3550" w:author="st1" w:date="2021-05-07T15:25:00Z"/>
          <w:rFonts w:ascii="標楷體" w:eastAsia="標楷體" w:hAnsi="標楷體"/>
          <w:lang w:eastAsia="x-none"/>
        </w:rPr>
        <w:pPrChange w:id="3551" w:author="st1" w:date="2021-05-07T15:25:00Z">
          <w:pPr>
            <w:ind w:leftChars="500" w:left="1200"/>
          </w:pPr>
        </w:pPrChange>
      </w:pPr>
    </w:p>
    <w:p w14:paraId="1EF9EC07" w14:textId="790A5CB4" w:rsidR="00CE6D4E" w:rsidRPr="00AF1A82" w:rsidDel="00171ECA" w:rsidRDefault="00C0078D">
      <w:pPr>
        <w:rPr>
          <w:del w:id="3552" w:author="st1" w:date="2021-05-07T15:25:00Z"/>
          <w:rFonts w:ascii="標楷體" w:eastAsia="標楷體" w:hAnsi="標楷體"/>
          <w:lang w:eastAsia="x-none"/>
        </w:rPr>
      </w:pPr>
      <w:del w:id="3553" w:author="st1" w:date="2021-05-07T15:25:00Z">
        <w:r w:rsidRPr="00AF1A82" w:rsidDel="00171ECA">
          <w:rPr>
            <w:rFonts w:ascii="標楷體" w:eastAsia="標楷體" w:hAnsi="標楷體"/>
            <w:noProof/>
          </w:rPr>
          <w:drawing>
            <wp:inline distT="0" distB="0" distL="0" distR="0" wp14:anchorId="1A9E9F7B" wp14:editId="2968AA46">
              <wp:extent cx="6477000" cy="31432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3143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E09544" w14:textId="0A8EF83D" w:rsidR="00CE6D4E" w:rsidRPr="00AF1A82" w:rsidDel="00171ECA" w:rsidRDefault="00CE6D4E" w:rsidP="00CE6D4E">
      <w:pPr>
        <w:rPr>
          <w:del w:id="3554" w:author="st1" w:date="2021-05-07T15:25:00Z"/>
          <w:rFonts w:ascii="標楷體" w:eastAsia="標楷體" w:hAnsi="標楷體"/>
          <w:lang w:eastAsia="x-none"/>
        </w:rPr>
      </w:pPr>
    </w:p>
    <w:p w14:paraId="66CB51E7" w14:textId="675867AD" w:rsidR="00CE6D4E" w:rsidRPr="00AF1A82" w:rsidDel="009E116C" w:rsidRDefault="0002437F" w:rsidP="00AD50CB">
      <w:pPr>
        <w:pStyle w:val="a"/>
        <w:rPr>
          <w:del w:id="3555" w:author="st1" w:date="2021-05-07T15:33:00Z"/>
          <w:lang w:eastAsia="x-none"/>
        </w:rPr>
      </w:pPr>
      <w:del w:id="3556" w:author="st1" w:date="2021-05-07T15:33:00Z">
        <w:r w:rsidRPr="00AF1A82" w:rsidDel="009E116C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411"/>
        <w:gridCol w:w="1296"/>
        <w:gridCol w:w="1056"/>
        <w:gridCol w:w="1097"/>
        <w:gridCol w:w="652"/>
        <w:gridCol w:w="679"/>
        <w:gridCol w:w="3653"/>
      </w:tblGrid>
      <w:tr w:rsidR="00BF7E69" w:rsidRPr="00AF1A82" w:rsidDel="009E116C" w14:paraId="720E0027" w14:textId="1F0992FF" w:rsidTr="00BF7E69">
        <w:trPr>
          <w:trHeight w:val="388"/>
          <w:jc w:val="center"/>
          <w:del w:id="3557" w:author="st1" w:date="2021-05-07T15:33:00Z"/>
        </w:trPr>
        <w:tc>
          <w:tcPr>
            <w:tcW w:w="576" w:type="dxa"/>
            <w:vMerge w:val="restart"/>
          </w:tcPr>
          <w:p w14:paraId="21120308" w14:textId="7E289B2C" w:rsidR="00BF7E69" w:rsidRPr="00AF1A82" w:rsidDel="009E116C" w:rsidRDefault="00BF7E69" w:rsidP="00CE6D4E">
            <w:pPr>
              <w:rPr>
                <w:del w:id="3558" w:author="st1" w:date="2021-05-07T15:33:00Z"/>
                <w:rFonts w:ascii="標楷體" w:eastAsia="標楷體" w:hAnsi="標楷體"/>
                <w:lang w:eastAsia="x-none"/>
              </w:rPr>
            </w:pPr>
            <w:del w:id="3559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456" w:type="dxa"/>
            <w:vMerge w:val="restart"/>
          </w:tcPr>
          <w:p w14:paraId="4B0B03E7" w14:textId="04838BAD" w:rsidR="00BF7E69" w:rsidRPr="00AF1A82" w:rsidDel="009E116C" w:rsidRDefault="00BF7E69" w:rsidP="00CE6D4E">
            <w:pPr>
              <w:rPr>
                <w:del w:id="3560" w:author="st1" w:date="2021-05-07T15:33:00Z"/>
                <w:rFonts w:ascii="標楷體" w:eastAsia="標楷體" w:hAnsi="標楷體"/>
                <w:lang w:eastAsia="x-none"/>
              </w:rPr>
            </w:pPr>
            <w:del w:id="3561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825" w:type="dxa"/>
            <w:gridSpan w:val="5"/>
          </w:tcPr>
          <w:p w14:paraId="00A17F07" w14:textId="0FDA1B12" w:rsidR="00BF7E69" w:rsidRPr="00AF1A82" w:rsidDel="009E116C" w:rsidRDefault="00BF7E69" w:rsidP="00CE6D4E">
            <w:pPr>
              <w:rPr>
                <w:del w:id="3562" w:author="st1" w:date="2021-05-07T15:33:00Z"/>
                <w:rFonts w:ascii="標楷體" w:eastAsia="標楷體" w:hAnsi="標楷體"/>
                <w:lang w:eastAsia="x-none"/>
              </w:rPr>
            </w:pPr>
            <w:del w:id="3563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777" w:type="dxa"/>
            <w:vMerge w:val="restart"/>
          </w:tcPr>
          <w:p w14:paraId="4E92D54E" w14:textId="58A3CD58" w:rsidR="00BF7E69" w:rsidRPr="00AF1A82" w:rsidDel="009E116C" w:rsidRDefault="00BF7E69" w:rsidP="00CE6D4E">
            <w:pPr>
              <w:rPr>
                <w:del w:id="3564" w:author="st1" w:date="2021-05-07T15:33:00Z"/>
                <w:rFonts w:ascii="標楷體" w:eastAsia="標楷體" w:hAnsi="標楷體"/>
                <w:lang w:eastAsia="x-none"/>
              </w:rPr>
            </w:pPr>
            <w:del w:id="3565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BF7E69" w:rsidRPr="00AF1A82" w:rsidDel="009E116C" w14:paraId="37388AC1" w14:textId="1D14D8E4" w:rsidTr="00BF7E69">
        <w:trPr>
          <w:trHeight w:val="244"/>
          <w:jc w:val="center"/>
          <w:del w:id="3566" w:author="st1" w:date="2021-05-07T15:33:00Z"/>
        </w:trPr>
        <w:tc>
          <w:tcPr>
            <w:tcW w:w="576" w:type="dxa"/>
            <w:vMerge/>
          </w:tcPr>
          <w:p w14:paraId="1E28D646" w14:textId="4D58F4F0" w:rsidR="00BF7E69" w:rsidRPr="00AF1A82" w:rsidDel="009E116C" w:rsidRDefault="00BF7E69" w:rsidP="00CE6D4E">
            <w:pPr>
              <w:rPr>
                <w:del w:id="3567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  <w:vMerge/>
          </w:tcPr>
          <w:p w14:paraId="1FB109E2" w14:textId="68B96CC8" w:rsidR="00BF7E69" w:rsidRPr="00AF1A82" w:rsidDel="009E116C" w:rsidRDefault="00BF7E69" w:rsidP="00CE6D4E">
            <w:pPr>
              <w:rPr>
                <w:del w:id="3568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65D4DD65" w14:textId="0BCF1A67" w:rsidR="00BF7E69" w:rsidRPr="00AF1A82" w:rsidDel="009E116C" w:rsidRDefault="00BF7E69" w:rsidP="00CE6D4E">
            <w:pPr>
              <w:rPr>
                <w:del w:id="3569" w:author="st1" w:date="2021-05-07T15:33:00Z"/>
                <w:rFonts w:ascii="標楷體" w:eastAsia="標楷體" w:hAnsi="標楷體"/>
                <w:lang w:eastAsia="x-none"/>
              </w:rPr>
            </w:pPr>
            <w:del w:id="3570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1056" w:type="dxa"/>
          </w:tcPr>
          <w:p w14:paraId="323E51AC" w14:textId="31161FD3" w:rsidR="00BF7E69" w:rsidRPr="00AF1A82" w:rsidDel="009E116C" w:rsidRDefault="00BF7E69" w:rsidP="00CE6D4E">
            <w:pPr>
              <w:rPr>
                <w:del w:id="3571" w:author="st1" w:date="2021-05-07T15:33:00Z"/>
                <w:rFonts w:ascii="標楷體" w:eastAsia="標楷體" w:hAnsi="標楷體"/>
                <w:lang w:eastAsia="x-none"/>
              </w:rPr>
            </w:pPr>
            <w:del w:id="3572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128" w:type="dxa"/>
          </w:tcPr>
          <w:p w14:paraId="1BCFEF21" w14:textId="12BD94F1" w:rsidR="00BF7E69" w:rsidRPr="00AF1A82" w:rsidDel="009E116C" w:rsidRDefault="00BF7E69" w:rsidP="00CE6D4E">
            <w:pPr>
              <w:rPr>
                <w:del w:id="3573" w:author="st1" w:date="2021-05-07T15:33:00Z"/>
                <w:rFonts w:ascii="標楷體" w:eastAsia="標楷體" w:hAnsi="標楷體"/>
                <w:lang w:eastAsia="x-none"/>
              </w:rPr>
            </w:pPr>
            <w:del w:id="3574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61" w:type="dxa"/>
          </w:tcPr>
          <w:p w14:paraId="13158EF2" w14:textId="55EF8811" w:rsidR="00BF7E69" w:rsidRPr="00AF1A82" w:rsidDel="009E116C" w:rsidRDefault="00BF7E69" w:rsidP="00CE6D4E">
            <w:pPr>
              <w:rPr>
                <w:del w:id="3575" w:author="st1" w:date="2021-05-07T15:33:00Z"/>
                <w:rFonts w:ascii="標楷體" w:eastAsia="標楷體" w:hAnsi="標楷體"/>
                <w:lang w:eastAsia="x-none"/>
              </w:rPr>
            </w:pPr>
            <w:del w:id="3576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84" w:type="dxa"/>
          </w:tcPr>
          <w:p w14:paraId="3D19981B" w14:textId="7FE1B107" w:rsidR="00BF7E69" w:rsidRPr="00AF1A82" w:rsidDel="009E116C" w:rsidRDefault="00BF7E69" w:rsidP="00CE6D4E">
            <w:pPr>
              <w:rPr>
                <w:del w:id="3577" w:author="st1" w:date="2021-05-07T15:33:00Z"/>
                <w:rFonts w:ascii="標楷體" w:eastAsia="標楷體" w:hAnsi="標楷體"/>
                <w:lang w:eastAsia="x-none"/>
              </w:rPr>
            </w:pPr>
            <w:del w:id="3578" w:author="st1" w:date="2021-05-07T15:33:00Z">
              <w:r w:rsidRPr="00AF1A82" w:rsidDel="009E116C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777" w:type="dxa"/>
            <w:vMerge/>
          </w:tcPr>
          <w:p w14:paraId="19ED1482" w14:textId="10516177" w:rsidR="00BF7E69" w:rsidRPr="00AF1A82" w:rsidDel="009E116C" w:rsidRDefault="00BF7E69" w:rsidP="00CE6D4E">
            <w:pPr>
              <w:rPr>
                <w:del w:id="3579" w:author="st1" w:date="2021-05-07T15:33:00Z"/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:rsidDel="009E116C" w14:paraId="05EDCDA4" w14:textId="7B288EB3" w:rsidTr="00BF7E69">
        <w:trPr>
          <w:trHeight w:val="244"/>
          <w:jc w:val="center"/>
          <w:del w:id="3580" w:author="st1" w:date="2021-05-07T15:33:00Z"/>
        </w:trPr>
        <w:tc>
          <w:tcPr>
            <w:tcW w:w="576" w:type="dxa"/>
          </w:tcPr>
          <w:p w14:paraId="0F2FEB8D" w14:textId="528F4CFF" w:rsidR="00BF7E69" w:rsidRPr="00AF1A82" w:rsidDel="009E116C" w:rsidRDefault="00BF7E69" w:rsidP="00CE6D4E">
            <w:pPr>
              <w:rPr>
                <w:del w:id="3581" w:author="st1" w:date="2021-05-07T15:33:00Z"/>
                <w:rFonts w:ascii="標楷體" w:eastAsia="標楷體" w:hAnsi="標楷體"/>
                <w:lang w:eastAsia="x-none"/>
              </w:rPr>
            </w:pPr>
            <w:del w:id="3582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456" w:type="dxa"/>
          </w:tcPr>
          <w:p w14:paraId="3C6C471B" w14:textId="63CCE8EE" w:rsidR="00BF7E69" w:rsidRPr="00AF1A82" w:rsidDel="009E116C" w:rsidRDefault="00BF7E69" w:rsidP="00CE6D4E">
            <w:pPr>
              <w:rPr>
                <w:del w:id="3583" w:author="st1" w:date="2021-05-07T15:33:00Z"/>
                <w:rFonts w:ascii="標楷體" w:eastAsia="標楷體" w:hAnsi="標楷體"/>
                <w:lang w:eastAsia="x-none"/>
              </w:rPr>
            </w:pPr>
            <w:del w:id="3584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借款人戶號</w:delText>
              </w:r>
            </w:del>
          </w:p>
        </w:tc>
        <w:tc>
          <w:tcPr>
            <w:tcW w:w="1296" w:type="dxa"/>
          </w:tcPr>
          <w:p w14:paraId="20F0AA35" w14:textId="6B468E76" w:rsidR="00BF7E69" w:rsidRPr="00AF1A82" w:rsidDel="009E116C" w:rsidRDefault="00BF7E69" w:rsidP="00CE6D4E">
            <w:pPr>
              <w:rPr>
                <w:del w:id="3585" w:author="st1" w:date="2021-05-07T15:33:00Z"/>
                <w:rFonts w:ascii="標楷體" w:eastAsia="標楷體" w:hAnsi="標楷體"/>
              </w:rPr>
            </w:pPr>
            <w:del w:id="3586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1056" w:type="dxa"/>
          </w:tcPr>
          <w:p w14:paraId="4BBE6D19" w14:textId="42BE9F80" w:rsidR="00BF7E69" w:rsidRPr="00AF1A82" w:rsidDel="009E116C" w:rsidRDefault="00BF7E69" w:rsidP="00CE6D4E">
            <w:pPr>
              <w:rPr>
                <w:del w:id="3587" w:author="st1" w:date="2021-05-07T15:33:00Z"/>
                <w:rFonts w:ascii="標楷體" w:eastAsia="標楷體" w:hAnsi="標楷體"/>
                <w:lang w:eastAsia="x-none"/>
              </w:rPr>
            </w:pPr>
            <w:del w:id="3588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0000000</w:delText>
              </w:r>
            </w:del>
          </w:p>
        </w:tc>
        <w:tc>
          <w:tcPr>
            <w:tcW w:w="1128" w:type="dxa"/>
          </w:tcPr>
          <w:p w14:paraId="636C3A9C" w14:textId="25F9CFC3" w:rsidR="00BF7E69" w:rsidRPr="00AF1A82" w:rsidDel="009E116C" w:rsidRDefault="00BF7E69" w:rsidP="00CE6D4E">
            <w:pPr>
              <w:rPr>
                <w:del w:id="3589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4A116D67" w14:textId="7BA432A5" w:rsidR="00BF7E69" w:rsidRPr="00AF1A82" w:rsidDel="009E116C" w:rsidRDefault="00BF7E69" w:rsidP="00CE6D4E">
            <w:pPr>
              <w:rPr>
                <w:del w:id="3590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199EF67E" w14:textId="6537D6BB" w:rsidR="00BF7E69" w:rsidRPr="00AF1A82" w:rsidDel="009E116C" w:rsidRDefault="00BF7E69" w:rsidP="00CE6D4E">
            <w:pPr>
              <w:rPr>
                <w:del w:id="3591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0262ECBC" w14:textId="6784F47E" w:rsidR="00BF7E69" w:rsidRPr="00AF1A82" w:rsidDel="009E116C" w:rsidRDefault="00BF7E69" w:rsidP="00CE6D4E">
            <w:pPr>
              <w:rPr>
                <w:del w:id="3592" w:author="st1" w:date="2021-05-07T15:33:00Z"/>
                <w:rFonts w:ascii="標楷體" w:eastAsia="標楷體" w:hAnsi="標楷體"/>
                <w:lang w:eastAsia="x-none"/>
              </w:rPr>
            </w:pPr>
            <w:del w:id="3593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&gt;= 0000000</w:delText>
              </w:r>
            </w:del>
          </w:p>
          <w:p w14:paraId="28209B2D" w14:textId="341094C8" w:rsidR="00BF7E69" w:rsidRPr="00AF1A82" w:rsidDel="009E116C" w:rsidRDefault="00BF7E69" w:rsidP="00CE6D4E">
            <w:pPr>
              <w:rPr>
                <w:del w:id="3594" w:author="st1" w:date="2021-05-07T15:33:00Z"/>
                <w:rFonts w:ascii="標楷體" w:eastAsia="標楷體" w:hAnsi="標楷體"/>
                <w:lang w:eastAsia="x-none"/>
              </w:rPr>
            </w:pPr>
            <w:del w:id="3595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i.按</w:delText>
              </w:r>
              <w:r w:rsidRPr="00AF1A82" w:rsidDel="009E116C">
                <w:rPr>
                  <w:rFonts w:ascii="標楷體" w:eastAsia="標楷體" w:hAnsi="標楷體" w:hint="eastAsia"/>
                  <w:b/>
                  <w:lang w:eastAsia="x-none"/>
                </w:rPr>
                <w:delText>[瀏覽]</w:delText>
              </w:r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連結</w:delText>
              </w:r>
              <w:r w:rsidRPr="00AF1A82" w:rsidDel="009E116C">
                <w:rPr>
                  <w:rFonts w:ascii="標楷體" w:eastAsia="標楷體" w:hAnsi="標楷體" w:hint="eastAsia"/>
                  <w:b/>
                  <w:lang w:eastAsia="x-none"/>
                </w:rPr>
                <w:delText>[顧客明細資料查詢]</w:delText>
              </w:r>
            </w:del>
          </w:p>
        </w:tc>
      </w:tr>
      <w:tr w:rsidR="00BF7E69" w:rsidRPr="00AF1A82" w:rsidDel="009E116C" w14:paraId="4E78B924" w14:textId="550D6961" w:rsidTr="00BF7E69">
        <w:trPr>
          <w:trHeight w:val="244"/>
          <w:jc w:val="center"/>
          <w:del w:id="3596" w:author="st1" w:date="2021-05-07T15:33:00Z"/>
        </w:trPr>
        <w:tc>
          <w:tcPr>
            <w:tcW w:w="576" w:type="dxa"/>
          </w:tcPr>
          <w:p w14:paraId="0EF6D137" w14:textId="76F4751B" w:rsidR="00BF7E69" w:rsidRPr="00AF1A82" w:rsidDel="009E116C" w:rsidRDefault="00BF7E69" w:rsidP="00CE6D4E">
            <w:pPr>
              <w:rPr>
                <w:del w:id="3597" w:author="st1" w:date="2021-05-07T15:33:00Z"/>
                <w:rFonts w:ascii="標楷體" w:eastAsia="標楷體" w:hAnsi="標楷體"/>
                <w:lang w:eastAsia="x-none"/>
              </w:rPr>
            </w:pPr>
            <w:del w:id="3598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2-1</w:delText>
              </w:r>
            </w:del>
          </w:p>
        </w:tc>
        <w:tc>
          <w:tcPr>
            <w:tcW w:w="1456" w:type="dxa"/>
          </w:tcPr>
          <w:p w14:paraId="2DC4ED25" w14:textId="23999AF0" w:rsidR="00BB7BC8" w:rsidRPr="00AF1A82" w:rsidDel="009E116C" w:rsidRDefault="00BB7BC8" w:rsidP="00CE6D4E">
            <w:pPr>
              <w:rPr>
                <w:del w:id="3599" w:author="st1" w:date="2021-05-07T15:33:00Z"/>
                <w:rFonts w:ascii="標楷體" w:eastAsia="標楷體" w:hAnsi="標楷體"/>
                <w:lang w:eastAsia="x-none"/>
              </w:rPr>
            </w:pPr>
            <w:del w:id="3600" w:author="st1" w:date="2021-05-07T15:33:00Z">
              <w:r w:rsidDel="009E116C">
                <w:rPr>
                  <w:rFonts w:ascii="標楷體" w:eastAsia="標楷體" w:hAnsi="標楷體" w:hint="eastAsia"/>
                </w:rPr>
                <w:delText>申請日期</w:delText>
              </w:r>
            </w:del>
          </w:p>
        </w:tc>
        <w:tc>
          <w:tcPr>
            <w:tcW w:w="1296" w:type="dxa"/>
          </w:tcPr>
          <w:p w14:paraId="76CA66D3" w14:textId="7A6C5D1A" w:rsidR="00BF7E69" w:rsidDel="009E116C" w:rsidRDefault="00BF7E69" w:rsidP="00CE6D4E">
            <w:pPr>
              <w:rPr>
                <w:del w:id="3601" w:author="st1" w:date="2021-05-07T15:33:00Z"/>
                <w:rFonts w:ascii="標楷體" w:eastAsia="標楷體" w:hAnsi="標楷體"/>
              </w:rPr>
            </w:pPr>
            <w:del w:id="3602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  <w:p w14:paraId="4DD7AA4E" w14:textId="7261665E" w:rsidR="00BB7BC8" w:rsidDel="009E116C" w:rsidRDefault="00BB7BC8" w:rsidP="00CE6D4E">
            <w:pPr>
              <w:rPr>
                <w:del w:id="3603" w:author="st1" w:date="2021-05-07T15:33:00Z"/>
                <w:rFonts w:ascii="標楷體" w:eastAsia="標楷體" w:hAnsi="標楷體"/>
              </w:rPr>
            </w:pPr>
            <w:del w:id="3604" w:author="st1" w:date="2021-05-07T15:33:00Z">
              <w:r w:rsidDel="009E116C">
                <w:rPr>
                  <w:rFonts w:ascii="標楷體" w:eastAsia="標楷體" w:hAnsi="標楷體" w:hint="eastAsia"/>
                </w:rPr>
                <w:delText>~</w:delText>
              </w:r>
            </w:del>
          </w:p>
          <w:p w14:paraId="65AD63B3" w14:textId="4592B558" w:rsidR="00BB7BC8" w:rsidRPr="00AF1A82" w:rsidDel="009E116C" w:rsidRDefault="00BB7BC8" w:rsidP="00CE6D4E">
            <w:pPr>
              <w:rPr>
                <w:del w:id="3605" w:author="st1" w:date="2021-05-07T15:33:00Z"/>
                <w:rFonts w:ascii="標楷體" w:eastAsia="標楷體" w:hAnsi="標楷體"/>
              </w:rPr>
            </w:pPr>
            <w:del w:id="3606" w:author="st1" w:date="2021-05-07T15:33:00Z">
              <w:r w:rsidDel="009E116C">
                <w:rPr>
                  <w:rFonts w:ascii="標楷體" w:eastAsia="標楷體" w:hAnsi="標楷體"/>
                </w:rPr>
                <w:delText>999/99/99</w:delText>
              </w:r>
            </w:del>
          </w:p>
        </w:tc>
        <w:tc>
          <w:tcPr>
            <w:tcW w:w="1056" w:type="dxa"/>
          </w:tcPr>
          <w:p w14:paraId="47D6C369" w14:textId="2843BA40" w:rsidR="00BF7E69" w:rsidRPr="00AF1A82" w:rsidDel="009E116C" w:rsidRDefault="00BF7E69" w:rsidP="00CE6D4E">
            <w:pPr>
              <w:rPr>
                <w:del w:id="3607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151376E1" w14:textId="494CF574" w:rsidR="00BF7E69" w:rsidRPr="00AF1A82" w:rsidDel="009E116C" w:rsidRDefault="00BF7E69" w:rsidP="00CE6D4E">
            <w:pPr>
              <w:rPr>
                <w:del w:id="3608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26C44026" w14:textId="28713291" w:rsidR="00BF7E69" w:rsidRPr="00AF1A82" w:rsidDel="009E116C" w:rsidRDefault="00BF7E69" w:rsidP="00CE6D4E">
            <w:pPr>
              <w:rPr>
                <w:del w:id="3609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1DDC44D" w14:textId="19ADACD6" w:rsidR="00BF7E69" w:rsidRPr="00AF1A82" w:rsidDel="009E116C" w:rsidRDefault="00BF7E69" w:rsidP="00CE6D4E">
            <w:pPr>
              <w:rPr>
                <w:del w:id="3610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43C0974A" w14:textId="3FDB2453" w:rsidR="00BF7E69" w:rsidRPr="00AF1A82" w:rsidDel="009E116C" w:rsidRDefault="00BF7E69" w:rsidP="00CE6D4E">
            <w:pPr>
              <w:rPr>
                <w:del w:id="3611" w:author="st1" w:date="2021-05-07T15:33:00Z"/>
                <w:rFonts w:ascii="標楷體" w:eastAsia="標楷體" w:hAnsi="標楷體"/>
                <w:lang w:eastAsia="x-none"/>
              </w:rPr>
            </w:pPr>
            <w:del w:id="3612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i.可不輸入</w:delText>
              </w:r>
            </w:del>
          </w:p>
        </w:tc>
      </w:tr>
      <w:tr w:rsidR="00BF7E69" w:rsidRPr="00AF1A82" w:rsidDel="009E116C" w14:paraId="37D4A71C" w14:textId="04C08253" w:rsidTr="00BF7E69">
        <w:trPr>
          <w:trHeight w:val="244"/>
          <w:jc w:val="center"/>
          <w:del w:id="3613" w:author="st1" w:date="2021-05-07T15:33:00Z"/>
        </w:trPr>
        <w:tc>
          <w:tcPr>
            <w:tcW w:w="576" w:type="dxa"/>
          </w:tcPr>
          <w:p w14:paraId="086369F5" w14:textId="7E909749" w:rsidR="00BF7E69" w:rsidRPr="00AF1A82" w:rsidDel="009E116C" w:rsidRDefault="00BF7E69" w:rsidP="00CE6D4E">
            <w:pPr>
              <w:rPr>
                <w:del w:id="3614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</w:tcPr>
          <w:p w14:paraId="68E4813E" w14:textId="0C08BEB0" w:rsidR="00BF7E69" w:rsidRPr="00AF1A82" w:rsidDel="009E116C" w:rsidRDefault="00BF7E69" w:rsidP="00CE6D4E">
            <w:pPr>
              <w:rPr>
                <w:del w:id="3615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213F0BEE" w14:textId="46882075" w:rsidR="00BF7E69" w:rsidRPr="00AF1A82" w:rsidDel="009E116C" w:rsidRDefault="00BF7E69" w:rsidP="00BF7E69">
            <w:pPr>
              <w:rPr>
                <w:del w:id="3616" w:author="st1" w:date="2021-05-07T15:33:00Z"/>
                <w:rFonts w:ascii="標楷體" w:eastAsia="標楷體" w:hAnsi="標楷體"/>
              </w:rPr>
            </w:pPr>
          </w:p>
        </w:tc>
        <w:tc>
          <w:tcPr>
            <w:tcW w:w="1056" w:type="dxa"/>
          </w:tcPr>
          <w:p w14:paraId="0AB96C3A" w14:textId="6F51FD05" w:rsidR="00BF7E69" w:rsidRPr="00AF1A82" w:rsidDel="009E116C" w:rsidRDefault="00BF7E69" w:rsidP="00CE6D4E">
            <w:pPr>
              <w:rPr>
                <w:del w:id="3617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06799A7B" w14:textId="3764A4D3" w:rsidR="00BF7E69" w:rsidRPr="00AF1A82" w:rsidDel="009E116C" w:rsidRDefault="00BF7E69" w:rsidP="00CE6D4E">
            <w:pPr>
              <w:rPr>
                <w:del w:id="3618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02281703" w14:textId="2B13FDCF" w:rsidR="00BF7E69" w:rsidRPr="00AF1A82" w:rsidDel="009E116C" w:rsidRDefault="00BF7E69" w:rsidP="00CE6D4E">
            <w:pPr>
              <w:rPr>
                <w:del w:id="3619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70775A7" w14:textId="38FCA8CB" w:rsidR="00BF7E69" w:rsidRPr="00AF1A82" w:rsidDel="009E116C" w:rsidRDefault="00BF7E69" w:rsidP="00CE6D4E">
            <w:pPr>
              <w:rPr>
                <w:del w:id="3620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54395DE9" w14:textId="4FE44F3C" w:rsidR="00BF7E69" w:rsidRPr="00AF1A82" w:rsidDel="009E116C" w:rsidRDefault="00BF7E69" w:rsidP="00CE6D4E">
            <w:pPr>
              <w:rPr>
                <w:del w:id="3621" w:author="st1" w:date="2021-05-07T15:33:00Z"/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:rsidDel="009E116C" w14:paraId="186D6625" w14:textId="394A358D" w:rsidTr="00BF7E69">
        <w:trPr>
          <w:trHeight w:val="244"/>
          <w:jc w:val="center"/>
          <w:del w:id="3622" w:author="st1" w:date="2021-05-07T15:33:00Z"/>
        </w:trPr>
        <w:tc>
          <w:tcPr>
            <w:tcW w:w="576" w:type="dxa"/>
          </w:tcPr>
          <w:p w14:paraId="741BB37D" w14:textId="0570D3FF" w:rsidR="00BF7E69" w:rsidRPr="00AF1A82" w:rsidDel="009E116C" w:rsidRDefault="00BF7E69" w:rsidP="00CE6D4E">
            <w:pPr>
              <w:rPr>
                <w:del w:id="3623" w:author="st1" w:date="2021-05-07T15:33:00Z"/>
                <w:rFonts w:ascii="標楷體" w:eastAsia="標楷體" w:hAnsi="標楷體"/>
                <w:lang w:eastAsia="x-none"/>
              </w:rPr>
            </w:pPr>
            <w:del w:id="3624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3</w:delText>
              </w:r>
            </w:del>
          </w:p>
        </w:tc>
        <w:tc>
          <w:tcPr>
            <w:tcW w:w="1456" w:type="dxa"/>
          </w:tcPr>
          <w:p w14:paraId="65C1A5D7" w14:textId="076FB0D1" w:rsidR="00BF7E69" w:rsidRPr="00AF1A82" w:rsidDel="009E116C" w:rsidRDefault="00BF7E69" w:rsidP="00CE6D4E">
            <w:pPr>
              <w:rPr>
                <w:del w:id="3625" w:author="st1" w:date="2021-05-07T15:33:00Z"/>
                <w:rFonts w:ascii="標楷體" w:eastAsia="標楷體" w:hAnsi="標楷體"/>
                <w:lang w:eastAsia="x-none"/>
              </w:rPr>
            </w:pPr>
            <w:del w:id="3626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用途</w:delText>
              </w:r>
            </w:del>
          </w:p>
        </w:tc>
        <w:tc>
          <w:tcPr>
            <w:tcW w:w="1296" w:type="dxa"/>
          </w:tcPr>
          <w:p w14:paraId="51040471" w14:textId="1FF4B105" w:rsidR="00BF7E69" w:rsidRPr="00AF1A82" w:rsidDel="009E116C" w:rsidRDefault="00BF7E69" w:rsidP="00CE6D4E">
            <w:pPr>
              <w:rPr>
                <w:del w:id="3627" w:author="st1" w:date="2021-05-07T15:33:00Z"/>
                <w:rFonts w:ascii="標楷體" w:eastAsia="標楷體" w:hAnsi="標楷體"/>
              </w:rPr>
            </w:pPr>
            <w:del w:id="3628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1056" w:type="dxa"/>
          </w:tcPr>
          <w:p w14:paraId="222B4D00" w14:textId="3F7ED961" w:rsidR="00BF7E69" w:rsidRPr="00AF1A82" w:rsidDel="009E116C" w:rsidRDefault="00BF7E69" w:rsidP="00CE6D4E">
            <w:pPr>
              <w:rPr>
                <w:del w:id="3629" w:author="st1" w:date="2021-05-07T15:33:00Z"/>
                <w:rFonts w:ascii="標楷體" w:eastAsia="標楷體" w:hAnsi="標楷體"/>
                <w:lang w:eastAsia="x-none"/>
              </w:rPr>
            </w:pPr>
            <w:del w:id="3630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00</w:delText>
              </w:r>
            </w:del>
          </w:p>
        </w:tc>
        <w:tc>
          <w:tcPr>
            <w:tcW w:w="1128" w:type="dxa"/>
          </w:tcPr>
          <w:p w14:paraId="7235CCB1" w14:textId="00662580" w:rsidR="00BF7E69" w:rsidRPr="00AF1A82" w:rsidDel="009E116C" w:rsidRDefault="00BF7E69" w:rsidP="00CE6D4E">
            <w:pPr>
              <w:rPr>
                <w:del w:id="3631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14FA9E63" w14:textId="69B94902" w:rsidR="00BF7E69" w:rsidRPr="00AF1A82" w:rsidDel="009E116C" w:rsidRDefault="00BF7E69" w:rsidP="00CE6D4E">
            <w:pPr>
              <w:rPr>
                <w:del w:id="3632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6D9AE7A5" w14:textId="0432C3B3" w:rsidR="00BF7E69" w:rsidRPr="00AF1A82" w:rsidDel="009E116C" w:rsidRDefault="00BF7E69" w:rsidP="00CE6D4E">
            <w:pPr>
              <w:rPr>
                <w:del w:id="3633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AB5A12C" w14:textId="108329BC" w:rsidR="00BF7E69" w:rsidRPr="00AF1A82" w:rsidDel="009E116C" w:rsidRDefault="00BF7E69" w:rsidP="00CE6D4E">
            <w:pPr>
              <w:rPr>
                <w:del w:id="3634" w:author="st1" w:date="2021-05-07T15:33:00Z"/>
                <w:rFonts w:ascii="標楷體" w:eastAsia="標楷體" w:hAnsi="標楷體"/>
                <w:lang w:eastAsia="x-none"/>
              </w:rPr>
            </w:pPr>
            <w:del w:id="3635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i.可不輸入</w:delText>
              </w:r>
            </w:del>
          </w:p>
          <w:p w14:paraId="54F4F51E" w14:textId="0B4C792E" w:rsidR="00BF7E69" w:rsidRPr="00AF1A82" w:rsidDel="009E116C" w:rsidRDefault="00BF7E69" w:rsidP="00CE6D4E">
            <w:pPr>
              <w:rPr>
                <w:del w:id="3636" w:author="st1" w:date="2021-05-07T15:33:00Z"/>
                <w:rFonts w:ascii="標楷體" w:eastAsia="標楷體" w:hAnsi="標楷體"/>
                <w:lang w:eastAsia="x-none"/>
              </w:rPr>
            </w:pPr>
            <w:del w:id="3637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1: 清償</w:delText>
              </w:r>
            </w:del>
          </w:p>
          <w:p w14:paraId="546C5B76" w14:textId="741F26A1" w:rsidR="00BF7E69" w:rsidRPr="00AF1A82" w:rsidDel="009E116C" w:rsidRDefault="00BF7E69" w:rsidP="00CE6D4E">
            <w:pPr>
              <w:rPr>
                <w:del w:id="3638" w:author="st1" w:date="2021-05-07T15:33:00Z"/>
                <w:rFonts w:ascii="標楷體" w:eastAsia="標楷體" w:hAnsi="標楷體"/>
                <w:lang w:eastAsia="x-none"/>
              </w:rPr>
            </w:pPr>
            <w:del w:id="3639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2: 法拍</w:delText>
              </w:r>
            </w:del>
          </w:p>
          <w:p w14:paraId="5BFD965B" w14:textId="7607CADE" w:rsidR="00BF7E69" w:rsidRPr="00AF1A82" w:rsidDel="009E116C" w:rsidRDefault="00BF7E69" w:rsidP="00CE6D4E">
            <w:pPr>
              <w:rPr>
                <w:del w:id="3640" w:author="st1" w:date="2021-05-07T15:33:00Z"/>
                <w:rFonts w:ascii="標楷體" w:eastAsia="標楷體" w:hAnsi="標楷體"/>
                <w:lang w:eastAsia="x-none"/>
              </w:rPr>
            </w:pPr>
            <w:del w:id="3641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3: 增貸</w:delText>
              </w:r>
            </w:del>
          </w:p>
          <w:p w14:paraId="2A7E0EC1" w14:textId="176BB3AA" w:rsidR="00BF7E69" w:rsidRPr="00AF1A82" w:rsidDel="009E116C" w:rsidRDefault="00BF7E69" w:rsidP="00CE6D4E">
            <w:pPr>
              <w:rPr>
                <w:del w:id="3642" w:author="st1" w:date="2021-05-07T15:33:00Z"/>
                <w:rFonts w:ascii="標楷體" w:eastAsia="標楷體" w:hAnsi="標楷體"/>
                <w:lang w:eastAsia="x-none"/>
              </w:rPr>
            </w:pPr>
            <w:del w:id="3643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4: 展期</w:delText>
              </w:r>
            </w:del>
          </w:p>
          <w:p w14:paraId="4108D8F5" w14:textId="04BB7580" w:rsidR="00BF7E69" w:rsidRPr="00AF1A82" w:rsidDel="009E116C" w:rsidRDefault="00BF7E69" w:rsidP="00CE6D4E">
            <w:pPr>
              <w:rPr>
                <w:del w:id="3644" w:author="st1" w:date="2021-05-07T15:33:00Z"/>
                <w:rFonts w:ascii="標楷體" w:eastAsia="標楷體" w:hAnsi="標楷體"/>
                <w:lang w:eastAsia="x-none"/>
              </w:rPr>
            </w:pPr>
            <w:del w:id="3645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5: 撥款</w:delText>
              </w:r>
            </w:del>
          </w:p>
          <w:p w14:paraId="0B77F67D" w14:textId="5A445F9E" w:rsidR="00BF7E69" w:rsidRPr="00AF1A82" w:rsidDel="009E116C" w:rsidRDefault="00BF7E69" w:rsidP="00CE6D4E">
            <w:pPr>
              <w:rPr>
                <w:del w:id="3646" w:author="st1" w:date="2021-05-07T15:33:00Z"/>
                <w:rFonts w:ascii="標楷體" w:eastAsia="標楷體" w:hAnsi="標楷體"/>
                <w:lang w:eastAsia="x-none"/>
              </w:rPr>
            </w:pPr>
            <w:del w:id="3647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6: 查閱</w:delText>
              </w:r>
            </w:del>
          </w:p>
          <w:p w14:paraId="1437D7D4" w14:textId="07AE3700" w:rsidR="00BF7E69" w:rsidRPr="00AF1A82" w:rsidDel="009E116C" w:rsidRDefault="00BF7E69" w:rsidP="00CE6D4E">
            <w:pPr>
              <w:rPr>
                <w:del w:id="3648" w:author="st1" w:date="2021-05-07T15:33:00Z"/>
                <w:rFonts w:ascii="標楷體" w:eastAsia="標楷體" w:hAnsi="標楷體"/>
                <w:lang w:eastAsia="x-none"/>
              </w:rPr>
            </w:pPr>
            <w:del w:id="3649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7: 重估</w:delText>
              </w:r>
            </w:del>
          </w:p>
          <w:p w14:paraId="3D5F9F41" w14:textId="2EB6E3B4" w:rsidR="00BF7E69" w:rsidRPr="00AF1A82" w:rsidDel="009E116C" w:rsidRDefault="00BF7E69" w:rsidP="00CE6D4E">
            <w:pPr>
              <w:rPr>
                <w:del w:id="3650" w:author="st1" w:date="2021-05-07T15:33:00Z"/>
                <w:rFonts w:ascii="標楷體" w:eastAsia="標楷體" w:hAnsi="標楷體"/>
                <w:lang w:eastAsia="x-none"/>
              </w:rPr>
            </w:pPr>
            <w:del w:id="3651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8: 其他</w:delText>
              </w:r>
            </w:del>
          </w:p>
        </w:tc>
      </w:tr>
      <w:tr w:rsidR="00BF7E69" w:rsidRPr="00AF1A82" w:rsidDel="009E116C" w14:paraId="6AA0552C" w14:textId="6CC0B3D4" w:rsidTr="00BF7E69">
        <w:trPr>
          <w:trHeight w:val="244"/>
          <w:jc w:val="center"/>
          <w:del w:id="3652" w:author="st1" w:date="2021-05-07T15:33:00Z"/>
        </w:trPr>
        <w:tc>
          <w:tcPr>
            <w:tcW w:w="576" w:type="dxa"/>
          </w:tcPr>
          <w:p w14:paraId="37F451A3" w14:textId="4F113A60" w:rsidR="00BF7E69" w:rsidRPr="00AF1A82" w:rsidDel="009E116C" w:rsidRDefault="00BF7E69" w:rsidP="00CE6D4E">
            <w:pPr>
              <w:rPr>
                <w:del w:id="3653" w:author="st1" w:date="2021-05-07T15:33:00Z"/>
                <w:rFonts w:ascii="標楷體" w:eastAsia="標楷體" w:hAnsi="標楷體"/>
                <w:lang w:eastAsia="x-none"/>
              </w:rPr>
            </w:pPr>
            <w:del w:id="3654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4</w:delText>
              </w:r>
            </w:del>
          </w:p>
        </w:tc>
        <w:tc>
          <w:tcPr>
            <w:tcW w:w="1456" w:type="dxa"/>
          </w:tcPr>
          <w:p w14:paraId="32ECBCE6" w14:textId="115353E6" w:rsidR="00BF7E69" w:rsidRPr="00AF1A82" w:rsidDel="009E116C" w:rsidRDefault="00BF7E69" w:rsidP="00CE6D4E">
            <w:pPr>
              <w:rPr>
                <w:del w:id="3655" w:author="st1" w:date="2021-05-07T15:33:00Z"/>
                <w:rFonts w:ascii="標楷體" w:eastAsia="標楷體" w:hAnsi="標楷體"/>
                <w:lang w:eastAsia="x-none"/>
              </w:rPr>
            </w:pPr>
            <w:del w:id="3656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狀態</w:delText>
              </w:r>
            </w:del>
          </w:p>
        </w:tc>
        <w:tc>
          <w:tcPr>
            <w:tcW w:w="1296" w:type="dxa"/>
          </w:tcPr>
          <w:p w14:paraId="3F177F7F" w14:textId="05F85D95" w:rsidR="00BF7E69" w:rsidRPr="00AF1A82" w:rsidDel="009E116C" w:rsidRDefault="00BF7E69" w:rsidP="00CE6D4E">
            <w:pPr>
              <w:rPr>
                <w:del w:id="3657" w:author="st1" w:date="2021-05-07T15:33:00Z"/>
                <w:rFonts w:ascii="標楷體" w:eastAsia="標楷體" w:hAnsi="標楷體"/>
              </w:rPr>
            </w:pPr>
            <w:del w:id="3658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1056" w:type="dxa"/>
          </w:tcPr>
          <w:p w14:paraId="038310F8" w14:textId="1C26BE3D" w:rsidR="00BF7E69" w:rsidRPr="00AF1A82" w:rsidDel="009E116C" w:rsidRDefault="00BF7E69" w:rsidP="00CE6D4E">
            <w:pPr>
              <w:rPr>
                <w:del w:id="3659" w:author="st1" w:date="2021-05-07T15:33:00Z"/>
                <w:rFonts w:ascii="標楷體" w:eastAsia="標楷體" w:hAnsi="標楷體"/>
                <w:lang w:eastAsia="x-none"/>
              </w:rPr>
            </w:pPr>
            <w:del w:id="3660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9</w:delText>
              </w:r>
            </w:del>
          </w:p>
        </w:tc>
        <w:tc>
          <w:tcPr>
            <w:tcW w:w="1128" w:type="dxa"/>
          </w:tcPr>
          <w:p w14:paraId="562EA7CD" w14:textId="284D7544" w:rsidR="00BF7E69" w:rsidRPr="00AF1A82" w:rsidDel="009E116C" w:rsidRDefault="00BF7E69" w:rsidP="00CE6D4E">
            <w:pPr>
              <w:rPr>
                <w:del w:id="3661" w:author="st1" w:date="2021-05-07T15:33:00Z"/>
                <w:rFonts w:ascii="標楷體" w:eastAsia="標楷體" w:hAnsi="標楷體"/>
                <w:lang w:eastAsia="x-none"/>
              </w:rPr>
            </w:pPr>
            <w:del w:id="3662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下拉日選單</w:delText>
              </w:r>
            </w:del>
          </w:p>
        </w:tc>
        <w:tc>
          <w:tcPr>
            <w:tcW w:w="661" w:type="dxa"/>
          </w:tcPr>
          <w:p w14:paraId="56E835AB" w14:textId="3E98791C" w:rsidR="00BF7E69" w:rsidRPr="00AF1A82" w:rsidDel="009E116C" w:rsidRDefault="00BF7E69" w:rsidP="00CE6D4E">
            <w:pPr>
              <w:rPr>
                <w:del w:id="3663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255FC4ED" w14:textId="7A6B04FB" w:rsidR="00BF7E69" w:rsidRPr="00AF1A82" w:rsidDel="009E116C" w:rsidRDefault="00BF7E69" w:rsidP="00CE6D4E">
            <w:pPr>
              <w:rPr>
                <w:del w:id="3664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6128FD6" w14:textId="7B571359" w:rsidR="00BF7E69" w:rsidRPr="00AF1A82" w:rsidDel="009E116C" w:rsidRDefault="00BF7E69" w:rsidP="00CE6D4E">
            <w:pPr>
              <w:rPr>
                <w:del w:id="3665" w:author="st1" w:date="2021-05-07T15:33:00Z"/>
                <w:rFonts w:ascii="標楷體" w:eastAsia="標楷體" w:hAnsi="標楷體"/>
                <w:lang w:eastAsia="x-none"/>
              </w:rPr>
            </w:pPr>
            <w:del w:id="3666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  <w:p w14:paraId="7124F97A" w14:textId="1C59EAA3" w:rsidR="00BF7E69" w:rsidRPr="00AF1A82" w:rsidDel="009E116C" w:rsidRDefault="00BF7E69" w:rsidP="00CE6D4E">
            <w:pPr>
              <w:rPr>
                <w:del w:id="3667" w:author="st1" w:date="2021-05-07T15:33:00Z"/>
                <w:rFonts w:ascii="標楷體" w:eastAsia="標楷體" w:hAnsi="標楷體"/>
                <w:lang w:eastAsia="x-none"/>
              </w:rPr>
            </w:pPr>
            <w:del w:id="3668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 xml:space="preserve">1:已還 </w:delText>
              </w:r>
            </w:del>
          </w:p>
          <w:p w14:paraId="3283BD60" w14:textId="63863855" w:rsidR="00BF7E69" w:rsidRPr="00AF1A82" w:rsidDel="009E116C" w:rsidRDefault="00BF7E69" w:rsidP="00CE6D4E">
            <w:pPr>
              <w:rPr>
                <w:del w:id="3669" w:author="st1" w:date="2021-05-07T15:33:00Z"/>
                <w:rFonts w:ascii="標楷體" w:eastAsia="標楷體" w:hAnsi="標楷體"/>
                <w:lang w:eastAsia="x-none"/>
              </w:rPr>
            </w:pPr>
            <w:del w:id="3670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 xml:space="preserve">2:未還 </w:delText>
              </w:r>
            </w:del>
          </w:p>
          <w:p w14:paraId="0304CFB0" w14:textId="151BF633" w:rsidR="00BF7E69" w:rsidRPr="00AF1A82" w:rsidDel="009E116C" w:rsidRDefault="00BF7E69" w:rsidP="00CE6D4E">
            <w:pPr>
              <w:rPr>
                <w:del w:id="3671" w:author="st1" w:date="2021-05-07T15:33:00Z"/>
                <w:rFonts w:ascii="標楷體" w:eastAsia="標楷體" w:hAnsi="標楷體"/>
                <w:lang w:eastAsia="x-none"/>
              </w:rPr>
            </w:pPr>
            <w:del w:id="3672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9:全部</w:delText>
              </w:r>
            </w:del>
          </w:p>
        </w:tc>
      </w:tr>
    </w:tbl>
    <w:p w14:paraId="23F068B5" w14:textId="514731E7" w:rsidR="00BF7E69" w:rsidRPr="00AF1A82" w:rsidDel="009E116C" w:rsidRDefault="0002437F" w:rsidP="00AD50CB">
      <w:pPr>
        <w:pStyle w:val="a"/>
        <w:rPr>
          <w:del w:id="3673" w:author="st1" w:date="2021-05-07T15:33:00Z"/>
        </w:rPr>
      </w:pPr>
      <w:del w:id="3674" w:author="st1" w:date="2021-05-07T15:33:00Z">
        <w:r w:rsidRPr="00AF1A82" w:rsidDel="009E116C">
          <w:rPr>
            <w:rFonts w:hint="eastAsia"/>
          </w:rPr>
          <w:delText>輸出畫面資料說明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BF7E69" w:rsidRPr="00AF1A82" w:rsidDel="009E116C" w14:paraId="059C2D76" w14:textId="1BB80096" w:rsidTr="00BF7E69">
        <w:trPr>
          <w:trHeight w:val="388"/>
          <w:jc w:val="center"/>
          <w:del w:id="3675" w:author="st1" w:date="2021-05-07T15:33:00Z"/>
        </w:trPr>
        <w:tc>
          <w:tcPr>
            <w:tcW w:w="696" w:type="dxa"/>
            <w:vMerge w:val="restart"/>
          </w:tcPr>
          <w:p w14:paraId="58EDAB90" w14:textId="799150B3" w:rsidR="00BF7E69" w:rsidRPr="00AF1A82" w:rsidDel="009E116C" w:rsidRDefault="00BF7E69" w:rsidP="00BF7E69">
            <w:pPr>
              <w:rPr>
                <w:del w:id="3676" w:author="st1" w:date="2021-05-07T15:33:00Z"/>
                <w:rFonts w:ascii="標楷體" w:eastAsia="標楷體" w:hAnsi="標楷體"/>
              </w:rPr>
            </w:pPr>
            <w:del w:id="3677" w:author="st1" w:date="2021-05-07T15:33:00Z">
              <w:r w:rsidRPr="00AF1A82" w:rsidDel="009E116C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vMerge w:val="restart"/>
          </w:tcPr>
          <w:p w14:paraId="30DB9BEA" w14:textId="4E51B162" w:rsidR="00BF7E69" w:rsidRPr="00AF1A82" w:rsidDel="009E116C" w:rsidRDefault="00BF7E69" w:rsidP="00BF7E69">
            <w:pPr>
              <w:rPr>
                <w:del w:id="3678" w:author="st1" w:date="2021-05-07T15:33:00Z"/>
                <w:rFonts w:ascii="標楷體" w:eastAsia="標楷體" w:hAnsi="標楷體"/>
              </w:rPr>
            </w:pPr>
            <w:del w:id="3679" w:author="st1" w:date="2021-05-07T15:33:00Z">
              <w:r w:rsidRPr="00AF1A82" w:rsidDel="009E116C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3969" w:type="dxa"/>
          </w:tcPr>
          <w:p w14:paraId="73F9295C" w14:textId="67429EDA" w:rsidR="00BF7E69" w:rsidRPr="00AF1A82" w:rsidDel="009E116C" w:rsidRDefault="00BF7E69" w:rsidP="00BF7E69">
            <w:pPr>
              <w:jc w:val="center"/>
              <w:rPr>
                <w:del w:id="3680" w:author="st1" w:date="2021-05-07T15:33:00Z"/>
                <w:rFonts w:ascii="標楷體" w:eastAsia="標楷體" w:hAnsi="標楷體"/>
              </w:rPr>
            </w:pPr>
            <w:del w:id="3681" w:author="st1" w:date="2021-05-07T15:33:00Z">
              <w:r w:rsidRPr="00AF1A82" w:rsidDel="009E116C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693" w:type="dxa"/>
            <w:vMerge w:val="restart"/>
          </w:tcPr>
          <w:p w14:paraId="38B4A7F5" w14:textId="60D6639A" w:rsidR="00BF7E69" w:rsidRPr="00AF1A82" w:rsidDel="009E116C" w:rsidRDefault="00BF7E69" w:rsidP="00BF7E69">
            <w:pPr>
              <w:rPr>
                <w:del w:id="3682" w:author="st1" w:date="2021-05-07T15:33:00Z"/>
                <w:rFonts w:ascii="標楷體" w:eastAsia="標楷體" w:hAnsi="標楷體"/>
              </w:rPr>
            </w:pPr>
            <w:del w:id="3683" w:author="st1" w:date="2021-05-07T15:33:00Z">
              <w:r w:rsidRPr="00AF1A82" w:rsidDel="009E116C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BF7E69" w:rsidRPr="00AF1A82" w:rsidDel="009E116C" w14:paraId="030FCE04" w14:textId="0819B5A9" w:rsidTr="00BF7E69">
        <w:trPr>
          <w:trHeight w:val="244"/>
          <w:jc w:val="center"/>
          <w:del w:id="3684" w:author="st1" w:date="2021-05-07T15:33:00Z"/>
        </w:trPr>
        <w:tc>
          <w:tcPr>
            <w:tcW w:w="696" w:type="dxa"/>
            <w:vMerge/>
          </w:tcPr>
          <w:p w14:paraId="5388B7F8" w14:textId="7CFB4BB6" w:rsidR="00BF7E69" w:rsidRPr="00AF1A82" w:rsidDel="009E116C" w:rsidRDefault="00BF7E69" w:rsidP="00BF7E69">
            <w:pPr>
              <w:rPr>
                <w:del w:id="3685" w:author="st1" w:date="2021-05-07T15:33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F069676" w14:textId="4F94816C" w:rsidR="00BF7E69" w:rsidRPr="00AF1A82" w:rsidDel="009E116C" w:rsidRDefault="00BF7E69" w:rsidP="00BF7E69">
            <w:pPr>
              <w:rPr>
                <w:del w:id="3686" w:author="st1" w:date="2021-05-07T15:33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AC6FFE2" w14:textId="23C221D1" w:rsidR="00BF7E69" w:rsidRPr="00AF1A82" w:rsidDel="009E116C" w:rsidRDefault="00BF7E69" w:rsidP="00BF7E69">
            <w:pPr>
              <w:rPr>
                <w:del w:id="3687" w:author="st1" w:date="2021-05-07T15:33:00Z"/>
                <w:rFonts w:ascii="標楷體" w:eastAsia="標楷體" w:hAnsi="標楷體"/>
              </w:rPr>
            </w:pPr>
            <w:del w:id="3688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693" w:type="dxa"/>
            <w:vMerge/>
          </w:tcPr>
          <w:p w14:paraId="3F538B32" w14:textId="6998058C" w:rsidR="00BF7E69" w:rsidRPr="00AF1A82" w:rsidDel="009E116C" w:rsidRDefault="00BF7E69" w:rsidP="00BF7E69">
            <w:pPr>
              <w:rPr>
                <w:del w:id="3689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071A5CBF" w14:textId="301D3B0A" w:rsidTr="00BF7E69">
        <w:trPr>
          <w:trHeight w:val="244"/>
          <w:jc w:val="center"/>
          <w:del w:id="3690" w:author="st1" w:date="2021-05-07T15:33:00Z"/>
        </w:trPr>
        <w:tc>
          <w:tcPr>
            <w:tcW w:w="696" w:type="dxa"/>
          </w:tcPr>
          <w:p w14:paraId="105F228F" w14:textId="016FE822" w:rsidR="00BF7E69" w:rsidRPr="00AF1A82" w:rsidDel="009E116C" w:rsidRDefault="00BF7E69" w:rsidP="00BF7E69">
            <w:pPr>
              <w:rPr>
                <w:del w:id="3691" w:author="st1" w:date="2021-05-07T15:33:00Z"/>
                <w:rFonts w:ascii="標楷體" w:eastAsia="標楷體" w:hAnsi="標楷體"/>
              </w:rPr>
            </w:pPr>
            <w:del w:id="3692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1.</w:delText>
              </w:r>
            </w:del>
          </w:p>
        </w:tc>
        <w:tc>
          <w:tcPr>
            <w:tcW w:w="2137" w:type="dxa"/>
          </w:tcPr>
          <w:p w14:paraId="2CBD76C9" w14:textId="6AA2CC6E" w:rsidR="00BF7E69" w:rsidRPr="00AF1A82" w:rsidDel="009E116C" w:rsidRDefault="00BF7E69" w:rsidP="00BF7E69">
            <w:pPr>
              <w:rPr>
                <w:del w:id="3693" w:author="st1" w:date="2021-05-07T15:33:00Z"/>
                <w:rFonts w:ascii="標楷體" w:eastAsia="標楷體" w:hAnsi="標楷體"/>
                <w:lang w:eastAsia="x-none"/>
              </w:rPr>
            </w:pPr>
            <w:del w:id="3694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借款人戶號</w:delText>
              </w:r>
            </w:del>
          </w:p>
        </w:tc>
        <w:tc>
          <w:tcPr>
            <w:tcW w:w="3969" w:type="dxa"/>
          </w:tcPr>
          <w:p w14:paraId="7B82B54A" w14:textId="70F053D6" w:rsidR="00BF7E69" w:rsidRPr="00AF1A82" w:rsidDel="009E116C" w:rsidRDefault="00BF7E69" w:rsidP="00BF7E69">
            <w:pPr>
              <w:rPr>
                <w:del w:id="3695" w:author="st1" w:date="2021-05-07T15:33:00Z"/>
                <w:rFonts w:ascii="標楷體" w:eastAsia="標楷體" w:hAnsi="標楷體"/>
              </w:rPr>
            </w:pPr>
            <w:del w:id="3696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2693" w:type="dxa"/>
          </w:tcPr>
          <w:p w14:paraId="6071C188" w14:textId="4ECD2BFC" w:rsidR="00BF7E69" w:rsidRPr="00AF1A82" w:rsidDel="009E116C" w:rsidRDefault="00BF7E69" w:rsidP="00BF7E69">
            <w:pPr>
              <w:rPr>
                <w:del w:id="3697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3B5799B7" w14:textId="7D43338E" w:rsidTr="00BF7E69">
        <w:trPr>
          <w:trHeight w:val="244"/>
          <w:jc w:val="center"/>
          <w:del w:id="3698" w:author="st1" w:date="2021-05-07T15:33:00Z"/>
        </w:trPr>
        <w:tc>
          <w:tcPr>
            <w:tcW w:w="696" w:type="dxa"/>
          </w:tcPr>
          <w:p w14:paraId="1964B2CD" w14:textId="6E479B92" w:rsidR="00BF7E69" w:rsidRPr="00AF1A82" w:rsidDel="009E116C" w:rsidRDefault="00BF7E69" w:rsidP="00BF7E69">
            <w:pPr>
              <w:rPr>
                <w:del w:id="3699" w:author="st1" w:date="2021-05-07T15:33:00Z"/>
                <w:rFonts w:ascii="標楷體" w:eastAsia="標楷體" w:hAnsi="標楷體"/>
              </w:rPr>
            </w:pPr>
            <w:del w:id="3700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2.</w:delText>
              </w:r>
            </w:del>
          </w:p>
        </w:tc>
        <w:tc>
          <w:tcPr>
            <w:tcW w:w="2137" w:type="dxa"/>
          </w:tcPr>
          <w:p w14:paraId="472C2AC7" w14:textId="3A122BD4" w:rsidR="00BF7E69" w:rsidRPr="00AF1A82" w:rsidDel="009E116C" w:rsidRDefault="00BB7BC8" w:rsidP="00BF7E69">
            <w:pPr>
              <w:rPr>
                <w:del w:id="3701" w:author="st1" w:date="2021-05-07T15:33:00Z"/>
                <w:rFonts w:ascii="標楷體" w:eastAsia="標楷體" w:hAnsi="標楷體"/>
                <w:lang w:eastAsia="x-none"/>
              </w:rPr>
            </w:pPr>
            <w:del w:id="3702" w:author="st1" w:date="2021-05-07T15:33:00Z">
              <w:r w:rsidDel="009E116C">
                <w:rPr>
                  <w:rFonts w:ascii="標楷體" w:eastAsia="標楷體" w:hAnsi="標楷體" w:hint="eastAsia"/>
                </w:rPr>
                <w:delText>申請日期</w:delText>
              </w:r>
            </w:del>
          </w:p>
        </w:tc>
        <w:tc>
          <w:tcPr>
            <w:tcW w:w="3969" w:type="dxa"/>
          </w:tcPr>
          <w:p w14:paraId="0471F900" w14:textId="6F4B3899" w:rsidR="00BF7E69" w:rsidRPr="00AF1A82" w:rsidDel="009E116C" w:rsidRDefault="00BF7E69" w:rsidP="00BF7E69">
            <w:pPr>
              <w:rPr>
                <w:del w:id="3703" w:author="st1" w:date="2021-05-07T15:33:00Z"/>
                <w:rFonts w:ascii="標楷體" w:eastAsia="標楷體" w:hAnsi="標楷體"/>
              </w:rPr>
            </w:pPr>
            <w:del w:id="3704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  <w:r w:rsidR="00BB7BC8" w:rsidDel="009E116C">
                <w:rPr>
                  <w:rFonts w:ascii="標楷體" w:eastAsia="標楷體" w:hAnsi="標楷體"/>
                </w:rPr>
                <w:delText>~</w:delText>
              </w:r>
              <w:r w:rsidR="00BB7BC8"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236A2D46" w14:textId="33C73B85" w:rsidR="00BF7E69" w:rsidRPr="00AF1A82" w:rsidDel="009E116C" w:rsidRDefault="00BF7E69" w:rsidP="00BF7E69">
            <w:pPr>
              <w:rPr>
                <w:del w:id="3705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66A6260B" w14:textId="49B379EF" w:rsidTr="00BF7E69">
        <w:trPr>
          <w:trHeight w:val="244"/>
          <w:jc w:val="center"/>
          <w:del w:id="3706" w:author="st1" w:date="2021-05-07T15:33:00Z"/>
        </w:trPr>
        <w:tc>
          <w:tcPr>
            <w:tcW w:w="696" w:type="dxa"/>
          </w:tcPr>
          <w:p w14:paraId="2AB0DFAB" w14:textId="161DD16A" w:rsidR="00BF7E69" w:rsidRPr="00AF1A82" w:rsidDel="009E116C" w:rsidRDefault="00BF7E69" w:rsidP="00BF7E69">
            <w:pPr>
              <w:rPr>
                <w:del w:id="3707" w:author="st1" w:date="2021-05-07T15:33:00Z"/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5E8162F5" w14:textId="10F788AE" w:rsidR="00BF7E69" w:rsidRPr="00AF1A82" w:rsidDel="009E116C" w:rsidRDefault="00BF7E69" w:rsidP="00BF7E69">
            <w:pPr>
              <w:rPr>
                <w:del w:id="3708" w:author="st1" w:date="2021-05-07T15:3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4BE47EB" w14:textId="03434565" w:rsidR="00BF7E69" w:rsidRPr="00AF1A82" w:rsidDel="009E116C" w:rsidRDefault="00BF7E69" w:rsidP="00BF7E69">
            <w:pPr>
              <w:rPr>
                <w:del w:id="3709" w:author="st1" w:date="2021-05-07T15:33:00Z"/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32D9BFF7" w14:textId="46C9E06C" w:rsidR="00BF7E69" w:rsidRPr="00AF1A82" w:rsidDel="009E116C" w:rsidRDefault="00BF7E69" w:rsidP="00BF7E69">
            <w:pPr>
              <w:rPr>
                <w:del w:id="3710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54846F4A" w14:textId="6A953947" w:rsidTr="00BF7E69">
        <w:trPr>
          <w:trHeight w:val="244"/>
          <w:jc w:val="center"/>
          <w:del w:id="3711" w:author="st1" w:date="2021-05-07T15:33:00Z"/>
        </w:trPr>
        <w:tc>
          <w:tcPr>
            <w:tcW w:w="696" w:type="dxa"/>
          </w:tcPr>
          <w:p w14:paraId="0F0E607F" w14:textId="5BC79D7D" w:rsidR="00BF7E69" w:rsidRPr="00AF1A82" w:rsidDel="009E116C" w:rsidRDefault="00BF7E69" w:rsidP="00BF7E69">
            <w:pPr>
              <w:rPr>
                <w:del w:id="3712" w:author="st1" w:date="2021-05-07T15:33:00Z"/>
                <w:rFonts w:ascii="標楷體" w:eastAsia="標楷體" w:hAnsi="標楷體"/>
              </w:rPr>
            </w:pPr>
            <w:del w:id="3713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3.</w:delText>
              </w:r>
            </w:del>
          </w:p>
        </w:tc>
        <w:tc>
          <w:tcPr>
            <w:tcW w:w="2137" w:type="dxa"/>
          </w:tcPr>
          <w:p w14:paraId="35989C36" w14:textId="36D5347C" w:rsidR="00BF7E69" w:rsidRPr="00AF1A82" w:rsidDel="009E116C" w:rsidRDefault="00BF7E69" w:rsidP="00BF7E69">
            <w:pPr>
              <w:rPr>
                <w:del w:id="3714" w:author="st1" w:date="2021-05-07T15:33:00Z"/>
                <w:rFonts w:ascii="標楷體" w:eastAsia="標楷體" w:hAnsi="標楷體"/>
                <w:lang w:eastAsia="x-none"/>
              </w:rPr>
            </w:pPr>
            <w:del w:id="3715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用途</w:delText>
              </w:r>
            </w:del>
          </w:p>
        </w:tc>
        <w:tc>
          <w:tcPr>
            <w:tcW w:w="3969" w:type="dxa"/>
          </w:tcPr>
          <w:p w14:paraId="3AADA6AC" w14:textId="5E75DA21" w:rsidR="00BF7E69" w:rsidRPr="00AF1A82" w:rsidDel="009E116C" w:rsidRDefault="00BF7E69" w:rsidP="00BF7E69">
            <w:pPr>
              <w:rPr>
                <w:del w:id="3716" w:author="st1" w:date="2021-05-07T15:33:00Z"/>
                <w:rFonts w:ascii="標楷體" w:eastAsia="標楷體" w:hAnsi="標楷體"/>
              </w:rPr>
            </w:pPr>
            <w:del w:id="3717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2693" w:type="dxa"/>
          </w:tcPr>
          <w:p w14:paraId="32DFF345" w14:textId="6A3E1414" w:rsidR="00BF7E69" w:rsidRPr="00AF1A82" w:rsidDel="009E116C" w:rsidRDefault="00BF7E69" w:rsidP="00BF7E69">
            <w:pPr>
              <w:rPr>
                <w:del w:id="3718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225CFC33" w14:textId="790F7D99" w:rsidTr="00BF7E69">
        <w:trPr>
          <w:trHeight w:val="244"/>
          <w:jc w:val="center"/>
          <w:del w:id="3719" w:author="st1" w:date="2021-05-07T15:33:00Z"/>
        </w:trPr>
        <w:tc>
          <w:tcPr>
            <w:tcW w:w="696" w:type="dxa"/>
          </w:tcPr>
          <w:p w14:paraId="77AE3FD3" w14:textId="50F5DCF6" w:rsidR="00BF7E69" w:rsidRPr="00AF1A82" w:rsidDel="009E116C" w:rsidRDefault="00BF7E69" w:rsidP="00BF7E69">
            <w:pPr>
              <w:rPr>
                <w:del w:id="3720" w:author="st1" w:date="2021-05-07T15:33:00Z"/>
                <w:rFonts w:ascii="標楷體" w:eastAsia="標楷體" w:hAnsi="標楷體"/>
              </w:rPr>
            </w:pPr>
            <w:del w:id="3721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4.</w:delText>
              </w:r>
            </w:del>
          </w:p>
        </w:tc>
        <w:tc>
          <w:tcPr>
            <w:tcW w:w="2137" w:type="dxa"/>
          </w:tcPr>
          <w:p w14:paraId="72D3689A" w14:textId="17E6215B" w:rsidR="00BF7E69" w:rsidRPr="00AF1A82" w:rsidDel="009E116C" w:rsidRDefault="00BF7E69" w:rsidP="00BF7E69">
            <w:pPr>
              <w:rPr>
                <w:del w:id="3722" w:author="st1" w:date="2021-05-07T15:33:00Z"/>
                <w:rFonts w:ascii="標楷體" w:eastAsia="標楷體" w:hAnsi="標楷體"/>
                <w:lang w:eastAsia="x-none"/>
              </w:rPr>
            </w:pPr>
            <w:del w:id="3723" w:author="st1" w:date="2021-05-07T15:33:00Z">
              <w:r w:rsidRPr="00AF1A82" w:rsidDel="009E116C">
                <w:rPr>
                  <w:rFonts w:ascii="標楷體" w:eastAsia="標楷體" w:hAnsi="標楷體" w:hint="eastAsia"/>
                  <w:lang w:eastAsia="x-none"/>
                </w:rPr>
                <w:delText>狀態</w:delText>
              </w:r>
            </w:del>
          </w:p>
        </w:tc>
        <w:tc>
          <w:tcPr>
            <w:tcW w:w="3969" w:type="dxa"/>
          </w:tcPr>
          <w:p w14:paraId="3360CBF7" w14:textId="28D6712A" w:rsidR="00BF7E69" w:rsidRPr="00AF1A82" w:rsidDel="009E116C" w:rsidRDefault="00BF7E69" w:rsidP="00BF7E69">
            <w:pPr>
              <w:rPr>
                <w:del w:id="3724" w:author="st1" w:date="2021-05-07T15:33:00Z"/>
                <w:rFonts w:ascii="標楷體" w:eastAsia="標楷體" w:hAnsi="標楷體"/>
              </w:rPr>
            </w:pPr>
            <w:del w:id="3725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2693" w:type="dxa"/>
          </w:tcPr>
          <w:p w14:paraId="237D8B7D" w14:textId="45C03073" w:rsidR="00BF7E69" w:rsidRPr="00AF1A82" w:rsidDel="009E116C" w:rsidRDefault="00BF7E69" w:rsidP="00BF7E69">
            <w:pPr>
              <w:rPr>
                <w:del w:id="3726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1E51EC39" w14:textId="081DD9B5" w:rsidTr="00BF7E69">
        <w:trPr>
          <w:trHeight w:val="291"/>
          <w:jc w:val="center"/>
          <w:del w:id="3727" w:author="st1" w:date="2021-05-07T15:33:00Z"/>
        </w:trPr>
        <w:tc>
          <w:tcPr>
            <w:tcW w:w="9495" w:type="dxa"/>
            <w:gridSpan w:val="4"/>
          </w:tcPr>
          <w:p w14:paraId="6443F66F" w14:textId="62523DE8" w:rsidR="00BF7E69" w:rsidRPr="00AF1A82" w:rsidDel="009E116C" w:rsidRDefault="00BF7E69" w:rsidP="00BF7E69">
            <w:pPr>
              <w:rPr>
                <w:del w:id="3728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579910FD" w14:textId="06914B65" w:rsidTr="00BF7E69">
        <w:trPr>
          <w:trHeight w:val="291"/>
          <w:jc w:val="center"/>
          <w:del w:id="3729" w:author="st1" w:date="2021-05-07T15:33:00Z"/>
        </w:trPr>
        <w:tc>
          <w:tcPr>
            <w:tcW w:w="2833" w:type="dxa"/>
            <w:gridSpan w:val="2"/>
          </w:tcPr>
          <w:p w14:paraId="47E00FC3" w14:textId="308F5C19" w:rsidR="00BF7E69" w:rsidRPr="00AF1A82" w:rsidDel="009E116C" w:rsidRDefault="00BF7E69" w:rsidP="00BF7E69">
            <w:pPr>
              <w:rPr>
                <w:del w:id="3730" w:author="st1" w:date="2021-05-07T15:33:00Z"/>
                <w:rFonts w:ascii="標楷體" w:eastAsia="標楷體" w:hAnsi="標楷體" w:cs="新細明體"/>
              </w:rPr>
            </w:pPr>
            <w:del w:id="3731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多筆式明細資料</w:delText>
              </w:r>
            </w:del>
          </w:p>
        </w:tc>
        <w:tc>
          <w:tcPr>
            <w:tcW w:w="3969" w:type="dxa"/>
          </w:tcPr>
          <w:p w14:paraId="79C9897F" w14:textId="06CD0992" w:rsidR="00BF7E69" w:rsidRPr="00AF1A82" w:rsidDel="009E116C" w:rsidRDefault="00BF7E69" w:rsidP="00BF7E69">
            <w:pPr>
              <w:rPr>
                <w:del w:id="3732" w:author="st1" w:date="2021-05-07T15:33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3ACCF4A" w14:textId="02F4DB64" w:rsidR="00BF7E69" w:rsidRPr="00AF1A82" w:rsidDel="009E116C" w:rsidRDefault="00BF7E69" w:rsidP="00BF7E69">
            <w:pPr>
              <w:rPr>
                <w:del w:id="3733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7447957B" w14:textId="5BF94FE8" w:rsidTr="00BF7E69">
        <w:trPr>
          <w:trHeight w:val="291"/>
          <w:jc w:val="center"/>
          <w:del w:id="3734" w:author="st1" w:date="2021-05-07T15:33:00Z"/>
        </w:trPr>
        <w:tc>
          <w:tcPr>
            <w:tcW w:w="2833" w:type="dxa"/>
            <w:gridSpan w:val="2"/>
          </w:tcPr>
          <w:p w14:paraId="262DA236" w14:textId="08235817" w:rsidR="00BF7E69" w:rsidRPr="00AF1A82" w:rsidDel="009E116C" w:rsidRDefault="00BF7E69" w:rsidP="00BF7E69">
            <w:pPr>
              <w:rPr>
                <w:del w:id="3735" w:author="st1" w:date="2021-05-07T15:33:00Z"/>
                <w:rFonts w:ascii="標楷體" w:eastAsia="標楷體" w:hAnsi="標楷體"/>
                <w:b/>
                <w:lang w:eastAsia="x-none"/>
              </w:rPr>
            </w:pPr>
            <w:del w:id="3736" w:author="st1" w:date="2021-05-07T15:33:00Z">
              <w:r w:rsidRPr="00AF1A82" w:rsidDel="009E116C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="003B5FB5" w:rsidRPr="00AF1A82" w:rsidDel="009E116C">
                <w:rPr>
                  <w:rFonts w:ascii="標楷體" w:eastAsia="標楷體" w:hAnsi="標楷體" w:hint="eastAsia"/>
                  <w:b/>
                </w:rPr>
                <w:delText>歸還</w:delText>
              </w:r>
              <w:r w:rsidRPr="00AF1A82" w:rsidDel="009E116C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3FB4C576" w14:textId="3D414CB3" w:rsidR="00BF7E69" w:rsidRPr="00DC7571" w:rsidDel="009E116C" w:rsidRDefault="00BF7E69" w:rsidP="00BF7E69">
            <w:pPr>
              <w:rPr>
                <w:del w:id="3737" w:author="st1" w:date="2021-05-07T15:33:00Z"/>
                <w:rFonts w:ascii="標楷體" w:eastAsia="標楷體" w:hAnsi="標楷體"/>
                <w:b/>
              </w:rPr>
            </w:pPr>
            <w:del w:id="3738" w:author="st1" w:date="2021-05-07T15:33:00Z">
              <w:r w:rsidRPr="00DC7571" w:rsidDel="009E116C">
                <w:rPr>
                  <w:rFonts w:ascii="標楷體" w:eastAsia="標楷體" w:hAnsi="標楷體" w:hint="eastAsia"/>
                  <w:b/>
                </w:rPr>
                <w:delText>連結[L510</w:delText>
              </w:r>
              <w:r w:rsidR="003B5FB5" w:rsidRPr="00DC7571" w:rsidDel="009E116C">
                <w:rPr>
                  <w:rFonts w:ascii="標楷體" w:eastAsia="標楷體" w:hAnsi="標楷體" w:hint="eastAsia"/>
                  <w:b/>
                </w:rPr>
                <w:delText>3</w:delText>
              </w:r>
              <w:r w:rsidR="003B5FB5" w:rsidRPr="00DC7571" w:rsidDel="009E116C">
                <w:rPr>
                  <w:rFonts w:ascii="標楷體" w:eastAsia="標楷體" w:hAnsi="標楷體" w:hint="eastAsia"/>
                  <w:b/>
                  <w:lang w:eastAsia="x-none"/>
                </w:rPr>
                <w:delText>檔案借閱作業-檔案借閱維護</w:delText>
              </w:r>
              <w:r w:rsidRPr="00DC7571" w:rsidDel="009E116C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15082386" w14:textId="0D283EAE" w:rsidR="00BF7E69" w:rsidRPr="00AF1A82" w:rsidDel="009E116C" w:rsidRDefault="00BF7E69" w:rsidP="00BF7E69">
            <w:pPr>
              <w:rPr>
                <w:del w:id="3739" w:author="st1" w:date="2021-05-07T15:33:00Z"/>
                <w:rFonts w:ascii="標楷體" w:eastAsia="標楷體" w:hAnsi="標楷體"/>
              </w:rPr>
            </w:pPr>
          </w:p>
        </w:tc>
      </w:tr>
      <w:tr w:rsidR="003B5FB5" w:rsidRPr="00AF1A82" w:rsidDel="009E116C" w14:paraId="4319CA43" w14:textId="7966CC12" w:rsidTr="00BF7E69">
        <w:trPr>
          <w:trHeight w:val="291"/>
          <w:jc w:val="center"/>
          <w:del w:id="3740" w:author="st1" w:date="2021-05-07T15:33:00Z"/>
        </w:trPr>
        <w:tc>
          <w:tcPr>
            <w:tcW w:w="2833" w:type="dxa"/>
            <w:gridSpan w:val="2"/>
          </w:tcPr>
          <w:p w14:paraId="793E8CA9" w14:textId="47537C5C" w:rsidR="003B5FB5" w:rsidRPr="00AF1A82" w:rsidDel="009E116C" w:rsidRDefault="003B5FB5">
            <w:pPr>
              <w:rPr>
                <w:del w:id="3741" w:author="st1" w:date="2021-05-07T15:33:00Z"/>
                <w:rFonts w:ascii="標楷體" w:eastAsia="標楷體" w:hAnsi="標楷體"/>
              </w:rPr>
            </w:pPr>
            <w:del w:id="3742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戶號</w:delText>
              </w:r>
            </w:del>
          </w:p>
        </w:tc>
        <w:tc>
          <w:tcPr>
            <w:tcW w:w="3969" w:type="dxa"/>
          </w:tcPr>
          <w:p w14:paraId="6FA72EB2" w14:textId="0FBAE741" w:rsidR="003B5FB5" w:rsidRPr="00AF1A82" w:rsidDel="009E116C" w:rsidRDefault="003B5FB5" w:rsidP="00BF7E69">
            <w:pPr>
              <w:rPr>
                <w:del w:id="3743" w:author="st1" w:date="2021-05-07T15:33:00Z"/>
                <w:rFonts w:ascii="標楷體" w:eastAsia="標楷體" w:hAnsi="標楷體"/>
              </w:rPr>
            </w:pPr>
            <w:del w:id="3744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2693" w:type="dxa"/>
          </w:tcPr>
          <w:p w14:paraId="7BB753E1" w14:textId="104670EC" w:rsidR="003B5FB5" w:rsidRPr="00AF1A82" w:rsidDel="009E116C" w:rsidRDefault="003B5FB5" w:rsidP="00BF7E69">
            <w:pPr>
              <w:rPr>
                <w:del w:id="3745" w:author="st1" w:date="2021-05-07T15:33:00Z"/>
                <w:rFonts w:ascii="標楷體" w:eastAsia="標楷體" w:hAnsi="標楷體"/>
              </w:rPr>
            </w:pPr>
          </w:p>
        </w:tc>
      </w:tr>
      <w:tr w:rsidR="003B5FB5" w:rsidRPr="00AF1A82" w:rsidDel="009E116C" w14:paraId="1DAA66D0" w14:textId="2D93C47D" w:rsidTr="00BF7E69">
        <w:trPr>
          <w:trHeight w:val="291"/>
          <w:jc w:val="center"/>
          <w:del w:id="3746" w:author="st1" w:date="2021-05-07T15:33:00Z"/>
        </w:trPr>
        <w:tc>
          <w:tcPr>
            <w:tcW w:w="2833" w:type="dxa"/>
            <w:gridSpan w:val="2"/>
          </w:tcPr>
          <w:p w14:paraId="4F7138FE" w14:textId="2F53187F" w:rsidR="003B5FB5" w:rsidRPr="00AF1A82" w:rsidDel="009E116C" w:rsidRDefault="003B5FB5">
            <w:pPr>
              <w:rPr>
                <w:del w:id="3747" w:author="st1" w:date="2021-05-07T15:33:00Z"/>
                <w:rFonts w:ascii="標楷體" w:eastAsia="標楷體" w:hAnsi="標楷體"/>
              </w:rPr>
            </w:pPr>
            <w:del w:id="3748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額度</w:delText>
              </w:r>
            </w:del>
          </w:p>
        </w:tc>
        <w:tc>
          <w:tcPr>
            <w:tcW w:w="3969" w:type="dxa"/>
          </w:tcPr>
          <w:p w14:paraId="45A43B25" w14:textId="16180C0D" w:rsidR="003B5FB5" w:rsidRPr="00AF1A82" w:rsidDel="009E116C" w:rsidRDefault="003B5FB5" w:rsidP="00BF7E69">
            <w:pPr>
              <w:rPr>
                <w:del w:id="3749" w:author="st1" w:date="2021-05-07T15:33:00Z"/>
                <w:rFonts w:ascii="標楷體" w:eastAsia="標楷體" w:hAnsi="標楷體" w:cs="新細明體"/>
                <w:kern w:val="0"/>
                <w:lang w:val="zh-TW"/>
              </w:rPr>
            </w:pPr>
            <w:del w:id="3750" w:author="st1" w:date="2021-05-07T15:33:00Z">
              <w:r w:rsidRPr="00AF1A82" w:rsidDel="009E116C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delText>999</w:delText>
              </w:r>
            </w:del>
          </w:p>
        </w:tc>
        <w:tc>
          <w:tcPr>
            <w:tcW w:w="2693" w:type="dxa"/>
          </w:tcPr>
          <w:p w14:paraId="487DD03C" w14:textId="33931B86" w:rsidR="003B5FB5" w:rsidRPr="00AF1A82" w:rsidDel="009E116C" w:rsidRDefault="003B5FB5" w:rsidP="00BF7E69">
            <w:pPr>
              <w:rPr>
                <w:del w:id="3751" w:author="st1" w:date="2021-05-07T15:33:00Z"/>
                <w:rFonts w:ascii="標楷體" w:eastAsia="標楷體" w:hAnsi="標楷體"/>
              </w:rPr>
            </w:pPr>
          </w:p>
        </w:tc>
      </w:tr>
      <w:tr w:rsidR="003B5FB5" w:rsidRPr="00AF1A82" w:rsidDel="009E116C" w14:paraId="2D1C3EB7" w14:textId="51DF6899" w:rsidTr="00BF7E69">
        <w:trPr>
          <w:trHeight w:val="276"/>
          <w:jc w:val="center"/>
          <w:del w:id="3752" w:author="st1" w:date="2021-05-07T15:33:00Z"/>
        </w:trPr>
        <w:tc>
          <w:tcPr>
            <w:tcW w:w="2833" w:type="dxa"/>
            <w:gridSpan w:val="2"/>
          </w:tcPr>
          <w:p w14:paraId="2D370B50" w14:textId="408F0322" w:rsidR="003B5FB5" w:rsidRPr="00AF1A82" w:rsidDel="009E116C" w:rsidRDefault="003B5FB5">
            <w:pPr>
              <w:rPr>
                <w:del w:id="3753" w:author="st1" w:date="2021-05-07T15:33:00Z"/>
                <w:rFonts w:ascii="標楷體" w:eastAsia="標楷體" w:hAnsi="標楷體"/>
              </w:rPr>
            </w:pPr>
            <w:del w:id="3754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申請序號</w:delText>
              </w:r>
            </w:del>
          </w:p>
        </w:tc>
        <w:tc>
          <w:tcPr>
            <w:tcW w:w="3969" w:type="dxa"/>
          </w:tcPr>
          <w:p w14:paraId="33B9B60F" w14:textId="1AC0C899" w:rsidR="003B5FB5" w:rsidRPr="00AF1A82" w:rsidDel="009E116C" w:rsidRDefault="003B5FB5" w:rsidP="00BF7E69">
            <w:pPr>
              <w:rPr>
                <w:del w:id="3755" w:author="st1" w:date="2021-05-07T15:33:00Z"/>
                <w:rFonts w:ascii="標楷體" w:eastAsia="標楷體" w:hAnsi="標楷體"/>
              </w:rPr>
            </w:pPr>
            <w:del w:id="3756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768A278D" w14:textId="70DC636E" w:rsidR="003B5FB5" w:rsidRPr="00AF1A82" w:rsidDel="009E116C" w:rsidRDefault="003B5FB5" w:rsidP="00BF7E69">
            <w:pPr>
              <w:rPr>
                <w:del w:id="3757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16549A3D" w14:textId="09DBF3B0" w:rsidTr="00BF7E69">
        <w:trPr>
          <w:trHeight w:val="291"/>
          <w:jc w:val="center"/>
          <w:del w:id="3758" w:author="st1" w:date="2021-05-07T15:33:00Z"/>
        </w:trPr>
        <w:tc>
          <w:tcPr>
            <w:tcW w:w="2833" w:type="dxa"/>
            <w:gridSpan w:val="2"/>
          </w:tcPr>
          <w:p w14:paraId="2F9EBAF0" w14:textId="17DF6803" w:rsidR="00BF7E69" w:rsidRPr="00AF1A82" w:rsidDel="009E116C" w:rsidRDefault="003B5FB5" w:rsidP="00BF7E69">
            <w:pPr>
              <w:rPr>
                <w:del w:id="3759" w:author="st1" w:date="2021-05-07T15:33:00Z"/>
                <w:rFonts w:ascii="標楷體" w:eastAsia="標楷體" w:hAnsi="標楷體"/>
                <w:lang w:eastAsia="x-none"/>
              </w:rPr>
            </w:pPr>
            <w:del w:id="3760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戶名</w:delText>
              </w:r>
            </w:del>
          </w:p>
        </w:tc>
        <w:tc>
          <w:tcPr>
            <w:tcW w:w="3969" w:type="dxa"/>
          </w:tcPr>
          <w:p w14:paraId="77765576" w14:textId="2959525E" w:rsidR="00BF7E69" w:rsidRPr="00AF1A82" w:rsidDel="009E116C" w:rsidRDefault="003B5FB5" w:rsidP="00BF7E69">
            <w:pPr>
              <w:rPr>
                <w:del w:id="3761" w:author="st1" w:date="2021-05-07T15:33:00Z"/>
                <w:rFonts w:ascii="標楷體" w:eastAsia="標楷體" w:hAnsi="標楷體"/>
              </w:rPr>
            </w:pPr>
            <w:del w:id="3762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X(20)</w:delText>
              </w:r>
            </w:del>
          </w:p>
        </w:tc>
        <w:tc>
          <w:tcPr>
            <w:tcW w:w="2693" w:type="dxa"/>
          </w:tcPr>
          <w:p w14:paraId="11B98CA0" w14:textId="62B9B830" w:rsidR="00BF7E69" w:rsidRPr="00AF1A82" w:rsidDel="009E116C" w:rsidRDefault="00BF7E69" w:rsidP="00BF7E69">
            <w:pPr>
              <w:rPr>
                <w:del w:id="3763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0E705F58" w14:textId="1D4031CE" w:rsidTr="00BF7E69">
        <w:trPr>
          <w:trHeight w:val="291"/>
          <w:jc w:val="center"/>
          <w:del w:id="3764" w:author="st1" w:date="2021-05-07T15:33:00Z"/>
        </w:trPr>
        <w:tc>
          <w:tcPr>
            <w:tcW w:w="2833" w:type="dxa"/>
            <w:gridSpan w:val="2"/>
          </w:tcPr>
          <w:p w14:paraId="46ADCDE8" w14:textId="357B00AD" w:rsidR="00BF7E69" w:rsidRPr="00AF1A82" w:rsidDel="009E116C" w:rsidRDefault="003B5FB5" w:rsidP="00BF7E69">
            <w:pPr>
              <w:rPr>
                <w:del w:id="3765" w:author="st1" w:date="2021-05-07T15:33:00Z"/>
                <w:rFonts w:ascii="標楷體" w:eastAsia="標楷體" w:hAnsi="標楷體"/>
                <w:lang w:eastAsia="x-none"/>
              </w:rPr>
            </w:pPr>
            <w:del w:id="3766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管理人</w:delText>
              </w:r>
            </w:del>
          </w:p>
        </w:tc>
        <w:tc>
          <w:tcPr>
            <w:tcW w:w="3969" w:type="dxa"/>
          </w:tcPr>
          <w:p w14:paraId="14C11C85" w14:textId="3D994C01" w:rsidR="00BF7E69" w:rsidRPr="00AF1A82" w:rsidDel="009E116C" w:rsidRDefault="00BF7E69" w:rsidP="00BF7E69">
            <w:pPr>
              <w:rPr>
                <w:del w:id="3767" w:author="st1" w:date="2021-05-07T15:33:00Z"/>
                <w:rFonts w:ascii="標楷體" w:eastAsia="標楷體" w:hAnsi="標楷體"/>
              </w:rPr>
            </w:pPr>
            <w:del w:id="3768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</w:delText>
              </w:r>
              <w:r w:rsidR="003B5FB5" w:rsidRPr="00AF1A82" w:rsidDel="009E116C">
                <w:rPr>
                  <w:rFonts w:ascii="標楷體" w:eastAsia="標楷體" w:hAnsi="標楷體" w:hint="eastAsia"/>
                </w:rPr>
                <w:delText>06</w:delText>
              </w:r>
              <w:r w:rsidRPr="00AF1A82" w:rsidDel="009E116C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4F6FC89F" w14:textId="3D05A964" w:rsidR="00BF7E69" w:rsidRPr="00AF1A82" w:rsidDel="009E116C" w:rsidRDefault="00BF7E69" w:rsidP="00BF7E69">
            <w:pPr>
              <w:rPr>
                <w:del w:id="3769" w:author="st1" w:date="2021-05-07T15:33:00Z"/>
                <w:rFonts w:ascii="標楷體" w:eastAsia="標楷體" w:hAnsi="標楷體"/>
              </w:rPr>
            </w:pPr>
          </w:p>
        </w:tc>
      </w:tr>
      <w:tr w:rsidR="003B5FB5" w:rsidRPr="00AF1A82" w:rsidDel="009E116C" w14:paraId="6A68858B" w14:textId="1F60EC24" w:rsidTr="00BF7E69">
        <w:trPr>
          <w:trHeight w:val="291"/>
          <w:jc w:val="center"/>
          <w:del w:id="3770" w:author="st1" w:date="2021-05-07T15:33:00Z"/>
        </w:trPr>
        <w:tc>
          <w:tcPr>
            <w:tcW w:w="2833" w:type="dxa"/>
            <w:gridSpan w:val="2"/>
          </w:tcPr>
          <w:p w14:paraId="080675CF" w14:textId="5CA50C4D" w:rsidR="003B5FB5" w:rsidRPr="00AF1A82" w:rsidDel="009E116C" w:rsidRDefault="003B5FB5">
            <w:pPr>
              <w:rPr>
                <w:del w:id="3771" w:author="st1" w:date="2021-05-07T15:33:00Z"/>
                <w:rFonts w:ascii="標楷體" w:eastAsia="標楷體" w:hAnsi="標楷體"/>
              </w:rPr>
            </w:pPr>
            <w:del w:id="3772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借閱人</w:delText>
              </w:r>
            </w:del>
          </w:p>
        </w:tc>
        <w:tc>
          <w:tcPr>
            <w:tcW w:w="3969" w:type="dxa"/>
          </w:tcPr>
          <w:p w14:paraId="7AE23A92" w14:textId="1FE9C0AE" w:rsidR="003B5FB5" w:rsidRPr="00AF1A82" w:rsidDel="009E116C" w:rsidRDefault="003B5FB5">
            <w:pPr>
              <w:rPr>
                <w:del w:id="3773" w:author="st1" w:date="2021-05-07T15:33:00Z"/>
                <w:rFonts w:ascii="標楷體" w:eastAsia="標楷體" w:hAnsi="標楷體"/>
              </w:rPr>
            </w:pPr>
            <w:del w:id="3774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53EDF1F7" w14:textId="6591A482" w:rsidR="003B5FB5" w:rsidRPr="00AF1A82" w:rsidDel="009E116C" w:rsidRDefault="003B5FB5" w:rsidP="00BF7E69">
            <w:pPr>
              <w:rPr>
                <w:del w:id="3775" w:author="st1" w:date="2021-05-07T15:33:00Z"/>
                <w:rFonts w:ascii="標楷體" w:eastAsia="標楷體" w:hAnsi="標楷體"/>
              </w:rPr>
            </w:pPr>
          </w:p>
        </w:tc>
      </w:tr>
      <w:tr w:rsidR="00BF7E69" w:rsidRPr="00AF1A82" w:rsidDel="009E116C" w14:paraId="1FE2EABC" w14:textId="1BD23CA6" w:rsidTr="00BF7E69">
        <w:trPr>
          <w:trHeight w:val="291"/>
          <w:jc w:val="center"/>
          <w:del w:id="3776" w:author="st1" w:date="2021-05-07T15:33:00Z"/>
        </w:trPr>
        <w:tc>
          <w:tcPr>
            <w:tcW w:w="2833" w:type="dxa"/>
            <w:gridSpan w:val="2"/>
          </w:tcPr>
          <w:p w14:paraId="46D80627" w14:textId="1562E940" w:rsidR="00BF7E69" w:rsidRPr="00AF1A82" w:rsidDel="009E116C" w:rsidRDefault="00BB7BC8" w:rsidP="00BF7E69">
            <w:pPr>
              <w:rPr>
                <w:del w:id="3777" w:author="st1" w:date="2021-05-07T15:33:00Z"/>
                <w:rFonts w:ascii="標楷體" w:eastAsia="標楷體" w:hAnsi="標楷體"/>
                <w:lang w:eastAsia="x-none"/>
              </w:rPr>
            </w:pPr>
            <w:del w:id="3778" w:author="st1" w:date="2021-05-07T15:33:00Z">
              <w:r w:rsidDel="009E116C">
                <w:rPr>
                  <w:rFonts w:ascii="標楷體" w:eastAsia="標楷體" w:hAnsi="標楷體" w:hint="eastAsia"/>
                </w:rPr>
                <w:delText>申請</w:delText>
              </w:r>
              <w:r w:rsidR="003B5FB5" w:rsidRPr="00AF1A82" w:rsidDel="009E116C">
                <w:rPr>
                  <w:rFonts w:ascii="標楷體" w:eastAsia="標楷體" w:hAnsi="標楷體" w:hint="eastAsia"/>
                </w:rPr>
                <w:delText>日期</w:delText>
              </w:r>
            </w:del>
          </w:p>
        </w:tc>
        <w:tc>
          <w:tcPr>
            <w:tcW w:w="3969" w:type="dxa"/>
          </w:tcPr>
          <w:p w14:paraId="6870EC25" w14:textId="682AECE8" w:rsidR="00BF7E69" w:rsidRPr="00AF1A82" w:rsidDel="009E116C" w:rsidRDefault="003B5FB5" w:rsidP="00BF7E69">
            <w:pPr>
              <w:rPr>
                <w:del w:id="3779" w:author="st1" w:date="2021-05-07T15:33:00Z"/>
                <w:rFonts w:ascii="標楷體" w:eastAsia="標楷體" w:hAnsi="標楷體"/>
              </w:rPr>
            </w:pPr>
            <w:del w:id="3780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4F202972" w14:textId="51CF613D" w:rsidR="00BF7E69" w:rsidRPr="00AF1A82" w:rsidDel="009E116C" w:rsidRDefault="00BF7E69" w:rsidP="00BF7E69">
            <w:pPr>
              <w:rPr>
                <w:del w:id="3781" w:author="st1" w:date="2021-05-07T15:33:00Z"/>
                <w:rFonts w:ascii="標楷體" w:eastAsia="標楷體" w:hAnsi="標楷體"/>
              </w:rPr>
            </w:pPr>
          </w:p>
        </w:tc>
      </w:tr>
      <w:tr w:rsidR="00BB7BC8" w:rsidRPr="00AF1A82" w:rsidDel="009E116C" w14:paraId="71062176" w14:textId="326BE1F6" w:rsidTr="00BF7E69">
        <w:trPr>
          <w:trHeight w:val="291"/>
          <w:jc w:val="center"/>
          <w:del w:id="3782" w:author="st1" w:date="2021-05-07T15:33:00Z"/>
        </w:trPr>
        <w:tc>
          <w:tcPr>
            <w:tcW w:w="2833" w:type="dxa"/>
            <w:gridSpan w:val="2"/>
          </w:tcPr>
          <w:p w14:paraId="5F53EC7C" w14:textId="5E88DBAF" w:rsidR="00BB7BC8" w:rsidRPr="00AF1A82" w:rsidDel="009E116C" w:rsidRDefault="00BB7BC8" w:rsidP="00BB7BC8">
            <w:pPr>
              <w:rPr>
                <w:del w:id="3783" w:author="st1" w:date="2021-05-07T15:33:00Z"/>
                <w:rFonts w:ascii="標楷體" w:eastAsia="標楷體" w:hAnsi="標楷體"/>
              </w:rPr>
            </w:pPr>
            <w:del w:id="3784" w:author="st1" w:date="2021-05-07T15:33:00Z"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核</w:delText>
              </w:r>
              <w:r w:rsidRPr="00BF3ECB" w:rsidDel="009E116C">
                <w:rPr>
                  <w:rFonts w:ascii="標楷體" w:eastAsia="標楷體" w:hAnsi="標楷體" w:hint="eastAsia"/>
                </w:rPr>
                <w:delText>准</w:delText>
              </w:r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日期</w:delText>
              </w:r>
            </w:del>
          </w:p>
        </w:tc>
        <w:tc>
          <w:tcPr>
            <w:tcW w:w="3969" w:type="dxa"/>
          </w:tcPr>
          <w:p w14:paraId="31A4481C" w14:textId="715F9ED8" w:rsidR="00BB7BC8" w:rsidRPr="00AF1A82" w:rsidDel="009E116C" w:rsidRDefault="00BB7BC8" w:rsidP="00BB7BC8">
            <w:pPr>
              <w:rPr>
                <w:del w:id="3785" w:author="st1" w:date="2021-05-07T15:33:00Z"/>
                <w:rFonts w:ascii="標楷體" w:eastAsia="標楷體" w:hAnsi="標楷體"/>
              </w:rPr>
            </w:pPr>
            <w:del w:id="3786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066F25B4" w14:textId="7C5DB814" w:rsidR="00BB7BC8" w:rsidRPr="00AF1A82" w:rsidDel="009E116C" w:rsidRDefault="00BB7BC8" w:rsidP="00BB7BC8">
            <w:pPr>
              <w:rPr>
                <w:del w:id="3787" w:author="st1" w:date="2021-05-07T15:33:00Z"/>
                <w:rFonts w:ascii="標楷體" w:eastAsia="標楷體" w:hAnsi="標楷體"/>
              </w:rPr>
            </w:pPr>
          </w:p>
        </w:tc>
      </w:tr>
      <w:tr w:rsidR="00BB7BC8" w:rsidRPr="00AF1A82" w:rsidDel="009E116C" w14:paraId="71CC386E" w14:textId="5590E73E" w:rsidTr="00BF7E69">
        <w:trPr>
          <w:trHeight w:val="291"/>
          <w:jc w:val="center"/>
          <w:del w:id="3788" w:author="st1" w:date="2021-05-07T15:33:00Z"/>
        </w:trPr>
        <w:tc>
          <w:tcPr>
            <w:tcW w:w="2833" w:type="dxa"/>
            <w:gridSpan w:val="2"/>
          </w:tcPr>
          <w:p w14:paraId="133E991E" w14:textId="73A11AA7" w:rsidR="00BB7BC8" w:rsidRPr="00BF3ECB" w:rsidDel="009E116C" w:rsidRDefault="00BB7BC8" w:rsidP="00BB7BC8">
            <w:pPr>
              <w:rPr>
                <w:del w:id="3789" w:author="st1" w:date="2021-05-07T15:33:00Z"/>
                <w:rFonts w:ascii="標楷體" w:eastAsia="標楷體" w:hAnsi="標楷體"/>
                <w:lang w:eastAsia="zh-HK"/>
              </w:rPr>
            </w:pPr>
            <w:del w:id="3790" w:author="st1" w:date="2021-05-07T15:33:00Z"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借閱天數</w:delText>
              </w:r>
            </w:del>
          </w:p>
        </w:tc>
        <w:tc>
          <w:tcPr>
            <w:tcW w:w="3969" w:type="dxa"/>
          </w:tcPr>
          <w:p w14:paraId="6384C114" w14:textId="241BB106" w:rsidR="00BB7BC8" w:rsidRPr="00AF1A82" w:rsidDel="009E116C" w:rsidRDefault="00BB7BC8" w:rsidP="00BB7BC8">
            <w:pPr>
              <w:rPr>
                <w:del w:id="3791" w:author="st1" w:date="2021-05-07T15:33:00Z"/>
                <w:rFonts w:ascii="標楷體" w:eastAsia="標楷體" w:hAnsi="標楷體"/>
              </w:rPr>
            </w:pPr>
            <w:del w:id="3792" w:author="st1" w:date="2021-05-07T15:33:00Z">
              <w:r w:rsidDel="009E116C">
                <w:rPr>
                  <w:rFonts w:ascii="標楷體" w:eastAsia="標楷體" w:hAnsi="標楷體" w:hint="eastAsia"/>
                </w:rPr>
                <w:delText>9</w:delText>
              </w:r>
              <w:r w:rsidDel="009E116C">
                <w:rPr>
                  <w:rFonts w:ascii="標楷體" w:eastAsia="標楷體" w:hAnsi="標楷體"/>
                </w:rPr>
                <w:delText>999</w:delText>
              </w:r>
            </w:del>
          </w:p>
        </w:tc>
        <w:tc>
          <w:tcPr>
            <w:tcW w:w="2693" w:type="dxa"/>
          </w:tcPr>
          <w:p w14:paraId="76F00A68" w14:textId="569963A7" w:rsidR="00BB7BC8" w:rsidRPr="00AF1A82" w:rsidDel="009E116C" w:rsidRDefault="00BB7BC8" w:rsidP="00BB7BC8">
            <w:pPr>
              <w:rPr>
                <w:del w:id="3793" w:author="st1" w:date="2021-05-07T15:33:00Z"/>
                <w:rFonts w:ascii="標楷體" w:eastAsia="標楷體" w:hAnsi="標楷體"/>
              </w:rPr>
            </w:pPr>
            <w:del w:id="3794" w:author="st1" w:date="2021-05-07T15:33:00Z"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核</w:delText>
              </w:r>
              <w:r w:rsidRPr="00BF3ECB" w:rsidDel="009E116C">
                <w:rPr>
                  <w:rFonts w:ascii="標楷體" w:eastAsia="標楷體" w:hAnsi="標楷體" w:hint="eastAsia"/>
                </w:rPr>
                <w:delText>准</w:delText>
              </w:r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日期</w:delText>
              </w:r>
              <w:r w:rsidRPr="00BF3ECB" w:rsidDel="009E116C">
                <w:rPr>
                  <w:rFonts w:ascii="標楷體" w:eastAsia="標楷體" w:hAnsi="標楷體" w:hint="eastAsia"/>
                </w:rPr>
                <w:delText>~本日OR</w:delText>
              </w:r>
              <w:r w:rsidRPr="00BF3ECB" w:rsidDel="009E116C">
                <w:rPr>
                  <w:rFonts w:ascii="標楷體" w:eastAsia="標楷體" w:hAnsi="標楷體" w:hint="eastAsia"/>
                  <w:lang w:eastAsia="zh-HK"/>
                </w:rPr>
                <w:delText>歸還日期</w:delText>
              </w:r>
            </w:del>
          </w:p>
        </w:tc>
      </w:tr>
      <w:tr w:rsidR="00BB7BC8" w:rsidRPr="00AF1A82" w:rsidDel="009E116C" w14:paraId="696C2DBD" w14:textId="3BA15461" w:rsidTr="00BF7E69">
        <w:trPr>
          <w:trHeight w:val="291"/>
          <w:jc w:val="center"/>
          <w:del w:id="3795" w:author="st1" w:date="2021-05-07T15:33:00Z"/>
        </w:trPr>
        <w:tc>
          <w:tcPr>
            <w:tcW w:w="2833" w:type="dxa"/>
            <w:gridSpan w:val="2"/>
          </w:tcPr>
          <w:p w14:paraId="429DCF85" w14:textId="3D6998FC" w:rsidR="00BB7BC8" w:rsidRPr="00AF1A82" w:rsidDel="009E116C" w:rsidRDefault="00BB7BC8" w:rsidP="00BB7BC8">
            <w:pPr>
              <w:rPr>
                <w:del w:id="3796" w:author="st1" w:date="2021-05-07T15:33:00Z"/>
                <w:rFonts w:ascii="標楷體" w:eastAsia="標楷體" w:hAnsi="標楷體"/>
                <w:lang w:eastAsia="x-none"/>
              </w:rPr>
            </w:pPr>
            <w:del w:id="3797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歸還日期</w:delText>
              </w:r>
            </w:del>
          </w:p>
        </w:tc>
        <w:tc>
          <w:tcPr>
            <w:tcW w:w="3969" w:type="dxa"/>
          </w:tcPr>
          <w:p w14:paraId="3B2EE906" w14:textId="137A3953" w:rsidR="00BB7BC8" w:rsidRPr="00AF1A82" w:rsidDel="009E116C" w:rsidRDefault="00BB7BC8" w:rsidP="00BB7BC8">
            <w:pPr>
              <w:rPr>
                <w:del w:id="3798" w:author="st1" w:date="2021-05-07T15:33:00Z"/>
                <w:rFonts w:ascii="標楷體" w:eastAsia="標楷體" w:hAnsi="標楷體"/>
              </w:rPr>
            </w:pPr>
            <w:del w:id="3799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11AE5E81" w14:textId="52F5D2B5" w:rsidR="00BB7BC8" w:rsidRPr="00AF1A82" w:rsidDel="009E116C" w:rsidRDefault="00BB7BC8" w:rsidP="00BB7BC8">
            <w:pPr>
              <w:rPr>
                <w:del w:id="3800" w:author="st1" w:date="2021-05-07T15:33:00Z"/>
                <w:rFonts w:ascii="標楷體" w:eastAsia="標楷體" w:hAnsi="標楷體"/>
              </w:rPr>
            </w:pPr>
          </w:p>
        </w:tc>
      </w:tr>
      <w:tr w:rsidR="00BB7BC8" w:rsidRPr="00AF1A82" w:rsidDel="009E116C" w14:paraId="21A749A5" w14:textId="759E44D6" w:rsidTr="00BF7E69">
        <w:trPr>
          <w:trHeight w:val="291"/>
          <w:jc w:val="center"/>
          <w:del w:id="3801" w:author="st1" w:date="2021-05-07T15:33:00Z"/>
        </w:trPr>
        <w:tc>
          <w:tcPr>
            <w:tcW w:w="2833" w:type="dxa"/>
            <w:gridSpan w:val="2"/>
          </w:tcPr>
          <w:p w14:paraId="7623924F" w14:textId="1A5E7EBB" w:rsidR="00BB7BC8" w:rsidRPr="00AF1A82" w:rsidDel="009E116C" w:rsidRDefault="00BB7BC8" w:rsidP="00BB7BC8">
            <w:pPr>
              <w:rPr>
                <w:del w:id="3802" w:author="st1" w:date="2021-05-07T15:33:00Z"/>
                <w:rFonts w:ascii="標楷體" w:eastAsia="標楷體" w:hAnsi="標楷體"/>
                <w:lang w:eastAsia="x-none"/>
              </w:rPr>
            </w:pPr>
            <w:del w:id="3803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歸還人</w:delText>
              </w:r>
            </w:del>
          </w:p>
        </w:tc>
        <w:tc>
          <w:tcPr>
            <w:tcW w:w="3969" w:type="dxa"/>
          </w:tcPr>
          <w:p w14:paraId="4DB0DB0E" w14:textId="7CEB1871" w:rsidR="00BB7BC8" w:rsidRPr="00AF1A82" w:rsidDel="009E116C" w:rsidRDefault="00BB7BC8" w:rsidP="00BB7BC8">
            <w:pPr>
              <w:rPr>
                <w:del w:id="3804" w:author="st1" w:date="2021-05-07T15:33:00Z"/>
                <w:rFonts w:ascii="標楷體" w:eastAsia="標楷體" w:hAnsi="標楷體"/>
              </w:rPr>
            </w:pPr>
            <w:del w:id="3805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14D099C1" w14:textId="6215B3C4" w:rsidR="00BB7BC8" w:rsidRPr="00AF1A82" w:rsidDel="009E116C" w:rsidRDefault="00BB7BC8" w:rsidP="00BB7BC8">
            <w:pPr>
              <w:rPr>
                <w:del w:id="3806" w:author="st1" w:date="2021-05-07T15:33:00Z"/>
                <w:rFonts w:ascii="標楷體" w:eastAsia="標楷體" w:hAnsi="標楷體"/>
              </w:rPr>
            </w:pPr>
          </w:p>
        </w:tc>
      </w:tr>
      <w:tr w:rsidR="00BB7BC8" w:rsidRPr="00AF1A82" w:rsidDel="009E116C" w14:paraId="2CEB65BD" w14:textId="1878F1F2" w:rsidTr="00BF7E69">
        <w:trPr>
          <w:trHeight w:val="291"/>
          <w:jc w:val="center"/>
          <w:del w:id="3807" w:author="st1" w:date="2021-05-07T15:33:00Z"/>
        </w:trPr>
        <w:tc>
          <w:tcPr>
            <w:tcW w:w="2833" w:type="dxa"/>
            <w:gridSpan w:val="2"/>
          </w:tcPr>
          <w:p w14:paraId="29C11230" w14:textId="152C6DAA" w:rsidR="00BB7BC8" w:rsidRPr="00AF1A82" w:rsidDel="009E116C" w:rsidRDefault="00BB7BC8" w:rsidP="00BB7BC8">
            <w:pPr>
              <w:rPr>
                <w:del w:id="3808" w:author="st1" w:date="2021-05-07T15:33:00Z"/>
                <w:rFonts w:ascii="標楷體" w:eastAsia="標楷體" w:hAnsi="標楷體"/>
              </w:rPr>
            </w:pPr>
            <w:del w:id="3809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用途</w:delText>
              </w:r>
            </w:del>
          </w:p>
        </w:tc>
        <w:tc>
          <w:tcPr>
            <w:tcW w:w="3969" w:type="dxa"/>
          </w:tcPr>
          <w:p w14:paraId="6EE38DB5" w14:textId="65EDB013" w:rsidR="00BB7BC8" w:rsidRPr="00AF1A82" w:rsidDel="009E116C" w:rsidRDefault="00BB7BC8" w:rsidP="00BB7BC8">
            <w:pPr>
              <w:rPr>
                <w:del w:id="3810" w:author="st1" w:date="2021-05-07T15:33:00Z"/>
                <w:rFonts w:ascii="標楷體" w:eastAsia="標楷體" w:hAnsi="標楷體"/>
              </w:rPr>
            </w:pPr>
            <w:del w:id="3811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X(04)</w:delText>
              </w:r>
            </w:del>
          </w:p>
        </w:tc>
        <w:tc>
          <w:tcPr>
            <w:tcW w:w="2693" w:type="dxa"/>
          </w:tcPr>
          <w:p w14:paraId="2AC04387" w14:textId="6A88AD9B" w:rsidR="00BB7BC8" w:rsidRPr="00AF1A82" w:rsidDel="009E116C" w:rsidRDefault="00BB7BC8" w:rsidP="00BB7BC8">
            <w:pPr>
              <w:rPr>
                <w:del w:id="3812" w:author="st1" w:date="2021-05-07T15:33:00Z"/>
                <w:rFonts w:ascii="標楷體" w:eastAsia="標楷體" w:hAnsi="標楷體"/>
              </w:rPr>
            </w:pPr>
          </w:p>
        </w:tc>
      </w:tr>
      <w:tr w:rsidR="00BB7BC8" w:rsidRPr="00AF1A82" w:rsidDel="009E116C" w14:paraId="02AA541A" w14:textId="158B6B0C" w:rsidTr="00BF7E69">
        <w:trPr>
          <w:trHeight w:val="291"/>
          <w:jc w:val="center"/>
          <w:del w:id="3813" w:author="st1" w:date="2021-05-07T15:33:00Z"/>
        </w:trPr>
        <w:tc>
          <w:tcPr>
            <w:tcW w:w="2833" w:type="dxa"/>
            <w:gridSpan w:val="2"/>
          </w:tcPr>
          <w:p w14:paraId="5DAAD960" w14:textId="12D046B7" w:rsidR="00BB7BC8" w:rsidRPr="00AF1A82" w:rsidDel="009E116C" w:rsidRDefault="00BB7BC8" w:rsidP="00BB7BC8">
            <w:pPr>
              <w:rPr>
                <w:del w:id="3814" w:author="st1" w:date="2021-05-07T15:33:00Z"/>
                <w:rFonts w:ascii="標楷體" w:eastAsia="標楷體" w:hAnsi="標楷體"/>
              </w:rPr>
            </w:pPr>
            <w:del w:id="3815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備註</w:delText>
              </w:r>
            </w:del>
          </w:p>
        </w:tc>
        <w:tc>
          <w:tcPr>
            <w:tcW w:w="3969" w:type="dxa"/>
          </w:tcPr>
          <w:p w14:paraId="7E623048" w14:textId="3270EC35" w:rsidR="00BB7BC8" w:rsidRPr="00AF1A82" w:rsidDel="009E116C" w:rsidRDefault="00BB7BC8" w:rsidP="00BB7BC8">
            <w:pPr>
              <w:rPr>
                <w:del w:id="3816" w:author="st1" w:date="2021-05-07T15:33:00Z"/>
                <w:rFonts w:ascii="標楷體" w:eastAsia="標楷體" w:hAnsi="標楷體"/>
              </w:rPr>
            </w:pPr>
            <w:del w:id="3817" w:author="st1" w:date="2021-05-07T15:33:00Z">
              <w:r w:rsidRPr="00AF1A82" w:rsidDel="009E116C">
                <w:rPr>
                  <w:rFonts w:ascii="標楷體" w:eastAsia="標楷體" w:hAnsi="標楷體" w:hint="eastAsia"/>
                </w:rPr>
                <w:delText>X(60)</w:delText>
              </w:r>
            </w:del>
          </w:p>
        </w:tc>
        <w:tc>
          <w:tcPr>
            <w:tcW w:w="2693" w:type="dxa"/>
          </w:tcPr>
          <w:p w14:paraId="17E33664" w14:textId="31228D17" w:rsidR="00BB7BC8" w:rsidRPr="00AF1A82" w:rsidDel="009E116C" w:rsidRDefault="00BB7BC8" w:rsidP="00BB7BC8">
            <w:pPr>
              <w:rPr>
                <w:del w:id="3818" w:author="st1" w:date="2021-05-07T15:33:00Z"/>
                <w:rFonts w:ascii="標楷體" w:eastAsia="標楷體" w:hAnsi="標楷體"/>
              </w:rPr>
            </w:pPr>
          </w:p>
        </w:tc>
      </w:tr>
    </w:tbl>
    <w:p w14:paraId="5B691EA5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6AC9786F" w14:textId="77777777" w:rsidR="00724E8F" w:rsidRPr="00AF1A82" w:rsidRDefault="00724E8F" w:rsidP="00CE6D4E">
      <w:pPr>
        <w:rPr>
          <w:rFonts w:ascii="標楷體" w:eastAsia="標楷體" w:hAnsi="標楷體"/>
        </w:rPr>
      </w:pPr>
    </w:p>
    <w:p w14:paraId="4E1E18A9" w14:textId="77777777" w:rsidR="00724E8F" w:rsidRPr="00AF1A82" w:rsidRDefault="00724E8F" w:rsidP="00CE6D4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3A4D93E" w14:textId="6E792029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AD136A" w:rsidRPr="00AF1A82">
        <w:rPr>
          <w:rFonts w:ascii="標楷體" w:hAnsi="標楷體"/>
        </w:rPr>
        <w:t>5</w:t>
      </w:r>
      <w:r w:rsidR="00FD56B9" w:rsidRPr="00AF1A82">
        <w:rPr>
          <w:rFonts w:ascii="標楷體" w:hAnsi="標楷體" w:hint="eastAsia"/>
          <w:lang w:eastAsia="zh-TW"/>
        </w:rPr>
        <w:t>103</w:t>
      </w:r>
      <w:r w:rsidRPr="00AF1A82">
        <w:rPr>
          <w:rFonts w:ascii="標楷體" w:hAnsi="標楷體" w:hint="eastAsia"/>
          <w:lang w:eastAsia="zh-TW"/>
        </w:rPr>
        <w:t>檔案借閱維護</w:t>
      </w:r>
      <w:ins w:id="3819" w:author="st1" w:date="2021-05-07T16:23:00Z">
        <w:r w:rsidR="008508E6">
          <w:rPr>
            <w:rFonts w:ascii="標楷體" w:hAnsi="標楷體" w:hint="eastAsia"/>
            <w:lang w:eastAsia="zh-TW"/>
          </w:rPr>
          <w:t>***</w:t>
        </w:r>
      </w:ins>
    </w:p>
    <w:p w14:paraId="162F152A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7FB4D16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BA6A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43513" w14:textId="775E8789" w:rsidR="00CE6D4E" w:rsidRPr="00AF1A82" w:rsidRDefault="00222DC7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ins w:id="3820" w:author="黃梓峻" w:date="2021-05-12T16:13:00Z"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檔案借閱維護</w:t>
              </w:r>
            </w:ins>
            <w:proofErr w:type="spellEnd"/>
            <w:del w:id="3821" w:author="黃梓峻" w:date="2021-05-12T16:13:00Z">
              <w:r w:rsidR="00CE6D4E" w:rsidRPr="00AF1A82" w:rsidDel="00222DC7">
                <w:rPr>
                  <w:rFonts w:ascii="標楷體" w:eastAsia="標楷體" w:hAnsi="標楷體" w:hint="eastAsia"/>
                  <w:lang w:eastAsia="x-none"/>
                </w:rPr>
                <w:delText>檔案借閱作業-檔案借閱維護</w:delText>
              </w:r>
            </w:del>
          </w:p>
        </w:tc>
      </w:tr>
      <w:tr w:rsidR="00CE6D4E" w:rsidRPr="00AF1A82" w14:paraId="1A34F172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D30CED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A3C120" w14:textId="69BD639E" w:rsidR="00CE6D4E" w:rsidRPr="00AF1A82" w:rsidRDefault="00222DC7" w:rsidP="00CE6D4E">
            <w:pPr>
              <w:rPr>
                <w:rFonts w:ascii="標楷體" w:eastAsia="標楷體" w:hAnsi="標楷體"/>
              </w:rPr>
            </w:pPr>
            <w:ins w:id="3822" w:author="黃梓峻" w:date="2021-05-12T16:13:00Z">
              <w:r>
                <w:rPr>
                  <w:rFonts w:ascii="標楷體" w:eastAsia="標楷體" w:hAnsi="標楷體" w:hint="eastAsia"/>
                </w:rPr>
                <w:t>查詢、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維護檔案借閱</w:t>
              </w:r>
              <w:r>
                <w:rPr>
                  <w:rFonts w:ascii="標楷體" w:eastAsia="標楷體" w:hAnsi="標楷體" w:hint="eastAsia"/>
                </w:rPr>
                <w:t>資料</w:t>
              </w:r>
            </w:ins>
            <w:proofErr w:type="spellEnd"/>
          </w:p>
        </w:tc>
      </w:tr>
      <w:tr w:rsidR="00CE6D4E" w:rsidRPr="00AF1A82" w14:paraId="5DAC42FD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F6FF6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41EC46" w14:textId="13C57CFB" w:rsidR="006F4E24" w:rsidRDefault="006F4E24" w:rsidP="006F4E24">
            <w:pPr>
              <w:rPr>
                <w:ins w:id="3823" w:author="st1" w:date="2021-05-07T15:39:00Z"/>
                <w:rFonts w:ascii="標楷體" w:eastAsia="標楷體" w:hAnsi="標楷體"/>
              </w:rPr>
            </w:pPr>
            <w:ins w:id="3824" w:author="st1" w:date="2021-05-07T15:39:00Z">
              <w:r w:rsidRPr="00215153">
                <w:rPr>
                  <w:rFonts w:ascii="標楷體" w:eastAsia="標楷體" w:hAnsi="標楷體" w:hint="eastAsia"/>
                  <w:lang w:eastAsia="zh-HK"/>
                </w:rPr>
                <w:t>參考「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</w:t>
              </w:r>
              <w:r w:rsidRPr="00215153">
                <w:rPr>
                  <w:rFonts w:ascii="標楷體" w:eastAsia="標楷體" w:hAnsi="標楷體" w:hint="eastAsia"/>
                  <w:lang w:eastAsia="zh-HK"/>
                </w:rPr>
                <w:t>」流程</w:t>
              </w:r>
              <w:proofErr w:type="spellEnd"/>
            </w:ins>
          </w:p>
          <w:p w14:paraId="521D7BD0" w14:textId="36A2EC86" w:rsidR="006F4E24" w:rsidRDefault="006F4E24" w:rsidP="006F4E24">
            <w:pPr>
              <w:rPr>
                <w:ins w:id="3825" w:author="st1" w:date="2021-05-07T15:39:00Z"/>
                <w:rFonts w:ascii="標楷體" w:eastAsia="標楷體" w:hAnsi="標楷體"/>
              </w:rPr>
            </w:pPr>
            <w:ins w:id="3826" w:author="st1" w:date="2021-05-07T15:3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  <w:color w:val="000000"/>
                </w:rPr>
                <w:t>檔案借閱檔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  <w:color w:val="000000"/>
                </w:rPr>
                <w:t>InnDocRecord</w:t>
              </w:r>
              <w:proofErr w:type="spellEnd"/>
              <w:r>
                <w:rPr>
                  <w:rFonts w:ascii="標楷體" w:eastAsia="標楷體" w:hAnsi="標楷體"/>
                </w:rPr>
                <w:t>)</w:t>
              </w:r>
            </w:ins>
          </w:p>
          <w:p w14:paraId="5023B6E0" w14:textId="77777777" w:rsidR="006F4E24" w:rsidRDefault="006F4E24" w:rsidP="006F4E24">
            <w:pPr>
              <w:rPr>
                <w:ins w:id="3827" w:author="st1" w:date="2021-05-07T15:39:00Z"/>
                <w:rFonts w:ascii="標楷體" w:eastAsia="標楷體" w:hAnsi="標楷體"/>
                <w:lang w:eastAsia="zh-HK"/>
              </w:rPr>
            </w:pPr>
            <w:ins w:id="3828" w:author="st1" w:date="2021-05-07T15:39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52B80D3" w14:textId="2CD3B8CF" w:rsidR="006F4E24" w:rsidRDefault="006F4E24" w:rsidP="006F4E24">
            <w:pPr>
              <w:rPr>
                <w:ins w:id="3829" w:author="st1" w:date="2021-05-07T15:39:00Z"/>
                <w:rFonts w:ascii="標楷體" w:eastAsia="標楷體" w:hAnsi="標楷體"/>
                <w:lang w:eastAsia="zh-HK"/>
              </w:rPr>
            </w:pPr>
            <w:ins w:id="3830" w:author="st1" w:date="2021-05-07T15:39:00Z">
              <w:r>
                <w:rPr>
                  <w:rFonts w:ascii="標楷體" w:eastAsia="標楷體" w:hAnsi="標楷體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</w:t>
              </w:r>
              <w:r>
                <w:rPr>
                  <w:rFonts w:ascii="標楷體" w:eastAsia="標楷體" w:hAnsi="標楷體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新增:新增全新</w:t>
              </w:r>
              <w:r>
                <w:rPr>
                  <w:rFonts w:ascii="標楷體" w:eastAsia="標楷體" w:hAnsi="標楷體" w:hint="eastAsia"/>
                  <w:color w:val="000000"/>
                </w:rPr>
                <w:t>檔案借閱</w:t>
              </w:r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6A2C47EA" w14:textId="77777777" w:rsidR="00CE6D4E" w:rsidRDefault="006F4E24" w:rsidP="006F4E24">
            <w:pPr>
              <w:rPr>
                <w:ins w:id="3831" w:author="st1" w:date="2021-05-07T15:40:00Z"/>
                <w:rFonts w:ascii="標楷體" w:eastAsia="標楷體" w:hAnsi="標楷體"/>
                <w:lang w:eastAsia="zh-HK"/>
              </w:rPr>
            </w:pPr>
            <w:ins w:id="3832" w:author="st1" w:date="2021-05-07T15:39:00Z">
              <w:r>
                <w:rPr>
                  <w:rFonts w:ascii="標楷體" w:eastAsia="標楷體" w:hAnsi="標楷體" w:hint="eastAsia"/>
                </w:rPr>
                <w:t xml:space="preserve">  (2</w:t>
              </w:r>
              <w:r>
                <w:rPr>
                  <w:rFonts w:ascii="標楷體" w:eastAsia="標楷體" w:hAnsi="標楷體"/>
                </w:rPr>
                <w:t>).</w:t>
              </w:r>
            </w:ins>
            <w:ins w:id="3833" w:author="st1" w:date="2021-05-07T15:40:00Z">
              <w:r>
                <w:rPr>
                  <w:rFonts w:ascii="標楷體" w:eastAsia="標楷體" w:hAnsi="標楷體" w:hint="eastAsia"/>
                  <w:lang w:eastAsia="zh-HK"/>
                </w:rPr>
                <w:t>歸還</w:t>
              </w:r>
            </w:ins>
            <w:ins w:id="3834" w:author="st1" w:date="2021-05-07T15:39:00Z">
              <w:r>
                <w:rPr>
                  <w:rFonts w:ascii="標楷體" w:eastAsia="標楷體" w:hAnsi="標楷體" w:hint="eastAsia"/>
                </w:rPr>
                <w:t>:</w:t>
              </w:r>
            </w:ins>
            <w:ins w:id="3835" w:author="st1" w:date="2021-05-07T15:40:00Z">
              <w:r>
                <w:rPr>
                  <w:rFonts w:ascii="標楷體" w:eastAsia="標楷體" w:hAnsi="標楷體" w:hint="eastAsia"/>
                  <w:lang w:eastAsia="zh-HK"/>
                </w:rPr>
                <w:t>歸還</w:t>
              </w:r>
            </w:ins>
            <w:ins w:id="3836" w:author="st1" w:date="2021-05-07T15:39:00Z">
              <w:r>
                <w:rPr>
                  <w:rFonts w:ascii="標楷體" w:eastAsia="標楷體" w:hAnsi="標楷體" w:hint="eastAsia"/>
                  <w:lang w:eastAsia="zh-HK"/>
                </w:rPr>
                <w:t>指定</w:t>
              </w:r>
              <w:r>
                <w:rPr>
                  <w:rFonts w:ascii="標楷體" w:eastAsia="標楷體" w:hAnsi="標楷體" w:hint="eastAsia"/>
                  <w:color w:val="000000"/>
                </w:rPr>
                <w:t>檔案借閱</w:t>
              </w:r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23AEE61A" w14:textId="77777777" w:rsidR="00813466" w:rsidRDefault="00813466" w:rsidP="006F4E24">
            <w:pPr>
              <w:rPr>
                <w:ins w:id="3837" w:author="st1" w:date="2021-05-07T15:41:00Z"/>
                <w:rFonts w:ascii="標楷體" w:eastAsia="標楷體" w:hAnsi="標楷體"/>
                <w:lang w:eastAsia="zh-HK"/>
              </w:rPr>
            </w:pPr>
            <w:ins w:id="3838" w:author="st1" w:date="2021-05-07T15:40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借閱之放行</w:t>
              </w:r>
            </w:ins>
            <w:ins w:id="3839" w:author="st1" w:date="2021-05-07T15:41:00Z">
              <w:r>
                <w:rPr>
                  <w:rFonts w:ascii="標楷體" w:eastAsia="標楷體" w:hAnsi="標楷體" w:hint="eastAsia"/>
                  <w:lang w:eastAsia="zh-HK"/>
                </w:rPr>
                <w:t>主管須為借閱人之主管，歸還之放行須為歸</w:t>
              </w:r>
            </w:ins>
          </w:p>
          <w:p w14:paraId="5D17307E" w14:textId="7A972F21" w:rsidR="00813466" w:rsidRPr="006F4E24" w:rsidRDefault="00813466">
            <w:pPr>
              <w:rPr>
                <w:rFonts w:ascii="標楷體" w:eastAsia="標楷體" w:hAnsi="標楷體"/>
                <w:lang w:eastAsia="zh-HK"/>
                <w:rPrChange w:id="3840" w:author="st1" w:date="2021-05-07T15:39:00Z">
                  <w:rPr>
                    <w:rFonts w:ascii="標楷體" w:eastAsia="標楷體" w:hAnsi="標楷體"/>
                    <w:lang w:eastAsia="x-none"/>
                  </w:rPr>
                </w:rPrChange>
              </w:rPr>
            </w:pPr>
            <w:ins w:id="3841" w:author="st1" w:date="2021-05-07T15:41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 w:hint="eastAsia"/>
                  <w:lang w:eastAsia="zh-HK"/>
                </w:rPr>
                <w:t>還人之主管</w:t>
              </w:r>
            </w:ins>
          </w:p>
        </w:tc>
      </w:tr>
      <w:tr w:rsidR="00CE6D4E" w:rsidRPr="00AF1A82" w14:paraId="00057CEF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92CF5C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29C20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7AEE18B4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968FF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1F2C2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48ED121F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369C3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14AAE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332079E2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DCFD90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F85009" w14:textId="77777777" w:rsidR="00CE6D4E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proofErr w:type="spellStart"/>
            <w:r w:rsidR="00CE6D4E" w:rsidRPr="00AF1A82">
              <w:rPr>
                <w:rFonts w:ascii="標楷體" w:eastAsia="標楷體" w:hAnsi="標楷體" w:hint="eastAsia"/>
                <w:lang w:eastAsia="x-none"/>
              </w:rPr>
              <w:t>此交易為三段式作業</w:t>
            </w:r>
            <w:proofErr w:type="spellEnd"/>
            <w:r w:rsidR="00CE6D4E" w:rsidRPr="00AF1A82">
              <w:rPr>
                <w:rFonts w:ascii="標楷體" w:eastAsia="標楷體" w:hAnsi="標楷體" w:hint="eastAsia"/>
                <w:lang w:eastAsia="x-none"/>
              </w:rPr>
              <w:t>(</w:t>
            </w:r>
            <w:proofErr w:type="spellStart"/>
            <w:r w:rsidR="00CE6D4E" w:rsidRPr="00AF1A82">
              <w:rPr>
                <w:rFonts w:ascii="標楷體" w:eastAsia="標楷體" w:hAnsi="標楷體" w:hint="eastAsia"/>
                <w:lang w:eastAsia="x-none"/>
              </w:rPr>
              <w:t>登錄、放行、審核、放行</w:t>
            </w:r>
            <w:proofErr w:type="spellEnd"/>
            <w:r w:rsidR="00CE6D4E" w:rsidRPr="00AF1A82">
              <w:rPr>
                <w:rFonts w:ascii="標楷體" w:eastAsia="標楷體" w:hAnsi="標楷體" w:hint="eastAsia"/>
                <w:lang w:eastAsia="x-none"/>
              </w:rPr>
              <w:t>)</w:t>
            </w:r>
          </w:p>
          <w:p w14:paraId="7A23311F" w14:textId="77777777" w:rsidR="00D00E8F" w:rsidRPr="00AF1A82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關帳作業不檢查[</w:t>
            </w:r>
            <w:r w:rsidRPr="00366277">
              <w:rPr>
                <w:rFonts w:ascii="標楷體" w:eastAsia="標楷體" w:hAnsi="標楷體" w:hint="eastAsia"/>
                <w:lang w:eastAsia="zh-HK"/>
              </w:rPr>
              <w:t>檔案借閱</w:t>
            </w:r>
            <w:r>
              <w:rPr>
                <w:rFonts w:ascii="標楷體" w:eastAsia="標楷體" w:hAnsi="標楷體" w:hint="eastAsia"/>
                <w:lang w:eastAsia="zh-HK"/>
              </w:rPr>
              <w:t>作業]中是否有未放行交易</w:t>
            </w:r>
          </w:p>
        </w:tc>
      </w:tr>
      <w:tr w:rsidR="00CE6D4E" w:rsidRPr="00AF1A82" w14:paraId="3E6147EE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F0A43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D9FA39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14C87" w14:textId="107689A5" w:rsidR="00CE6D4E" w:rsidRDefault="00CE6D4E" w:rsidP="00CE6D4E">
      <w:pPr>
        <w:rPr>
          <w:ins w:id="3842" w:author="st1" w:date="2021-05-07T15:37:00Z"/>
          <w:rFonts w:ascii="標楷體" w:eastAsia="標楷體" w:hAnsi="標楷體"/>
          <w:lang w:eastAsia="x-none"/>
        </w:rPr>
      </w:pPr>
    </w:p>
    <w:p w14:paraId="405B41E4" w14:textId="77777777" w:rsidR="006F4E24" w:rsidRPr="005F1722" w:rsidRDefault="006F4E24" w:rsidP="006F4E24">
      <w:pPr>
        <w:pStyle w:val="a"/>
        <w:rPr>
          <w:ins w:id="3843" w:author="st1" w:date="2021-05-07T15:39:00Z"/>
        </w:rPr>
      </w:pPr>
      <w:ins w:id="3844" w:author="st1" w:date="2021-05-07T15:39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W w:w="0" w:type="auto"/>
        <w:tblInd w:w="18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F4E24" w:rsidRPr="0022279A" w14:paraId="45CC8A8A" w14:textId="77777777" w:rsidTr="007836FA">
        <w:trPr>
          <w:ins w:id="3845" w:author="st1" w:date="2021-05-07T15:39:00Z"/>
        </w:trPr>
        <w:tc>
          <w:tcPr>
            <w:tcW w:w="851" w:type="dxa"/>
            <w:shd w:val="clear" w:color="auto" w:fill="D9D9D9"/>
          </w:tcPr>
          <w:p w14:paraId="07FBA711" w14:textId="77777777" w:rsidR="006F4E24" w:rsidRPr="00C04054" w:rsidRDefault="006F4E24" w:rsidP="007836FA">
            <w:pPr>
              <w:jc w:val="center"/>
              <w:rPr>
                <w:ins w:id="3846" w:author="st1" w:date="2021-05-07T15:39:00Z"/>
                <w:rFonts w:ascii="標楷體" w:eastAsia="標楷體" w:hAnsi="標楷體"/>
              </w:rPr>
            </w:pPr>
            <w:ins w:id="3847" w:author="st1" w:date="2021-05-07T15:39:00Z">
              <w:r w:rsidRPr="00C04054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/>
          </w:tcPr>
          <w:p w14:paraId="5C44E57B" w14:textId="77777777" w:rsidR="006F4E24" w:rsidRPr="00C04054" w:rsidRDefault="006F4E24" w:rsidP="007836FA">
            <w:pPr>
              <w:jc w:val="center"/>
              <w:rPr>
                <w:ins w:id="3848" w:author="st1" w:date="2021-05-07T15:39:00Z"/>
                <w:rFonts w:ascii="標楷體" w:eastAsia="標楷體" w:hAnsi="標楷體"/>
              </w:rPr>
            </w:pPr>
            <w:ins w:id="3849" w:author="st1" w:date="2021-05-07T15:39:00Z">
              <w:r w:rsidRPr="00C04054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/>
          </w:tcPr>
          <w:p w14:paraId="5A248343" w14:textId="77777777" w:rsidR="006F4E24" w:rsidRPr="00C04054" w:rsidRDefault="006F4E24" w:rsidP="007836FA">
            <w:pPr>
              <w:jc w:val="center"/>
              <w:rPr>
                <w:ins w:id="3850" w:author="st1" w:date="2021-05-07T15:39:00Z"/>
                <w:rFonts w:ascii="標楷體" w:eastAsia="標楷體" w:hAnsi="標楷體"/>
              </w:rPr>
            </w:pPr>
            <w:ins w:id="3851" w:author="st1" w:date="2021-05-07T15:39:00Z">
              <w:r w:rsidRPr="00C04054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6F4E24" w:rsidRPr="0022279A" w14:paraId="7D60D7E5" w14:textId="77777777" w:rsidTr="007836FA">
        <w:trPr>
          <w:ins w:id="3852" w:author="st1" w:date="2021-05-07T15:39:00Z"/>
        </w:trPr>
        <w:tc>
          <w:tcPr>
            <w:tcW w:w="851" w:type="dxa"/>
            <w:shd w:val="clear" w:color="auto" w:fill="auto"/>
          </w:tcPr>
          <w:p w14:paraId="52EBAADF" w14:textId="77777777" w:rsidR="006F4E24" w:rsidRPr="00C04054" w:rsidRDefault="006F4E24" w:rsidP="007836FA">
            <w:pPr>
              <w:jc w:val="center"/>
              <w:rPr>
                <w:ins w:id="3853" w:author="st1" w:date="2021-05-07T15:39:00Z"/>
                <w:rFonts w:ascii="標楷體" w:eastAsia="標楷體" w:hAnsi="標楷體"/>
              </w:rPr>
            </w:pPr>
            <w:ins w:id="3854" w:author="st1" w:date="2021-05-07T15:39:00Z">
              <w:r w:rsidRPr="00C04054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shd w:val="clear" w:color="auto" w:fill="auto"/>
            <w:vAlign w:val="center"/>
          </w:tcPr>
          <w:p w14:paraId="36070594" w14:textId="77777777" w:rsidR="006F4E24" w:rsidRPr="00C04054" w:rsidRDefault="006F4E24" w:rsidP="007836FA">
            <w:pPr>
              <w:rPr>
                <w:ins w:id="3855" w:author="st1" w:date="2021-05-07T15:39:00Z"/>
                <w:rFonts w:ascii="標楷體" w:eastAsia="標楷體" w:hAnsi="標楷體"/>
              </w:rPr>
            </w:pPr>
            <w:proofErr w:type="spellStart"/>
            <w:ins w:id="3856" w:author="st1" w:date="2021-05-07T15:39:00Z">
              <w:r>
                <w:rPr>
                  <w:rFonts w:ascii="標楷體" w:eastAsia="標楷體" w:hAnsi="標楷體" w:hint="eastAsia"/>
                  <w:color w:val="000000"/>
                </w:rPr>
                <w:t>InnDocRecord</w:t>
              </w:r>
              <w:proofErr w:type="spellEnd"/>
            </w:ins>
          </w:p>
        </w:tc>
        <w:tc>
          <w:tcPr>
            <w:tcW w:w="3828" w:type="dxa"/>
            <w:shd w:val="clear" w:color="auto" w:fill="auto"/>
            <w:vAlign w:val="center"/>
          </w:tcPr>
          <w:p w14:paraId="466DCD11" w14:textId="77777777" w:rsidR="006F4E24" w:rsidRPr="00C04054" w:rsidRDefault="006F4E24" w:rsidP="007836FA">
            <w:pPr>
              <w:rPr>
                <w:ins w:id="3857" w:author="st1" w:date="2021-05-07T15:39:00Z"/>
                <w:rFonts w:ascii="標楷體" w:eastAsia="標楷體" w:hAnsi="標楷體"/>
              </w:rPr>
            </w:pPr>
            <w:ins w:id="3858" w:author="st1" w:date="2021-05-07T15:39:00Z">
              <w:r>
                <w:rPr>
                  <w:rFonts w:ascii="標楷體" w:eastAsia="標楷體" w:hAnsi="標楷體" w:hint="eastAsia"/>
                  <w:color w:val="000000"/>
                </w:rPr>
                <w:t>檔案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借閱檔</w:t>
              </w:r>
              <w:proofErr w:type="gramEnd"/>
            </w:ins>
          </w:p>
        </w:tc>
      </w:tr>
    </w:tbl>
    <w:p w14:paraId="2E8B2ED2" w14:textId="72196697" w:rsidR="00101072" w:rsidRDefault="00101072" w:rsidP="00CE6D4E">
      <w:pPr>
        <w:rPr>
          <w:ins w:id="3859" w:author="st1" w:date="2021-05-07T15:37:00Z"/>
          <w:rFonts w:ascii="標楷體" w:eastAsia="標楷體" w:hAnsi="標楷體"/>
          <w:lang w:eastAsia="x-none"/>
        </w:rPr>
      </w:pPr>
    </w:p>
    <w:p w14:paraId="5381AB9C" w14:textId="77777777" w:rsidR="00101072" w:rsidRPr="00AF1A82" w:rsidRDefault="00101072" w:rsidP="00CE6D4E">
      <w:pPr>
        <w:rPr>
          <w:rFonts w:ascii="標楷體" w:eastAsia="標楷體" w:hAnsi="標楷體"/>
          <w:lang w:eastAsia="x-none"/>
        </w:rPr>
      </w:pPr>
    </w:p>
    <w:p w14:paraId="73B1B36D" w14:textId="5965CAFE" w:rsidR="00CE6D4E" w:rsidRPr="005F3296" w:rsidRDefault="00CE6D4E" w:rsidP="00887594">
      <w:pPr>
        <w:pStyle w:val="af9"/>
        <w:numPr>
          <w:ilvl w:val="2"/>
          <w:numId w:val="9"/>
        </w:numPr>
        <w:ind w:leftChars="0" w:left="1418" w:hanging="425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畫面</w:t>
      </w:r>
      <w:ins w:id="3860" w:author="黃梓峻" w:date="2021-05-12T14:46:00Z">
        <w:r w:rsidR="00E170C8">
          <w:rPr>
            <w:rFonts w:ascii="標楷體" w:eastAsia="標楷體" w:hAnsi="標楷體" w:hint="eastAsia"/>
            <w:sz w:val="26"/>
            <w:szCs w:val="26"/>
          </w:rPr>
          <w:t>－申請</w:t>
        </w:r>
      </w:ins>
      <w:proofErr w:type="spellEnd"/>
    </w:p>
    <w:p w14:paraId="033D5B61" w14:textId="0FB1A058" w:rsidR="00EC7F8E" w:rsidRDefault="00101072" w:rsidP="00101072">
      <w:pPr>
        <w:rPr>
          <w:ins w:id="3861" w:author="st1" w:date="2021-05-07T15:41:00Z"/>
          <w:rFonts w:ascii="標楷體" w:eastAsia="標楷體" w:hAnsi="標楷體"/>
          <w:noProof/>
        </w:rPr>
      </w:pPr>
      <w:ins w:id="3862" w:author="st1" w:date="2021-05-07T15:37:00Z">
        <w:r w:rsidRPr="00101072">
          <w:rPr>
            <w:noProof/>
          </w:rPr>
          <w:drawing>
            <wp:inline distT="0" distB="0" distL="0" distR="0" wp14:anchorId="2FE56B06" wp14:editId="0F47A28B">
              <wp:extent cx="6479540" cy="2430145"/>
              <wp:effectExtent l="0" t="0" r="0" b="8255"/>
              <wp:docPr id="158" name="圖片 1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30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01072" w:rsidDel="00101072">
          <w:rPr>
            <w:rFonts w:ascii="標楷體" w:eastAsia="標楷體" w:hAnsi="標楷體"/>
            <w:noProof/>
            <w:rPrChange w:id="3863" w:author="st1" w:date="2021-05-07T15:37:00Z">
              <w:rPr>
                <w:noProof/>
              </w:rPr>
            </w:rPrChange>
          </w:rPr>
          <w:t xml:space="preserve"> </w:t>
        </w:r>
      </w:ins>
      <w:del w:id="3864" w:author="st1" w:date="2021-05-07T15:36:00Z">
        <w:r w:rsidR="00C0078D" w:rsidRPr="005F3296" w:rsidDel="00101072">
          <w:rPr>
            <w:noProof/>
          </w:rPr>
          <w:drawing>
            <wp:inline distT="0" distB="0" distL="0" distR="0" wp14:anchorId="37F1A0D8" wp14:editId="64AB97B9">
              <wp:extent cx="6483350" cy="4165600"/>
              <wp:effectExtent l="0" t="0" r="0" b="635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4165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2C6103AC" w14:textId="490A99BE" w:rsidR="00813466" w:rsidRDefault="00813466" w:rsidP="00101072">
      <w:pPr>
        <w:rPr>
          <w:ins w:id="3865" w:author="st1" w:date="2021-05-07T15:41:00Z"/>
          <w:rFonts w:ascii="標楷體" w:eastAsia="標楷體" w:hAnsi="標楷體"/>
          <w:noProof/>
        </w:rPr>
      </w:pPr>
    </w:p>
    <w:p w14:paraId="258ECEE8" w14:textId="0531D559" w:rsidR="00813466" w:rsidRDefault="00813466" w:rsidP="00813466">
      <w:pPr>
        <w:pStyle w:val="a"/>
        <w:rPr>
          <w:ins w:id="3866" w:author="st1" w:date="2021-05-07T15:41:00Z"/>
        </w:rPr>
      </w:pPr>
      <w:ins w:id="3867" w:author="st1" w:date="2021-05-07T15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  <w:ins w:id="3868" w:author="黃梓峻" w:date="2021-05-12T14:46:00Z">
        <w:r w:rsidR="00E170C8">
          <w:rPr>
            <w:rFonts w:ascii="標楷體" w:hAnsi="標楷體" w:hint="eastAsia"/>
            <w:szCs w:val="26"/>
          </w:rPr>
          <w:t>－申請</w:t>
        </w:r>
      </w:ins>
    </w:p>
    <w:p w14:paraId="72A45240" w14:textId="77777777" w:rsidR="00813466" w:rsidRDefault="00813466" w:rsidP="00813466">
      <w:pPr>
        <w:rPr>
          <w:ins w:id="3869" w:author="st1" w:date="2021-05-07T15:41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3870">
          <w:tblGrid>
            <w:gridCol w:w="851"/>
            <w:gridCol w:w="2126"/>
            <w:gridCol w:w="7033"/>
          </w:tblGrid>
        </w:tblGridChange>
      </w:tblGrid>
      <w:tr w:rsidR="00813466" w14:paraId="07402601" w14:textId="77777777" w:rsidTr="007836FA">
        <w:trPr>
          <w:ins w:id="3871" w:author="st1" w:date="2021-05-07T15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F45564" w14:textId="77777777" w:rsidR="00813466" w:rsidRDefault="00813466" w:rsidP="007836FA">
            <w:pPr>
              <w:jc w:val="center"/>
              <w:rPr>
                <w:ins w:id="3872" w:author="st1" w:date="2021-05-07T15:41:00Z"/>
                <w:rFonts w:ascii="標楷體" w:eastAsia="標楷體" w:hAnsi="標楷體"/>
              </w:rPr>
            </w:pPr>
            <w:ins w:id="3873" w:author="st1" w:date="2021-05-07T15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7CA5C9" w14:textId="77777777" w:rsidR="00813466" w:rsidRDefault="00813466" w:rsidP="007836FA">
            <w:pPr>
              <w:jc w:val="center"/>
              <w:rPr>
                <w:ins w:id="3874" w:author="st1" w:date="2021-05-07T15:41:00Z"/>
                <w:rFonts w:ascii="標楷體" w:eastAsia="標楷體" w:hAnsi="標楷體"/>
              </w:rPr>
            </w:pPr>
            <w:ins w:id="3875" w:author="st1" w:date="2021-05-07T15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4F0DC4B" w14:textId="77777777" w:rsidR="00813466" w:rsidRDefault="00813466" w:rsidP="007836FA">
            <w:pPr>
              <w:jc w:val="center"/>
              <w:rPr>
                <w:ins w:id="3876" w:author="st1" w:date="2021-05-07T15:41:00Z"/>
                <w:rFonts w:ascii="標楷體" w:eastAsia="標楷體" w:hAnsi="標楷體"/>
              </w:rPr>
            </w:pPr>
            <w:ins w:id="3877" w:author="st1" w:date="2021-05-07T15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13466" w14:paraId="0EFCC2C7" w14:textId="77777777" w:rsidTr="007836FA">
        <w:trPr>
          <w:ins w:id="3878" w:author="st1" w:date="2021-05-07T15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B866" w14:textId="77777777" w:rsidR="00813466" w:rsidRDefault="00813466" w:rsidP="007836FA">
            <w:pPr>
              <w:jc w:val="center"/>
              <w:rPr>
                <w:ins w:id="3879" w:author="st1" w:date="2021-05-07T15:41:00Z"/>
                <w:rFonts w:ascii="標楷體" w:eastAsia="標楷體" w:hAnsi="標楷體"/>
                <w:lang w:eastAsia="zh-HK"/>
              </w:rPr>
            </w:pPr>
            <w:ins w:id="3880" w:author="st1" w:date="2021-05-07T15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4F832" w14:textId="52A3CC4A" w:rsidR="00813466" w:rsidRDefault="00813466" w:rsidP="007836FA">
            <w:pPr>
              <w:rPr>
                <w:ins w:id="3881" w:author="st1" w:date="2021-05-07T15:41:00Z"/>
                <w:rFonts w:ascii="標楷體" w:eastAsia="標楷體" w:hAnsi="標楷體"/>
                <w:lang w:eastAsia="zh-HK"/>
              </w:rPr>
            </w:pPr>
            <w:ins w:id="3882" w:author="st1" w:date="2021-05-07T15:42:00Z">
              <w:r>
                <w:rPr>
                  <w:rFonts w:ascii="標楷體" w:eastAsia="標楷體" w:hAnsi="標楷體" w:hint="eastAsia"/>
                  <w:lang w:eastAsia="zh-HK"/>
                </w:rPr>
                <w:t>登錄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CB79C" w14:textId="7CC5F9BA" w:rsidR="00813466" w:rsidRPr="007836FA" w:rsidRDefault="00813466">
            <w:pPr>
              <w:rPr>
                <w:ins w:id="3883" w:author="st1" w:date="2021-05-07T15:41:00Z"/>
                <w:rFonts w:eastAsia="標楷體"/>
                <w:color w:val="000000" w:themeColor="text1"/>
                <w:lang w:eastAsia="zh-HK"/>
              </w:rPr>
            </w:pPr>
            <w:ins w:id="3884" w:author="st1" w:date="2021-05-07T15:41:00Z">
              <w:r w:rsidRPr="007836FA">
                <w:rPr>
                  <w:rFonts w:eastAsia="標楷體" w:hint="eastAsia"/>
                  <w:color w:val="000000" w:themeColor="text1"/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</w:t>
              </w:r>
            </w:ins>
            <w:ins w:id="3885" w:author="st1" w:date="2021-05-07T16:14:00Z">
              <w:r w:rsidR="00C34726">
                <w:rPr>
                  <w:rFonts w:eastAsia="標楷體" w:hint="eastAsia"/>
                  <w:color w:val="000000" w:themeColor="text1"/>
                </w:rPr>
                <w:t>3</w:t>
              </w:r>
              <w:proofErr w:type="spellStart"/>
              <w:r w:rsidR="00C34726" w:rsidRPr="00AF1A82">
                <w:rPr>
                  <w:rFonts w:ascii="標楷體" w:eastAsia="標楷體" w:hAnsi="標楷體" w:hint="eastAsia"/>
                  <w:lang w:eastAsia="x-none"/>
                </w:rPr>
                <w:t>檔案借閱明細資料查詢</w:t>
              </w:r>
            </w:ins>
            <w:proofErr w:type="spellEnd"/>
            <w:ins w:id="3886" w:author="st1" w:date="2021-05-07T15:41:00Z">
              <w:r w:rsidRPr="007836FA">
                <w:rPr>
                  <w:rFonts w:eastAsia="標楷體" w:hint="eastAsia"/>
                  <w:color w:val="000000" w:themeColor="text1"/>
                </w:rPr>
                <w:t>】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7836FA">
                <w:rPr>
                  <w:rFonts w:eastAsia="標楷體" w:hint="eastAsia"/>
                  <w:color w:val="000000" w:themeColor="text1"/>
                </w:rPr>
                <w:t>點「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新增</w:t>
              </w:r>
              <w:r w:rsidRPr="007836FA">
                <w:rPr>
                  <w:rFonts w:eastAsia="標楷體" w:hint="eastAsia"/>
                  <w:color w:val="000000" w:themeColor="text1"/>
                </w:rPr>
                <w:t>」</w:t>
              </w:r>
            </w:ins>
            <w:ins w:id="3887" w:author="st1" w:date="2021-05-07T15:51:00Z">
              <w:r w:rsidR="00EE780B">
                <w:rPr>
                  <w:rFonts w:eastAsia="標楷體" w:hint="eastAsia"/>
                  <w:color w:val="000000" w:themeColor="text1"/>
                </w:rPr>
                <w:t>登錄</w:t>
              </w:r>
            </w:ins>
            <w:ins w:id="3888" w:author="st1" w:date="2021-05-07T15:41:00Z"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</w:tc>
      </w:tr>
      <w:tr w:rsidR="00EE780B" w14:paraId="36B72DC1" w14:textId="77777777" w:rsidTr="007836FA">
        <w:trPr>
          <w:ins w:id="3889" w:author="st1" w:date="2021-05-07T15:5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6607B" w14:textId="33363DAF" w:rsidR="00EE780B" w:rsidRDefault="00EE780B" w:rsidP="00EE780B">
            <w:pPr>
              <w:jc w:val="center"/>
              <w:rPr>
                <w:ins w:id="3890" w:author="st1" w:date="2021-05-07T15:52:00Z"/>
                <w:rFonts w:ascii="標楷體" w:eastAsia="標楷體" w:hAnsi="標楷體"/>
              </w:rPr>
            </w:pPr>
            <w:ins w:id="3891" w:author="st1" w:date="2021-05-07T15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0400D" w14:textId="368EF441" w:rsidR="00EE780B" w:rsidRDefault="00EE780B" w:rsidP="00EE780B">
            <w:pPr>
              <w:rPr>
                <w:ins w:id="3892" w:author="st1" w:date="2021-05-07T15:52:00Z"/>
                <w:rFonts w:ascii="標楷體" w:eastAsia="標楷體" w:hAnsi="標楷體"/>
                <w:lang w:eastAsia="zh-HK"/>
              </w:rPr>
            </w:pPr>
            <w:ins w:id="3893" w:author="st1" w:date="2021-05-07T15:52:00Z">
              <w:r>
                <w:rPr>
                  <w:rFonts w:ascii="標楷體" w:eastAsia="標楷體" w:hAnsi="標楷體" w:hint="eastAsia"/>
                  <w:lang w:eastAsia="zh-HK"/>
                </w:rPr>
                <w:t>放行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05BD" w14:textId="100A8497" w:rsidR="00EE780B" w:rsidRPr="007836FA" w:rsidRDefault="00EE780B" w:rsidP="00EE780B">
            <w:pPr>
              <w:rPr>
                <w:ins w:id="3894" w:author="st1" w:date="2021-05-07T15:52:00Z"/>
                <w:rFonts w:eastAsia="標楷體"/>
                <w:color w:val="000000" w:themeColor="text1"/>
              </w:rPr>
            </w:pPr>
            <w:ins w:id="3895" w:author="st1" w:date="2021-05-07T15:52:00Z">
              <w:r>
                <w:rPr>
                  <w:rFonts w:ascii="標楷體" w:eastAsia="標楷體" w:hAnsi="標楷體" w:hint="eastAsia"/>
                  <w:lang w:eastAsia="zh-HK"/>
                </w:rPr>
                <w:t>放行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</w:tc>
      </w:tr>
      <w:tr w:rsidR="00813466" w14:paraId="035A75BA" w14:textId="77777777" w:rsidTr="00813466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3896" w:author="st1" w:date="2021-05-07T15:4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3897" w:author="st1" w:date="2021-05-07T15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898" w:author="st1" w:date="2021-05-07T15:4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1C8FD60" w14:textId="64B0FF3F" w:rsidR="00813466" w:rsidRDefault="00EE780B" w:rsidP="00813466">
            <w:pPr>
              <w:jc w:val="center"/>
              <w:rPr>
                <w:ins w:id="3899" w:author="st1" w:date="2021-05-07T15:41:00Z"/>
                <w:rFonts w:ascii="標楷體" w:eastAsia="標楷體" w:hAnsi="標楷體"/>
              </w:rPr>
            </w:pPr>
            <w:ins w:id="3900" w:author="st1" w:date="2021-05-07T15:52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01" w:author="st1" w:date="2021-05-07T15:4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ACFE60" w14:textId="4379ABFD" w:rsidR="00813466" w:rsidRDefault="00813466" w:rsidP="00813466">
            <w:pPr>
              <w:rPr>
                <w:ins w:id="3902" w:author="st1" w:date="2021-05-07T15:41:00Z"/>
                <w:rFonts w:ascii="標楷體" w:eastAsia="標楷體" w:hAnsi="標楷體"/>
                <w:lang w:eastAsia="zh-HK"/>
              </w:rPr>
            </w:pPr>
            <w:ins w:id="3903" w:author="st1" w:date="2021-05-07T15:42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04" w:author="st1" w:date="2021-05-07T15:4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11BF5" w14:textId="2DC7D9D6" w:rsidR="00813466" w:rsidRPr="007836FA" w:rsidRDefault="00813466" w:rsidP="00813466">
            <w:pPr>
              <w:rPr>
                <w:ins w:id="3905" w:author="st1" w:date="2021-05-07T15:41:00Z"/>
                <w:rFonts w:ascii="標楷體" w:eastAsia="標楷體" w:hAnsi="標楷體"/>
                <w:color w:val="000000" w:themeColor="text1"/>
                <w:lang w:eastAsia="zh-HK"/>
              </w:rPr>
            </w:pPr>
            <w:ins w:id="3906" w:author="st1" w:date="2021-05-07T15:42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813466" w14:paraId="67DDA0A7" w14:textId="77777777" w:rsidTr="00813466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3907" w:author="st1" w:date="2021-05-07T15:42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3908" w:author="st1" w:date="2021-05-07T15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909" w:author="st1" w:date="2021-05-07T15:42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0630D61" w14:textId="5DBE1AFF" w:rsidR="00813466" w:rsidRDefault="00EE780B" w:rsidP="00813466">
            <w:pPr>
              <w:jc w:val="center"/>
              <w:rPr>
                <w:ins w:id="3910" w:author="st1" w:date="2021-05-07T15:41:00Z"/>
                <w:rFonts w:ascii="標楷體" w:eastAsia="標楷體" w:hAnsi="標楷體"/>
              </w:rPr>
            </w:pPr>
            <w:ins w:id="3911" w:author="st1" w:date="2021-05-07T15:52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12" w:author="st1" w:date="2021-05-07T15:42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050D8B" w14:textId="66FCA0CF" w:rsidR="00813466" w:rsidRDefault="00813466" w:rsidP="00813466">
            <w:pPr>
              <w:rPr>
                <w:ins w:id="3913" w:author="st1" w:date="2021-05-07T15:41:00Z"/>
                <w:rFonts w:ascii="標楷體" w:eastAsia="標楷體" w:hAnsi="標楷體"/>
                <w:lang w:eastAsia="zh-HK"/>
              </w:rPr>
            </w:pPr>
            <w:ins w:id="3914" w:author="st1" w:date="2021-05-07T15:42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15" w:author="st1" w:date="2021-05-07T15:42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221DC9" w14:textId="5B9C85AA" w:rsidR="00813466" w:rsidRPr="007836FA" w:rsidRDefault="00813466" w:rsidP="00813466">
            <w:pPr>
              <w:rPr>
                <w:ins w:id="3916" w:author="st1" w:date="2021-05-07T15:41:00Z"/>
                <w:rFonts w:ascii="標楷體" w:eastAsia="標楷體" w:hAnsi="標楷體"/>
                <w:color w:val="000000" w:themeColor="text1"/>
                <w:lang w:eastAsia="zh-HK"/>
              </w:rPr>
            </w:pPr>
            <w:ins w:id="3917" w:author="st1" w:date="2021-05-07T15:42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3918" w:author="st1" w:date="2021-05-07T15:45:00Z">
              <w:r>
                <w:rPr>
                  <w:rFonts w:ascii="標楷體" w:eastAsia="標楷體" w:hAnsi="標楷體" w:hint="eastAsia"/>
                  <w:color w:val="000000"/>
                </w:rPr>
                <w:t>檔案借閱檔</w:t>
              </w:r>
            </w:ins>
          </w:p>
        </w:tc>
      </w:tr>
    </w:tbl>
    <w:p w14:paraId="25BCC04B" w14:textId="77777777" w:rsidR="00813466" w:rsidRDefault="00813466" w:rsidP="00813466">
      <w:pPr>
        <w:pStyle w:val="42"/>
        <w:spacing w:afterLines="0" w:after="48"/>
        <w:ind w:leftChars="0" w:left="0"/>
        <w:rPr>
          <w:ins w:id="3919" w:author="st1" w:date="2021-05-07T15:41:00Z"/>
          <w:rFonts w:hAnsi="標楷體"/>
        </w:rPr>
      </w:pPr>
    </w:p>
    <w:p w14:paraId="5529B7EA" w14:textId="139BC191" w:rsidR="00813466" w:rsidRDefault="00813466" w:rsidP="00813466">
      <w:pPr>
        <w:pStyle w:val="a"/>
        <w:rPr>
          <w:ins w:id="3920" w:author="st1" w:date="2021-05-07T15:41:00Z"/>
        </w:rPr>
      </w:pPr>
      <w:ins w:id="3921" w:author="st1" w:date="2021-05-07T15:41:00Z">
        <w:r>
          <w:rPr>
            <w:rFonts w:hint="eastAsia"/>
          </w:rPr>
          <w:t>畫面資料說明</w:t>
        </w:r>
      </w:ins>
      <w:ins w:id="3922" w:author="黃梓峻" w:date="2021-05-12T14:46:00Z">
        <w:r w:rsidR="00E170C8">
          <w:rPr>
            <w:rFonts w:ascii="標楷體" w:hAnsi="標楷體" w:hint="eastAsia"/>
            <w:szCs w:val="26"/>
          </w:rPr>
          <w:t>－申請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5"/>
        <w:gridCol w:w="454"/>
        <w:gridCol w:w="573"/>
        <w:gridCol w:w="454"/>
        <w:gridCol w:w="2359"/>
        <w:gridCol w:w="454"/>
        <w:gridCol w:w="573"/>
        <w:gridCol w:w="5098"/>
      </w:tblGrid>
      <w:tr w:rsidR="00813466" w:rsidRPr="007836FA" w14:paraId="0FD3834C" w14:textId="77777777" w:rsidTr="00C34726">
        <w:trPr>
          <w:trHeight w:val="388"/>
          <w:tblHeader/>
          <w:jc w:val="center"/>
          <w:ins w:id="3923" w:author="st1" w:date="2021-05-07T15:41:00Z"/>
        </w:trPr>
        <w:tc>
          <w:tcPr>
            <w:tcW w:w="5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C816E77" w14:textId="77777777" w:rsidR="00813466" w:rsidRPr="007836FA" w:rsidRDefault="00813466" w:rsidP="007836FA">
            <w:pPr>
              <w:rPr>
                <w:ins w:id="3924" w:author="st1" w:date="2021-05-07T15:41:00Z"/>
                <w:rFonts w:ascii="標楷體" w:eastAsia="標楷體" w:hAnsi="標楷體"/>
              </w:rPr>
            </w:pPr>
            <w:ins w:id="3925" w:author="st1" w:date="2021-05-07T15:41:00Z">
              <w:r w:rsidRPr="007836FA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C7798A2" w14:textId="77777777" w:rsidR="00813466" w:rsidRPr="007836FA" w:rsidRDefault="00813466" w:rsidP="007836FA">
            <w:pPr>
              <w:rPr>
                <w:ins w:id="3926" w:author="st1" w:date="2021-05-07T15:41:00Z"/>
                <w:rFonts w:ascii="標楷體" w:eastAsia="標楷體" w:hAnsi="標楷體"/>
              </w:rPr>
            </w:pPr>
            <w:ins w:id="3927" w:author="st1" w:date="2021-05-07T15:41:00Z">
              <w:r w:rsidRPr="007836FA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45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3274AAE" w14:textId="77777777" w:rsidR="00813466" w:rsidRPr="007836FA" w:rsidRDefault="00813466" w:rsidP="007836FA">
            <w:pPr>
              <w:jc w:val="center"/>
              <w:rPr>
                <w:ins w:id="3928" w:author="st1" w:date="2021-05-07T15:41:00Z"/>
                <w:rFonts w:ascii="標楷體" w:eastAsia="標楷體" w:hAnsi="標楷體"/>
              </w:rPr>
            </w:pPr>
            <w:ins w:id="3929" w:author="st1" w:date="2021-05-07T15:41:00Z">
              <w:r w:rsidRPr="007836FA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68C828" w14:textId="77777777" w:rsidR="00813466" w:rsidRPr="00D5537E" w:rsidRDefault="00813466" w:rsidP="007836FA">
            <w:pPr>
              <w:rPr>
                <w:ins w:id="3930" w:author="st1" w:date="2021-05-07T15:41:00Z"/>
                <w:rFonts w:ascii="標楷體" w:eastAsia="標楷體" w:hAnsi="標楷體"/>
              </w:rPr>
            </w:pPr>
            <w:ins w:id="3931" w:author="st1" w:date="2021-05-07T15:41:00Z">
              <w:r w:rsidRPr="00D5537E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F2599B" w:rsidRPr="007836FA" w14:paraId="656D919A" w14:textId="77777777" w:rsidTr="00C34726">
        <w:trPr>
          <w:trHeight w:val="244"/>
          <w:tblHeader/>
          <w:jc w:val="center"/>
          <w:ins w:id="3932" w:author="st1" w:date="2021-05-07T15:41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0A924" w14:textId="77777777" w:rsidR="00813466" w:rsidRPr="007836FA" w:rsidRDefault="00813466" w:rsidP="007836FA">
            <w:pPr>
              <w:widowControl/>
              <w:rPr>
                <w:ins w:id="3933" w:author="st1" w:date="2021-05-07T15:41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59C33" w14:textId="77777777" w:rsidR="00813466" w:rsidRPr="007836FA" w:rsidRDefault="00813466" w:rsidP="007836FA">
            <w:pPr>
              <w:widowControl/>
              <w:rPr>
                <w:ins w:id="3934" w:author="st1" w:date="2021-05-07T15:41:00Z"/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862D5E" w14:textId="77777777" w:rsidR="00813466" w:rsidRPr="007836FA" w:rsidRDefault="00813466" w:rsidP="007836FA">
            <w:pPr>
              <w:rPr>
                <w:ins w:id="3935" w:author="st1" w:date="2021-05-07T15:41:00Z"/>
                <w:rFonts w:ascii="標楷體" w:eastAsia="標楷體" w:hAnsi="標楷體"/>
              </w:rPr>
            </w:pPr>
            <w:ins w:id="3936" w:author="st1" w:date="2021-05-07T15:41:00Z">
              <w:r w:rsidRPr="007836FA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A8724A6" w14:textId="77777777" w:rsidR="00813466" w:rsidRPr="007836FA" w:rsidRDefault="00813466" w:rsidP="007836FA">
            <w:pPr>
              <w:rPr>
                <w:ins w:id="3937" w:author="st1" w:date="2021-05-07T15:41:00Z"/>
                <w:rFonts w:ascii="標楷體" w:eastAsia="標楷體" w:hAnsi="標楷體"/>
              </w:rPr>
            </w:pPr>
            <w:ins w:id="3938" w:author="st1" w:date="2021-05-07T15:41:00Z">
              <w:r w:rsidRPr="007836FA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D95C24E" w14:textId="77777777" w:rsidR="00813466" w:rsidRPr="007836FA" w:rsidRDefault="00813466" w:rsidP="007836FA">
            <w:pPr>
              <w:rPr>
                <w:ins w:id="3939" w:author="st1" w:date="2021-05-07T15:41:00Z"/>
                <w:rFonts w:ascii="標楷體" w:eastAsia="標楷體" w:hAnsi="標楷體"/>
              </w:rPr>
            </w:pPr>
            <w:ins w:id="3940" w:author="st1" w:date="2021-05-07T15:41:00Z">
              <w:r w:rsidRPr="007836FA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54C078C" w14:textId="77777777" w:rsidR="00813466" w:rsidRPr="007836FA" w:rsidRDefault="00813466" w:rsidP="007836FA">
            <w:pPr>
              <w:rPr>
                <w:ins w:id="3941" w:author="st1" w:date="2021-05-07T15:41:00Z"/>
                <w:rFonts w:ascii="標楷體" w:eastAsia="標楷體" w:hAnsi="標楷體"/>
              </w:rPr>
            </w:pPr>
            <w:proofErr w:type="gramStart"/>
            <w:ins w:id="3942" w:author="st1" w:date="2021-05-07T15:41:00Z">
              <w:r w:rsidRPr="007836FA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CA5E33" w14:textId="77777777" w:rsidR="00813466" w:rsidRPr="007836FA" w:rsidRDefault="00813466" w:rsidP="007836FA">
            <w:pPr>
              <w:rPr>
                <w:ins w:id="3943" w:author="st1" w:date="2021-05-07T15:41:00Z"/>
                <w:rFonts w:ascii="標楷體" w:eastAsia="標楷體" w:hAnsi="標楷體"/>
              </w:rPr>
            </w:pPr>
            <w:ins w:id="3944" w:author="st1" w:date="2021-05-07T15:41:00Z">
              <w:r w:rsidRPr="007836FA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AA49" w14:textId="77777777" w:rsidR="00813466" w:rsidRPr="00D5537E" w:rsidRDefault="00813466" w:rsidP="007836FA">
            <w:pPr>
              <w:widowControl/>
              <w:rPr>
                <w:ins w:id="3945" w:author="st1" w:date="2021-05-07T15:41:00Z"/>
                <w:rFonts w:ascii="標楷體" w:eastAsia="標楷體" w:hAnsi="標楷體"/>
              </w:rPr>
            </w:pPr>
          </w:p>
        </w:tc>
      </w:tr>
      <w:tr w:rsidR="00F2599B" w:rsidRPr="007836FA" w14:paraId="22045AC9" w14:textId="77777777" w:rsidTr="00C34726">
        <w:trPr>
          <w:trHeight w:val="244"/>
          <w:jc w:val="center"/>
          <w:ins w:id="3946" w:author="st1" w:date="2021-05-07T15:41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7AE0B" w14:textId="77777777" w:rsidR="00813466" w:rsidRPr="007836FA" w:rsidRDefault="00813466" w:rsidP="007836FA">
            <w:pPr>
              <w:rPr>
                <w:ins w:id="3947" w:author="st1" w:date="2021-05-07T15:41:00Z"/>
                <w:rFonts w:ascii="標楷體" w:eastAsia="標楷體" w:hAnsi="標楷體"/>
              </w:rPr>
            </w:pPr>
            <w:ins w:id="3948" w:author="st1" w:date="2021-05-07T15:41:00Z">
              <w:r w:rsidRPr="007836F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CA175" w14:textId="237A8952" w:rsidR="00813466" w:rsidRPr="007836FA" w:rsidRDefault="001C682B" w:rsidP="007836FA">
            <w:pPr>
              <w:rPr>
                <w:ins w:id="3949" w:author="st1" w:date="2021-05-07T15:41:00Z"/>
                <w:rFonts w:ascii="標楷體" w:eastAsia="標楷體" w:hAnsi="標楷體"/>
                <w:lang w:eastAsia="ja-JP"/>
              </w:rPr>
            </w:pPr>
            <w:proofErr w:type="gramStart"/>
            <w:ins w:id="3950" w:author="st1" w:date="2021-05-07T15:47:00Z">
              <w:r>
                <w:rPr>
                  <w:rFonts w:ascii="標楷體" w:eastAsia="標楷體" w:hAnsi="標楷體" w:hint="eastAsia"/>
                </w:rPr>
                <w:t>登放記號</w:t>
              </w:r>
            </w:ins>
            <w:proofErr w:type="gramEnd"/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C797" w14:textId="77777777" w:rsidR="00813466" w:rsidRPr="007836FA" w:rsidRDefault="00813466" w:rsidP="007836FA">
            <w:pPr>
              <w:rPr>
                <w:ins w:id="3951" w:author="st1" w:date="2021-05-07T15:41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CDA3" w14:textId="77777777" w:rsidR="00813466" w:rsidRPr="007836FA" w:rsidRDefault="00813466" w:rsidP="007836FA">
            <w:pPr>
              <w:rPr>
                <w:ins w:id="3952" w:author="st1" w:date="2021-05-07T15:41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C1A1" w14:textId="77777777" w:rsidR="00813466" w:rsidRPr="007836FA" w:rsidRDefault="00813466" w:rsidP="007836FA">
            <w:pPr>
              <w:rPr>
                <w:ins w:id="3953" w:author="st1" w:date="2021-05-07T15:41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080A" w14:textId="77777777" w:rsidR="00813466" w:rsidRPr="007836FA" w:rsidRDefault="00813466" w:rsidP="007836FA">
            <w:pPr>
              <w:rPr>
                <w:ins w:id="3954" w:author="st1" w:date="2021-05-07T15:41:00Z"/>
                <w:rFonts w:ascii="標楷體" w:eastAsia="標楷體" w:hAnsi="標楷體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65D91" w14:textId="77777777" w:rsidR="00813466" w:rsidRPr="007836FA" w:rsidRDefault="00813466" w:rsidP="007836FA">
            <w:pPr>
              <w:jc w:val="center"/>
              <w:rPr>
                <w:ins w:id="3955" w:author="st1" w:date="2021-05-07T15:41:00Z"/>
                <w:rFonts w:ascii="標楷體" w:eastAsia="標楷體" w:hAnsi="標楷體"/>
              </w:rPr>
            </w:pPr>
            <w:ins w:id="3956" w:author="st1" w:date="2021-05-07T15:41:00Z">
              <w:r w:rsidRPr="007836FA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08048" w14:textId="77777777" w:rsidR="00813466" w:rsidRPr="00D5537E" w:rsidRDefault="00813466" w:rsidP="007836FA">
            <w:pPr>
              <w:rPr>
                <w:ins w:id="3957" w:author="st1" w:date="2021-05-07T15:41:00Z"/>
                <w:rFonts w:ascii="標楷體" w:eastAsia="標楷體" w:hAnsi="標楷體"/>
              </w:rPr>
            </w:pPr>
            <w:ins w:id="3958" w:author="st1" w:date="2021-05-07T15:41:00Z">
              <w:r w:rsidRPr="00D5537E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5CD1482" w14:textId="4970D79E" w:rsidR="00813466" w:rsidRPr="00D5537E" w:rsidRDefault="00F2599B" w:rsidP="007836FA">
            <w:pPr>
              <w:rPr>
                <w:ins w:id="3959" w:author="st1" w:date="2021-05-07T15:59:00Z"/>
                <w:rFonts w:ascii="標楷體" w:eastAsia="標楷體" w:hAnsi="標楷體"/>
                <w:lang w:eastAsia="zh-HK"/>
              </w:rPr>
            </w:pPr>
            <w:ins w:id="3960" w:author="st1" w:date="2021-05-07T16:09:00Z">
              <w:r w:rsidRPr="00D5537E">
                <w:rPr>
                  <w:rFonts w:ascii="標楷體" w:eastAsia="標楷體" w:hAnsi="標楷體" w:hint="eastAsia"/>
                  <w:lang w:eastAsia="zh-HK"/>
                </w:rPr>
                <w:t>登錄、放行</w:t>
              </w:r>
            </w:ins>
          </w:p>
          <w:p w14:paraId="5706269E" w14:textId="775E46B5" w:rsidR="00F2599B" w:rsidRPr="00D5537E" w:rsidRDefault="00F2599B" w:rsidP="007836FA">
            <w:pPr>
              <w:rPr>
                <w:ins w:id="3961" w:author="st1" w:date="2021-05-07T15:41:00Z"/>
                <w:rFonts w:ascii="標楷體" w:eastAsia="標楷體" w:hAnsi="標楷體"/>
              </w:rPr>
            </w:pPr>
            <w:proofErr w:type="spellStart"/>
            <w:ins w:id="3962" w:author="st1" w:date="2021-05-07T15:59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.TitaActFg</w:t>
              </w:r>
            </w:ins>
            <w:proofErr w:type="spellEnd"/>
          </w:p>
        </w:tc>
      </w:tr>
      <w:tr w:rsidR="00794486" w:rsidRPr="007836FA" w14:paraId="7306CC00" w14:textId="77777777" w:rsidTr="00C34726">
        <w:trPr>
          <w:trHeight w:val="244"/>
          <w:jc w:val="center"/>
          <w:ins w:id="3963" w:author="st1" w:date="2021-05-07T15:52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8C687" w14:textId="6AB3411B" w:rsidR="00794486" w:rsidRPr="007836FA" w:rsidRDefault="00794486" w:rsidP="007836FA">
            <w:pPr>
              <w:rPr>
                <w:ins w:id="3964" w:author="st1" w:date="2021-05-07T15:52:00Z"/>
                <w:rFonts w:ascii="標楷體" w:eastAsia="標楷體" w:hAnsi="標楷體"/>
              </w:rPr>
            </w:pPr>
            <w:ins w:id="3965" w:author="st1" w:date="2021-05-07T15:5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1E75" w14:textId="2FEA6D22" w:rsidR="00794486" w:rsidRDefault="00794486" w:rsidP="007836FA">
            <w:pPr>
              <w:rPr>
                <w:ins w:id="3966" w:author="st1" w:date="2021-05-07T15:52:00Z"/>
                <w:rFonts w:ascii="標楷體" w:eastAsia="標楷體" w:hAnsi="標楷體"/>
              </w:rPr>
            </w:pPr>
            <w:ins w:id="3967" w:author="st1" w:date="2021-05-07T15:52:00Z">
              <w:r>
                <w:rPr>
                  <w:rFonts w:ascii="標楷體" w:eastAsia="標楷體" w:hAnsi="標楷體" w:hint="eastAsia"/>
                </w:rPr>
                <w:t>申請或歸還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3A42" w14:textId="77777777" w:rsidR="00794486" w:rsidRPr="007836FA" w:rsidRDefault="00794486" w:rsidP="007836FA">
            <w:pPr>
              <w:rPr>
                <w:ins w:id="3968" w:author="st1" w:date="2021-05-07T15:52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C1F3" w14:textId="77777777" w:rsidR="00794486" w:rsidRPr="007836FA" w:rsidRDefault="00794486" w:rsidP="007836FA">
            <w:pPr>
              <w:rPr>
                <w:ins w:id="3969" w:author="st1" w:date="2021-05-07T15:52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E863" w14:textId="3B7C928D" w:rsidR="00794486" w:rsidRPr="00794486" w:rsidRDefault="00794486" w:rsidP="00794486">
            <w:pPr>
              <w:rPr>
                <w:ins w:id="3970" w:author="st1" w:date="2021-05-07T15:57:00Z"/>
                <w:rFonts w:ascii="標楷體" w:eastAsia="標楷體" w:hAnsi="標楷體"/>
                <w:color w:val="000000"/>
              </w:rPr>
            </w:pPr>
            <w:ins w:id="3971" w:author="st1" w:date="2021-05-07T15:57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794486">
                <w:rPr>
                  <w:rFonts w:ascii="標楷體" w:eastAsia="標楷體" w:hAnsi="標楷體"/>
                  <w:color w:val="000000"/>
                </w:rPr>
                <w:t>ApplCode</w:t>
              </w:r>
              <w:proofErr w:type="spellEnd"/>
            </w:ins>
          </w:p>
          <w:p w14:paraId="2A635B44" w14:textId="10FBEC45" w:rsidR="00794486" w:rsidRPr="008F43E4" w:rsidRDefault="00794486" w:rsidP="00794486">
            <w:pPr>
              <w:rPr>
                <w:ins w:id="3972" w:author="st1" w:date="2021-05-07T15:57:00Z"/>
                <w:rFonts w:ascii="標楷體" w:eastAsia="標楷體" w:hAnsi="標楷體"/>
                <w:color w:val="000000"/>
              </w:rPr>
            </w:pPr>
          </w:p>
          <w:p w14:paraId="62A38F23" w14:textId="77777777" w:rsidR="00794486" w:rsidRDefault="00794486" w:rsidP="00794486">
            <w:pPr>
              <w:rPr>
                <w:ins w:id="3973" w:author="st1" w:date="2021-05-07T15:57:00Z"/>
                <w:rFonts w:ascii="標楷體" w:eastAsia="標楷體" w:hAnsi="標楷體"/>
              </w:rPr>
            </w:pPr>
          </w:p>
          <w:p w14:paraId="18BF41E6" w14:textId="7A712BA0" w:rsidR="00794486" w:rsidRPr="00794486" w:rsidRDefault="00794486" w:rsidP="00794486">
            <w:pPr>
              <w:rPr>
                <w:ins w:id="3974" w:author="st1" w:date="2021-05-07T15:57:00Z"/>
                <w:rFonts w:ascii="標楷體" w:eastAsia="標楷體" w:hAnsi="標楷體"/>
              </w:rPr>
            </w:pPr>
            <w:ins w:id="3975" w:author="st1" w:date="2021-05-07T15:57:00Z">
              <w:r w:rsidRPr="00794486">
                <w:rPr>
                  <w:rFonts w:ascii="標楷體" w:eastAsia="標楷體" w:hAnsi="標楷體" w:hint="eastAsia"/>
                </w:rPr>
                <w:t>1.申請</w:t>
              </w:r>
            </w:ins>
          </w:p>
          <w:p w14:paraId="33A68E86" w14:textId="7C4FCA80" w:rsidR="00794486" w:rsidRPr="007836FA" w:rsidRDefault="00794486" w:rsidP="00794486">
            <w:pPr>
              <w:rPr>
                <w:ins w:id="3976" w:author="st1" w:date="2021-05-07T15:52:00Z"/>
                <w:rFonts w:ascii="標楷體" w:eastAsia="標楷體" w:hAnsi="標楷體"/>
              </w:rPr>
            </w:pPr>
            <w:ins w:id="3977" w:author="st1" w:date="2021-05-07T15:57:00Z">
              <w:r w:rsidRPr="00794486">
                <w:rPr>
                  <w:rFonts w:ascii="標楷體" w:eastAsia="標楷體" w:hAnsi="標楷體" w:hint="eastAsia"/>
                </w:rPr>
                <w:t>2.歸還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67F47" w14:textId="77777777" w:rsidR="00794486" w:rsidRPr="007836FA" w:rsidRDefault="00794486" w:rsidP="007836FA">
            <w:pPr>
              <w:rPr>
                <w:ins w:id="3978" w:author="st1" w:date="2021-05-07T15:52:00Z"/>
                <w:rFonts w:ascii="標楷體" w:eastAsia="標楷體" w:hAnsi="標楷體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D7D0A" w14:textId="2E93C80B" w:rsidR="00794486" w:rsidRPr="007836FA" w:rsidRDefault="00794486" w:rsidP="007836FA">
            <w:pPr>
              <w:jc w:val="center"/>
              <w:rPr>
                <w:ins w:id="3979" w:author="st1" w:date="2021-05-07T15:52:00Z"/>
                <w:rFonts w:ascii="標楷體" w:eastAsia="標楷體" w:hAnsi="標楷體"/>
              </w:rPr>
            </w:pPr>
            <w:ins w:id="3980" w:author="st1" w:date="2021-05-07T15:5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D5F5" w14:textId="314346E2" w:rsidR="00794486" w:rsidRPr="00D5537E" w:rsidRDefault="00F2599B" w:rsidP="007836FA">
            <w:pPr>
              <w:rPr>
                <w:ins w:id="3981" w:author="st1" w:date="2021-05-07T15:52:00Z"/>
                <w:rFonts w:ascii="標楷體" w:eastAsia="標楷體" w:hAnsi="標楷體"/>
              </w:rPr>
            </w:pPr>
            <w:proofErr w:type="spellStart"/>
            <w:ins w:id="3982" w:author="st1" w:date="2021-05-07T15:59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3983" w:author="st1" w:date="2021-05-07T16:00:00Z">
              <w:r w:rsidRPr="00D5537E">
                <w:rPr>
                  <w:rFonts w:ascii="標楷體" w:eastAsia="標楷體" w:hAnsi="標楷體"/>
                </w:rPr>
                <w:t>ApplCode</w:t>
              </w:r>
            </w:ins>
            <w:proofErr w:type="spellEnd"/>
          </w:p>
        </w:tc>
      </w:tr>
      <w:tr w:rsidR="00F2599B" w:rsidRPr="007836FA" w14:paraId="4E38580B" w14:textId="77777777" w:rsidTr="00C34726">
        <w:trPr>
          <w:trHeight w:val="244"/>
          <w:jc w:val="center"/>
          <w:ins w:id="3984" w:author="st1" w:date="2021-05-07T15:41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B8D44" w14:textId="7264FFA8" w:rsidR="00813466" w:rsidRPr="007836FA" w:rsidRDefault="00794486" w:rsidP="007836FA">
            <w:pPr>
              <w:rPr>
                <w:ins w:id="3985" w:author="st1" w:date="2021-05-07T15:41:00Z"/>
                <w:rFonts w:ascii="標楷體" w:eastAsia="標楷體" w:hAnsi="標楷體"/>
              </w:rPr>
            </w:pPr>
            <w:ins w:id="3986" w:author="st1" w:date="2021-05-07T15:53:00Z">
              <w:r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71EAD" w14:textId="19C1C880" w:rsidR="00813466" w:rsidRPr="007836FA" w:rsidRDefault="001C682B" w:rsidP="007836FA">
            <w:pPr>
              <w:rPr>
                <w:ins w:id="3987" w:author="st1" w:date="2021-05-07T15:41:00Z"/>
                <w:rFonts w:ascii="標楷體" w:eastAsia="標楷體" w:hAnsi="標楷體"/>
              </w:rPr>
            </w:pPr>
            <w:proofErr w:type="gramStart"/>
            <w:ins w:id="3988" w:author="st1" w:date="2021-05-07T15:46:00Z">
              <w:r>
                <w:rPr>
                  <w:rFonts w:ascii="標楷體" w:eastAsia="標楷體" w:hAnsi="標楷體" w:hint="eastAsia"/>
                </w:rPr>
                <w:t>借款人戶號</w:t>
              </w:r>
            </w:ins>
            <w:proofErr w:type="gramEnd"/>
            <w:ins w:id="3989" w:author="st1" w:date="2021-05-07T15:47:00Z">
              <w:r>
                <w:rPr>
                  <w:rFonts w:ascii="標楷體" w:eastAsia="標楷體" w:hAnsi="標楷體" w:hint="eastAsia"/>
                </w:rPr>
                <w:t>-額度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0BCCB" w14:textId="016AD2FE" w:rsidR="00813466" w:rsidRPr="007836FA" w:rsidRDefault="00813466" w:rsidP="007836FA">
            <w:pPr>
              <w:rPr>
                <w:ins w:id="3990" w:author="st1" w:date="2021-05-07T15:41:00Z"/>
                <w:rFonts w:ascii="標楷體" w:eastAsia="標楷體" w:hAnsi="標楷體"/>
              </w:rPr>
            </w:pPr>
            <w:ins w:id="3991" w:author="st1" w:date="2021-05-07T15:41:00Z">
              <w:r w:rsidRPr="007836FA">
                <w:rPr>
                  <w:rFonts w:ascii="標楷體" w:eastAsia="標楷體" w:hAnsi="標楷體"/>
                </w:rPr>
                <w:t>7</w:t>
              </w:r>
            </w:ins>
            <w:ins w:id="3992" w:author="st1" w:date="2021-05-07T15:47:00Z">
              <w:r w:rsidR="001C682B">
                <w:rPr>
                  <w:rFonts w:ascii="標楷體" w:eastAsia="標楷體" w:hAnsi="標楷體" w:hint="eastAsia"/>
                </w:rPr>
                <w:t>-3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B1CF" w14:textId="77777777" w:rsidR="00813466" w:rsidRPr="007836FA" w:rsidRDefault="00813466" w:rsidP="007836FA">
            <w:pPr>
              <w:rPr>
                <w:ins w:id="3993" w:author="st1" w:date="2021-05-07T15:41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D01A1" w14:textId="77777777" w:rsidR="00813466" w:rsidRPr="007836FA" w:rsidRDefault="00813466" w:rsidP="007836FA">
            <w:pPr>
              <w:rPr>
                <w:ins w:id="3994" w:author="st1" w:date="2021-05-07T15:41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45680" w14:textId="77777777" w:rsidR="00813466" w:rsidRPr="007836FA" w:rsidRDefault="00813466" w:rsidP="007836FA">
            <w:pPr>
              <w:rPr>
                <w:ins w:id="3995" w:author="st1" w:date="2021-05-07T15:41:00Z"/>
                <w:rFonts w:ascii="標楷體" w:eastAsia="標楷體" w:hAnsi="標楷體"/>
              </w:rPr>
            </w:pPr>
            <w:ins w:id="3996" w:author="st1" w:date="2021-05-07T15:41:00Z">
              <w:r w:rsidRPr="007836FA">
                <w:rPr>
                  <w:rFonts w:ascii="標楷體" w:eastAsia="標楷體" w:hAnsi="標楷體"/>
                  <w:color w:val="000000"/>
                </w:rPr>
                <w:t>V</w:t>
              </w:r>
            </w:ins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649B" w14:textId="77777777" w:rsidR="00813466" w:rsidRPr="007836FA" w:rsidRDefault="00813466" w:rsidP="007836FA">
            <w:pPr>
              <w:jc w:val="center"/>
              <w:rPr>
                <w:ins w:id="3997" w:author="st1" w:date="2021-05-07T15:41:00Z"/>
                <w:rFonts w:ascii="標楷體" w:eastAsia="標楷體" w:hAnsi="標楷體"/>
              </w:rPr>
            </w:pPr>
            <w:ins w:id="3998" w:author="st1" w:date="2021-05-07T15:41:00Z">
              <w:r w:rsidRPr="007836FA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BD5B" w14:textId="36597750" w:rsidR="00C34726" w:rsidRPr="00D5537E" w:rsidRDefault="00813466" w:rsidP="00C34726">
            <w:pPr>
              <w:rPr>
                <w:ins w:id="3999" w:author="st1" w:date="2021-05-07T16:09:00Z"/>
                <w:rFonts w:ascii="標楷體" w:eastAsia="標楷體" w:hAnsi="標楷體"/>
                <w:color w:val="000000"/>
              </w:rPr>
            </w:pPr>
            <w:ins w:id="4000" w:author="st1" w:date="2021-05-07T15:41:00Z">
              <w:r w:rsidRPr="00D5537E">
                <w:rPr>
                  <w:rFonts w:ascii="標楷體" w:eastAsia="標楷體" w:hAnsi="標楷體"/>
                </w:rPr>
                <w:t>1.</w:t>
              </w:r>
            </w:ins>
            <w:ins w:id="4001" w:author="st1" w:date="2021-05-07T16:09:00Z">
              <w:del w:id="4002" w:author="黃梓峻" w:date="2021-05-12T15:00:00Z">
                <w:r w:rsidR="00C34726"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="00C34726"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003" w:author="黃梓峻" w:date="2021-05-12T15:00:00Z">
                <w:r w:rsidR="00C34726"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</w:delText>
                </w:r>
              </w:del>
            </w:ins>
            <w:ins w:id="4004" w:author="黃梓峻" w:date="2021-05-12T15:00:00Z">
              <w:r w:rsidR="007740B0" w:rsidRPr="00D5537E" w:rsidDel="007740B0">
                <w:rPr>
                  <w:rFonts w:ascii="標楷體" w:eastAsia="標楷體" w:hAnsi="標楷體"/>
                  <w:color w:val="000000"/>
                </w:rPr>
                <w:t xml:space="preserve"> </w:t>
              </w:r>
            </w:ins>
            <w:ins w:id="4005" w:author="st1" w:date="2021-05-07T16:10:00Z">
              <w:del w:id="4006" w:author="黃梓峻" w:date="2021-05-12T15:00:00Z">
                <w:r w:rsidR="00C34726"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歸還時自動顯示</w:delText>
                </w:r>
              </w:del>
            </w:ins>
          </w:p>
          <w:p w14:paraId="698F66ED" w14:textId="77777777" w:rsidR="00813466" w:rsidRPr="00D5537E" w:rsidRDefault="00C34726" w:rsidP="007836FA">
            <w:pPr>
              <w:rPr>
                <w:ins w:id="4007" w:author="黃梓峻" w:date="2021-05-12T15:01:00Z"/>
                <w:rFonts w:ascii="標楷體" w:eastAsia="標楷體" w:hAnsi="標楷體"/>
              </w:rPr>
            </w:pPr>
            <w:ins w:id="4008" w:author="st1" w:date="2021-05-07T16:10:00Z">
              <w:r w:rsidRPr="00D5537E">
                <w:rPr>
                  <w:rFonts w:ascii="標楷體" w:eastAsia="標楷體" w:hAnsi="標楷體"/>
                </w:rPr>
                <w:t>2</w:t>
              </w:r>
            </w:ins>
            <w:ins w:id="4009" w:author="st1" w:date="2021-05-07T15:41:00Z">
              <w:r w:rsidR="00813466" w:rsidRPr="00D5537E">
                <w:rPr>
                  <w:rFonts w:ascii="標楷體" w:eastAsia="標楷體" w:hAnsi="標楷體"/>
                </w:rPr>
                <w:t>.</w:t>
              </w:r>
            </w:ins>
            <w:ins w:id="4010" w:author="st1" w:date="2021-05-07T16:00:00Z">
              <w:r w:rsidR="00F2599B"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="00F2599B" w:rsidRPr="00D5537E">
                <w:rPr>
                  <w:rFonts w:ascii="標楷體" w:eastAsia="標楷體" w:hAnsi="標楷體"/>
                </w:rPr>
                <w:t>.</w:t>
              </w:r>
            </w:ins>
            <w:ins w:id="4011" w:author="st1" w:date="2021-05-07T16:03:00Z">
              <w:r w:rsidR="00F2599B" w:rsidRPr="00D5537E">
                <w:rPr>
                  <w:rFonts w:ascii="標楷體" w:eastAsia="標楷體" w:hAnsi="標楷體"/>
                </w:rPr>
                <w:t>CustNo-</w:t>
              </w:r>
            </w:ins>
            <w:ins w:id="4012" w:author="st1" w:date="2021-05-07T16:04:00Z">
              <w:r w:rsidR="00F2599B" w:rsidRPr="00D5537E">
                <w:rPr>
                  <w:rFonts w:ascii="標楷體" w:eastAsia="標楷體" w:hAnsi="標楷體"/>
                  <w:color w:val="000000"/>
                </w:rPr>
                <w:t xml:space="preserve"> </w:t>
              </w:r>
              <w:proofErr w:type="spellStart"/>
              <w:r w:rsidR="00F2599B"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="00F2599B" w:rsidRPr="00D5537E">
                <w:rPr>
                  <w:rFonts w:ascii="標楷體" w:eastAsia="標楷體" w:hAnsi="標楷體"/>
                </w:rPr>
                <w:t>.FacmNo</w:t>
              </w:r>
            </w:ins>
            <w:proofErr w:type="spellEnd"/>
          </w:p>
          <w:p w14:paraId="6D058B98" w14:textId="77777777" w:rsidR="007740B0" w:rsidRPr="00D5537E" w:rsidRDefault="007740B0" w:rsidP="007836FA">
            <w:pPr>
              <w:rPr>
                <w:ins w:id="4013" w:author="黃梓峻" w:date="2021-05-12T15:08:00Z"/>
                <w:rFonts w:ascii="標楷體" w:eastAsia="標楷體" w:hAnsi="標楷體"/>
              </w:rPr>
            </w:pPr>
            <w:ins w:id="4014" w:author="黃梓峻" w:date="2021-05-12T15:01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</w:p>
          <w:p w14:paraId="2DBBD059" w14:textId="77777777" w:rsidR="00D5537E" w:rsidRPr="00D5537E" w:rsidRDefault="00D5537E" w:rsidP="00D5537E">
            <w:pPr>
              <w:rPr>
                <w:ins w:id="4015" w:author="黃梓峻" w:date="2021-05-12T15:08:00Z"/>
                <w:rFonts w:ascii="標楷體" w:eastAsia="標楷體" w:hAnsi="標楷體"/>
              </w:rPr>
            </w:pPr>
            <w:ins w:id="4016" w:author="黃梓峻" w:date="2021-05-12T15:08:00Z">
              <w:r w:rsidRPr="00D5537E">
                <w:rPr>
                  <w:rFonts w:ascii="標楷體" w:eastAsia="標楷體" w:hAnsi="標楷體"/>
                </w:rPr>
                <w:t>C(1,#CustNo,</w:t>
              </w:r>
              <w:r w:rsidRPr="00D5537E">
                <w:rPr>
                  <w:rFonts w:ascii="標楷體" w:eastAsia="標楷體" w:hAnsi="標楷體"/>
                  <w:rPrChange w:id="4017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s</w:t>
              </w:r>
              <w:r w:rsidRPr="00D5537E">
                <w:rPr>
                  <w:rFonts w:ascii="標楷體" w:eastAsia="標楷體" w:hAnsi="標楷體"/>
                </w:rPr>
                <w:t>,</w:t>
              </w:r>
              <w:r w:rsidRPr="00D5537E">
                <w:rPr>
                  <w:rFonts w:ascii="標楷體" w:eastAsia="標楷體" w:hAnsi="標楷體"/>
                  <w:rPrChange w:id="4018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V</w:t>
              </w:r>
              <w:r w:rsidRPr="00D5537E">
                <w:rPr>
                  <w:rFonts w:ascii="標楷體" w:eastAsia="標楷體" w:hAnsi="標楷體"/>
                </w:rPr>
                <w:t>(</w:t>
              </w:r>
              <w:r w:rsidRPr="00D5537E">
                <w:rPr>
                  <w:rFonts w:ascii="標楷體" w:eastAsia="標楷體" w:hAnsi="標楷體"/>
                  <w:rPrChange w:id="4019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P</w:t>
              </w:r>
              <w:r w:rsidRPr="00D5537E">
                <w:rPr>
                  <w:rFonts w:ascii="標楷體" w:eastAsia="標楷體" w:hAnsi="標楷體"/>
                </w:rPr>
                <w:t>,戶號不可為0),</w:t>
              </w:r>
              <w:r w:rsidRPr="00D5537E">
                <w:rPr>
                  <w:rFonts w:ascii="標楷體" w:eastAsia="標楷體" w:hAnsi="標楷體"/>
                  <w:rPrChange w:id="4020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s</w:t>
              </w:r>
              <w:r w:rsidRPr="00D5537E">
                <w:rPr>
                  <w:rFonts w:ascii="標楷體" w:eastAsia="標楷體" w:hAnsi="標楷體"/>
                </w:rPr>
                <w:t>)</w:t>
              </w:r>
            </w:ins>
          </w:p>
          <w:p w14:paraId="30126EFB" w14:textId="25C73C86" w:rsidR="00D5537E" w:rsidRPr="00D5537E" w:rsidRDefault="00D5537E" w:rsidP="007836FA">
            <w:pPr>
              <w:rPr>
                <w:ins w:id="4021" w:author="st1" w:date="2021-05-07T15:41:00Z"/>
                <w:rFonts w:ascii="標楷體" w:eastAsia="標楷體" w:hAnsi="標楷體"/>
              </w:rPr>
            </w:pPr>
            <w:ins w:id="4022" w:author="黃梓峻" w:date="2021-05-12T15:08:00Z">
              <w:r w:rsidRPr="00D5537E">
                <w:rPr>
                  <w:rFonts w:ascii="標楷體" w:eastAsia="標楷體" w:hAnsi="標楷體"/>
                </w:rPr>
                <w:t>C(1,#FacmNo,</w:t>
              </w:r>
              <w:r w:rsidRPr="00D5537E">
                <w:rPr>
                  <w:rFonts w:ascii="標楷體" w:eastAsia="標楷體" w:hAnsi="標楷體"/>
                  <w:rPrChange w:id="4023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s</w:t>
              </w:r>
              <w:r w:rsidRPr="00D5537E">
                <w:rPr>
                  <w:rFonts w:ascii="標楷體" w:eastAsia="標楷體" w:hAnsi="標楷體"/>
                </w:rPr>
                <w:t>,</w:t>
              </w:r>
              <w:r w:rsidRPr="00D5537E">
                <w:rPr>
                  <w:rFonts w:ascii="標楷體" w:eastAsia="標楷體" w:hAnsi="標楷體"/>
                  <w:rPrChange w:id="4024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V</w:t>
              </w:r>
              <w:r w:rsidRPr="00D5537E">
                <w:rPr>
                  <w:rFonts w:ascii="標楷體" w:eastAsia="標楷體" w:hAnsi="標楷體"/>
                </w:rPr>
                <w:t>(</w:t>
              </w:r>
              <w:r w:rsidRPr="00D5537E">
                <w:rPr>
                  <w:rFonts w:ascii="標楷體" w:eastAsia="標楷體" w:hAnsi="標楷體"/>
                  <w:rPrChange w:id="4025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P</w:t>
              </w:r>
              <w:r w:rsidRPr="00D5537E">
                <w:rPr>
                  <w:rFonts w:ascii="標楷體" w:eastAsia="標楷體" w:hAnsi="標楷體"/>
                </w:rPr>
                <w:t>,額度不可為0),</w:t>
              </w:r>
              <w:r w:rsidRPr="00D5537E">
                <w:rPr>
                  <w:rFonts w:ascii="標楷體" w:eastAsia="標楷體" w:hAnsi="標楷體"/>
                  <w:rPrChange w:id="4026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s</w:t>
              </w:r>
              <w:r w:rsidRPr="00D5537E">
                <w:rPr>
                  <w:rFonts w:ascii="標楷體" w:eastAsia="標楷體" w:hAnsi="標楷體"/>
                </w:rPr>
                <w:t>)</w:t>
              </w:r>
            </w:ins>
          </w:p>
        </w:tc>
      </w:tr>
      <w:tr w:rsidR="00914A47" w:rsidRPr="007836FA" w14:paraId="5FCD7F0F" w14:textId="77777777" w:rsidTr="00C34726">
        <w:trPr>
          <w:trHeight w:val="244"/>
          <w:jc w:val="center"/>
          <w:ins w:id="4027" w:author="st1" w:date="2021-05-07T16:12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420D4" w14:textId="6C0E5DA9" w:rsidR="00914A47" w:rsidRDefault="00914A47" w:rsidP="00914A47">
            <w:pPr>
              <w:rPr>
                <w:ins w:id="4028" w:author="st1" w:date="2021-05-07T16:12:00Z"/>
                <w:rFonts w:ascii="標楷體" w:eastAsia="標楷體" w:hAnsi="標楷體"/>
                <w:color w:val="000000"/>
              </w:rPr>
            </w:pPr>
            <w:ins w:id="4029" w:author="st1" w:date="2021-05-07T16:13:00Z">
              <w:r>
                <w:rPr>
                  <w:rFonts w:ascii="標楷體" w:eastAsia="標楷體" w:hAnsi="標楷體" w:hint="eastAsia"/>
                  <w:color w:val="000000"/>
                </w:rPr>
                <w:t>4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5E8C" w14:textId="392D51D4" w:rsidR="00914A47" w:rsidRDefault="00914A47" w:rsidP="00914A47">
            <w:pPr>
              <w:rPr>
                <w:ins w:id="4030" w:author="st1" w:date="2021-05-07T16:12:00Z"/>
                <w:rFonts w:ascii="標楷體" w:eastAsia="標楷體" w:hAnsi="標楷體"/>
              </w:rPr>
            </w:pPr>
            <w:ins w:id="4031" w:author="st1" w:date="2021-05-07T16:13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412AE" w14:textId="77777777" w:rsidR="00914A47" w:rsidRPr="007836FA" w:rsidRDefault="00914A47" w:rsidP="00914A47">
            <w:pPr>
              <w:rPr>
                <w:ins w:id="4032" w:author="st1" w:date="2021-05-07T16:12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4D64" w14:textId="77777777" w:rsidR="00914A47" w:rsidRPr="007836FA" w:rsidRDefault="00914A47" w:rsidP="00914A47">
            <w:pPr>
              <w:rPr>
                <w:ins w:id="4033" w:author="st1" w:date="2021-05-07T16:12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EC74D" w14:textId="77777777" w:rsidR="00914A47" w:rsidRPr="007836FA" w:rsidRDefault="00914A47" w:rsidP="00914A47">
            <w:pPr>
              <w:rPr>
                <w:ins w:id="4034" w:author="st1" w:date="2021-05-07T16:12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A3E0" w14:textId="77777777" w:rsidR="00914A47" w:rsidRPr="007836FA" w:rsidRDefault="00914A47" w:rsidP="00914A47">
            <w:pPr>
              <w:rPr>
                <w:ins w:id="4035" w:author="st1" w:date="2021-05-07T16:12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B861D" w14:textId="77777777" w:rsidR="00914A47" w:rsidRPr="007836FA" w:rsidRDefault="00914A47" w:rsidP="00914A47">
            <w:pPr>
              <w:jc w:val="center"/>
              <w:rPr>
                <w:ins w:id="4036" w:author="st1" w:date="2021-05-07T16:12:00Z"/>
                <w:rFonts w:ascii="標楷體" w:eastAsia="標楷體" w:hAnsi="標楷體"/>
                <w:color w:val="00000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FA27" w14:textId="4AD770CF" w:rsidR="00914A47" w:rsidRPr="00D5537E" w:rsidRDefault="00914A47" w:rsidP="00914A47">
            <w:pPr>
              <w:rPr>
                <w:ins w:id="4037" w:author="st1" w:date="2021-05-07T16:12:00Z"/>
                <w:rFonts w:ascii="標楷體" w:eastAsia="標楷體" w:hAnsi="標楷體"/>
              </w:rPr>
            </w:pPr>
            <w:ins w:id="4038" w:author="st1" w:date="2021-05-07T16:19:00Z">
              <w:r w:rsidRPr="00D5537E">
                <w:rPr>
                  <w:rFonts w:eastAsia="標楷體" w:hint="eastAsia"/>
                  <w:color w:val="000000"/>
                </w:rPr>
                <w:t>連結至【</w:t>
              </w:r>
              <w:r w:rsidRPr="00D5537E">
                <w:rPr>
                  <w:rFonts w:eastAsia="標楷體"/>
                  <w:color w:val="000000"/>
                </w:rPr>
                <w:t xml:space="preserve">L1001 </w:t>
              </w:r>
              <w:r w:rsidRPr="00D5537E">
                <w:rPr>
                  <w:rFonts w:eastAsia="標楷體" w:hint="eastAsia"/>
                  <w:color w:val="000000"/>
                </w:rPr>
                <w:t>顧客明細資料查詢】，</w:t>
              </w:r>
              <w:r w:rsidRPr="00D5537E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D5537E">
                <w:rPr>
                  <w:rFonts w:eastAsia="標楷體" w:hint="eastAsia"/>
                  <w:color w:val="000000"/>
                </w:rPr>
                <w:t>顧客明細</w:t>
              </w:r>
              <w:r w:rsidRPr="00D5537E"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 w:rsidR="008508E6" w:rsidRPr="00D5537E">
                <w:rPr>
                  <w:rFonts w:ascii="標楷體" w:eastAsia="標楷體" w:hAnsi="標楷體" w:hint="eastAsia"/>
                  <w:lang w:eastAsia="zh-HK"/>
                </w:rPr>
                <w:t>，點選資料帶回戶號</w:t>
              </w:r>
            </w:ins>
          </w:p>
        </w:tc>
      </w:tr>
      <w:tr w:rsidR="00914A47" w:rsidRPr="007836FA" w14:paraId="53E18027" w14:textId="77777777" w:rsidTr="00C34726">
        <w:trPr>
          <w:trHeight w:val="244"/>
          <w:jc w:val="center"/>
          <w:ins w:id="4039" w:author="st1" w:date="2021-05-07T15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2A60" w14:textId="7E2C0AC3" w:rsidR="00914A47" w:rsidRPr="007836FA" w:rsidRDefault="00914A47" w:rsidP="00914A47">
            <w:pPr>
              <w:rPr>
                <w:ins w:id="4040" w:author="st1" w:date="2021-05-07T15:46:00Z"/>
                <w:rFonts w:ascii="標楷體" w:eastAsia="標楷體" w:hAnsi="標楷體"/>
                <w:color w:val="000000"/>
              </w:rPr>
            </w:pPr>
            <w:ins w:id="4041" w:author="st1" w:date="2021-05-07T16:13:00Z">
              <w:r>
                <w:rPr>
                  <w:rFonts w:ascii="標楷體" w:eastAsia="標楷體" w:hAnsi="標楷體" w:hint="eastAsia"/>
                  <w:color w:val="000000"/>
                </w:rPr>
                <w:t>5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5307" w14:textId="1EBD757A" w:rsidR="00914A47" w:rsidRPr="007836FA" w:rsidRDefault="00914A47" w:rsidP="00914A47">
            <w:pPr>
              <w:rPr>
                <w:ins w:id="4042" w:author="st1" w:date="2021-05-07T15:46:00Z"/>
                <w:rFonts w:ascii="標楷體" w:eastAsia="標楷體" w:hAnsi="標楷體"/>
              </w:rPr>
            </w:pPr>
            <w:ins w:id="4043" w:author="st1" w:date="2021-05-07T15:53:00Z">
              <w:r>
                <w:rPr>
                  <w:rFonts w:ascii="標楷體" w:eastAsia="標楷體" w:hAnsi="標楷體" w:hint="eastAsia"/>
                </w:rPr>
                <w:t>申請序號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F2F8D" w14:textId="77777777" w:rsidR="00914A47" w:rsidRPr="007836FA" w:rsidRDefault="00914A47" w:rsidP="00914A47">
            <w:pPr>
              <w:rPr>
                <w:ins w:id="4044" w:author="st1" w:date="2021-05-07T15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FFF60" w14:textId="77777777" w:rsidR="00914A47" w:rsidRPr="007836FA" w:rsidRDefault="00914A47" w:rsidP="00914A47">
            <w:pPr>
              <w:rPr>
                <w:ins w:id="4045" w:author="st1" w:date="2021-05-07T15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6D6" w14:textId="77777777" w:rsidR="00914A47" w:rsidRPr="007836FA" w:rsidRDefault="00914A47" w:rsidP="00914A47">
            <w:pPr>
              <w:rPr>
                <w:ins w:id="4046" w:author="st1" w:date="2021-05-07T15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854DE" w14:textId="77777777" w:rsidR="00914A47" w:rsidRPr="007836FA" w:rsidRDefault="00914A47" w:rsidP="00914A47">
            <w:pPr>
              <w:rPr>
                <w:ins w:id="4047" w:author="st1" w:date="2021-05-07T15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9A2C" w14:textId="7CDEC39E" w:rsidR="00914A47" w:rsidRPr="007836FA" w:rsidRDefault="00914A47" w:rsidP="00914A47">
            <w:pPr>
              <w:jc w:val="center"/>
              <w:rPr>
                <w:ins w:id="4048" w:author="st1" w:date="2021-05-07T15:46:00Z"/>
                <w:rFonts w:ascii="標楷體" w:eastAsia="標楷體" w:hAnsi="標楷體"/>
                <w:color w:val="000000"/>
              </w:rPr>
            </w:pPr>
            <w:ins w:id="4049" w:author="st1" w:date="2021-05-07T15:55:00Z">
              <w:r>
                <w:rPr>
                  <w:rFonts w:ascii="標楷體" w:eastAsia="標楷體" w:hAnsi="標楷體" w:hint="eastAsia"/>
                  <w:color w:val="000000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3B15C" w14:textId="7B1F83C8" w:rsidR="00914A47" w:rsidRPr="00D5537E" w:rsidRDefault="00914A47" w:rsidP="00914A47">
            <w:pPr>
              <w:rPr>
                <w:ins w:id="4050" w:author="st1" w:date="2021-05-07T16:10:00Z"/>
                <w:rFonts w:ascii="標楷體" w:eastAsia="標楷體" w:hAnsi="標楷體"/>
                <w:color w:val="000000"/>
              </w:rPr>
            </w:pPr>
            <w:ins w:id="4051" w:author="st1" w:date="2021-05-07T16:10:00Z">
              <w:r w:rsidRPr="00D5537E">
                <w:rPr>
                  <w:rFonts w:ascii="標楷體" w:eastAsia="標楷體" w:hAnsi="標楷體"/>
                </w:rPr>
                <w:t>1.</w:t>
              </w:r>
              <w:r w:rsidRPr="00D5537E">
                <w:rPr>
                  <w:rFonts w:ascii="標楷體" w:eastAsia="標楷體" w:hAnsi="標楷體" w:hint="eastAsia"/>
                  <w:color w:val="000000"/>
                </w:rPr>
                <w:t>自動</w:t>
              </w:r>
              <w:proofErr w:type="gramStart"/>
              <w:r w:rsidRPr="00D5537E">
                <w:rPr>
                  <w:rFonts w:ascii="標楷體" w:eastAsia="標楷體" w:hAnsi="標楷體" w:hint="eastAsia"/>
                  <w:color w:val="000000"/>
                </w:rPr>
                <w:t>顯示此戶號</w:t>
              </w:r>
            </w:ins>
            <w:proofErr w:type="gramEnd"/>
            <w:ins w:id="4052" w:author="st1" w:date="2021-05-07T16:11:00Z">
              <w:r w:rsidRPr="00D5537E">
                <w:rPr>
                  <w:rFonts w:ascii="標楷體" w:eastAsia="標楷體" w:hAnsi="標楷體" w:hint="eastAsia"/>
                  <w:color w:val="000000"/>
                </w:rPr>
                <w:t>之借閱序號</w:t>
              </w:r>
            </w:ins>
          </w:p>
          <w:p w14:paraId="2DB35570" w14:textId="590E8650" w:rsidR="007740B0" w:rsidRPr="00D5537E" w:rsidRDefault="00914A47" w:rsidP="00914A47">
            <w:pPr>
              <w:rPr>
                <w:ins w:id="4053" w:author="st1" w:date="2021-05-07T15:46:00Z"/>
                <w:rFonts w:ascii="標楷體" w:eastAsia="標楷體" w:hAnsi="標楷體"/>
              </w:rPr>
            </w:pPr>
            <w:ins w:id="4054" w:author="st1" w:date="2021-05-07T16:10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055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056" w:author="st1" w:date="2021-05-07T16:04:00Z">
              <w:r w:rsidRPr="00D5537E">
                <w:rPr>
                  <w:rFonts w:ascii="標楷體" w:eastAsia="標楷體" w:hAnsi="標楷體"/>
                </w:rPr>
                <w:t>ApplSeq</w:t>
              </w:r>
            </w:ins>
          </w:p>
        </w:tc>
      </w:tr>
      <w:tr w:rsidR="00914A47" w:rsidRPr="007836FA" w14:paraId="5E03EF07" w14:textId="77777777" w:rsidTr="00C34726">
        <w:trPr>
          <w:trHeight w:val="244"/>
          <w:jc w:val="center"/>
          <w:ins w:id="4057" w:author="st1" w:date="2021-05-07T15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0ED6C" w14:textId="7AA5CA1B" w:rsidR="00914A47" w:rsidRPr="007836FA" w:rsidRDefault="00914A47" w:rsidP="00914A47">
            <w:pPr>
              <w:rPr>
                <w:ins w:id="4058" w:author="st1" w:date="2021-05-07T15:46:00Z"/>
                <w:rFonts w:ascii="標楷體" w:eastAsia="標楷體" w:hAnsi="標楷體"/>
                <w:color w:val="000000"/>
              </w:rPr>
            </w:pPr>
            <w:ins w:id="4059" w:author="st1" w:date="2021-05-07T16:13:00Z">
              <w:r>
                <w:rPr>
                  <w:rFonts w:ascii="標楷體" w:eastAsia="標楷體" w:hAnsi="標楷體" w:hint="eastAsia"/>
                  <w:color w:val="000000"/>
                </w:rPr>
                <w:t>6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4451" w14:textId="35FFA08F" w:rsidR="00914A47" w:rsidRPr="007836FA" w:rsidRDefault="00914A47" w:rsidP="00914A47">
            <w:pPr>
              <w:rPr>
                <w:ins w:id="4060" w:author="st1" w:date="2021-05-07T15:46:00Z"/>
                <w:rFonts w:ascii="標楷體" w:eastAsia="標楷體" w:hAnsi="標楷體"/>
              </w:rPr>
            </w:pPr>
            <w:ins w:id="4061" w:author="st1" w:date="2021-05-07T15:53:00Z">
              <w:r>
                <w:rPr>
                  <w:rFonts w:ascii="標楷體" w:eastAsia="標楷體" w:hAnsi="標楷體" w:hint="eastAsia"/>
                </w:rPr>
                <w:t>借閱人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A979" w14:textId="49184B9E" w:rsidR="00914A47" w:rsidRPr="007836FA" w:rsidRDefault="008508E6" w:rsidP="00914A47">
            <w:pPr>
              <w:rPr>
                <w:ins w:id="4062" w:author="st1" w:date="2021-05-07T15:46:00Z"/>
                <w:rFonts w:ascii="標楷體" w:eastAsia="標楷體" w:hAnsi="標楷體"/>
              </w:rPr>
            </w:pPr>
            <w:ins w:id="4063" w:author="st1" w:date="2021-05-07T16:1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05CD2" w14:textId="77777777" w:rsidR="00914A47" w:rsidRPr="007836FA" w:rsidRDefault="00914A47" w:rsidP="00914A47">
            <w:pPr>
              <w:rPr>
                <w:ins w:id="4064" w:author="st1" w:date="2021-05-07T15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EAA4" w14:textId="77777777" w:rsidR="00914A47" w:rsidRPr="007836FA" w:rsidRDefault="00914A47" w:rsidP="00914A47">
            <w:pPr>
              <w:rPr>
                <w:ins w:id="4065" w:author="st1" w:date="2021-05-07T15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3CEB" w14:textId="77777777" w:rsidR="00914A47" w:rsidRPr="007836FA" w:rsidRDefault="00914A47" w:rsidP="00914A47">
            <w:pPr>
              <w:rPr>
                <w:ins w:id="4066" w:author="st1" w:date="2021-05-07T15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4B5" w14:textId="4BC8E21D" w:rsidR="00914A47" w:rsidRPr="007836FA" w:rsidRDefault="00914A47" w:rsidP="00914A47">
            <w:pPr>
              <w:jc w:val="center"/>
              <w:rPr>
                <w:ins w:id="4067" w:author="st1" w:date="2021-05-07T15:46:00Z"/>
                <w:rFonts w:ascii="標楷體" w:eastAsia="標楷體" w:hAnsi="標楷體"/>
                <w:color w:val="000000"/>
              </w:rPr>
            </w:pPr>
            <w:ins w:id="4068" w:author="st1" w:date="2021-05-07T15:55:00Z">
              <w:r w:rsidRPr="00CA5E27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26002" w14:textId="64643ECF" w:rsidR="00914A47" w:rsidRPr="00D5537E" w:rsidRDefault="00914A47" w:rsidP="00914A47">
            <w:pPr>
              <w:rPr>
                <w:ins w:id="4069" w:author="st1" w:date="2021-05-07T16:11:00Z"/>
                <w:rFonts w:ascii="標楷體" w:eastAsia="標楷體" w:hAnsi="標楷體"/>
                <w:color w:val="000000"/>
              </w:rPr>
            </w:pPr>
            <w:ins w:id="4070" w:author="st1" w:date="2021-05-07T16:11:00Z">
              <w:r w:rsidRPr="00D5537E">
                <w:rPr>
                  <w:rFonts w:ascii="標楷體" w:eastAsia="標楷體" w:hAnsi="標楷體"/>
                </w:rPr>
                <w:t>1.</w:t>
              </w:r>
              <w:del w:id="4071" w:author="黃梓峻" w:date="2021-05-12T15:00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072" w:author="黃梓峻" w:date="2021-05-12T15:00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，歸還時隱藏</w:delText>
                </w:r>
              </w:del>
            </w:ins>
          </w:p>
          <w:p w14:paraId="3DBC12E2" w14:textId="77777777" w:rsidR="00914A47" w:rsidRPr="00D5537E" w:rsidRDefault="00914A47" w:rsidP="00914A47">
            <w:pPr>
              <w:rPr>
                <w:ins w:id="4073" w:author="黃梓峻" w:date="2021-05-12T15:02:00Z"/>
                <w:rFonts w:ascii="標楷體" w:eastAsia="標楷體" w:hAnsi="標楷體"/>
              </w:rPr>
            </w:pPr>
            <w:ins w:id="4074" w:author="st1" w:date="2021-05-07T16:11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075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076" w:author="st1" w:date="2021-05-07T16:04:00Z">
              <w:r w:rsidRPr="00D5537E">
                <w:rPr>
                  <w:rFonts w:ascii="標楷體" w:eastAsia="標楷體" w:hAnsi="標楷體"/>
                </w:rPr>
                <w:t>ApplEmpNo</w:t>
              </w:r>
            </w:ins>
          </w:p>
          <w:p w14:paraId="5D3F3C94" w14:textId="61869165" w:rsidR="007740B0" w:rsidRPr="00D5537E" w:rsidRDefault="007740B0" w:rsidP="00914A47">
            <w:pPr>
              <w:rPr>
                <w:ins w:id="4077" w:author="st1" w:date="2021-05-07T15:46:00Z"/>
                <w:rFonts w:ascii="標楷體" w:eastAsia="標楷體" w:hAnsi="標楷體"/>
              </w:rPr>
            </w:pPr>
            <w:ins w:id="4078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  <w:proofErr w:type="gramStart"/>
            <w:ins w:id="4079" w:author="黃梓峻" w:date="2021-05-12T15:09:00Z">
              <w:r w:rsidR="00D5537E" w:rsidRPr="00D5537E">
                <w:rPr>
                  <w:rFonts w:ascii="標楷體" w:eastAsia="標楷體" w:hAnsi="標楷體"/>
                </w:rPr>
                <w:t>V(</w:t>
              </w:r>
              <w:proofErr w:type="gramEnd"/>
              <w:r w:rsidR="00D5537E" w:rsidRPr="00D5537E">
                <w:rPr>
                  <w:rFonts w:ascii="標楷體" w:eastAsia="標楷體" w:hAnsi="標楷體"/>
                </w:rPr>
                <w:t>7)</w:t>
              </w:r>
            </w:ins>
          </w:p>
        </w:tc>
      </w:tr>
      <w:tr w:rsidR="008508E6" w:rsidRPr="007836FA" w14:paraId="7EECCE64" w14:textId="77777777" w:rsidTr="00C34726">
        <w:trPr>
          <w:trHeight w:val="244"/>
          <w:jc w:val="center"/>
          <w:ins w:id="4080" w:author="st1" w:date="2021-05-07T16:20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A1A" w14:textId="642CD868" w:rsidR="008508E6" w:rsidRDefault="008508E6" w:rsidP="008508E6">
            <w:pPr>
              <w:rPr>
                <w:ins w:id="4081" w:author="st1" w:date="2021-05-07T16:20:00Z"/>
                <w:rFonts w:ascii="標楷體" w:eastAsia="標楷體" w:hAnsi="標楷體"/>
                <w:color w:val="000000"/>
              </w:rPr>
            </w:pPr>
            <w:ins w:id="4082" w:author="st1" w:date="2021-05-07T16:21:00Z">
              <w:r>
                <w:rPr>
                  <w:rFonts w:ascii="標楷體" w:eastAsia="標楷體" w:hAnsi="標楷體" w:hint="eastAsia"/>
                  <w:color w:val="000000"/>
                </w:rPr>
                <w:t>7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5106" w14:textId="04D782EE" w:rsidR="008508E6" w:rsidRDefault="008508E6" w:rsidP="008508E6">
            <w:pPr>
              <w:rPr>
                <w:ins w:id="4083" w:author="st1" w:date="2021-05-07T16:20:00Z"/>
                <w:rFonts w:ascii="標楷體" w:eastAsia="標楷體" w:hAnsi="標楷體"/>
              </w:rPr>
            </w:pPr>
            <w:ins w:id="4084" w:author="st1" w:date="2021-05-07T16:21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3B41" w14:textId="77777777" w:rsidR="008508E6" w:rsidRDefault="008508E6" w:rsidP="008508E6">
            <w:pPr>
              <w:rPr>
                <w:ins w:id="4085" w:author="st1" w:date="2021-05-07T16:20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11EC" w14:textId="77777777" w:rsidR="008508E6" w:rsidRPr="007836FA" w:rsidRDefault="008508E6" w:rsidP="008508E6">
            <w:pPr>
              <w:rPr>
                <w:ins w:id="4086" w:author="st1" w:date="2021-05-07T16:20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E06" w14:textId="77777777" w:rsidR="008508E6" w:rsidRPr="007836FA" w:rsidRDefault="008508E6" w:rsidP="008508E6">
            <w:pPr>
              <w:rPr>
                <w:ins w:id="4087" w:author="st1" w:date="2021-05-07T16:20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8B39" w14:textId="77777777" w:rsidR="008508E6" w:rsidRPr="007836FA" w:rsidRDefault="008508E6" w:rsidP="008508E6">
            <w:pPr>
              <w:rPr>
                <w:ins w:id="4088" w:author="st1" w:date="2021-05-07T16:20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F66D" w14:textId="77777777" w:rsidR="008508E6" w:rsidRPr="00CA5E27" w:rsidRDefault="008508E6" w:rsidP="008508E6">
            <w:pPr>
              <w:jc w:val="center"/>
              <w:rPr>
                <w:ins w:id="4089" w:author="st1" w:date="2021-05-07T16:20:00Z"/>
                <w:rFonts w:ascii="標楷體" w:eastAsia="標楷體" w:hAnsi="標楷體"/>
                <w:color w:val="00000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A2F1" w14:textId="5AC51B68" w:rsidR="008508E6" w:rsidRPr="00D5537E" w:rsidRDefault="008508E6" w:rsidP="008508E6">
            <w:pPr>
              <w:rPr>
                <w:ins w:id="4090" w:author="st1" w:date="2021-05-07T16:20:00Z"/>
                <w:rFonts w:ascii="標楷體" w:eastAsia="標楷體" w:hAnsi="標楷體"/>
              </w:rPr>
            </w:pPr>
            <w:ins w:id="4091" w:author="st1" w:date="2021-05-07T16:21:00Z">
              <w:r w:rsidRPr="00D5537E">
                <w:rPr>
                  <w:rFonts w:eastAsia="標楷體" w:hint="eastAsia"/>
                  <w:color w:val="000000"/>
                </w:rPr>
                <w:t>連結至【</w:t>
              </w:r>
              <w:r w:rsidRPr="00D5537E">
                <w:rPr>
                  <w:rFonts w:eastAsia="標楷體"/>
                  <w:color w:val="000000"/>
                </w:rPr>
                <w:t xml:space="preserve">L6041 </w:t>
              </w:r>
              <w:r w:rsidRPr="00D5537E">
                <w:rPr>
                  <w:rFonts w:eastAsia="標楷體" w:hint="eastAsia"/>
                  <w:color w:val="000000"/>
                </w:rPr>
                <w:t>使用者資料查詢】，</w:t>
              </w:r>
              <w:r w:rsidRPr="00D5537E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</w:ins>
            <w:ins w:id="4092" w:author="st1" w:date="2021-05-07T16:22:00Z">
              <w:r w:rsidRPr="00D5537E">
                <w:rPr>
                  <w:rFonts w:eastAsia="標楷體" w:hint="eastAsia"/>
                  <w:color w:val="000000"/>
                </w:rPr>
                <w:t>使用者資料</w:t>
              </w:r>
            </w:ins>
            <w:ins w:id="4093" w:author="st1" w:date="2021-05-07T16:21:00Z">
              <w:r w:rsidRPr="00D5537E">
                <w:rPr>
                  <w:rFonts w:ascii="標楷體" w:eastAsia="標楷體" w:hAnsi="標楷體" w:hint="eastAsia"/>
                  <w:lang w:eastAsia="zh-HK"/>
                </w:rPr>
                <w:t>，點選資料帶回戶號</w:t>
              </w:r>
            </w:ins>
          </w:p>
        </w:tc>
      </w:tr>
      <w:tr w:rsidR="008508E6" w:rsidRPr="007836FA" w14:paraId="41D549F2" w14:textId="77777777" w:rsidTr="00C34726">
        <w:trPr>
          <w:trHeight w:val="244"/>
          <w:jc w:val="center"/>
          <w:ins w:id="4094" w:author="st1" w:date="2021-05-07T15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B83B" w14:textId="2777030C" w:rsidR="008508E6" w:rsidRPr="007836FA" w:rsidRDefault="008508E6" w:rsidP="008508E6">
            <w:pPr>
              <w:rPr>
                <w:ins w:id="4095" w:author="st1" w:date="2021-05-07T15:46:00Z"/>
                <w:rFonts w:ascii="標楷體" w:eastAsia="標楷體" w:hAnsi="標楷體"/>
                <w:color w:val="000000"/>
              </w:rPr>
            </w:pPr>
            <w:ins w:id="4096" w:author="st1" w:date="2021-05-07T16:21:00Z">
              <w:r>
                <w:rPr>
                  <w:rFonts w:ascii="標楷體" w:eastAsia="標楷體" w:hAnsi="標楷體" w:hint="eastAsia"/>
                  <w:color w:val="000000"/>
                </w:rPr>
                <w:t>8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37DE2" w14:textId="10BFEABA" w:rsidR="008508E6" w:rsidRPr="007836FA" w:rsidRDefault="008508E6" w:rsidP="008508E6">
            <w:pPr>
              <w:rPr>
                <w:ins w:id="4097" w:author="st1" w:date="2021-05-07T15:46:00Z"/>
                <w:rFonts w:ascii="標楷體" w:eastAsia="標楷體" w:hAnsi="標楷體"/>
              </w:rPr>
            </w:pPr>
            <w:ins w:id="4098" w:author="st1" w:date="2021-05-07T15:53:00Z">
              <w:r>
                <w:rPr>
                  <w:rFonts w:ascii="標楷體" w:eastAsia="標楷體" w:hAnsi="標楷體" w:hint="eastAsia"/>
                </w:rPr>
                <w:t>用途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27C3" w14:textId="5FF0643A" w:rsidR="008508E6" w:rsidRPr="007836FA" w:rsidRDefault="008508E6" w:rsidP="008508E6">
            <w:pPr>
              <w:rPr>
                <w:ins w:id="4099" w:author="st1" w:date="2021-05-07T15:46:00Z"/>
                <w:rFonts w:ascii="標楷體" w:eastAsia="標楷體" w:hAnsi="標楷體"/>
              </w:rPr>
            </w:pPr>
            <w:ins w:id="4100" w:author="st1" w:date="2021-05-07T16:1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F2375" w14:textId="77777777" w:rsidR="008508E6" w:rsidRPr="007836FA" w:rsidRDefault="008508E6" w:rsidP="008508E6">
            <w:pPr>
              <w:rPr>
                <w:ins w:id="4101" w:author="st1" w:date="2021-05-07T15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0979" w14:textId="77777777" w:rsidR="008508E6" w:rsidRPr="008F43E4" w:rsidRDefault="008508E6" w:rsidP="008508E6">
            <w:pPr>
              <w:rPr>
                <w:ins w:id="4102" w:author="st1" w:date="2021-05-07T15:56:00Z"/>
                <w:rFonts w:ascii="標楷體" w:eastAsia="標楷體" w:hAnsi="標楷體"/>
                <w:color w:val="000000"/>
              </w:rPr>
            </w:pPr>
            <w:ins w:id="4103" w:author="st1" w:date="2021-05-07T15:56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8F43E4">
                <w:rPr>
                  <w:rFonts w:ascii="標楷體" w:eastAsia="標楷體" w:hAnsi="標楷體"/>
                  <w:color w:val="000000"/>
                </w:rPr>
                <w:t>UsageCodeX</w:t>
              </w:r>
              <w:proofErr w:type="spellEnd"/>
            </w:ins>
          </w:p>
          <w:p w14:paraId="30EA601E" w14:textId="77777777" w:rsidR="008508E6" w:rsidRDefault="008508E6" w:rsidP="008508E6">
            <w:pPr>
              <w:rPr>
                <w:ins w:id="4104" w:author="st1" w:date="2021-05-07T15:56:00Z"/>
                <w:rFonts w:ascii="標楷體" w:eastAsia="標楷體" w:hAnsi="標楷體"/>
              </w:rPr>
            </w:pPr>
          </w:p>
          <w:p w14:paraId="2A762DCD" w14:textId="77777777" w:rsidR="008508E6" w:rsidRPr="008F43E4" w:rsidRDefault="008508E6" w:rsidP="008508E6">
            <w:pPr>
              <w:rPr>
                <w:ins w:id="4105" w:author="st1" w:date="2021-05-07T15:56:00Z"/>
                <w:rFonts w:ascii="標楷體" w:eastAsia="標楷體" w:hAnsi="標楷體"/>
              </w:rPr>
            </w:pPr>
            <w:ins w:id="4106" w:author="st1" w:date="2021-05-07T15:56:00Z">
              <w:r w:rsidRPr="008F43E4">
                <w:rPr>
                  <w:rFonts w:ascii="標楷體" w:eastAsia="標楷體" w:hAnsi="標楷體" w:hint="eastAsia"/>
                </w:rPr>
                <w:t>01.清償</w:t>
              </w:r>
            </w:ins>
          </w:p>
          <w:p w14:paraId="12C7CF37" w14:textId="77777777" w:rsidR="008508E6" w:rsidRPr="008F43E4" w:rsidRDefault="008508E6" w:rsidP="008508E6">
            <w:pPr>
              <w:rPr>
                <w:ins w:id="4107" w:author="st1" w:date="2021-05-07T15:56:00Z"/>
                <w:rFonts w:ascii="標楷體" w:eastAsia="標楷體" w:hAnsi="標楷體"/>
              </w:rPr>
            </w:pPr>
            <w:ins w:id="4108" w:author="st1" w:date="2021-05-07T15:56:00Z">
              <w:r w:rsidRPr="008F43E4">
                <w:rPr>
                  <w:rFonts w:ascii="標楷體" w:eastAsia="標楷體" w:hAnsi="標楷體" w:hint="eastAsia"/>
                </w:rPr>
                <w:t>02.法拍</w:t>
              </w:r>
            </w:ins>
          </w:p>
          <w:p w14:paraId="16653E3C" w14:textId="77777777" w:rsidR="008508E6" w:rsidRPr="008F43E4" w:rsidRDefault="008508E6" w:rsidP="008508E6">
            <w:pPr>
              <w:rPr>
                <w:ins w:id="4109" w:author="st1" w:date="2021-05-07T15:56:00Z"/>
                <w:rFonts w:ascii="標楷體" w:eastAsia="標楷體" w:hAnsi="標楷體"/>
              </w:rPr>
            </w:pPr>
            <w:ins w:id="4110" w:author="st1" w:date="2021-05-07T15:56:00Z">
              <w:r w:rsidRPr="008F43E4">
                <w:rPr>
                  <w:rFonts w:ascii="標楷體" w:eastAsia="標楷體" w:hAnsi="標楷體" w:hint="eastAsia"/>
                </w:rPr>
                <w:t>03.增貸</w:t>
              </w:r>
            </w:ins>
          </w:p>
          <w:p w14:paraId="451141B0" w14:textId="77777777" w:rsidR="008508E6" w:rsidRPr="008F43E4" w:rsidRDefault="008508E6" w:rsidP="008508E6">
            <w:pPr>
              <w:rPr>
                <w:ins w:id="4111" w:author="st1" w:date="2021-05-07T15:56:00Z"/>
                <w:rFonts w:ascii="標楷體" w:eastAsia="標楷體" w:hAnsi="標楷體"/>
              </w:rPr>
            </w:pPr>
            <w:ins w:id="4112" w:author="st1" w:date="2021-05-07T15:56:00Z">
              <w:r w:rsidRPr="008F43E4">
                <w:rPr>
                  <w:rFonts w:ascii="標楷體" w:eastAsia="標楷體" w:hAnsi="標楷體" w:hint="eastAsia"/>
                </w:rPr>
                <w:t>04.展期</w:t>
              </w:r>
            </w:ins>
          </w:p>
          <w:p w14:paraId="4211D820" w14:textId="77777777" w:rsidR="008508E6" w:rsidRPr="008F43E4" w:rsidRDefault="008508E6" w:rsidP="008508E6">
            <w:pPr>
              <w:rPr>
                <w:ins w:id="4113" w:author="st1" w:date="2021-05-07T15:56:00Z"/>
                <w:rFonts w:ascii="標楷體" w:eastAsia="標楷體" w:hAnsi="標楷體"/>
              </w:rPr>
            </w:pPr>
            <w:ins w:id="4114" w:author="st1" w:date="2021-05-07T15:56:00Z">
              <w:r w:rsidRPr="008F43E4">
                <w:rPr>
                  <w:rFonts w:ascii="標楷體" w:eastAsia="標楷體" w:hAnsi="標楷體" w:hint="eastAsia"/>
                </w:rPr>
                <w:t>05.撥款</w:t>
              </w:r>
            </w:ins>
          </w:p>
          <w:p w14:paraId="419D1FA3" w14:textId="77777777" w:rsidR="008508E6" w:rsidRPr="008F43E4" w:rsidRDefault="008508E6" w:rsidP="008508E6">
            <w:pPr>
              <w:rPr>
                <w:ins w:id="4115" w:author="st1" w:date="2021-05-07T15:56:00Z"/>
                <w:rFonts w:ascii="標楷體" w:eastAsia="標楷體" w:hAnsi="標楷體"/>
              </w:rPr>
            </w:pPr>
            <w:ins w:id="4116" w:author="st1" w:date="2021-05-07T15:56:00Z">
              <w:r w:rsidRPr="008F43E4">
                <w:rPr>
                  <w:rFonts w:ascii="標楷體" w:eastAsia="標楷體" w:hAnsi="標楷體" w:hint="eastAsia"/>
                </w:rPr>
                <w:t>06.查閱</w:t>
              </w:r>
            </w:ins>
          </w:p>
          <w:p w14:paraId="43D38C27" w14:textId="77777777" w:rsidR="008508E6" w:rsidRPr="008F43E4" w:rsidRDefault="008508E6" w:rsidP="008508E6">
            <w:pPr>
              <w:rPr>
                <w:ins w:id="4117" w:author="st1" w:date="2021-05-07T15:56:00Z"/>
                <w:rFonts w:ascii="標楷體" w:eastAsia="標楷體" w:hAnsi="標楷體"/>
              </w:rPr>
            </w:pPr>
            <w:ins w:id="4118" w:author="st1" w:date="2021-05-07T15:56:00Z">
              <w:r w:rsidRPr="008F43E4">
                <w:rPr>
                  <w:rFonts w:ascii="標楷體" w:eastAsia="標楷體" w:hAnsi="標楷體" w:hint="eastAsia"/>
                </w:rPr>
                <w:t>07.重估</w:t>
              </w:r>
            </w:ins>
          </w:p>
          <w:p w14:paraId="39DFFB26" w14:textId="25B48923" w:rsidR="008508E6" w:rsidRPr="007836FA" w:rsidRDefault="008508E6" w:rsidP="008508E6">
            <w:pPr>
              <w:rPr>
                <w:ins w:id="4119" w:author="st1" w:date="2021-05-07T15:46:00Z"/>
                <w:rFonts w:ascii="標楷體" w:eastAsia="標楷體" w:hAnsi="標楷體"/>
              </w:rPr>
            </w:pPr>
            <w:ins w:id="4120" w:author="st1" w:date="2021-05-07T15:56:00Z">
              <w:r w:rsidRPr="008F43E4">
                <w:rPr>
                  <w:rFonts w:ascii="標楷體" w:eastAsia="標楷體" w:hAnsi="標楷體" w:hint="eastAsia"/>
                </w:rPr>
                <w:t>08.其他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C1C1" w14:textId="77777777" w:rsidR="008508E6" w:rsidRPr="007836FA" w:rsidRDefault="008508E6" w:rsidP="008508E6">
            <w:pPr>
              <w:rPr>
                <w:ins w:id="4121" w:author="st1" w:date="2021-05-07T15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FF7DB" w14:textId="74975058" w:rsidR="008508E6" w:rsidRPr="007836FA" w:rsidRDefault="008508E6" w:rsidP="008508E6">
            <w:pPr>
              <w:jc w:val="center"/>
              <w:rPr>
                <w:ins w:id="4122" w:author="st1" w:date="2021-05-07T15:46:00Z"/>
                <w:rFonts w:ascii="標楷體" w:eastAsia="標楷體" w:hAnsi="標楷體"/>
                <w:color w:val="000000"/>
              </w:rPr>
            </w:pPr>
            <w:ins w:id="4123" w:author="st1" w:date="2021-05-07T15:55:00Z">
              <w:r w:rsidRPr="00CA5E27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0610" w14:textId="6136649E" w:rsidR="008508E6" w:rsidRPr="00D5537E" w:rsidRDefault="008508E6" w:rsidP="008508E6">
            <w:pPr>
              <w:rPr>
                <w:ins w:id="4124" w:author="st1" w:date="2021-05-07T16:11:00Z"/>
                <w:rFonts w:ascii="標楷體" w:eastAsia="標楷體" w:hAnsi="標楷體"/>
                <w:color w:val="000000"/>
              </w:rPr>
            </w:pPr>
            <w:ins w:id="4125" w:author="st1" w:date="2021-05-07T16:11:00Z">
              <w:r w:rsidRPr="00D5537E">
                <w:rPr>
                  <w:rFonts w:ascii="標楷體" w:eastAsia="標楷體" w:hAnsi="標楷體"/>
                </w:rPr>
                <w:t>1.</w:t>
              </w:r>
              <w:del w:id="4126" w:author="黃梓峻" w:date="2021-05-12T15:00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127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，歸還時自動顯示</w:delText>
                </w:r>
              </w:del>
            </w:ins>
          </w:p>
          <w:p w14:paraId="76C19865" w14:textId="77777777" w:rsidR="008508E6" w:rsidRPr="00D5537E" w:rsidRDefault="008508E6" w:rsidP="008508E6">
            <w:pPr>
              <w:rPr>
                <w:ins w:id="4128" w:author="黃梓峻" w:date="2021-05-12T15:02:00Z"/>
                <w:rFonts w:ascii="標楷體" w:eastAsia="標楷體" w:hAnsi="標楷體"/>
              </w:rPr>
            </w:pPr>
            <w:ins w:id="4129" w:author="st1" w:date="2021-05-07T16:11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130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131" w:author="st1" w:date="2021-05-07T16:04:00Z">
              <w:r w:rsidRPr="00D5537E">
                <w:rPr>
                  <w:rFonts w:ascii="標楷體" w:eastAsia="標楷體" w:hAnsi="標楷體"/>
                </w:rPr>
                <w:t>UsageCode</w:t>
              </w:r>
            </w:ins>
          </w:p>
          <w:p w14:paraId="75ABF8A9" w14:textId="77777777" w:rsidR="00533CFC" w:rsidRDefault="007740B0" w:rsidP="00D5537E">
            <w:pPr>
              <w:rPr>
                <w:ins w:id="4132" w:author="黃梓峻" w:date="2021-05-12T15:12:00Z"/>
                <w:rFonts w:ascii="標楷體" w:eastAsia="標楷體" w:hAnsi="標楷體"/>
              </w:rPr>
            </w:pPr>
            <w:ins w:id="4133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</w:p>
          <w:p w14:paraId="0074C60C" w14:textId="279E0ED6" w:rsidR="00D5537E" w:rsidRPr="00D5537E" w:rsidRDefault="00D5537E" w:rsidP="00D5537E">
            <w:pPr>
              <w:rPr>
                <w:ins w:id="4134" w:author="黃梓峻" w:date="2021-05-12T15:09:00Z"/>
                <w:rFonts w:ascii="標楷體" w:eastAsia="標楷體" w:hAnsi="標楷體"/>
              </w:rPr>
            </w:pPr>
            <w:ins w:id="4135" w:author="黃梓峻" w:date="2021-05-12T15:09:00Z">
              <w:r w:rsidRPr="00D5537E">
                <w:rPr>
                  <w:rFonts w:ascii="標楷體" w:eastAsia="標楷體" w:hAnsi="標楷體"/>
                </w:rPr>
                <w:t>V(</w:t>
              </w:r>
              <w:proofErr w:type="gramStart"/>
              <w:r w:rsidRPr="00D5537E">
                <w:rPr>
                  <w:rFonts w:ascii="標楷體" w:eastAsia="標楷體" w:hAnsi="標楷體"/>
                  <w:rPrChange w:id="4136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H</w:t>
              </w:r>
              <w:r w:rsidRPr="00D5537E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Pr="00D5537E">
                <w:rPr>
                  <w:rFonts w:ascii="標楷體" w:eastAsia="標楷體" w:hAnsi="標楷體"/>
                </w:rPr>
                <w:t>UsageCodeXHelp</w:t>
              </w:r>
              <w:proofErr w:type="spellEnd"/>
              <w:r w:rsidRPr="00D5537E">
                <w:rPr>
                  <w:rFonts w:ascii="標楷體" w:eastAsia="標楷體" w:hAnsi="標楷體"/>
                </w:rPr>
                <w:t>)</w:t>
              </w:r>
            </w:ins>
          </w:p>
          <w:p w14:paraId="1394783C" w14:textId="1ADE611A" w:rsidR="007740B0" w:rsidRPr="00D5537E" w:rsidRDefault="007740B0" w:rsidP="008508E6">
            <w:pPr>
              <w:rPr>
                <w:ins w:id="4137" w:author="st1" w:date="2021-05-07T15:46:00Z"/>
                <w:rFonts w:ascii="標楷體" w:eastAsia="標楷體" w:hAnsi="標楷體"/>
              </w:rPr>
            </w:pPr>
          </w:p>
        </w:tc>
      </w:tr>
      <w:tr w:rsidR="008508E6" w:rsidRPr="007836FA" w14:paraId="14748814" w14:textId="77777777" w:rsidTr="00C34726">
        <w:trPr>
          <w:trHeight w:val="244"/>
          <w:jc w:val="center"/>
          <w:ins w:id="4138" w:author="st1" w:date="2021-05-07T15:53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B94B" w14:textId="1BBCA11A" w:rsidR="008508E6" w:rsidRPr="007836FA" w:rsidRDefault="008508E6" w:rsidP="008508E6">
            <w:pPr>
              <w:rPr>
                <w:ins w:id="4139" w:author="st1" w:date="2021-05-07T15:53:00Z"/>
                <w:rFonts w:ascii="標楷體" w:eastAsia="標楷體" w:hAnsi="標楷體"/>
                <w:color w:val="000000"/>
              </w:rPr>
            </w:pPr>
            <w:ins w:id="4140" w:author="st1" w:date="2021-05-07T16:21:00Z">
              <w:r>
                <w:rPr>
                  <w:rFonts w:ascii="標楷體" w:eastAsia="標楷體" w:hAnsi="標楷體" w:hint="eastAsia"/>
                  <w:color w:val="000000"/>
                </w:rPr>
                <w:t>9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B43D7" w14:textId="3DB45615" w:rsidR="008508E6" w:rsidRDefault="008508E6" w:rsidP="008508E6">
            <w:pPr>
              <w:rPr>
                <w:ins w:id="4141" w:author="st1" w:date="2021-05-07T15:53:00Z"/>
                <w:rFonts w:ascii="標楷體" w:eastAsia="標楷體" w:hAnsi="標楷體"/>
              </w:rPr>
            </w:pPr>
            <w:ins w:id="4142" w:author="st1" w:date="2021-05-07T15:53:00Z">
              <w:r>
                <w:rPr>
                  <w:rFonts w:ascii="標楷體" w:eastAsia="標楷體" w:hAnsi="標楷體" w:hint="eastAsia"/>
                </w:rPr>
                <w:t>正本/影本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687E4" w14:textId="5FB02A35" w:rsidR="008508E6" w:rsidRPr="007836FA" w:rsidRDefault="008508E6" w:rsidP="008508E6">
            <w:pPr>
              <w:rPr>
                <w:ins w:id="4143" w:author="st1" w:date="2021-05-07T15:53:00Z"/>
                <w:rFonts w:ascii="標楷體" w:eastAsia="標楷體" w:hAnsi="標楷體"/>
              </w:rPr>
            </w:pPr>
            <w:ins w:id="4144" w:author="st1" w:date="2021-05-07T16:1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082C" w14:textId="77777777" w:rsidR="008508E6" w:rsidRPr="007836FA" w:rsidRDefault="008508E6" w:rsidP="008508E6">
            <w:pPr>
              <w:rPr>
                <w:ins w:id="4145" w:author="st1" w:date="2021-05-07T15:53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A28E9" w14:textId="772D2A16" w:rsidR="008508E6" w:rsidRPr="00794486" w:rsidRDefault="008508E6" w:rsidP="008508E6">
            <w:pPr>
              <w:rPr>
                <w:ins w:id="4146" w:author="st1" w:date="2021-05-07T15:58:00Z"/>
                <w:rFonts w:ascii="標楷體" w:eastAsia="標楷體" w:hAnsi="標楷體"/>
                <w:color w:val="000000"/>
              </w:rPr>
            </w:pPr>
            <w:ins w:id="4147" w:author="st1" w:date="2021-05-07T15:57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</w:ins>
            <w:proofErr w:type="spellStart"/>
            <w:ins w:id="4148" w:author="st1" w:date="2021-05-07T15:58:00Z">
              <w:r w:rsidRPr="00794486">
                <w:rPr>
                  <w:rFonts w:ascii="標楷體" w:eastAsia="標楷體" w:hAnsi="標楷體"/>
                  <w:color w:val="000000"/>
                </w:rPr>
                <w:t>CopyCode</w:t>
              </w:r>
              <w:proofErr w:type="spellEnd"/>
            </w:ins>
          </w:p>
          <w:p w14:paraId="7787BD15" w14:textId="645023F2" w:rsidR="008508E6" w:rsidRPr="00794486" w:rsidRDefault="008508E6" w:rsidP="008508E6">
            <w:pPr>
              <w:rPr>
                <w:ins w:id="4149" w:author="st1" w:date="2021-05-07T15:57:00Z"/>
                <w:rFonts w:ascii="標楷體" w:eastAsia="標楷體" w:hAnsi="標楷體"/>
                <w:color w:val="000000"/>
              </w:rPr>
            </w:pPr>
          </w:p>
          <w:p w14:paraId="7926148A" w14:textId="77777777" w:rsidR="008508E6" w:rsidRPr="00794486" w:rsidRDefault="008508E6" w:rsidP="008508E6">
            <w:pPr>
              <w:rPr>
                <w:ins w:id="4150" w:author="st1" w:date="2021-05-07T15:58:00Z"/>
                <w:rFonts w:ascii="標楷體" w:eastAsia="標楷體" w:hAnsi="標楷體"/>
              </w:rPr>
            </w:pPr>
            <w:ins w:id="4151" w:author="st1" w:date="2021-05-07T15:58:00Z">
              <w:r w:rsidRPr="00794486">
                <w:rPr>
                  <w:rFonts w:ascii="標楷體" w:eastAsia="標楷體" w:hAnsi="標楷體" w:hint="eastAsia"/>
                </w:rPr>
                <w:t>1.正本</w:t>
              </w:r>
            </w:ins>
          </w:p>
          <w:p w14:paraId="44EEE825" w14:textId="77777777" w:rsidR="008508E6" w:rsidRPr="00794486" w:rsidRDefault="008508E6" w:rsidP="008508E6">
            <w:pPr>
              <w:rPr>
                <w:ins w:id="4152" w:author="st1" w:date="2021-05-07T15:58:00Z"/>
                <w:rFonts w:ascii="標楷體" w:eastAsia="標楷體" w:hAnsi="標楷體"/>
              </w:rPr>
            </w:pPr>
            <w:ins w:id="4153" w:author="st1" w:date="2021-05-07T15:58:00Z">
              <w:r w:rsidRPr="00794486">
                <w:rPr>
                  <w:rFonts w:ascii="標楷體" w:eastAsia="標楷體" w:hAnsi="標楷體" w:hint="eastAsia"/>
                </w:rPr>
                <w:t>2.影本</w:t>
              </w:r>
            </w:ins>
          </w:p>
          <w:p w14:paraId="4F6E71BA" w14:textId="1C4CB094" w:rsidR="008508E6" w:rsidRPr="007836FA" w:rsidRDefault="008508E6" w:rsidP="008508E6">
            <w:pPr>
              <w:rPr>
                <w:ins w:id="4154" w:author="st1" w:date="2021-05-07T15:53:00Z"/>
                <w:rFonts w:ascii="標楷體" w:eastAsia="標楷體" w:hAnsi="標楷體"/>
              </w:rPr>
            </w:pPr>
            <w:ins w:id="4155" w:author="st1" w:date="2021-05-07T15:58:00Z">
              <w:r w:rsidRPr="00794486">
                <w:rPr>
                  <w:rFonts w:ascii="標楷體" w:eastAsia="標楷體" w:hAnsi="標楷體" w:hint="eastAsia"/>
                </w:rPr>
                <w:t>3.全選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BC38" w14:textId="77777777" w:rsidR="008508E6" w:rsidRPr="007836FA" w:rsidRDefault="008508E6" w:rsidP="008508E6">
            <w:pPr>
              <w:rPr>
                <w:ins w:id="4156" w:author="st1" w:date="2021-05-07T15:53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8D68" w14:textId="6BF229B1" w:rsidR="008508E6" w:rsidRPr="007836FA" w:rsidRDefault="008508E6" w:rsidP="008508E6">
            <w:pPr>
              <w:jc w:val="center"/>
              <w:rPr>
                <w:ins w:id="4157" w:author="st1" w:date="2021-05-07T15:53:00Z"/>
                <w:rFonts w:ascii="標楷體" w:eastAsia="標楷體" w:hAnsi="標楷體"/>
                <w:color w:val="000000"/>
              </w:rPr>
            </w:pPr>
            <w:ins w:id="4158" w:author="st1" w:date="2021-05-07T15:55:00Z">
              <w:r w:rsidRPr="00CA5E27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FD4" w14:textId="2908E717" w:rsidR="008508E6" w:rsidRPr="00D5537E" w:rsidRDefault="008508E6" w:rsidP="008508E6">
            <w:pPr>
              <w:rPr>
                <w:ins w:id="4159" w:author="st1" w:date="2021-05-07T16:11:00Z"/>
                <w:rFonts w:ascii="標楷體" w:eastAsia="標楷體" w:hAnsi="標楷體"/>
                <w:color w:val="000000"/>
              </w:rPr>
            </w:pPr>
            <w:ins w:id="4160" w:author="st1" w:date="2021-05-07T16:11:00Z">
              <w:r w:rsidRPr="00D5537E">
                <w:rPr>
                  <w:rFonts w:ascii="標楷體" w:eastAsia="標楷體" w:hAnsi="標楷體"/>
                </w:rPr>
                <w:t>1.</w:t>
              </w:r>
              <w:del w:id="4161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162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</w:delText>
                </w:r>
              </w:del>
            </w:ins>
            <w:ins w:id="4163" w:author="黃梓峻" w:date="2021-05-12T15:01:00Z">
              <w:r w:rsidR="007740B0" w:rsidRPr="00D5537E" w:rsidDel="007740B0">
                <w:rPr>
                  <w:rFonts w:ascii="標楷體" w:eastAsia="標楷體" w:hAnsi="標楷體"/>
                  <w:color w:val="000000"/>
                </w:rPr>
                <w:t xml:space="preserve"> </w:t>
              </w:r>
            </w:ins>
            <w:ins w:id="4164" w:author="st1" w:date="2021-05-07T16:11:00Z">
              <w:del w:id="4165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歸還時自動顯示</w:delText>
                </w:r>
              </w:del>
            </w:ins>
          </w:p>
          <w:p w14:paraId="210701F1" w14:textId="77777777" w:rsidR="008508E6" w:rsidRPr="00D5537E" w:rsidRDefault="008508E6" w:rsidP="008508E6">
            <w:pPr>
              <w:rPr>
                <w:ins w:id="4166" w:author="黃梓峻" w:date="2021-05-12T15:02:00Z"/>
                <w:rFonts w:ascii="標楷體" w:eastAsia="標楷體" w:hAnsi="標楷體"/>
              </w:rPr>
            </w:pPr>
            <w:ins w:id="4167" w:author="st1" w:date="2021-05-07T16:11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168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169" w:author="st1" w:date="2021-05-07T16:04:00Z">
              <w:r w:rsidRPr="00D5537E">
                <w:rPr>
                  <w:rFonts w:ascii="標楷體" w:eastAsia="標楷體" w:hAnsi="標楷體"/>
                </w:rPr>
                <w:t>CopyCode</w:t>
              </w:r>
            </w:ins>
          </w:p>
          <w:p w14:paraId="558EBFC3" w14:textId="77777777" w:rsidR="00D5537E" w:rsidRPr="00D5537E" w:rsidRDefault="007740B0" w:rsidP="00D5537E">
            <w:pPr>
              <w:rPr>
                <w:ins w:id="4170" w:author="黃梓峻" w:date="2021-05-12T15:10:00Z"/>
                <w:rFonts w:ascii="標楷體" w:eastAsia="標楷體" w:hAnsi="標楷體"/>
              </w:rPr>
            </w:pPr>
            <w:ins w:id="4171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  <w:ins w:id="4172" w:author="黃梓峻" w:date="2021-05-12T15:10:00Z">
              <w:r w:rsidR="00D5537E" w:rsidRPr="00D5537E">
                <w:rPr>
                  <w:rFonts w:ascii="標楷體" w:eastAsia="標楷體" w:hAnsi="標楷體"/>
                </w:rPr>
                <w:t>V(</w:t>
              </w:r>
              <w:proofErr w:type="gramStart"/>
              <w:r w:rsidR="00D5537E" w:rsidRPr="00D5537E">
                <w:rPr>
                  <w:rFonts w:ascii="標楷體" w:eastAsia="標楷體" w:hAnsi="標楷體"/>
                  <w:rPrChange w:id="4173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H</w:t>
              </w:r>
              <w:r w:rsidR="00D5537E" w:rsidRPr="00D5537E">
                <w:rPr>
                  <w:rFonts w:ascii="標楷體" w:eastAsia="標楷體" w:hAnsi="標楷體"/>
                </w:rPr>
                <w:t>,#</w:t>
              </w:r>
              <w:proofErr w:type="spellStart"/>
              <w:proofErr w:type="gramEnd"/>
              <w:r w:rsidR="00D5537E" w:rsidRPr="00D5537E">
                <w:rPr>
                  <w:rFonts w:ascii="標楷體" w:eastAsia="標楷體" w:hAnsi="標楷體"/>
                </w:rPr>
                <w:t>CopyCodeHelp</w:t>
              </w:r>
              <w:proofErr w:type="spellEnd"/>
              <w:r w:rsidR="00D5537E" w:rsidRPr="00D5537E">
                <w:rPr>
                  <w:rFonts w:ascii="標楷體" w:eastAsia="標楷體" w:hAnsi="標楷體"/>
                </w:rPr>
                <w:t>)</w:t>
              </w:r>
            </w:ins>
          </w:p>
          <w:p w14:paraId="7F0F992E" w14:textId="605F7C6C" w:rsidR="007740B0" w:rsidRPr="00D5537E" w:rsidRDefault="007740B0" w:rsidP="008508E6">
            <w:pPr>
              <w:rPr>
                <w:ins w:id="4174" w:author="st1" w:date="2021-05-07T15:53:00Z"/>
                <w:rFonts w:ascii="標楷體" w:eastAsia="標楷體" w:hAnsi="標楷體"/>
              </w:rPr>
            </w:pPr>
          </w:p>
        </w:tc>
      </w:tr>
      <w:tr w:rsidR="008508E6" w:rsidRPr="007836FA" w14:paraId="6B7B169B" w14:textId="77777777" w:rsidTr="00C34726">
        <w:trPr>
          <w:trHeight w:val="244"/>
          <w:jc w:val="center"/>
          <w:ins w:id="4175" w:author="st1" w:date="2021-05-07T15:53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B579D" w14:textId="2E7D2FB3" w:rsidR="008508E6" w:rsidRPr="007836FA" w:rsidRDefault="008508E6" w:rsidP="008508E6">
            <w:pPr>
              <w:rPr>
                <w:ins w:id="4176" w:author="st1" w:date="2021-05-07T15:53:00Z"/>
                <w:rFonts w:ascii="標楷體" w:eastAsia="標楷體" w:hAnsi="標楷體"/>
                <w:color w:val="000000"/>
              </w:rPr>
            </w:pPr>
            <w:ins w:id="4177" w:author="st1" w:date="2021-05-07T16:21:00Z">
              <w:r>
                <w:rPr>
                  <w:rFonts w:ascii="標楷體" w:eastAsia="標楷體" w:hAnsi="標楷體" w:hint="eastAsia"/>
                  <w:color w:val="000000"/>
                </w:rPr>
                <w:t>10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F235" w14:textId="51970041" w:rsidR="008508E6" w:rsidRDefault="008508E6" w:rsidP="008508E6">
            <w:pPr>
              <w:rPr>
                <w:ins w:id="4178" w:author="st1" w:date="2021-05-07T15:53:00Z"/>
                <w:rFonts w:ascii="標楷體" w:eastAsia="標楷體" w:hAnsi="標楷體"/>
              </w:rPr>
            </w:pPr>
            <w:ins w:id="4179" w:author="st1" w:date="2021-05-07T15:54:00Z">
              <w:r>
                <w:rPr>
                  <w:rFonts w:ascii="標楷體" w:eastAsia="標楷體" w:hAnsi="標楷體" w:hint="eastAsia"/>
                </w:rPr>
                <w:t>借閱日期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C2BB" w14:textId="02063582" w:rsidR="008508E6" w:rsidRPr="007836FA" w:rsidRDefault="008508E6" w:rsidP="008508E6">
            <w:pPr>
              <w:rPr>
                <w:ins w:id="4180" w:author="st1" w:date="2021-05-07T15:53:00Z"/>
                <w:rFonts w:ascii="標楷體" w:eastAsia="標楷體" w:hAnsi="標楷體"/>
              </w:rPr>
            </w:pPr>
            <w:ins w:id="4181" w:author="st1" w:date="2021-05-07T16:1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53EE" w14:textId="77777777" w:rsidR="008508E6" w:rsidRPr="007836FA" w:rsidRDefault="008508E6" w:rsidP="008508E6">
            <w:pPr>
              <w:rPr>
                <w:ins w:id="4182" w:author="st1" w:date="2021-05-07T15:53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39CB1" w14:textId="77777777" w:rsidR="008508E6" w:rsidRPr="007836FA" w:rsidRDefault="008508E6" w:rsidP="008508E6">
            <w:pPr>
              <w:rPr>
                <w:ins w:id="4183" w:author="st1" w:date="2021-05-07T15:53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EF3DE" w14:textId="77777777" w:rsidR="008508E6" w:rsidRPr="007836FA" w:rsidRDefault="008508E6" w:rsidP="008508E6">
            <w:pPr>
              <w:rPr>
                <w:ins w:id="4184" w:author="st1" w:date="2021-05-07T15:53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E3CA7" w14:textId="44365087" w:rsidR="008508E6" w:rsidRPr="007836FA" w:rsidRDefault="008508E6" w:rsidP="008508E6">
            <w:pPr>
              <w:jc w:val="center"/>
              <w:rPr>
                <w:ins w:id="4185" w:author="st1" w:date="2021-05-07T15:53:00Z"/>
                <w:rFonts w:ascii="標楷體" w:eastAsia="標楷體" w:hAnsi="標楷體"/>
                <w:color w:val="000000"/>
              </w:rPr>
            </w:pPr>
            <w:ins w:id="4186" w:author="st1" w:date="2021-05-07T15:55:00Z">
              <w:r w:rsidRPr="00CA5E27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1D32" w14:textId="3BFA6DEB" w:rsidR="008508E6" w:rsidRPr="00D5537E" w:rsidRDefault="008508E6" w:rsidP="008508E6">
            <w:pPr>
              <w:rPr>
                <w:ins w:id="4187" w:author="st1" w:date="2021-05-07T16:11:00Z"/>
                <w:rFonts w:ascii="標楷體" w:eastAsia="標楷體" w:hAnsi="標楷體"/>
                <w:color w:val="000000"/>
              </w:rPr>
            </w:pPr>
            <w:ins w:id="4188" w:author="st1" w:date="2021-05-07T16:11:00Z">
              <w:r w:rsidRPr="00D5537E">
                <w:rPr>
                  <w:rFonts w:ascii="標楷體" w:eastAsia="標楷體" w:hAnsi="標楷體"/>
                </w:rPr>
                <w:t>1.</w:t>
              </w:r>
              <w:del w:id="4189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190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，歸還時隱藏</w:delText>
                </w:r>
              </w:del>
            </w:ins>
          </w:p>
          <w:p w14:paraId="0A645DBD" w14:textId="77777777" w:rsidR="008508E6" w:rsidRPr="00D5537E" w:rsidRDefault="008508E6" w:rsidP="008508E6">
            <w:pPr>
              <w:rPr>
                <w:ins w:id="4191" w:author="黃梓峻" w:date="2021-05-12T15:02:00Z"/>
                <w:rFonts w:ascii="標楷體" w:eastAsia="標楷體" w:hAnsi="標楷體"/>
              </w:rPr>
            </w:pPr>
            <w:ins w:id="4192" w:author="st1" w:date="2021-05-07T16:11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193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194" w:author="st1" w:date="2021-05-07T16:04:00Z">
              <w:r w:rsidRPr="00D5537E">
                <w:rPr>
                  <w:rFonts w:ascii="標楷體" w:eastAsia="標楷體" w:hAnsi="標楷體"/>
                </w:rPr>
                <w:t>ApplDate</w:t>
              </w:r>
            </w:ins>
          </w:p>
          <w:p w14:paraId="3A84E9B5" w14:textId="77777777" w:rsidR="007740B0" w:rsidRPr="00D5537E" w:rsidRDefault="007740B0" w:rsidP="008508E6">
            <w:pPr>
              <w:rPr>
                <w:ins w:id="4195" w:author="黃梓峻" w:date="2021-05-12T15:10:00Z"/>
                <w:rFonts w:ascii="標楷體" w:eastAsia="標楷體" w:hAnsi="標楷體"/>
              </w:rPr>
            </w:pPr>
            <w:ins w:id="4196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</w:p>
          <w:p w14:paraId="78451635" w14:textId="77777777" w:rsidR="00D5537E" w:rsidRPr="00D5537E" w:rsidRDefault="00D5537E" w:rsidP="00D5537E">
            <w:pPr>
              <w:rPr>
                <w:ins w:id="4197" w:author="黃梓峻" w:date="2021-05-12T15:10:00Z"/>
                <w:rFonts w:ascii="標楷體" w:eastAsia="標楷體" w:hAnsi="標楷體"/>
              </w:rPr>
            </w:pPr>
            <w:proofErr w:type="gramStart"/>
            <w:ins w:id="4198" w:author="黃梓峻" w:date="2021-05-12T15:10:00Z">
              <w:r w:rsidRPr="00D5537E">
                <w:rPr>
                  <w:rFonts w:ascii="標楷體" w:eastAsia="標楷體" w:hAnsi="標楷體"/>
                </w:rPr>
                <w:t>V(</w:t>
              </w:r>
              <w:proofErr w:type="gramEnd"/>
              <w:r w:rsidRPr="00D5537E">
                <w:rPr>
                  <w:rFonts w:ascii="標楷體" w:eastAsia="標楷體" w:hAnsi="標楷體"/>
                </w:rPr>
                <w:t>7)</w:t>
              </w:r>
            </w:ins>
          </w:p>
          <w:p w14:paraId="7089A490" w14:textId="2FEE9B2F" w:rsidR="00D5537E" w:rsidRPr="00D5537E" w:rsidRDefault="00D5537E" w:rsidP="008508E6">
            <w:pPr>
              <w:rPr>
                <w:ins w:id="4199" w:author="st1" w:date="2021-05-07T15:53:00Z"/>
                <w:rFonts w:ascii="標楷體" w:eastAsia="標楷體" w:hAnsi="標楷體"/>
              </w:rPr>
            </w:pPr>
            <w:ins w:id="4200" w:author="黃梓峻" w:date="2021-05-12T15:10:00Z">
              <w:r w:rsidRPr="00D5537E">
                <w:rPr>
                  <w:rFonts w:ascii="標楷體" w:eastAsia="標楷體" w:hAnsi="標楷體"/>
                  <w:rPrChange w:id="4201" w:author="黃梓峻" w:date="2021-05-12T15:12:00Z">
                    <w:rPr>
                      <w:rFonts w:ascii="標楷體" w:eastAsia="標楷體" w:hAnsi="標楷體"/>
                      <w:b/>
                      <w:bCs/>
                    </w:rPr>
                  </w:rPrChange>
                </w:rPr>
                <w:t>A</w:t>
              </w:r>
              <w:r w:rsidRPr="00D5537E">
                <w:rPr>
                  <w:rFonts w:ascii="標楷體" w:eastAsia="標楷體" w:hAnsi="標楷體"/>
                </w:rPr>
                <w:t>(DATE,</w:t>
              </w:r>
              <w:proofErr w:type="gramStart"/>
              <w:r w:rsidRPr="00D5537E">
                <w:rPr>
                  <w:rFonts w:ascii="標楷體" w:eastAsia="標楷體" w:hAnsi="標楷體"/>
                </w:rPr>
                <w:t>0,#</w:t>
              </w:r>
              <w:proofErr w:type="gramEnd"/>
              <w:r w:rsidRPr="00D5537E">
                <w:rPr>
                  <w:rFonts w:ascii="標楷體" w:eastAsia="標楷體" w:hAnsi="標楷體"/>
                </w:rPr>
                <w:t>ApplDate)</w:t>
              </w:r>
            </w:ins>
          </w:p>
        </w:tc>
      </w:tr>
      <w:tr w:rsidR="008508E6" w:rsidRPr="007836FA" w14:paraId="00963EB5" w14:textId="77777777" w:rsidTr="00C34726">
        <w:trPr>
          <w:trHeight w:val="244"/>
          <w:jc w:val="center"/>
          <w:ins w:id="4202" w:author="st1" w:date="2021-05-07T15:53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1854A" w14:textId="139BA3EC" w:rsidR="008508E6" w:rsidRPr="007836FA" w:rsidRDefault="008508E6" w:rsidP="008508E6">
            <w:pPr>
              <w:rPr>
                <w:ins w:id="4203" w:author="st1" w:date="2021-05-07T15:53:00Z"/>
                <w:rFonts w:ascii="標楷體" w:eastAsia="標楷體" w:hAnsi="標楷體"/>
                <w:color w:val="000000"/>
              </w:rPr>
            </w:pPr>
            <w:ins w:id="4204" w:author="st1" w:date="2021-05-07T16:21:00Z">
              <w:r>
                <w:rPr>
                  <w:rFonts w:ascii="標楷體" w:eastAsia="標楷體" w:hAnsi="標楷體" w:hint="eastAsia"/>
                  <w:color w:val="000000"/>
                </w:rPr>
                <w:t>11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06A" w14:textId="351EBC47" w:rsidR="008508E6" w:rsidRDefault="008508E6" w:rsidP="008508E6">
            <w:pPr>
              <w:rPr>
                <w:ins w:id="4205" w:author="st1" w:date="2021-05-07T15:53:00Z"/>
                <w:rFonts w:ascii="標楷體" w:eastAsia="標楷體" w:hAnsi="標楷體"/>
              </w:rPr>
            </w:pPr>
            <w:ins w:id="4206" w:author="st1" w:date="2021-05-07T15:54:00Z">
              <w:r>
                <w:rPr>
                  <w:rFonts w:ascii="標楷體" w:eastAsia="標楷體" w:hAnsi="標楷體" w:hint="eastAsia"/>
                </w:rPr>
                <w:t>管理人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53142" w14:textId="60F0C747" w:rsidR="008508E6" w:rsidRPr="007836FA" w:rsidRDefault="00D5537E" w:rsidP="008508E6">
            <w:pPr>
              <w:rPr>
                <w:ins w:id="4207" w:author="st1" w:date="2021-05-07T15:53:00Z"/>
                <w:rFonts w:ascii="標楷體" w:eastAsia="標楷體" w:hAnsi="標楷體"/>
              </w:rPr>
            </w:pPr>
            <w:ins w:id="4208" w:author="黃梓峻" w:date="2021-05-12T15:0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B93" w14:textId="77777777" w:rsidR="008508E6" w:rsidRPr="007836FA" w:rsidRDefault="008508E6" w:rsidP="008508E6">
            <w:pPr>
              <w:rPr>
                <w:ins w:id="4209" w:author="st1" w:date="2021-05-07T15:53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E9B86" w14:textId="77777777" w:rsidR="008508E6" w:rsidRPr="007836FA" w:rsidRDefault="008508E6" w:rsidP="008508E6">
            <w:pPr>
              <w:rPr>
                <w:ins w:id="4210" w:author="st1" w:date="2021-05-07T15:53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5B90" w14:textId="77777777" w:rsidR="008508E6" w:rsidRPr="007836FA" w:rsidRDefault="008508E6" w:rsidP="008508E6">
            <w:pPr>
              <w:rPr>
                <w:ins w:id="4211" w:author="st1" w:date="2021-05-07T15:53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2AC34" w14:textId="1D2EACBF" w:rsidR="008508E6" w:rsidRPr="007836FA" w:rsidRDefault="008508E6" w:rsidP="008508E6">
            <w:pPr>
              <w:jc w:val="center"/>
              <w:rPr>
                <w:ins w:id="4212" w:author="st1" w:date="2021-05-07T15:53:00Z"/>
                <w:rFonts w:ascii="標楷體" w:eastAsia="標楷體" w:hAnsi="標楷體"/>
                <w:color w:val="000000"/>
              </w:rPr>
            </w:pPr>
            <w:ins w:id="4213" w:author="st1" w:date="2021-05-07T15:55:00Z">
              <w:r>
                <w:rPr>
                  <w:rFonts w:ascii="標楷體" w:eastAsia="標楷體" w:hAnsi="標楷體" w:hint="eastAsia"/>
                  <w:color w:val="000000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506C4" w14:textId="19C8384B" w:rsidR="008508E6" w:rsidRPr="00D5537E" w:rsidRDefault="008508E6" w:rsidP="008508E6">
            <w:pPr>
              <w:rPr>
                <w:ins w:id="4214" w:author="st1" w:date="2021-05-07T16:12:00Z"/>
                <w:rFonts w:ascii="標楷體" w:eastAsia="標楷體" w:hAnsi="標楷體"/>
                <w:color w:val="000000"/>
              </w:rPr>
            </w:pPr>
            <w:ins w:id="4215" w:author="st1" w:date="2021-05-07T16:12:00Z">
              <w:r w:rsidRPr="00D5537E">
                <w:rPr>
                  <w:rFonts w:ascii="標楷體" w:eastAsia="標楷體" w:hAnsi="標楷體"/>
                </w:rPr>
                <w:t>1.</w:t>
              </w:r>
              <w:del w:id="4216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</w:delText>
                </w:r>
              </w:del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  <w:del w:id="4217" w:author="黃梓峻" w:date="2021-05-12T15:01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，歸還時自動顯示</w:delText>
                </w:r>
              </w:del>
            </w:ins>
          </w:p>
          <w:p w14:paraId="1F04B2C0" w14:textId="77777777" w:rsidR="008508E6" w:rsidRPr="00D5537E" w:rsidRDefault="008508E6" w:rsidP="008508E6">
            <w:pPr>
              <w:rPr>
                <w:ins w:id="4218" w:author="黃梓峻" w:date="2021-05-12T15:02:00Z"/>
                <w:rFonts w:ascii="標楷體" w:eastAsia="標楷體" w:hAnsi="標楷體"/>
              </w:rPr>
            </w:pPr>
            <w:ins w:id="4219" w:author="st1" w:date="2021-05-07T16:12:00Z">
              <w:r w:rsidRPr="00D5537E">
                <w:rPr>
                  <w:rFonts w:ascii="標楷體" w:eastAsia="標楷體" w:hAnsi="標楷體"/>
                </w:rPr>
                <w:t>2.</w:t>
              </w:r>
            </w:ins>
            <w:ins w:id="4220" w:author="st1" w:date="2021-05-07T16:00:00Z"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</w:t>
              </w:r>
            </w:ins>
            <w:ins w:id="4221" w:author="st1" w:date="2021-05-07T16:05:00Z">
              <w:r w:rsidRPr="00D5537E">
                <w:rPr>
                  <w:rFonts w:ascii="標楷體" w:eastAsia="標楷體" w:hAnsi="標楷體"/>
                </w:rPr>
                <w:t>KeeperEmpNo</w:t>
              </w:r>
            </w:ins>
          </w:p>
          <w:p w14:paraId="0D6541B4" w14:textId="2F001AF1" w:rsidR="00D5537E" w:rsidRPr="00D5537E" w:rsidRDefault="007740B0" w:rsidP="008508E6">
            <w:pPr>
              <w:rPr>
                <w:ins w:id="4222" w:author="st1" w:date="2021-05-07T15:53:00Z"/>
                <w:rFonts w:ascii="標楷體" w:eastAsia="標楷體" w:hAnsi="標楷體"/>
              </w:rPr>
            </w:pPr>
            <w:ins w:id="4223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  <w:proofErr w:type="gramStart"/>
            <w:ins w:id="4224" w:author="黃梓峻" w:date="2021-05-12T15:10:00Z">
              <w:r w:rsidR="00D5537E" w:rsidRPr="00D5537E">
                <w:rPr>
                  <w:rFonts w:ascii="標楷體" w:eastAsia="標楷體" w:hAnsi="標楷體"/>
                </w:rPr>
                <w:t>V(</w:t>
              </w:r>
              <w:proofErr w:type="gramEnd"/>
              <w:r w:rsidR="00D5537E" w:rsidRPr="00D5537E">
                <w:rPr>
                  <w:rFonts w:ascii="標楷體" w:eastAsia="標楷體" w:hAnsi="標楷體"/>
                </w:rPr>
                <w:t>7)</w:t>
              </w:r>
            </w:ins>
          </w:p>
        </w:tc>
      </w:tr>
      <w:tr w:rsidR="008508E6" w:rsidRPr="007836FA" w14:paraId="4E6D6B6A" w14:textId="77777777" w:rsidTr="00C34726">
        <w:trPr>
          <w:trHeight w:val="244"/>
          <w:jc w:val="center"/>
          <w:ins w:id="4225" w:author="st1" w:date="2021-05-07T16:22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6E9BD" w14:textId="5E295DB5" w:rsidR="008508E6" w:rsidRDefault="008508E6" w:rsidP="008508E6">
            <w:pPr>
              <w:rPr>
                <w:ins w:id="4226" w:author="st1" w:date="2021-05-07T16:22:00Z"/>
                <w:rFonts w:ascii="標楷體" w:eastAsia="標楷體" w:hAnsi="標楷體"/>
                <w:color w:val="000000"/>
              </w:rPr>
            </w:pPr>
            <w:ins w:id="4227" w:author="st1" w:date="2021-05-07T16:22:00Z">
              <w:r>
                <w:rPr>
                  <w:rFonts w:ascii="標楷體" w:eastAsia="標楷體" w:hAnsi="標楷體" w:hint="eastAsia"/>
                  <w:color w:val="000000"/>
                </w:rPr>
                <w:t>12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1F085" w14:textId="211C50BF" w:rsidR="008508E6" w:rsidRDefault="008508E6" w:rsidP="008508E6">
            <w:pPr>
              <w:rPr>
                <w:ins w:id="4228" w:author="st1" w:date="2021-05-07T16:22:00Z"/>
                <w:rFonts w:ascii="標楷體" w:eastAsia="標楷體" w:hAnsi="標楷體"/>
              </w:rPr>
            </w:pPr>
            <w:ins w:id="4229" w:author="st1" w:date="2021-05-07T16:22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F7A3" w14:textId="77777777" w:rsidR="008508E6" w:rsidRPr="007836FA" w:rsidRDefault="008508E6" w:rsidP="008508E6">
            <w:pPr>
              <w:rPr>
                <w:ins w:id="4230" w:author="st1" w:date="2021-05-07T16:22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CC91B" w14:textId="77777777" w:rsidR="008508E6" w:rsidRPr="007836FA" w:rsidRDefault="008508E6" w:rsidP="008508E6">
            <w:pPr>
              <w:rPr>
                <w:ins w:id="4231" w:author="st1" w:date="2021-05-07T16:22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C070B" w14:textId="77777777" w:rsidR="008508E6" w:rsidRPr="007836FA" w:rsidRDefault="008508E6" w:rsidP="008508E6">
            <w:pPr>
              <w:rPr>
                <w:ins w:id="4232" w:author="st1" w:date="2021-05-07T16:22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73A0B" w14:textId="77777777" w:rsidR="008508E6" w:rsidRPr="007836FA" w:rsidRDefault="008508E6" w:rsidP="008508E6">
            <w:pPr>
              <w:rPr>
                <w:ins w:id="4233" w:author="st1" w:date="2021-05-07T16:22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7403" w14:textId="77777777" w:rsidR="008508E6" w:rsidRDefault="008508E6" w:rsidP="008508E6">
            <w:pPr>
              <w:jc w:val="center"/>
              <w:rPr>
                <w:ins w:id="4234" w:author="st1" w:date="2021-05-07T16:22:00Z"/>
                <w:rFonts w:ascii="標楷體" w:eastAsia="標楷體" w:hAnsi="標楷體"/>
                <w:color w:val="00000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183E3" w14:textId="56527358" w:rsidR="008508E6" w:rsidRPr="00D5537E" w:rsidRDefault="008508E6" w:rsidP="008508E6">
            <w:pPr>
              <w:rPr>
                <w:ins w:id="4235" w:author="st1" w:date="2021-05-07T16:22:00Z"/>
                <w:rFonts w:ascii="標楷體" w:eastAsia="標楷體" w:hAnsi="標楷體"/>
              </w:rPr>
            </w:pPr>
            <w:ins w:id="4236" w:author="st1" w:date="2021-05-07T16:22:00Z">
              <w:r w:rsidRPr="00D5537E">
                <w:rPr>
                  <w:rFonts w:eastAsia="標楷體" w:hint="eastAsia"/>
                  <w:color w:val="000000"/>
                </w:rPr>
                <w:t>連結至【</w:t>
              </w:r>
              <w:r w:rsidRPr="00D5537E">
                <w:rPr>
                  <w:rFonts w:eastAsia="標楷體"/>
                  <w:color w:val="000000"/>
                </w:rPr>
                <w:t xml:space="preserve">L6041 </w:t>
              </w:r>
              <w:r w:rsidRPr="00D5537E">
                <w:rPr>
                  <w:rFonts w:eastAsia="標楷體" w:hint="eastAsia"/>
                  <w:color w:val="000000"/>
                </w:rPr>
                <w:t>使用者資料查詢】，</w:t>
              </w:r>
              <w:r w:rsidRPr="00D5537E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D5537E">
                <w:rPr>
                  <w:rFonts w:eastAsia="標楷體" w:hint="eastAsia"/>
                  <w:color w:val="000000"/>
                </w:rPr>
                <w:t>使用者資料</w:t>
              </w:r>
              <w:r w:rsidRPr="00D5537E">
                <w:rPr>
                  <w:rFonts w:ascii="標楷體" w:eastAsia="標楷體" w:hAnsi="標楷體" w:hint="eastAsia"/>
                  <w:lang w:eastAsia="zh-HK"/>
                </w:rPr>
                <w:t>，點選資料帶回戶號</w:t>
              </w:r>
            </w:ins>
          </w:p>
        </w:tc>
      </w:tr>
      <w:tr w:rsidR="007740B0" w:rsidRPr="007836FA" w14:paraId="026EE3AB" w14:textId="77777777" w:rsidTr="00C34726">
        <w:trPr>
          <w:trHeight w:val="244"/>
          <w:jc w:val="center"/>
          <w:ins w:id="4237" w:author="st1" w:date="2021-05-07T16:22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1A3" w14:textId="6C19FC33" w:rsidR="007740B0" w:rsidRDefault="007740B0" w:rsidP="007740B0">
            <w:pPr>
              <w:rPr>
                <w:ins w:id="4238" w:author="st1" w:date="2021-05-07T16:22:00Z"/>
                <w:rFonts w:ascii="標楷體" w:eastAsia="標楷體" w:hAnsi="標楷體"/>
                <w:color w:val="000000"/>
              </w:rPr>
            </w:pPr>
            <w:ins w:id="4239" w:author="st1" w:date="2021-05-07T16:22:00Z">
              <w:r>
                <w:rPr>
                  <w:rFonts w:ascii="標楷體" w:eastAsia="標楷體" w:hAnsi="標楷體" w:hint="eastAsia"/>
                  <w:color w:val="000000"/>
                </w:rPr>
                <w:t>13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6E18" w14:textId="1001CFA2" w:rsidR="007740B0" w:rsidRDefault="007740B0" w:rsidP="007740B0">
            <w:pPr>
              <w:rPr>
                <w:ins w:id="4240" w:author="st1" w:date="2021-05-07T16:22:00Z"/>
                <w:rFonts w:ascii="標楷體" w:eastAsia="標楷體" w:hAnsi="標楷體"/>
              </w:rPr>
            </w:pPr>
            <w:ins w:id="4241" w:author="黃梓峻" w:date="2021-05-12T14:59:00Z">
              <w:r>
                <w:rPr>
                  <w:rFonts w:ascii="標楷體" w:eastAsia="標楷體" w:hAnsi="標楷體" w:hint="eastAsia"/>
                </w:rPr>
                <w:t>備註</w:t>
              </w:r>
            </w:ins>
            <w:ins w:id="4242" w:author="st1" w:date="2021-05-07T16:22:00Z">
              <w:del w:id="4243" w:author="黃梓峻" w:date="2021-05-12T14:58:00Z">
                <w:r w:rsidDel="007740B0">
                  <w:rPr>
                    <w:rFonts w:ascii="標楷體" w:eastAsia="標楷體" w:hAnsi="標楷體" w:hint="eastAsia"/>
                  </w:rPr>
                  <w:delText>歸還日期</w:delText>
                </w:r>
              </w:del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8E5" w14:textId="30873426" w:rsidR="007740B0" w:rsidRPr="007836FA" w:rsidRDefault="007740B0" w:rsidP="007740B0">
            <w:pPr>
              <w:rPr>
                <w:ins w:id="4244" w:author="st1" w:date="2021-05-07T16:22:00Z"/>
                <w:rFonts w:ascii="標楷體" w:eastAsia="標楷體" w:hAnsi="標楷體"/>
              </w:rPr>
            </w:pPr>
            <w:ins w:id="4245" w:author="黃梓峻" w:date="2021-05-12T14:59:00Z">
              <w:r>
                <w:rPr>
                  <w:rFonts w:ascii="標楷體" w:eastAsia="標楷體" w:hAnsi="標楷體" w:hint="eastAsia"/>
                </w:rPr>
                <w:t>60</w:t>
              </w:r>
            </w:ins>
            <w:ins w:id="4246" w:author="st1" w:date="2021-05-07T16:22:00Z">
              <w:del w:id="4247" w:author="黃梓峻" w:date="2021-05-12T14:58:00Z">
                <w:r w:rsidDel="007740B0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CAB6E" w14:textId="77777777" w:rsidR="007740B0" w:rsidRPr="007836FA" w:rsidRDefault="007740B0" w:rsidP="007740B0">
            <w:pPr>
              <w:rPr>
                <w:ins w:id="4248" w:author="st1" w:date="2021-05-07T16:22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6450" w14:textId="77777777" w:rsidR="007740B0" w:rsidRPr="007836FA" w:rsidRDefault="007740B0" w:rsidP="007740B0">
            <w:pPr>
              <w:rPr>
                <w:ins w:id="4249" w:author="st1" w:date="2021-05-07T16:22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4A98" w14:textId="77777777" w:rsidR="007740B0" w:rsidRPr="007836FA" w:rsidRDefault="007740B0" w:rsidP="007740B0">
            <w:pPr>
              <w:rPr>
                <w:ins w:id="4250" w:author="st1" w:date="2021-05-07T16:22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C9B09" w14:textId="4DE8556B" w:rsidR="007740B0" w:rsidRDefault="007740B0" w:rsidP="007740B0">
            <w:pPr>
              <w:jc w:val="center"/>
              <w:rPr>
                <w:ins w:id="4251" w:author="st1" w:date="2021-05-07T16:22:00Z"/>
                <w:rFonts w:ascii="標楷體" w:eastAsia="標楷體" w:hAnsi="標楷體"/>
                <w:color w:val="000000"/>
              </w:rPr>
            </w:pPr>
            <w:ins w:id="4252" w:author="黃梓峻" w:date="2021-05-12T14:59:00Z">
              <w:r w:rsidRPr="00FD711C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  <w:ins w:id="4253" w:author="st1" w:date="2021-05-07T16:22:00Z">
              <w:del w:id="4254" w:author="黃梓峻" w:date="2021-05-12T14:58:00Z"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1CBE0" w14:textId="43F3AF3C" w:rsidR="007740B0" w:rsidRPr="00D5537E" w:rsidRDefault="007740B0" w:rsidP="007740B0">
            <w:pPr>
              <w:rPr>
                <w:ins w:id="4255" w:author="黃梓峻" w:date="2021-05-12T14:59:00Z"/>
                <w:rFonts w:ascii="標楷體" w:eastAsia="標楷體" w:hAnsi="標楷體"/>
                <w:color w:val="000000"/>
              </w:rPr>
            </w:pPr>
            <w:ins w:id="4256" w:author="黃梓峻" w:date="2021-05-12T14:59:00Z">
              <w:r w:rsidRPr="00D5537E">
                <w:rPr>
                  <w:rFonts w:ascii="標楷體" w:eastAsia="標楷體" w:hAnsi="標楷體"/>
                </w:rPr>
                <w:t>1.</w:t>
              </w:r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</w:ins>
          </w:p>
          <w:p w14:paraId="1E1FA749" w14:textId="3E5B39FB" w:rsidR="007740B0" w:rsidRPr="00D5537E" w:rsidDel="007740B0" w:rsidRDefault="007740B0" w:rsidP="007740B0">
            <w:pPr>
              <w:rPr>
                <w:del w:id="4257" w:author="黃梓峻" w:date="2021-05-12T14:58:00Z"/>
                <w:rFonts w:ascii="標楷體" w:eastAsia="標楷體" w:hAnsi="標楷體"/>
              </w:rPr>
            </w:pPr>
            <w:ins w:id="4258" w:author="黃梓峻" w:date="2021-05-12T14:59:00Z">
              <w:r w:rsidRPr="00D5537E">
                <w:rPr>
                  <w:rFonts w:ascii="標楷體" w:eastAsia="標楷體" w:hAnsi="標楷體"/>
                </w:rPr>
                <w:t>2.</w:t>
              </w:r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.Remark</w:t>
              </w:r>
            </w:ins>
            <w:ins w:id="4259" w:author="st1" w:date="2021-05-07T16:22:00Z">
              <w:del w:id="4260" w:author="黃梓峻" w:date="2021-05-12T14:58:00Z">
                <w:r w:rsidRPr="00D5537E" w:rsidDel="007740B0">
                  <w:rPr>
                    <w:rFonts w:ascii="標楷體" w:eastAsia="標楷體" w:hAnsi="標楷體"/>
                  </w:rPr>
                  <w:delText>1.</w:delText>
                </w:r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申請時隱藏</w:delText>
                </w:r>
              </w:del>
            </w:ins>
          </w:p>
          <w:p w14:paraId="4CCC2F78" w14:textId="38326144" w:rsidR="007740B0" w:rsidRPr="00D5537E" w:rsidRDefault="007740B0" w:rsidP="007740B0">
            <w:pPr>
              <w:rPr>
                <w:ins w:id="4261" w:author="黃梓峻" w:date="2021-05-12T15:02:00Z"/>
                <w:rFonts w:ascii="標楷體" w:eastAsia="標楷體" w:hAnsi="標楷體"/>
                <w:color w:val="000000"/>
              </w:rPr>
            </w:pPr>
          </w:p>
          <w:p w14:paraId="17B47EBD" w14:textId="60A03DDA" w:rsidR="007740B0" w:rsidRPr="00D5537E" w:rsidRDefault="007740B0" w:rsidP="007740B0">
            <w:pPr>
              <w:rPr>
                <w:ins w:id="4262" w:author="st1" w:date="2021-05-07T16:22:00Z"/>
                <w:rFonts w:ascii="標楷體" w:eastAsia="標楷體" w:hAnsi="標楷體"/>
                <w:color w:val="000000"/>
                <w:rPrChange w:id="4263" w:author="黃梓峻" w:date="2021-05-12T15:12:00Z">
                  <w:rPr>
                    <w:ins w:id="4264" w:author="st1" w:date="2021-05-07T16:22:00Z"/>
                    <w:rFonts w:eastAsia="標楷體"/>
                    <w:color w:val="000000"/>
                  </w:rPr>
                </w:rPrChange>
              </w:rPr>
            </w:pPr>
            <w:ins w:id="4265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  <w:ins w:id="4266" w:author="st1" w:date="2021-05-07T16:22:00Z">
              <w:del w:id="4267" w:author="黃梓峻" w:date="2021-05-12T14:58:00Z">
                <w:r w:rsidRPr="00D5537E" w:rsidDel="007740B0">
                  <w:rPr>
                    <w:rFonts w:ascii="標楷體" w:eastAsia="標楷體" w:hAnsi="標楷體"/>
                  </w:rPr>
                  <w:delText>2.</w:delText>
                </w:r>
                <w:r w:rsidRPr="00D5537E" w:rsidDel="007740B0">
                  <w:rPr>
                    <w:rFonts w:ascii="標楷體" w:eastAsia="標楷體" w:hAnsi="標楷體"/>
                    <w:color w:val="000000"/>
                  </w:rPr>
                  <w:delText>InnDocRecord</w:delText>
                </w:r>
                <w:r w:rsidRPr="00D5537E" w:rsidDel="007740B0">
                  <w:rPr>
                    <w:rFonts w:ascii="標楷體" w:eastAsia="標楷體" w:hAnsi="標楷體"/>
                  </w:rPr>
                  <w:delText>.ReturnDate</w:delText>
                </w:r>
              </w:del>
            </w:ins>
          </w:p>
        </w:tc>
      </w:tr>
      <w:tr w:rsidR="007740B0" w:rsidRPr="007836FA" w14:paraId="3D7ADD16" w14:textId="77777777" w:rsidTr="00C34726">
        <w:trPr>
          <w:trHeight w:val="244"/>
          <w:jc w:val="center"/>
          <w:ins w:id="4268" w:author="st1" w:date="2021-05-07T15:53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A4DB" w14:textId="2625AF3B" w:rsidR="007740B0" w:rsidRPr="007836FA" w:rsidRDefault="007740B0" w:rsidP="007740B0">
            <w:pPr>
              <w:rPr>
                <w:ins w:id="4269" w:author="st1" w:date="2021-05-07T15:53:00Z"/>
                <w:rFonts w:ascii="標楷體" w:eastAsia="標楷體" w:hAnsi="標楷體"/>
                <w:color w:val="000000"/>
              </w:rPr>
            </w:pPr>
            <w:ins w:id="4270" w:author="st1" w:date="2021-05-07T16:22:00Z">
              <w:r>
                <w:rPr>
                  <w:rFonts w:ascii="標楷體" w:eastAsia="標楷體" w:hAnsi="標楷體" w:hint="eastAsia"/>
                  <w:color w:val="000000"/>
                </w:rPr>
                <w:t>14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368F" w14:textId="3199AADB" w:rsidR="007740B0" w:rsidRDefault="007740B0" w:rsidP="007740B0">
            <w:pPr>
              <w:rPr>
                <w:ins w:id="4271" w:author="st1" w:date="2021-05-07T15:53:00Z"/>
                <w:rFonts w:ascii="標楷體" w:eastAsia="標楷體" w:hAnsi="標楷體"/>
              </w:rPr>
            </w:pPr>
            <w:ins w:id="4272" w:author="黃梓峻" w:date="2021-05-12T14:59:00Z">
              <w:r>
                <w:rPr>
                  <w:rFonts w:ascii="標楷體" w:eastAsia="標楷體" w:hAnsi="標楷體" w:hint="eastAsia"/>
                </w:rPr>
                <w:t>借閱項目</w:t>
              </w:r>
            </w:ins>
            <w:ins w:id="4273" w:author="st1" w:date="2021-05-07T15:54:00Z">
              <w:del w:id="4274" w:author="黃梓峻" w:date="2021-05-12T14:58:00Z">
                <w:r w:rsidDel="007740B0">
                  <w:rPr>
                    <w:rFonts w:ascii="標楷體" w:eastAsia="標楷體" w:hAnsi="標楷體" w:hint="eastAsia"/>
                  </w:rPr>
                  <w:delText>歸還人</w:delText>
                </w:r>
              </w:del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CCFC" w14:textId="6F3C6441" w:rsidR="007740B0" w:rsidRPr="007836FA" w:rsidRDefault="007740B0" w:rsidP="007740B0">
            <w:pPr>
              <w:rPr>
                <w:ins w:id="4275" w:author="st1" w:date="2021-05-07T15:53:00Z"/>
                <w:rFonts w:ascii="標楷體" w:eastAsia="標楷體" w:hAnsi="標楷體"/>
              </w:rPr>
            </w:pPr>
            <w:ins w:id="4276" w:author="黃梓峻" w:date="2021-05-12T14:5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D2DD" w14:textId="77777777" w:rsidR="007740B0" w:rsidRPr="007836FA" w:rsidRDefault="007740B0" w:rsidP="007740B0">
            <w:pPr>
              <w:rPr>
                <w:ins w:id="4277" w:author="st1" w:date="2021-05-07T15:53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F0380" w14:textId="77777777" w:rsidR="007740B0" w:rsidRPr="00794486" w:rsidRDefault="007740B0" w:rsidP="007740B0">
            <w:pPr>
              <w:rPr>
                <w:ins w:id="4278" w:author="黃梓峻" w:date="2021-05-12T14:59:00Z"/>
                <w:rFonts w:ascii="標楷體" w:eastAsia="標楷體" w:hAnsi="標楷體"/>
                <w:color w:val="000000"/>
              </w:rPr>
            </w:pPr>
            <w:ins w:id="4279" w:author="黃梓峻" w:date="2021-05-12T14:59:00Z">
              <w:r w:rsidRPr="00C04054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C04054">
                <w:rPr>
                  <w:rFonts w:ascii="標楷體" w:eastAsia="標楷體" w:hAnsi="標楷體" w:hint="eastAsia"/>
                </w:rPr>
                <w:t>C</w:t>
              </w:r>
              <w:r w:rsidRPr="00C04054">
                <w:rPr>
                  <w:rFonts w:ascii="標楷體" w:eastAsia="標楷體" w:hAnsi="標楷體" w:hint="eastAsia"/>
                  <w:lang w:eastAsia="zh-HK"/>
                </w:rPr>
                <w:t>d</w:t>
              </w:r>
              <w:r w:rsidRPr="00C04054">
                <w:rPr>
                  <w:rFonts w:ascii="標楷體" w:eastAsia="標楷體" w:hAnsi="標楷體"/>
                  <w:lang w:eastAsia="zh-HK"/>
                </w:rPr>
                <w:t>Code</w:t>
              </w:r>
              <w:proofErr w:type="spellEnd"/>
              <w:r w:rsidRPr="00C04054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C04054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C04054">
                <w:rPr>
                  <w:rFonts w:ascii="標楷體" w:eastAsia="標楷體" w:hAnsi="標楷體" w:hint="eastAsia"/>
                </w:rPr>
                <w:t>=</w:t>
              </w:r>
              <w:proofErr w:type="spellStart"/>
              <w:r w:rsidRPr="00794486">
                <w:rPr>
                  <w:rFonts w:ascii="標楷體" w:eastAsia="標楷體" w:hAnsi="標楷體"/>
                  <w:color w:val="000000"/>
                </w:rPr>
                <w:t>ApplObj</w:t>
              </w:r>
              <w:proofErr w:type="spellEnd"/>
            </w:ins>
          </w:p>
          <w:p w14:paraId="5896494C" w14:textId="77777777" w:rsidR="007740B0" w:rsidRPr="00794486" w:rsidRDefault="007740B0" w:rsidP="007740B0">
            <w:pPr>
              <w:rPr>
                <w:ins w:id="4280" w:author="黃梓峻" w:date="2021-05-12T14:59:00Z"/>
                <w:rFonts w:ascii="標楷體" w:eastAsia="標楷體" w:hAnsi="標楷體"/>
                <w:color w:val="000000"/>
              </w:rPr>
            </w:pPr>
          </w:p>
          <w:p w14:paraId="1886D5EF" w14:textId="77777777" w:rsidR="007740B0" w:rsidRPr="00F2599B" w:rsidRDefault="007740B0" w:rsidP="007740B0">
            <w:pPr>
              <w:rPr>
                <w:ins w:id="4281" w:author="黃梓峻" w:date="2021-05-12T14:59:00Z"/>
                <w:rFonts w:ascii="標楷體" w:eastAsia="標楷體" w:hAnsi="標楷體"/>
              </w:rPr>
            </w:pPr>
            <w:ins w:id="4282" w:author="黃梓峻" w:date="2021-05-12T14:59:00Z">
              <w:r w:rsidRPr="00F2599B">
                <w:rPr>
                  <w:rFonts w:ascii="標楷體" w:eastAsia="標楷體" w:hAnsi="標楷體" w:hint="eastAsia"/>
                </w:rPr>
                <w:t>1.重要袋</w:t>
              </w:r>
            </w:ins>
          </w:p>
          <w:p w14:paraId="07C9E5D4" w14:textId="77777777" w:rsidR="007740B0" w:rsidRPr="00F2599B" w:rsidRDefault="007740B0" w:rsidP="007740B0">
            <w:pPr>
              <w:rPr>
                <w:ins w:id="4283" w:author="黃梓峻" w:date="2021-05-12T14:59:00Z"/>
                <w:rFonts w:ascii="標楷體" w:eastAsia="標楷體" w:hAnsi="標楷體"/>
              </w:rPr>
            </w:pPr>
            <w:ins w:id="4284" w:author="黃梓峻" w:date="2021-05-12T14:59:00Z">
              <w:r w:rsidRPr="00F2599B">
                <w:rPr>
                  <w:rFonts w:ascii="標楷體" w:eastAsia="標楷體" w:hAnsi="標楷體" w:hint="eastAsia"/>
                </w:rPr>
                <w:t>2.普通袋</w:t>
              </w:r>
            </w:ins>
          </w:p>
          <w:p w14:paraId="6782ABBD" w14:textId="77777777" w:rsidR="007740B0" w:rsidRPr="00F2599B" w:rsidRDefault="007740B0" w:rsidP="007740B0">
            <w:pPr>
              <w:rPr>
                <w:ins w:id="4285" w:author="黃梓峻" w:date="2021-05-12T14:59:00Z"/>
                <w:rFonts w:ascii="標楷體" w:eastAsia="標楷體" w:hAnsi="標楷體"/>
              </w:rPr>
            </w:pPr>
            <w:ins w:id="4286" w:author="黃梓峻" w:date="2021-05-12T14:59:00Z">
              <w:r w:rsidRPr="00F2599B">
                <w:rPr>
                  <w:rFonts w:ascii="標楷體" w:eastAsia="標楷體" w:hAnsi="標楷體" w:hint="eastAsia"/>
                </w:rPr>
                <w:t>3.</w:t>
              </w:r>
              <w:proofErr w:type="gramStart"/>
              <w:r w:rsidRPr="00F2599B">
                <w:rPr>
                  <w:rFonts w:ascii="標楷體" w:eastAsia="標楷體" w:hAnsi="標楷體" w:hint="eastAsia"/>
                </w:rPr>
                <w:t>重要袋</w:t>
              </w:r>
              <w:proofErr w:type="gramEnd"/>
              <w:r w:rsidRPr="00F2599B">
                <w:rPr>
                  <w:rFonts w:ascii="標楷體" w:eastAsia="標楷體" w:hAnsi="標楷體" w:hint="eastAsia"/>
                </w:rPr>
                <w:t>&amp;普通袋</w:t>
              </w:r>
            </w:ins>
          </w:p>
          <w:p w14:paraId="2A3630BE" w14:textId="1B035491" w:rsidR="007740B0" w:rsidRPr="007836FA" w:rsidRDefault="007740B0" w:rsidP="007740B0">
            <w:pPr>
              <w:rPr>
                <w:ins w:id="4287" w:author="st1" w:date="2021-05-07T15:53:00Z"/>
                <w:rFonts w:ascii="標楷體" w:eastAsia="標楷體" w:hAnsi="標楷體"/>
              </w:rPr>
            </w:pPr>
            <w:ins w:id="4288" w:author="黃梓峻" w:date="2021-05-12T14:59:00Z">
              <w:r w:rsidRPr="00F2599B">
                <w:rPr>
                  <w:rFonts w:ascii="標楷體" w:eastAsia="標楷體" w:hAnsi="標楷體" w:hint="eastAsia"/>
                </w:rPr>
                <w:t>4.其他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B54C" w14:textId="77777777" w:rsidR="007740B0" w:rsidRPr="007836FA" w:rsidRDefault="007740B0" w:rsidP="007740B0">
            <w:pPr>
              <w:rPr>
                <w:ins w:id="4289" w:author="st1" w:date="2021-05-07T15:53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0215E" w14:textId="69D00F85" w:rsidR="007740B0" w:rsidRPr="007836FA" w:rsidRDefault="007740B0" w:rsidP="007740B0">
            <w:pPr>
              <w:jc w:val="center"/>
              <w:rPr>
                <w:ins w:id="4290" w:author="st1" w:date="2021-05-07T15:53:00Z"/>
                <w:rFonts w:ascii="標楷體" w:eastAsia="標楷體" w:hAnsi="標楷體"/>
                <w:color w:val="000000"/>
              </w:rPr>
            </w:pPr>
            <w:ins w:id="4291" w:author="黃梓峻" w:date="2021-05-12T14:59:00Z">
              <w:r w:rsidRPr="00FD711C">
                <w:rPr>
                  <w:rFonts w:ascii="標楷體" w:eastAsia="標楷體" w:hAnsi="標楷體" w:hint="eastAsia"/>
                  <w:color w:val="000000"/>
                </w:rPr>
                <w:t>W</w:t>
              </w:r>
            </w:ins>
            <w:ins w:id="4292" w:author="st1" w:date="2021-05-07T15:55:00Z">
              <w:del w:id="4293" w:author="黃梓峻" w:date="2021-05-12T14:58:00Z"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06124" w14:textId="477CFC2E" w:rsidR="007740B0" w:rsidRPr="00D5537E" w:rsidRDefault="007740B0" w:rsidP="007740B0">
            <w:pPr>
              <w:rPr>
                <w:ins w:id="4294" w:author="黃梓峻" w:date="2021-05-12T14:59:00Z"/>
                <w:rFonts w:ascii="標楷體" w:eastAsia="標楷體" w:hAnsi="標楷體"/>
                <w:color w:val="000000"/>
              </w:rPr>
            </w:pPr>
            <w:ins w:id="4295" w:author="黃梓峻" w:date="2021-05-12T14:59:00Z">
              <w:r w:rsidRPr="00D5537E">
                <w:rPr>
                  <w:rFonts w:ascii="標楷體" w:eastAsia="標楷體" w:hAnsi="標楷體"/>
                </w:rPr>
                <w:t>1.</w:t>
              </w:r>
              <w:r w:rsidRPr="00D5537E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</w:ins>
          </w:p>
          <w:p w14:paraId="51D1CA0B" w14:textId="4D6F7EA9" w:rsidR="007740B0" w:rsidRPr="00D5537E" w:rsidDel="007740B0" w:rsidRDefault="007740B0" w:rsidP="007740B0">
            <w:pPr>
              <w:rPr>
                <w:del w:id="4296" w:author="黃梓峻" w:date="2021-05-12T14:58:00Z"/>
                <w:rFonts w:ascii="標楷體" w:eastAsia="標楷體" w:hAnsi="標楷體"/>
              </w:rPr>
            </w:pPr>
            <w:ins w:id="4297" w:author="黃梓峻" w:date="2021-05-12T14:59:00Z">
              <w:r w:rsidRPr="00D5537E">
                <w:rPr>
                  <w:rFonts w:ascii="標楷體" w:eastAsia="標楷體" w:hAnsi="標楷體"/>
                </w:rPr>
                <w:t>2.</w:t>
              </w:r>
              <w:r w:rsidRPr="00D5537E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D5537E">
                <w:rPr>
                  <w:rFonts w:ascii="標楷體" w:eastAsia="標楷體" w:hAnsi="標楷體"/>
                </w:rPr>
                <w:t>.ApplObj</w:t>
              </w:r>
            </w:ins>
            <w:ins w:id="4298" w:author="st1" w:date="2021-05-07T16:07:00Z">
              <w:del w:id="4299" w:author="黃梓峻" w:date="2021-05-12T14:58:00Z">
                <w:r w:rsidRPr="00D5537E" w:rsidDel="007740B0">
                  <w:rPr>
                    <w:rFonts w:ascii="標楷體" w:eastAsia="標楷體" w:hAnsi="標楷體"/>
                  </w:rPr>
                  <w:delText>1.</w:delText>
                </w:r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申請</w:delText>
                </w:r>
              </w:del>
            </w:ins>
            <w:ins w:id="4300" w:author="st1" w:date="2021-05-07T16:06:00Z">
              <w:del w:id="4301" w:author="黃梓峻" w:date="2021-05-12T14:58:00Z">
                <w:r w:rsidRPr="00D5537E" w:rsidDel="007740B0">
                  <w:rPr>
                    <w:rFonts w:ascii="標楷體" w:eastAsia="標楷體" w:hAnsi="標楷體" w:hint="eastAsia"/>
                    <w:color w:val="000000"/>
                  </w:rPr>
                  <w:delText>時隱藏</w:delText>
                </w:r>
              </w:del>
            </w:ins>
          </w:p>
          <w:p w14:paraId="495AED2A" w14:textId="6FA42ABD" w:rsidR="007740B0" w:rsidRPr="00D5537E" w:rsidRDefault="007740B0" w:rsidP="007740B0">
            <w:pPr>
              <w:rPr>
                <w:ins w:id="4302" w:author="黃梓峻" w:date="2021-05-12T15:02:00Z"/>
                <w:rFonts w:ascii="標楷體" w:eastAsia="標楷體" w:hAnsi="標楷體"/>
                <w:color w:val="000000"/>
              </w:rPr>
            </w:pPr>
          </w:p>
          <w:p w14:paraId="08087BEA" w14:textId="23966C4E" w:rsidR="007740B0" w:rsidRPr="00D5537E" w:rsidRDefault="007740B0" w:rsidP="007740B0">
            <w:pPr>
              <w:rPr>
                <w:ins w:id="4303" w:author="黃梓峻" w:date="2021-05-12T15:02:00Z"/>
                <w:rFonts w:ascii="標楷體" w:eastAsia="標楷體" w:hAnsi="標楷體"/>
                <w:color w:val="000000"/>
              </w:rPr>
            </w:pPr>
            <w:ins w:id="4304" w:author="黃梓峻" w:date="2021-05-12T15:02:00Z">
              <w:r w:rsidRPr="00D5537E">
                <w:rPr>
                  <w:rFonts w:ascii="標楷體" w:eastAsia="標楷體" w:hAnsi="標楷體"/>
                </w:rPr>
                <w:t>3.檢核條件：</w:t>
              </w:r>
            </w:ins>
          </w:p>
          <w:p w14:paraId="101CD743" w14:textId="419566B5" w:rsidR="007740B0" w:rsidRPr="00D5537E" w:rsidRDefault="00D5537E" w:rsidP="007740B0">
            <w:pPr>
              <w:rPr>
                <w:ins w:id="4305" w:author="st1" w:date="2021-05-07T15:53:00Z"/>
                <w:rFonts w:ascii="標楷體" w:eastAsia="標楷體" w:hAnsi="標楷體"/>
                <w:color w:val="000000"/>
                <w:rPrChange w:id="4306" w:author="黃梓峻" w:date="2021-05-12T15:12:00Z">
                  <w:rPr>
                    <w:ins w:id="4307" w:author="st1" w:date="2021-05-07T15:53:00Z"/>
                    <w:rFonts w:ascii="標楷體" w:eastAsia="標楷體" w:hAnsi="標楷體"/>
                  </w:rPr>
                </w:rPrChange>
              </w:rPr>
            </w:pPr>
            <w:ins w:id="4308" w:author="黃梓峻" w:date="2021-05-12T15:11:00Z">
              <w:r w:rsidRPr="00D5537E">
                <w:rPr>
                  <w:rFonts w:ascii="標楷體" w:eastAsia="標楷體" w:hAnsi="標楷體"/>
                  <w:color w:val="000000"/>
                </w:rPr>
                <w:t>V(</w:t>
              </w:r>
              <w:proofErr w:type="gramStart"/>
              <w:r w:rsidRPr="00D5537E">
                <w:rPr>
                  <w:rFonts w:ascii="標楷體" w:eastAsia="標楷體" w:hAnsi="標楷體"/>
                  <w:color w:val="000000"/>
                  <w:rPrChange w:id="4309" w:author="黃梓峻" w:date="2021-05-12T15:12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H</w:t>
              </w:r>
              <w:r w:rsidRPr="00D5537E">
                <w:rPr>
                  <w:rFonts w:ascii="標楷體" w:eastAsia="標楷體" w:hAnsi="標楷體"/>
                  <w:color w:val="000000"/>
                </w:rPr>
                <w:t>,#</w:t>
              </w:r>
              <w:proofErr w:type="spellStart"/>
              <w:proofErr w:type="gramEnd"/>
              <w:r w:rsidRPr="00D5537E">
                <w:rPr>
                  <w:rFonts w:ascii="標楷體" w:eastAsia="標楷體" w:hAnsi="標楷體"/>
                  <w:color w:val="000000"/>
                </w:rPr>
                <w:t>ApplObjHelp</w:t>
              </w:r>
              <w:proofErr w:type="spellEnd"/>
              <w:r w:rsidRPr="00D5537E">
                <w:rPr>
                  <w:rFonts w:ascii="標楷體" w:eastAsia="標楷體" w:hAnsi="標楷體"/>
                  <w:color w:val="000000"/>
                </w:rPr>
                <w:t>)</w:t>
              </w:r>
            </w:ins>
            <w:ins w:id="4310" w:author="st1" w:date="2021-05-07T16:00:00Z">
              <w:del w:id="4311" w:author="黃梓峻" w:date="2021-05-12T14:58:00Z">
                <w:r w:rsidR="007740B0" w:rsidRPr="00D5537E" w:rsidDel="007740B0">
                  <w:rPr>
                    <w:rFonts w:ascii="標楷體" w:eastAsia="標楷體" w:hAnsi="標楷體"/>
                    <w:color w:val="000000"/>
                  </w:rPr>
                  <w:delText>InnDocRecord</w:delText>
                </w:r>
                <w:r w:rsidR="007740B0" w:rsidRPr="00D5537E" w:rsidDel="007740B0">
                  <w:rPr>
                    <w:rFonts w:ascii="標楷體" w:eastAsia="標楷體" w:hAnsi="標楷體"/>
                  </w:rPr>
                  <w:delText>.</w:delText>
                </w:r>
              </w:del>
            </w:ins>
            <w:ins w:id="4312" w:author="st1" w:date="2021-05-07T16:05:00Z">
              <w:del w:id="4313" w:author="黃梓峻" w:date="2021-05-12T14:58:00Z">
                <w:r w:rsidR="007740B0" w:rsidRPr="00D5537E" w:rsidDel="007740B0">
                  <w:rPr>
                    <w:rFonts w:ascii="標楷體" w:eastAsia="標楷體" w:hAnsi="標楷體"/>
                  </w:rPr>
                  <w:delText>ReturnEmpNo</w:delText>
                </w:r>
              </w:del>
            </w:ins>
          </w:p>
        </w:tc>
      </w:tr>
      <w:tr w:rsidR="007740B0" w:rsidRPr="007836FA" w:rsidDel="007740B0" w14:paraId="02D80E77" w14:textId="6B1712E8" w:rsidTr="00C34726">
        <w:trPr>
          <w:trHeight w:val="244"/>
          <w:jc w:val="center"/>
          <w:ins w:id="4314" w:author="st1" w:date="2021-05-07T16:22:00Z"/>
          <w:del w:id="4315" w:author="黃梓峻" w:date="2021-05-12T14:59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70A1" w14:textId="2DA59651" w:rsidR="007740B0" w:rsidDel="007740B0" w:rsidRDefault="007740B0" w:rsidP="007740B0">
            <w:pPr>
              <w:rPr>
                <w:ins w:id="4316" w:author="st1" w:date="2021-05-07T16:22:00Z"/>
                <w:del w:id="4317" w:author="黃梓峻" w:date="2021-05-12T14:59:00Z"/>
                <w:rFonts w:ascii="標楷體" w:eastAsia="標楷體" w:hAnsi="標楷體"/>
                <w:color w:val="000000"/>
              </w:rPr>
            </w:pPr>
            <w:ins w:id="4318" w:author="st1" w:date="2021-05-07T16:22:00Z">
              <w:del w:id="4319" w:author="黃梓峻" w:date="2021-05-12T14:59:00Z"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15</w:delText>
                </w:r>
              </w:del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C11A" w14:textId="44847F3C" w:rsidR="007740B0" w:rsidDel="007740B0" w:rsidRDefault="007740B0" w:rsidP="007740B0">
            <w:pPr>
              <w:rPr>
                <w:ins w:id="4320" w:author="st1" w:date="2021-05-07T16:22:00Z"/>
                <w:del w:id="4321" w:author="黃梓峻" w:date="2021-05-12T14:59:00Z"/>
                <w:rFonts w:ascii="標楷體" w:eastAsia="標楷體" w:hAnsi="標楷體"/>
              </w:rPr>
            </w:pPr>
            <w:ins w:id="4322" w:author="st1" w:date="2021-05-07T16:22:00Z">
              <w:del w:id="4323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瀏覽</w:delText>
                </w:r>
              </w:del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02F2" w14:textId="2A120A86" w:rsidR="007740B0" w:rsidRPr="007836FA" w:rsidDel="007740B0" w:rsidRDefault="007740B0" w:rsidP="007740B0">
            <w:pPr>
              <w:rPr>
                <w:ins w:id="4324" w:author="st1" w:date="2021-05-07T16:22:00Z"/>
                <w:del w:id="4325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EB88" w14:textId="112A7579" w:rsidR="007740B0" w:rsidRPr="007836FA" w:rsidDel="007740B0" w:rsidRDefault="007740B0" w:rsidP="007740B0">
            <w:pPr>
              <w:rPr>
                <w:ins w:id="4326" w:author="st1" w:date="2021-05-07T16:22:00Z"/>
                <w:del w:id="4327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B6A5" w14:textId="24E95EAD" w:rsidR="007740B0" w:rsidRPr="007836FA" w:rsidDel="007740B0" w:rsidRDefault="007740B0" w:rsidP="007740B0">
            <w:pPr>
              <w:rPr>
                <w:ins w:id="4328" w:author="st1" w:date="2021-05-07T16:22:00Z"/>
                <w:del w:id="4329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A3B2" w14:textId="27E1E3C6" w:rsidR="007740B0" w:rsidRPr="007836FA" w:rsidDel="007740B0" w:rsidRDefault="007740B0" w:rsidP="007740B0">
            <w:pPr>
              <w:rPr>
                <w:ins w:id="4330" w:author="st1" w:date="2021-05-07T16:22:00Z"/>
                <w:del w:id="4331" w:author="黃梓峻" w:date="2021-05-12T14:59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AAFA4" w14:textId="1FEBDD00" w:rsidR="007740B0" w:rsidDel="007740B0" w:rsidRDefault="007740B0" w:rsidP="007740B0">
            <w:pPr>
              <w:jc w:val="center"/>
              <w:rPr>
                <w:ins w:id="4332" w:author="st1" w:date="2021-05-07T16:22:00Z"/>
                <w:del w:id="4333" w:author="黃梓峻" w:date="2021-05-12T14:59:00Z"/>
                <w:rFonts w:ascii="標楷體" w:eastAsia="標楷體" w:hAnsi="標楷體"/>
                <w:color w:val="00000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0777" w14:textId="368A1A13" w:rsidR="007740B0" w:rsidRPr="007836FA" w:rsidDel="007740B0" w:rsidRDefault="007740B0" w:rsidP="007740B0">
            <w:pPr>
              <w:rPr>
                <w:ins w:id="4334" w:author="st1" w:date="2021-05-07T16:22:00Z"/>
                <w:del w:id="4335" w:author="黃梓峻" w:date="2021-05-12T14:59:00Z"/>
                <w:rFonts w:ascii="標楷體" w:eastAsia="標楷體" w:hAnsi="標楷體"/>
              </w:rPr>
            </w:pPr>
            <w:ins w:id="4336" w:author="st1" w:date="2021-05-07T16:22:00Z">
              <w:del w:id="4337" w:author="黃梓峻" w:date="2021-05-12T14:59:00Z">
                <w:r w:rsidDel="007740B0">
                  <w:rPr>
                    <w:rFonts w:eastAsia="標楷體" w:hint="eastAsia"/>
                    <w:color w:val="000000"/>
                  </w:rPr>
                  <w:delText>連結至【</w:delText>
                </w:r>
                <w:r w:rsidRPr="008508E6" w:rsidDel="007740B0">
                  <w:rPr>
                    <w:rFonts w:eastAsia="標楷體"/>
                    <w:color w:val="000000"/>
                  </w:rPr>
                  <w:delText>L6041</w:delText>
                </w:r>
                <w:r w:rsidDel="007740B0">
                  <w:rPr>
                    <w:rFonts w:eastAsia="標楷體" w:hint="eastAsia"/>
                    <w:color w:val="000000"/>
                  </w:rPr>
                  <w:delText xml:space="preserve"> </w:delText>
                </w:r>
                <w:r w:rsidRPr="008508E6" w:rsidDel="007740B0">
                  <w:rPr>
                    <w:rFonts w:eastAsia="標楷體"/>
                    <w:color w:val="000000"/>
                  </w:rPr>
                  <w:delText>使用者資料查詢</w:delText>
                </w:r>
                <w:r w:rsidDel="007740B0">
                  <w:rPr>
                    <w:rFonts w:eastAsia="標楷體" w:hint="eastAsia"/>
                    <w:color w:val="000000"/>
                  </w:rPr>
                  <w:delText>】，</w:delText>
                </w:r>
                <w:r w:rsidDel="007740B0">
                  <w:rPr>
                    <w:rFonts w:ascii="標楷體" w:eastAsia="標楷體" w:hAnsi="標楷體" w:hint="eastAsia"/>
                    <w:lang w:eastAsia="zh-HK"/>
                  </w:rPr>
                  <w:delText>供查詢</w:delText>
                </w:r>
                <w:r w:rsidRPr="008508E6" w:rsidDel="007740B0">
                  <w:rPr>
                    <w:rFonts w:eastAsia="標楷體"/>
                    <w:color w:val="000000"/>
                  </w:rPr>
                  <w:delText>使用者資料</w:delText>
                </w:r>
                <w:r w:rsidDel="007740B0">
                  <w:rPr>
                    <w:rFonts w:ascii="標楷體" w:eastAsia="標楷體" w:hAnsi="標楷體" w:hint="eastAsia"/>
                    <w:lang w:eastAsia="zh-HK"/>
                  </w:rPr>
                  <w:delText>，點選資料帶回戶號</w:delText>
                </w:r>
              </w:del>
            </w:ins>
          </w:p>
        </w:tc>
      </w:tr>
      <w:tr w:rsidR="007740B0" w:rsidRPr="007836FA" w:rsidDel="007740B0" w14:paraId="057852E4" w14:textId="43C57B99" w:rsidTr="00C34726">
        <w:trPr>
          <w:trHeight w:val="244"/>
          <w:jc w:val="center"/>
          <w:ins w:id="4338" w:author="st1" w:date="2021-05-07T15:53:00Z"/>
          <w:del w:id="4339" w:author="黃梓峻" w:date="2021-05-12T14:59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754E" w14:textId="1B6C3A14" w:rsidR="007740B0" w:rsidRPr="007836FA" w:rsidDel="007740B0" w:rsidRDefault="007740B0" w:rsidP="007740B0">
            <w:pPr>
              <w:rPr>
                <w:ins w:id="4340" w:author="st1" w:date="2021-05-07T15:53:00Z"/>
                <w:del w:id="4341" w:author="黃梓峻" w:date="2021-05-12T14:59:00Z"/>
                <w:rFonts w:ascii="標楷體" w:eastAsia="標楷體" w:hAnsi="標楷體"/>
                <w:color w:val="000000"/>
              </w:rPr>
            </w:pPr>
            <w:ins w:id="4342" w:author="st1" w:date="2021-05-07T16:22:00Z">
              <w:del w:id="4343" w:author="黃梓峻" w:date="2021-05-12T14:59:00Z"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16</w:delText>
                </w:r>
              </w:del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105EF" w14:textId="21FCD321" w:rsidR="007740B0" w:rsidDel="007740B0" w:rsidRDefault="007740B0" w:rsidP="007740B0">
            <w:pPr>
              <w:rPr>
                <w:ins w:id="4344" w:author="st1" w:date="2021-05-07T15:53:00Z"/>
                <w:del w:id="4345" w:author="黃梓峻" w:date="2021-05-12T14:59:00Z"/>
                <w:rFonts w:ascii="標楷體" w:eastAsia="標楷體" w:hAnsi="標楷體"/>
              </w:rPr>
            </w:pPr>
            <w:ins w:id="4346" w:author="st1" w:date="2021-05-07T15:54:00Z">
              <w:del w:id="4347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備註</w:delText>
                </w:r>
              </w:del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5813" w14:textId="7B3C65DD" w:rsidR="007740B0" w:rsidRPr="007836FA" w:rsidDel="007740B0" w:rsidRDefault="007740B0" w:rsidP="007740B0">
            <w:pPr>
              <w:rPr>
                <w:ins w:id="4348" w:author="st1" w:date="2021-05-07T15:53:00Z"/>
                <w:del w:id="4349" w:author="黃梓峻" w:date="2021-05-12T14:59:00Z"/>
                <w:rFonts w:ascii="標楷體" w:eastAsia="標楷體" w:hAnsi="標楷體"/>
              </w:rPr>
            </w:pPr>
            <w:ins w:id="4350" w:author="st1" w:date="2021-05-07T16:20:00Z">
              <w:del w:id="4351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60</w:delText>
                </w:r>
              </w:del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97DB" w14:textId="571CB70F" w:rsidR="007740B0" w:rsidRPr="007836FA" w:rsidDel="007740B0" w:rsidRDefault="007740B0" w:rsidP="007740B0">
            <w:pPr>
              <w:rPr>
                <w:ins w:id="4352" w:author="st1" w:date="2021-05-07T15:53:00Z"/>
                <w:del w:id="4353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6AD49" w14:textId="03A7AA52" w:rsidR="007740B0" w:rsidRPr="007836FA" w:rsidDel="007740B0" w:rsidRDefault="007740B0" w:rsidP="007740B0">
            <w:pPr>
              <w:rPr>
                <w:ins w:id="4354" w:author="st1" w:date="2021-05-07T15:53:00Z"/>
                <w:del w:id="4355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A5C2" w14:textId="523DC688" w:rsidR="007740B0" w:rsidRPr="007836FA" w:rsidDel="007740B0" w:rsidRDefault="007740B0" w:rsidP="007740B0">
            <w:pPr>
              <w:rPr>
                <w:ins w:id="4356" w:author="st1" w:date="2021-05-07T15:53:00Z"/>
                <w:del w:id="4357" w:author="黃梓峻" w:date="2021-05-12T14:59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DF4" w14:textId="26F638D5" w:rsidR="007740B0" w:rsidRPr="007836FA" w:rsidDel="007740B0" w:rsidRDefault="007740B0" w:rsidP="007740B0">
            <w:pPr>
              <w:jc w:val="center"/>
              <w:rPr>
                <w:ins w:id="4358" w:author="st1" w:date="2021-05-07T15:53:00Z"/>
                <w:del w:id="4359" w:author="黃梓峻" w:date="2021-05-12T14:59:00Z"/>
                <w:rFonts w:ascii="標楷體" w:eastAsia="標楷體" w:hAnsi="標楷體"/>
                <w:color w:val="000000"/>
              </w:rPr>
            </w:pPr>
            <w:ins w:id="4360" w:author="st1" w:date="2021-05-07T15:55:00Z">
              <w:del w:id="4361" w:author="黃梓峻" w:date="2021-05-12T14:59:00Z">
                <w:r w:rsidRPr="00FD711C" w:rsidDel="007740B0">
                  <w:rPr>
                    <w:rFonts w:ascii="標楷體" w:eastAsia="標楷體" w:hAnsi="標楷體" w:hint="eastAsia"/>
                    <w:color w:val="000000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89B1" w14:textId="17A602BB" w:rsidR="007740B0" w:rsidDel="007740B0" w:rsidRDefault="007740B0" w:rsidP="007740B0">
            <w:pPr>
              <w:rPr>
                <w:ins w:id="4362" w:author="st1" w:date="2021-05-07T16:12:00Z"/>
                <w:del w:id="4363" w:author="黃梓峻" w:date="2021-05-12T14:59:00Z"/>
                <w:rFonts w:ascii="標楷體" w:eastAsia="標楷體" w:hAnsi="標楷體"/>
                <w:color w:val="000000"/>
              </w:rPr>
            </w:pPr>
            <w:ins w:id="4364" w:author="st1" w:date="2021-05-07T16:12:00Z">
              <w:del w:id="4365" w:author="黃梓峻" w:date="2021-05-12T14:59:00Z">
                <w:r w:rsidRPr="007836FA" w:rsidDel="007740B0">
                  <w:rPr>
                    <w:rFonts w:ascii="標楷體" w:eastAsia="標楷體" w:hAnsi="標楷體"/>
                  </w:rPr>
                  <w:delText>1.</w:delText>
                </w:r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申請時必須輸入，歸還時自動顯示</w:delText>
                </w:r>
              </w:del>
            </w:ins>
          </w:p>
          <w:p w14:paraId="7332F89B" w14:textId="4EEF0CA8" w:rsidR="007740B0" w:rsidRPr="007836FA" w:rsidDel="007740B0" w:rsidRDefault="007740B0" w:rsidP="007740B0">
            <w:pPr>
              <w:rPr>
                <w:ins w:id="4366" w:author="st1" w:date="2021-05-07T15:53:00Z"/>
                <w:del w:id="4367" w:author="黃梓峻" w:date="2021-05-12T14:59:00Z"/>
                <w:rFonts w:ascii="標楷體" w:eastAsia="標楷體" w:hAnsi="標楷體"/>
              </w:rPr>
            </w:pPr>
            <w:ins w:id="4368" w:author="st1" w:date="2021-05-07T16:12:00Z">
              <w:del w:id="4369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2</w:delText>
                </w:r>
                <w:r w:rsidRPr="007836FA" w:rsidDel="007740B0">
                  <w:rPr>
                    <w:rFonts w:ascii="標楷體" w:eastAsia="標楷體" w:hAnsi="標楷體"/>
                  </w:rPr>
                  <w:delText>.</w:delText>
                </w:r>
              </w:del>
            </w:ins>
            <w:ins w:id="4370" w:author="st1" w:date="2021-05-07T16:00:00Z">
              <w:del w:id="4371" w:author="黃梓峻" w:date="2021-05-12T14:59:00Z">
                <w:r w:rsidRPr="00D16F69" w:rsidDel="007740B0">
                  <w:rPr>
                    <w:rFonts w:ascii="標楷體" w:eastAsia="標楷體" w:hAnsi="標楷體" w:hint="eastAsia"/>
                    <w:color w:val="000000"/>
                  </w:rPr>
                  <w:delText>InnDocRecord</w:delText>
                </w:r>
                <w:r w:rsidRPr="00D16F69" w:rsidDel="007740B0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4372" w:author="st1" w:date="2021-05-07T16:05:00Z">
              <w:del w:id="4373" w:author="黃梓峻" w:date="2021-05-12T14:59:00Z">
                <w:r w:rsidRPr="00F2599B" w:rsidDel="007740B0">
                  <w:rPr>
                    <w:rFonts w:ascii="標楷體" w:eastAsia="標楷體" w:hAnsi="標楷體"/>
                  </w:rPr>
                  <w:delText>Remark</w:delText>
                </w:r>
              </w:del>
            </w:ins>
          </w:p>
        </w:tc>
      </w:tr>
      <w:tr w:rsidR="007740B0" w:rsidRPr="007836FA" w:rsidDel="007740B0" w14:paraId="1524930E" w14:textId="2B0B4154" w:rsidTr="00C34726">
        <w:trPr>
          <w:trHeight w:val="244"/>
          <w:jc w:val="center"/>
          <w:ins w:id="4374" w:author="st1" w:date="2021-05-07T15:46:00Z"/>
          <w:del w:id="4375" w:author="黃梓峻" w:date="2021-05-12T14:59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C450" w14:textId="0BF350E3" w:rsidR="007740B0" w:rsidRPr="007836FA" w:rsidDel="007740B0" w:rsidRDefault="007740B0" w:rsidP="007740B0">
            <w:pPr>
              <w:rPr>
                <w:ins w:id="4376" w:author="st1" w:date="2021-05-07T15:46:00Z"/>
                <w:del w:id="4377" w:author="黃梓峻" w:date="2021-05-12T14:59:00Z"/>
                <w:rFonts w:ascii="標楷體" w:eastAsia="標楷體" w:hAnsi="標楷體"/>
                <w:color w:val="000000"/>
              </w:rPr>
            </w:pPr>
            <w:ins w:id="4378" w:author="st1" w:date="2021-05-07T16:22:00Z">
              <w:del w:id="4379" w:author="黃梓峻" w:date="2021-05-12T14:59:00Z"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17</w:delText>
                </w:r>
              </w:del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E537" w14:textId="1072C4DF" w:rsidR="007740B0" w:rsidRPr="007836FA" w:rsidDel="007740B0" w:rsidRDefault="007740B0" w:rsidP="007740B0">
            <w:pPr>
              <w:rPr>
                <w:ins w:id="4380" w:author="st1" w:date="2021-05-07T15:46:00Z"/>
                <w:del w:id="4381" w:author="黃梓峻" w:date="2021-05-12T14:59:00Z"/>
                <w:rFonts w:ascii="標楷體" w:eastAsia="標楷體" w:hAnsi="標楷體"/>
              </w:rPr>
            </w:pPr>
            <w:ins w:id="4382" w:author="st1" w:date="2021-05-07T15:54:00Z">
              <w:del w:id="4383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借閱項目</w:delText>
                </w:r>
              </w:del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2A6" w14:textId="1DF75F87" w:rsidR="007740B0" w:rsidRPr="007836FA" w:rsidDel="007740B0" w:rsidRDefault="007740B0" w:rsidP="007740B0">
            <w:pPr>
              <w:rPr>
                <w:ins w:id="4384" w:author="st1" w:date="2021-05-07T15:46:00Z"/>
                <w:del w:id="4385" w:author="黃梓峻" w:date="2021-05-12T14:59:00Z"/>
                <w:rFonts w:ascii="標楷體" w:eastAsia="標楷體" w:hAnsi="標楷體"/>
              </w:rPr>
            </w:pPr>
            <w:ins w:id="4386" w:author="st1" w:date="2021-05-07T16:20:00Z">
              <w:del w:id="4387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AF3F" w14:textId="36188095" w:rsidR="007740B0" w:rsidRPr="007836FA" w:rsidDel="007740B0" w:rsidRDefault="007740B0" w:rsidP="007740B0">
            <w:pPr>
              <w:rPr>
                <w:ins w:id="4388" w:author="st1" w:date="2021-05-07T15:46:00Z"/>
                <w:del w:id="4389" w:author="黃梓峻" w:date="2021-05-12T14:59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B7706" w14:textId="59A9ABD9" w:rsidR="007740B0" w:rsidRPr="00794486" w:rsidDel="007740B0" w:rsidRDefault="007740B0" w:rsidP="007740B0">
            <w:pPr>
              <w:rPr>
                <w:ins w:id="4390" w:author="st1" w:date="2021-05-07T15:58:00Z"/>
                <w:del w:id="4391" w:author="黃梓峻" w:date="2021-05-12T14:59:00Z"/>
                <w:rFonts w:ascii="標楷體" w:eastAsia="標楷體" w:hAnsi="標楷體"/>
                <w:color w:val="000000"/>
              </w:rPr>
            </w:pPr>
            <w:ins w:id="4392" w:author="st1" w:date="2021-05-07T15:57:00Z">
              <w:del w:id="4393" w:author="黃梓峻" w:date="2021-05-12T14:59:00Z">
                <w:r w:rsidRPr="00C04054" w:rsidDel="007740B0">
                  <w:rPr>
                    <w:rFonts w:ascii="標楷體" w:eastAsia="標楷體" w:hAnsi="標楷體" w:hint="eastAsia"/>
                    <w:lang w:eastAsia="zh-HK"/>
                  </w:rPr>
                  <w:delText>依據</w:delText>
                </w:r>
                <w:r w:rsidRPr="00C04054" w:rsidDel="007740B0">
                  <w:rPr>
                    <w:rFonts w:ascii="標楷體" w:eastAsia="標楷體" w:hAnsi="標楷體" w:hint="eastAsia"/>
                  </w:rPr>
                  <w:delText>C</w:delText>
                </w:r>
                <w:r w:rsidRPr="00C04054" w:rsidDel="007740B0">
                  <w:rPr>
                    <w:rFonts w:ascii="標楷體" w:eastAsia="標楷體" w:hAnsi="標楷體" w:hint="eastAsia"/>
                    <w:lang w:eastAsia="zh-HK"/>
                  </w:rPr>
                  <w:delText>d</w:delText>
                </w:r>
                <w:r w:rsidRPr="00C04054" w:rsidDel="007740B0">
                  <w:rPr>
                    <w:rFonts w:ascii="標楷體" w:eastAsia="標楷體" w:hAnsi="標楷體"/>
                    <w:lang w:eastAsia="zh-HK"/>
                  </w:rPr>
                  <w:delText>Code</w:delText>
                </w:r>
                <w:r w:rsidRPr="00C04054" w:rsidDel="007740B0">
                  <w:rPr>
                    <w:rFonts w:ascii="標楷體" w:eastAsia="標楷體" w:hAnsi="標楷體" w:hint="eastAsia"/>
                    <w:lang w:eastAsia="zh-HK"/>
                  </w:rPr>
                  <w:delText>的</w:delText>
                </w:r>
                <w:r w:rsidRPr="00C04054" w:rsidDel="007740B0">
                  <w:rPr>
                    <w:rFonts w:ascii="標楷體" w:eastAsia="標楷體" w:hAnsi="標楷體"/>
                    <w:lang w:eastAsia="zh-HK"/>
                  </w:rPr>
                  <w:delText>DefCode</w:delText>
                </w:r>
                <w:r w:rsidRPr="00C04054" w:rsidDel="007740B0">
                  <w:rPr>
                    <w:rFonts w:ascii="標楷體" w:eastAsia="標楷體" w:hAnsi="標楷體" w:hint="eastAsia"/>
                  </w:rPr>
                  <w:delText>=</w:delText>
                </w:r>
              </w:del>
            </w:ins>
            <w:ins w:id="4394" w:author="st1" w:date="2021-05-07T15:58:00Z">
              <w:del w:id="4395" w:author="黃梓峻" w:date="2021-05-12T14:59:00Z">
                <w:r w:rsidRPr="00794486" w:rsidDel="007740B0">
                  <w:rPr>
                    <w:rFonts w:ascii="標楷體" w:eastAsia="標楷體" w:hAnsi="標楷體"/>
                    <w:color w:val="000000"/>
                  </w:rPr>
                  <w:delText>ApplObj</w:delText>
                </w:r>
              </w:del>
            </w:ins>
          </w:p>
          <w:p w14:paraId="502FBFE2" w14:textId="5D3283E3" w:rsidR="007740B0" w:rsidRPr="00794486" w:rsidDel="007740B0" w:rsidRDefault="007740B0" w:rsidP="007740B0">
            <w:pPr>
              <w:rPr>
                <w:ins w:id="4396" w:author="st1" w:date="2021-05-07T15:57:00Z"/>
                <w:del w:id="4397" w:author="黃梓峻" w:date="2021-05-12T14:59:00Z"/>
                <w:rFonts w:ascii="標楷體" w:eastAsia="標楷體" w:hAnsi="標楷體"/>
                <w:color w:val="000000"/>
              </w:rPr>
            </w:pPr>
          </w:p>
          <w:p w14:paraId="6AC0F44F" w14:textId="50DA10CA" w:rsidR="007740B0" w:rsidRPr="00F2599B" w:rsidDel="007740B0" w:rsidRDefault="007740B0" w:rsidP="007740B0">
            <w:pPr>
              <w:rPr>
                <w:ins w:id="4398" w:author="st1" w:date="2021-05-07T15:59:00Z"/>
                <w:del w:id="4399" w:author="黃梓峻" w:date="2021-05-12T14:59:00Z"/>
                <w:rFonts w:ascii="標楷體" w:eastAsia="標楷體" w:hAnsi="標楷體"/>
              </w:rPr>
            </w:pPr>
            <w:ins w:id="4400" w:author="st1" w:date="2021-05-07T15:59:00Z">
              <w:del w:id="4401" w:author="黃梓峻" w:date="2021-05-12T14:59:00Z">
                <w:r w:rsidRPr="00F2599B" w:rsidDel="007740B0">
                  <w:rPr>
                    <w:rFonts w:ascii="標楷體" w:eastAsia="標楷體" w:hAnsi="標楷體" w:hint="eastAsia"/>
                  </w:rPr>
                  <w:delText>1.重要袋</w:delText>
                </w:r>
              </w:del>
            </w:ins>
          </w:p>
          <w:p w14:paraId="07695F1B" w14:textId="0DF35ADE" w:rsidR="007740B0" w:rsidRPr="00F2599B" w:rsidDel="007740B0" w:rsidRDefault="007740B0" w:rsidP="007740B0">
            <w:pPr>
              <w:rPr>
                <w:ins w:id="4402" w:author="st1" w:date="2021-05-07T15:59:00Z"/>
                <w:del w:id="4403" w:author="黃梓峻" w:date="2021-05-12T14:59:00Z"/>
                <w:rFonts w:ascii="標楷體" w:eastAsia="標楷體" w:hAnsi="標楷體"/>
              </w:rPr>
            </w:pPr>
            <w:ins w:id="4404" w:author="st1" w:date="2021-05-07T15:59:00Z">
              <w:del w:id="4405" w:author="黃梓峻" w:date="2021-05-12T14:59:00Z">
                <w:r w:rsidRPr="00F2599B" w:rsidDel="007740B0">
                  <w:rPr>
                    <w:rFonts w:ascii="標楷體" w:eastAsia="標楷體" w:hAnsi="標楷體" w:hint="eastAsia"/>
                  </w:rPr>
                  <w:delText>2.普通袋</w:delText>
                </w:r>
              </w:del>
            </w:ins>
          </w:p>
          <w:p w14:paraId="70725191" w14:textId="14AE1E8C" w:rsidR="007740B0" w:rsidRPr="00F2599B" w:rsidDel="007740B0" w:rsidRDefault="007740B0" w:rsidP="007740B0">
            <w:pPr>
              <w:rPr>
                <w:ins w:id="4406" w:author="st1" w:date="2021-05-07T15:59:00Z"/>
                <w:del w:id="4407" w:author="黃梓峻" w:date="2021-05-12T14:59:00Z"/>
                <w:rFonts w:ascii="標楷體" w:eastAsia="標楷體" w:hAnsi="標楷體"/>
              </w:rPr>
            </w:pPr>
            <w:ins w:id="4408" w:author="st1" w:date="2021-05-07T15:59:00Z">
              <w:del w:id="4409" w:author="黃梓峻" w:date="2021-05-12T14:59:00Z">
                <w:r w:rsidRPr="00F2599B" w:rsidDel="007740B0">
                  <w:rPr>
                    <w:rFonts w:ascii="標楷體" w:eastAsia="標楷體" w:hAnsi="標楷體" w:hint="eastAsia"/>
                  </w:rPr>
                  <w:delText>3.重要袋&amp;普通袋</w:delText>
                </w:r>
              </w:del>
            </w:ins>
          </w:p>
          <w:p w14:paraId="4822CC6B" w14:textId="650992FE" w:rsidR="007740B0" w:rsidRPr="007836FA" w:rsidDel="007740B0" w:rsidRDefault="007740B0" w:rsidP="007740B0">
            <w:pPr>
              <w:rPr>
                <w:ins w:id="4410" w:author="st1" w:date="2021-05-07T15:46:00Z"/>
                <w:del w:id="4411" w:author="黃梓峻" w:date="2021-05-12T14:59:00Z"/>
                <w:rFonts w:ascii="標楷體" w:eastAsia="標楷體" w:hAnsi="標楷體"/>
              </w:rPr>
            </w:pPr>
            <w:ins w:id="4412" w:author="st1" w:date="2021-05-07T15:59:00Z">
              <w:del w:id="4413" w:author="黃梓峻" w:date="2021-05-12T14:59:00Z">
                <w:r w:rsidRPr="00F2599B" w:rsidDel="007740B0">
                  <w:rPr>
                    <w:rFonts w:ascii="標楷體" w:eastAsia="標楷體" w:hAnsi="標楷體" w:hint="eastAsia"/>
                  </w:rPr>
                  <w:delText>4.其他</w:delText>
                </w:r>
              </w:del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F81D" w14:textId="3B590353" w:rsidR="007740B0" w:rsidRPr="007836FA" w:rsidDel="007740B0" w:rsidRDefault="007740B0" w:rsidP="007740B0">
            <w:pPr>
              <w:rPr>
                <w:ins w:id="4414" w:author="st1" w:date="2021-05-07T15:46:00Z"/>
                <w:del w:id="4415" w:author="黃梓峻" w:date="2021-05-12T14:59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692B" w14:textId="60E153F4" w:rsidR="007740B0" w:rsidRPr="007836FA" w:rsidDel="007740B0" w:rsidRDefault="007740B0" w:rsidP="007740B0">
            <w:pPr>
              <w:jc w:val="center"/>
              <w:rPr>
                <w:ins w:id="4416" w:author="st1" w:date="2021-05-07T15:46:00Z"/>
                <w:del w:id="4417" w:author="黃梓峻" w:date="2021-05-12T14:59:00Z"/>
                <w:rFonts w:ascii="標楷體" w:eastAsia="標楷體" w:hAnsi="標楷體"/>
                <w:color w:val="000000"/>
              </w:rPr>
            </w:pPr>
            <w:ins w:id="4418" w:author="st1" w:date="2021-05-07T15:55:00Z">
              <w:del w:id="4419" w:author="黃梓峻" w:date="2021-05-12T14:59:00Z">
                <w:r w:rsidRPr="00FD711C" w:rsidDel="007740B0">
                  <w:rPr>
                    <w:rFonts w:ascii="標楷體" w:eastAsia="標楷體" w:hAnsi="標楷體" w:hint="eastAsia"/>
                    <w:color w:val="000000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A8B81" w14:textId="7221E02D" w:rsidR="007740B0" w:rsidDel="007740B0" w:rsidRDefault="007740B0" w:rsidP="007740B0">
            <w:pPr>
              <w:rPr>
                <w:ins w:id="4420" w:author="st1" w:date="2021-05-07T16:12:00Z"/>
                <w:del w:id="4421" w:author="黃梓峻" w:date="2021-05-12T14:59:00Z"/>
                <w:rFonts w:ascii="標楷體" w:eastAsia="標楷體" w:hAnsi="標楷體"/>
                <w:color w:val="000000"/>
              </w:rPr>
            </w:pPr>
            <w:ins w:id="4422" w:author="st1" w:date="2021-05-07T16:12:00Z">
              <w:del w:id="4423" w:author="黃梓峻" w:date="2021-05-12T14:59:00Z">
                <w:r w:rsidRPr="007836FA" w:rsidDel="007740B0">
                  <w:rPr>
                    <w:rFonts w:ascii="標楷體" w:eastAsia="標楷體" w:hAnsi="標楷體"/>
                  </w:rPr>
                  <w:delText>1.</w:delText>
                </w:r>
                <w:r w:rsidDel="007740B0">
                  <w:rPr>
                    <w:rFonts w:ascii="標楷體" w:eastAsia="標楷體" w:hAnsi="標楷體" w:hint="eastAsia"/>
                    <w:color w:val="000000"/>
                  </w:rPr>
                  <w:delText>申請時必須輸入，歸還時自動顯示</w:delText>
                </w:r>
              </w:del>
            </w:ins>
          </w:p>
          <w:p w14:paraId="7A86818A" w14:textId="3F5E9873" w:rsidR="007740B0" w:rsidRPr="007836FA" w:rsidDel="007740B0" w:rsidRDefault="007740B0" w:rsidP="007740B0">
            <w:pPr>
              <w:rPr>
                <w:ins w:id="4424" w:author="st1" w:date="2021-05-07T15:46:00Z"/>
                <w:del w:id="4425" w:author="黃梓峻" w:date="2021-05-12T14:59:00Z"/>
                <w:rFonts w:ascii="標楷體" w:eastAsia="標楷體" w:hAnsi="標楷體"/>
              </w:rPr>
            </w:pPr>
            <w:ins w:id="4426" w:author="st1" w:date="2021-05-07T16:12:00Z">
              <w:del w:id="4427" w:author="黃梓峻" w:date="2021-05-12T14:59:00Z">
                <w:r w:rsidDel="007740B0">
                  <w:rPr>
                    <w:rFonts w:ascii="標楷體" w:eastAsia="標楷體" w:hAnsi="標楷體" w:hint="eastAsia"/>
                  </w:rPr>
                  <w:delText>2</w:delText>
                </w:r>
                <w:r w:rsidRPr="007836FA" w:rsidDel="007740B0">
                  <w:rPr>
                    <w:rFonts w:ascii="標楷體" w:eastAsia="標楷體" w:hAnsi="標楷體"/>
                  </w:rPr>
                  <w:delText>.</w:delText>
                </w:r>
              </w:del>
            </w:ins>
            <w:ins w:id="4428" w:author="st1" w:date="2021-05-07T16:00:00Z">
              <w:del w:id="4429" w:author="黃梓峻" w:date="2021-05-12T14:59:00Z">
                <w:r w:rsidRPr="00D16F69" w:rsidDel="007740B0">
                  <w:rPr>
                    <w:rFonts w:ascii="標楷體" w:eastAsia="標楷體" w:hAnsi="標楷體" w:hint="eastAsia"/>
                    <w:color w:val="000000"/>
                  </w:rPr>
                  <w:delText>InnDocRecord</w:delText>
                </w:r>
                <w:r w:rsidRPr="00D16F69" w:rsidDel="007740B0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4430" w:author="st1" w:date="2021-05-07T16:05:00Z">
              <w:del w:id="4431" w:author="黃梓峻" w:date="2021-05-12T14:59:00Z">
                <w:r w:rsidRPr="00F2599B" w:rsidDel="007740B0">
                  <w:rPr>
                    <w:rFonts w:ascii="標楷體" w:eastAsia="標楷體" w:hAnsi="標楷體"/>
                  </w:rPr>
                  <w:delText>ApplObj</w:delText>
                </w:r>
              </w:del>
            </w:ins>
          </w:p>
        </w:tc>
      </w:tr>
    </w:tbl>
    <w:p w14:paraId="36B8FA4C" w14:textId="099498A2" w:rsidR="00813466" w:rsidRDefault="00813466" w:rsidP="00101072">
      <w:pPr>
        <w:rPr>
          <w:ins w:id="4432" w:author="黃梓峻" w:date="2021-05-12T14:46:00Z"/>
          <w:rFonts w:ascii="標楷體" w:eastAsia="標楷體" w:hAnsi="標楷體"/>
          <w:noProof/>
        </w:rPr>
      </w:pPr>
    </w:p>
    <w:p w14:paraId="3E104B87" w14:textId="7193DF40" w:rsidR="00E170C8" w:rsidRPr="005F3296" w:rsidRDefault="00E170C8" w:rsidP="00E170C8">
      <w:pPr>
        <w:pStyle w:val="af9"/>
        <w:numPr>
          <w:ilvl w:val="2"/>
          <w:numId w:val="9"/>
        </w:numPr>
        <w:ind w:leftChars="0" w:left="1418" w:hanging="425"/>
        <w:rPr>
          <w:ins w:id="4433" w:author="黃梓峻" w:date="2021-05-12T14:46:00Z"/>
          <w:rFonts w:ascii="標楷體" w:eastAsia="標楷體" w:hAnsi="標楷體"/>
          <w:sz w:val="26"/>
          <w:szCs w:val="26"/>
          <w:lang w:eastAsia="x-none"/>
        </w:rPr>
      </w:pPr>
      <w:ins w:id="4434" w:author="黃梓峻" w:date="2021-05-12T14:46:00Z">
        <w:r w:rsidRPr="005F3296">
          <w:rPr>
            <w:rFonts w:ascii="標楷體" w:eastAsia="標楷體" w:hAnsi="標楷體"/>
            <w:sz w:val="26"/>
            <w:szCs w:val="26"/>
            <w:lang w:eastAsia="x-none"/>
          </w:rPr>
          <w:t>UI</w:t>
        </w:r>
        <w:proofErr w:type="spellStart"/>
        <w:r w:rsidRPr="005F3296">
          <w:rPr>
            <w:rFonts w:ascii="標楷體" w:eastAsia="標楷體" w:hAnsi="標楷體"/>
            <w:sz w:val="26"/>
            <w:szCs w:val="26"/>
            <w:lang w:eastAsia="x-none"/>
          </w:rPr>
          <w:t>畫面</w:t>
        </w:r>
        <w:r>
          <w:rPr>
            <w:rFonts w:ascii="標楷體" w:eastAsia="標楷體" w:hAnsi="標楷體" w:hint="eastAsia"/>
            <w:sz w:val="26"/>
            <w:szCs w:val="26"/>
          </w:rPr>
          <w:t>－</w:t>
        </w:r>
      </w:ins>
      <w:ins w:id="4435" w:author="黃梓峻" w:date="2021-05-12T14:47:00Z">
        <w:r>
          <w:rPr>
            <w:rFonts w:ascii="標楷體" w:eastAsia="標楷體" w:hAnsi="標楷體" w:hint="eastAsia"/>
            <w:sz w:val="26"/>
            <w:szCs w:val="26"/>
          </w:rPr>
          <w:t>歸還</w:t>
        </w:r>
      </w:ins>
      <w:proofErr w:type="spellEnd"/>
    </w:p>
    <w:p w14:paraId="122E58D5" w14:textId="77777777" w:rsidR="00E170C8" w:rsidRDefault="00E170C8" w:rsidP="00E170C8">
      <w:pPr>
        <w:rPr>
          <w:ins w:id="4436" w:author="黃梓峻" w:date="2021-05-12T14:46:00Z"/>
          <w:rFonts w:ascii="標楷體" w:eastAsia="標楷體" w:hAnsi="標楷體"/>
          <w:noProof/>
        </w:rPr>
      </w:pPr>
      <w:ins w:id="4437" w:author="黃梓峻" w:date="2021-05-12T14:46:00Z">
        <w:r w:rsidRPr="00101072">
          <w:rPr>
            <w:noProof/>
          </w:rPr>
          <w:drawing>
            <wp:inline distT="0" distB="0" distL="0" distR="0" wp14:anchorId="628DEF7E" wp14:editId="7A299F2B">
              <wp:extent cx="6479540" cy="2430145"/>
              <wp:effectExtent l="0" t="0" r="0" b="8255"/>
              <wp:docPr id="169" name="圖片 1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30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CC6878" w:rsidDel="00101072">
          <w:rPr>
            <w:rFonts w:ascii="標楷體" w:eastAsia="標楷體" w:hAnsi="標楷體"/>
            <w:noProof/>
          </w:rPr>
          <w:t xml:space="preserve"> </w:t>
        </w:r>
      </w:ins>
    </w:p>
    <w:p w14:paraId="171299B4" w14:textId="77777777" w:rsidR="00E170C8" w:rsidRDefault="00E170C8" w:rsidP="00E170C8">
      <w:pPr>
        <w:rPr>
          <w:ins w:id="4438" w:author="黃梓峻" w:date="2021-05-12T14:46:00Z"/>
          <w:rFonts w:ascii="標楷體" w:eastAsia="標楷體" w:hAnsi="標楷體"/>
          <w:noProof/>
        </w:rPr>
      </w:pPr>
    </w:p>
    <w:p w14:paraId="3F9F5C51" w14:textId="00E59F03" w:rsidR="00E170C8" w:rsidRDefault="00E170C8" w:rsidP="00E170C8">
      <w:pPr>
        <w:pStyle w:val="a"/>
        <w:rPr>
          <w:ins w:id="4439" w:author="黃梓峻" w:date="2021-05-12T14:46:00Z"/>
        </w:rPr>
      </w:pPr>
      <w:ins w:id="4440" w:author="黃梓峻" w:date="2021-05-12T14:4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ascii="標楷體" w:hAnsi="標楷體" w:hint="eastAsia"/>
            <w:szCs w:val="26"/>
          </w:rPr>
          <w:t>－</w:t>
        </w:r>
      </w:ins>
      <w:ins w:id="4441" w:author="黃梓峻" w:date="2021-05-12T14:47:00Z">
        <w:r>
          <w:rPr>
            <w:rFonts w:ascii="標楷體" w:hAnsi="標楷體" w:hint="eastAsia"/>
            <w:szCs w:val="26"/>
          </w:rPr>
          <w:t>歸還</w:t>
        </w:r>
      </w:ins>
    </w:p>
    <w:p w14:paraId="5FA565AB" w14:textId="77777777" w:rsidR="00E170C8" w:rsidRDefault="00E170C8" w:rsidP="00E170C8">
      <w:pPr>
        <w:rPr>
          <w:ins w:id="4442" w:author="黃梓峻" w:date="2021-05-12T14:46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170C8" w14:paraId="30113981" w14:textId="77777777" w:rsidTr="00CC6878">
        <w:trPr>
          <w:ins w:id="4443" w:author="黃梓峻" w:date="2021-05-12T14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3A2D95" w14:textId="77777777" w:rsidR="00E170C8" w:rsidRDefault="00E170C8" w:rsidP="00CC6878">
            <w:pPr>
              <w:jc w:val="center"/>
              <w:rPr>
                <w:ins w:id="4444" w:author="黃梓峻" w:date="2021-05-12T14:46:00Z"/>
                <w:rFonts w:ascii="標楷體" w:eastAsia="標楷體" w:hAnsi="標楷體"/>
              </w:rPr>
            </w:pPr>
            <w:ins w:id="4445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DF38C83" w14:textId="77777777" w:rsidR="00E170C8" w:rsidRDefault="00E170C8" w:rsidP="00CC6878">
            <w:pPr>
              <w:jc w:val="center"/>
              <w:rPr>
                <w:ins w:id="4446" w:author="黃梓峻" w:date="2021-05-12T14:46:00Z"/>
                <w:rFonts w:ascii="標楷體" w:eastAsia="標楷體" w:hAnsi="標楷體"/>
              </w:rPr>
            </w:pPr>
            <w:ins w:id="4447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3626032" w14:textId="77777777" w:rsidR="00E170C8" w:rsidRDefault="00E170C8" w:rsidP="00CC6878">
            <w:pPr>
              <w:jc w:val="center"/>
              <w:rPr>
                <w:ins w:id="4448" w:author="黃梓峻" w:date="2021-05-12T14:46:00Z"/>
                <w:rFonts w:ascii="標楷體" w:eastAsia="標楷體" w:hAnsi="標楷體"/>
              </w:rPr>
            </w:pPr>
            <w:ins w:id="4449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E170C8" w14:paraId="691C41E4" w14:textId="77777777" w:rsidTr="00CC6878">
        <w:trPr>
          <w:ins w:id="4450" w:author="黃梓峻" w:date="2021-05-12T14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7CD73" w14:textId="77777777" w:rsidR="00E170C8" w:rsidRDefault="00E170C8" w:rsidP="00CC6878">
            <w:pPr>
              <w:jc w:val="center"/>
              <w:rPr>
                <w:ins w:id="4451" w:author="黃梓峻" w:date="2021-05-12T14:46:00Z"/>
                <w:rFonts w:ascii="標楷體" w:eastAsia="標楷體" w:hAnsi="標楷體"/>
                <w:lang w:eastAsia="zh-HK"/>
              </w:rPr>
            </w:pPr>
            <w:ins w:id="4452" w:author="黃梓峻" w:date="2021-05-12T14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18879" w14:textId="77777777" w:rsidR="00E170C8" w:rsidRDefault="00E170C8" w:rsidP="00CC6878">
            <w:pPr>
              <w:rPr>
                <w:ins w:id="4453" w:author="黃梓峻" w:date="2021-05-12T14:46:00Z"/>
                <w:rFonts w:ascii="標楷體" w:eastAsia="標楷體" w:hAnsi="標楷體"/>
                <w:lang w:eastAsia="zh-HK"/>
              </w:rPr>
            </w:pPr>
            <w:ins w:id="4454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登錄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D5FAD" w14:textId="77777777" w:rsidR="00E170C8" w:rsidRPr="007836FA" w:rsidRDefault="00E170C8" w:rsidP="00CC6878">
            <w:pPr>
              <w:rPr>
                <w:ins w:id="4455" w:author="黃梓峻" w:date="2021-05-12T14:46:00Z"/>
                <w:rFonts w:eastAsia="標楷體"/>
                <w:color w:val="000000" w:themeColor="text1"/>
                <w:lang w:eastAsia="zh-HK"/>
              </w:rPr>
            </w:pPr>
            <w:ins w:id="4456" w:author="黃梓峻" w:date="2021-05-12T14:46:00Z">
              <w:r w:rsidRPr="007836FA">
                <w:rPr>
                  <w:rFonts w:eastAsia="標楷體" w:hint="eastAsia"/>
                  <w:color w:val="000000" w:themeColor="text1"/>
                </w:rPr>
                <w:t>【</w:t>
              </w:r>
              <w:r w:rsidRPr="007836FA">
                <w:rPr>
                  <w:rFonts w:eastAsia="標楷體"/>
                  <w:color w:val="000000" w:themeColor="text1"/>
                  <w:lang w:eastAsia="zh-HK"/>
                </w:rPr>
                <w:t>L</w:t>
              </w:r>
              <w:r>
                <w:rPr>
                  <w:rFonts w:eastAsia="標楷體" w:hint="eastAsia"/>
                  <w:color w:val="000000" w:themeColor="text1"/>
                </w:rPr>
                <w:t>5903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檔案借閱明細資料查詢</w:t>
              </w:r>
              <w:proofErr w:type="spellEnd"/>
              <w:r w:rsidRPr="007836FA">
                <w:rPr>
                  <w:rFonts w:eastAsia="標楷體" w:hint="eastAsia"/>
                  <w:color w:val="000000" w:themeColor="text1"/>
                </w:rPr>
                <w:t>】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功能</w:t>
              </w:r>
              <w:r w:rsidRPr="007836FA">
                <w:rPr>
                  <w:rFonts w:eastAsia="標楷體" w:hint="eastAsia"/>
                  <w:color w:val="000000" w:themeColor="text1"/>
                </w:rPr>
                <w:t>點「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新增</w:t>
              </w:r>
              <w:r w:rsidRPr="007836FA">
                <w:rPr>
                  <w:rFonts w:eastAsia="標楷體" w:hint="eastAsia"/>
                  <w:color w:val="000000" w:themeColor="text1"/>
                </w:rPr>
                <w:t>」</w:t>
              </w:r>
              <w:r>
                <w:rPr>
                  <w:rFonts w:eastAsia="標楷體" w:hint="eastAsia"/>
                  <w:color w:val="000000" w:themeColor="text1"/>
                </w:rPr>
                <w:t>登錄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</w:tc>
      </w:tr>
      <w:tr w:rsidR="00E170C8" w14:paraId="2EBDA8E2" w14:textId="77777777" w:rsidTr="00CC6878">
        <w:trPr>
          <w:ins w:id="4457" w:author="黃梓峻" w:date="2021-05-12T14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40E" w14:textId="77777777" w:rsidR="00E170C8" w:rsidRDefault="00E170C8" w:rsidP="00CC6878">
            <w:pPr>
              <w:jc w:val="center"/>
              <w:rPr>
                <w:ins w:id="4458" w:author="黃梓峻" w:date="2021-05-12T14:46:00Z"/>
                <w:rFonts w:ascii="標楷體" w:eastAsia="標楷體" w:hAnsi="標楷體"/>
              </w:rPr>
            </w:pPr>
            <w:ins w:id="4459" w:author="黃梓峻" w:date="2021-05-12T14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536E" w14:textId="77777777" w:rsidR="00E170C8" w:rsidRDefault="00E170C8" w:rsidP="00CC6878">
            <w:pPr>
              <w:rPr>
                <w:ins w:id="4460" w:author="黃梓峻" w:date="2021-05-12T14:46:00Z"/>
                <w:rFonts w:ascii="標楷體" w:eastAsia="標楷體" w:hAnsi="標楷體"/>
                <w:lang w:eastAsia="zh-HK"/>
              </w:rPr>
            </w:pPr>
            <w:ins w:id="4461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放行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707" w14:textId="77777777" w:rsidR="00E170C8" w:rsidRPr="007836FA" w:rsidRDefault="00E170C8" w:rsidP="00CC6878">
            <w:pPr>
              <w:rPr>
                <w:ins w:id="4462" w:author="黃梓峻" w:date="2021-05-12T14:46:00Z"/>
                <w:rFonts w:eastAsia="標楷體"/>
                <w:color w:val="000000" w:themeColor="text1"/>
              </w:rPr>
            </w:pPr>
            <w:ins w:id="4463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放行</w:t>
              </w:r>
              <w:r w:rsidRPr="007836FA">
                <w:rPr>
                  <w:rFonts w:eastAsia="標楷體" w:hint="eastAsia"/>
                  <w:color w:val="000000" w:themeColor="text1"/>
                  <w:lang w:eastAsia="zh-HK"/>
                </w:rPr>
                <w:t>時顯示</w:t>
              </w:r>
              <w:r w:rsidRPr="007836FA">
                <w:rPr>
                  <w:rFonts w:eastAsia="標楷體" w:hint="eastAsia"/>
                  <w:color w:val="000000" w:themeColor="text1"/>
                </w:rPr>
                <w:t>。</w:t>
              </w:r>
            </w:ins>
          </w:p>
        </w:tc>
      </w:tr>
      <w:tr w:rsidR="00E170C8" w14:paraId="37DA841F" w14:textId="77777777" w:rsidTr="00CC6878">
        <w:trPr>
          <w:ins w:id="4464" w:author="黃梓峻" w:date="2021-05-12T14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4A890" w14:textId="77777777" w:rsidR="00E170C8" w:rsidRDefault="00E170C8" w:rsidP="00CC6878">
            <w:pPr>
              <w:jc w:val="center"/>
              <w:rPr>
                <w:ins w:id="4465" w:author="黃梓峻" w:date="2021-05-12T14:46:00Z"/>
                <w:rFonts w:ascii="標楷體" w:eastAsia="標楷體" w:hAnsi="標楷體"/>
              </w:rPr>
            </w:pPr>
            <w:ins w:id="4466" w:author="黃梓峻" w:date="2021-05-12T14:46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37A92" w14:textId="77777777" w:rsidR="00E170C8" w:rsidRDefault="00E170C8" w:rsidP="00CC6878">
            <w:pPr>
              <w:rPr>
                <w:ins w:id="4467" w:author="黃梓峻" w:date="2021-05-12T14:46:00Z"/>
                <w:rFonts w:ascii="標楷體" w:eastAsia="標楷體" w:hAnsi="標楷體"/>
                <w:lang w:eastAsia="zh-HK"/>
              </w:rPr>
            </w:pPr>
            <w:ins w:id="4468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2036" w14:textId="77777777" w:rsidR="00E170C8" w:rsidRPr="007836FA" w:rsidRDefault="00E170C8" w:rsidP="00CC6878">
            <w:pPr>
              <w:rPr>
                <w:ins w:id="4469" w:author="黃梓峻" w:date="2021-05-12T14:46:00Z"/>
                <w:rFonts w:ascii="標楷體" w:eastAsia="標楷體" w:hAnsi="標楷體"/>
                <w:color w:val="000000" w:themeColor="text1"/>
                <w:lang w:eastAsia="zh-HK"/>
              </w:rPr>
            </w:pPr>
            <w:ins w:id="4470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E170C8" w14:paraId="6F956289" w14:textId="77777777" w:rsidTr="00CC6878">
        <w:trPr>
          <w:ins w:id="4471" w:author="黃梓峻" w:date="2021-05-12T14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B5E32" w14:textId="77777777" w:rsidR="00E170C8" w:rsidRDefault="00E170C8" w:rsidP="00CC6878">
            <w:pPr>
              <w:jc w:val="center"/>
              <w:rPr>
                <w:ins w:id="4472" w:author="黃梓峻" w:date="2021-05-12T14:46:00Z"/>
                <w:rFonts w:ascii="標楷體" w:eastAsia="標楷體" w:hAnsi="標楷體"/>
              </w:rPr>
            </w:pPr>
            <w:ins w:id="4473" w:author="黃梓峻" w:date="2021-05-12T14:46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8233" w14:textId="77777777" w:rsidR="00E170C8" w:rsidRDefault="00E170C8" w:rsidP="00CC6878">
            <w:pPr>
              <w:rPr>
                <w:ins w:id="4474" w:author="黃梓峻" w:date="2021-05-12T14:46:00Z"/>
                <w:rFonts w:ascii="標楷體" w:eastAsia="標楷體" w:hAnsi="標楷體"/>
                <w:lang w:eastAsia="zh-HK"/>
              </w:rPr>
            </w:pPr>
            <w:ins w:id="4475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B6CB" w14:textId="77777777" w:rsidR="00E170C8" w:rsidRPr="007836FA" w:rsidRDefault="00E170C8" w:rsidP="00CC6878">
            <w:pPr>
              <w:rPr>
                <w:ins w:id="4476" w:author="黃梓峻" w:date="2021-05-12T14:46:00Z"/>
                <w:rFonts w:ascii="標楷體" w:eastAsia="標楷體" w:hAnsi="標楷體"/>
                <w:color w:val="000000" w:themeColor="text1"/>
                <w:lang w:eastAsia="zh-HK"/>
              </w:rPr>
            </w:pPr>
            <w:ins w:id="4477" w:author="黃梓峻" w:date="2021-05-12T14:4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color w:val="000000"/>
                </w:rPr>
                <w:t>檔案借閱檔</w:t>
              </w:r>
            </w:ins>
          </w:p>
        </w:tc>
      </w:tr>
    </w:tbl>
    <w:p w14:paraId="50F204F9" w14:textId="77777777" w:rsidR="00E170C8" w:rsidRDefault="00E170C8" w:rsidP="00E170C8">
      <w:pPr>
        <w:pStyle w:val="42"/>
        <w:spacing w:afterLines="0" w:after="48"/>
        <w:ind w:leftChars="0" w:left="0"/>
        <w:rPr>
          <w:ins w:id="4478" w:author="黃梓峻" w:date="2021-05-12T14:46:00Z"/>
          <w:rFonts w:hAnsi="標楷體"/>
        </w:rPr>
      </w:pPr>
    </w:p>
    <w:p w14:paraId="6FB5B12D" w14:textId="38E3E625" w:rsidR="00E170C8" w:rsidRDefault="00E170C8" w:rsidP="00E170C8">
      <w:pPr>
        <w:pStyle w:val="a"/>
        <w:rPr>
          <w:ins w:id="4479" w:author="黃梓峻" w:date="2021-05-12T14:46:00Z"/>
        </w:rPr>
      </w:pPr>
      <w:ins w:id="4480" w:author="黃梓峻" w:date="2021-05-12T14:46:00Z">
        <w:r>
          <w:rPr>
            <w:rFonts w:hint="eastAsia"/>
          </w:rPr>
          <w:t>畫面資料說明</w:t>
        </w:r>
        <w:r>
          <w:rPr>
            <w:rFonts w:ascii="標楷體" w:hAnsi="標楷體" w:hint="eastAsia"/>
            <w:szCs w:val="26"/>
          </w:rPr>
          <w:t>－</w:t>
        </w:r>
      </w:ins>
      <w:ins w:id="4481" w:author="黃梓峻" w:date="2021-05-12T14:47:00Z">
        <w:r>
          <w:rPr>
            <w:rFonts w:ascii="標楷體" w:hAnsi="標楷體" w:hint="eastAsia"/>
            <w:szCs w:val="26"/>
          </w:rPr>
          <w:t>歸還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1"/>
        <w:gridCol w:w="1107"/>
        <w:gridCol w:w="798"/>
        <w:gridCol w:w="855"/>
        <w:gridCol w:w="2376"/>
        <w:gridCol w:w="772"/>
        <w:gridCol w:w="655"/>
        <w:gridCol w:w="3336"/>
      </w:tblGrid>
      <w:tr w:rsidR="00E170C8" w:rsidRPr="00AC3170" w14:paraId="57A9CE31" w14:textId="77777777" w:rsidTr="00CC6878">
        <w:trPr>
          <w:trHeight w:val="388"/>
          <w:tblHeader/>
          <w:jc w:val="center"/>
          <w:ins w:id="4482" w:author="黃梓峻" w:date="2021-05-12T14:46:00Z"/>
        </w:trPr>
        <w:tc>
          <w:tcPr>
            <w:tcW w:w="5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85AFAB1" w14:textId="77777777" w:rsidR="00E170C8" w:rsidRPr="00AC3170" w:rsidRDefault="00E170C8" w:rsidP="00CC6878">
            <w:pPr>
              <w:rPr>
                <w:ins w:id="4483" w:author="黃梓峻" w:date="2021-05-12T14:46:00Z"/>
                <w:rFonts w:ascii="標楷體" w:eastAsia="標楷體" w:hAnsi="標楷體"/>
              </w:rPr>
            </w:pPr>
            <w:ins w:id="4484" w:author="黃梓峻" w:date="2021-05-12T14:46:00Z">
              <w:r w:rsidRPr="00AC3170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5502F25" w14:textId="77777777" w:rsidR="00E170C8" w:rsidRPr="00AC3170" w:rsidRDefault="00E170C8" w:rsidP="00CC6878">
            <w:pPr>
              <w:rPr>
                <w:ins w:id="4485" w:author="黃梓峻" w:date="2021-05-12T14:46:00Z"/>
                <w:rFonts w:ascii="標楷體" w:eastAsia="標楷體" w:hAnsi="標楷體"/>
              </w:rPr>
            </w:pPr>
            <w:ins w:id="4486" w:author="黃梓峻" w:date="2021-05-12T14:46:00Z">
              <w:r w:rsidRPr="00AC3170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45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2D65ED" w14:textId="77777777" w:rsidR="00E170C8" w:rsidRPr="00AC3170" w:rsidRDefault="00E170C8" w:rsidP="00CC6878">
            <w:pPr>
              <w:jc w:val="center"/>
              <w:rPr>
                <w:ins w:id="4487" w:author="黃梓峻" w:date="2021-05-12T14:46:00Z"/>
                <w:rFonts w:ascii="標楷體" w:eastAsia="標楷體" w:hAnsi="標楷體"/>
              </w:rPr>
            </w:pPr>
            <w:ins w:id="4488" w:author="黃梓峻" w:date="2021-05-12T14:46:00Z">
              <w:r w:rsidRPr="00AC3170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ABF383" w14:textId="77777777" w:rsidR="00E170C8" w:rsidRPr="00AC3170" w:rsidRDefault="00E170C8" w:rsidP="00CC6878">
            <w:pPr>
              <w:rPr>
                <w:ins w:id="4489" w:author="黃梓峻" w:date="2021-05-12T14:46:00Z"/>
                <w:rFonts w:ascii="標楷體" w:eastAsia="標楷體" w:hAnsi="標楷體"/>
              </w:rPr>
            </w:pPr>
            <w:ins w:id="4490" w:author="黃梓峻" w:date="2021-05-12T14:46:00Z">
              <w:r w:rsidRPr="00AC3170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AC3170" w:rsidRPr="00AC3170" w14:paraId="7079FB06" w14:textId="77777777" w:rsidTr="00CC6878">
        <w:trPr>
          <w:trHeight w:val="244"/>
          <w:tblHeader/>
          <w:jc w:val="center"/>
          <w:ins w:id="4491" w:author="黃梓峻" w:date="2021-05-12T14:4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81355" w14:textId="77777777" w:rsidR="00E170C8" w:rsidRPr="00AC3170" w:rsidRDefault="00E170C8" w:rsidP="00CC6878">
            <w:pPr>
              <w:widowControl/>
              <w:rPr>
                <w:ins w:id="4492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A5C13" w14:textId="77777777" w:rsidR="00E170C8" w:rsidRPr="00AC3170" w:rsidRDefault="00E170C8" w:rsidP="00CC6878">
            <w:pPr>
              <w:widowControl/>
              <w:rPr>
                <w:ins w:id="4493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DB2796" w14:textId="77777777" w:rsidR="00E170C8" w:rsidRPr="00AC3170" w:rsidRDefault="00E170C8" w:rsidP="00CC6878">
            <w:pPr>
              <w:rPr>
                <w:ins w:id="4494" w:author="黃梓峻" w:date="2021-05-12T14:46:00Z"/>
                <w:rFonts w:ascii="標楷體" w:eastAsia="標楷體" w:hAnsi="標楷體"/>
              </w:rPr>
            </w:pPr>
            <w:ins w:id="4495" w:author="黃梓峻" w:date="2021-05-12T14:46:00Z">
              <w:r w:rsidRPr="00AC3170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48A616F" w14:textId="77777777" w:rsidR="00E170C8" w:rsidRPr="00AC3170" w:rsidRDefault="00E170C8" w:rsidP="00CC6878">
            <w:pPr>
              <w:rPr>
                <w:ins w:id="4496" w:author="黃梓峻" w:date="2021-05-12T14:46:00Z"/>
                <w:rFonts w:ascii="標楷體" w:eastAsia="標楷體" w:hAnsi="標楷體"/>
              </w:rPr>
            </w:pPr>
            <w:ins w:id="4497" w:author="黃梓峻" w:date="2021-05-12T14:46:00Z">
              <w:r w:rsidRPr="00AC3170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BC8C527" w14:textId="77777777" w:rsidR="00E170C8" w:rsidRPr="00AC3170" w:rsidRDefault="00E170C8" w:rsidP="00CC6878">
            <w:pPr>
              <w:rPr>
                <w:ins w:id="4498" w:author="黃梓峻" w:date="2021-05-12T14:46:00Z"/>
                <w:rFonts w:ascii="標楷體" w:eastAsia="標楷體" w:hAnsi="標楷體"/>
              </w:rPr>
            </w:pPr>
            <w:ins w:id="4499" w:author="黃梓峻" w:date="2021-05-12T14:46:00Z">
              <w:r w:rsidRPr="00AC3170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0403D3D" w14:textId="77777777" w:rsidR="00E170C8" w:rsidRPr="00AC3170" w:rsidRDefault="00E170C8" w:rsidP="00CC6878">
            <w:pPr>
              <w:rPr>
                <w:ins w:id="4500" w:author="黃梓峻" w:date="2021-05-12T14:46:00Z"/>
                <w:rFonts w:ascii="標楷體" w:eastAsia="標楷體" w:hAnsi="標楷體"/>
              </w:rPr>
            </w:pPr>
            <w:proofErr w:type="gramStart"/>
            <w:ins w:id="4501" w:author="黃梓峻" w:date="2021-05-12T14:46:00Z">
              <w:r w:rsidRPr="00AC3170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7A1F5B" w14:textId="77777777" w:rsidR="00E170C8" w:rsidRPr="00AC3170" w:rsidRDefault="00E170C8" w:rsidP="00CC6878">
            <w:pPr>
              <w:rPr>
                <w:ins w:id="4502" w:author="黃梓峻" w:date="2021-05-12T14:46:00Z"/>
                <w:rFonts w:ascii="標楷體" w:eastAsia="標楷體" w:hAnsi="標楷體"/>
              </w:rPr>
            </w:pPr>
            <w:ins w:id="4503" w:author="黃梓峻" w:date="2021-05-12T14:46:00Z">
              <w:r w:rsidRPr="00AC3170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C9DD" w14:textId="77777777" w:rsidR="00E170C8" w:rsidRPr="00AC3170" w:rsidRDefault="00E170C8" w:rsidP="00CC6878">
            <w:pPr>
              <w:widowControl/>
              <w:rPr>
                <w:ins w:id="4504" w:author="黃梓峻" w:date="2021-05-12T14:46:00Z"/>
                <w:rFonts w:ascii="標楷體" w:eastAsia="標楷體" w:hAnsi="標楷體"/>
              </w:rPr>
            </w:pPr>
          </w:p>
        </w:tc>
      </w:tr>
      <w:tr w:rsidR="00E170C8" w:rsidRPr="00AC3170" w14:paraId="0ECF7D0C" w14:textId="77777777" w:rsidTr="00CC6878">
        <w:trPr>
          <w:trHeight w:val="244"/>
          <w:jc w:val="center"/>
          <w:ins w:id="4505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009EC" w14:textId="77777777" w:rsidR="00E170C8" w:rsidRPr="00AC3170" w:rsidRDefault="00E170C8" w:rsidP="00CC6878">
            <w:pPr>
              <w:rPr>
                <w:ins w:id="4506" w:author="黃梓峻" w:date="2021-05-12T14:46:00Z"/>
                <w:rFonts w:ascii="標楷體" w:eastAsia="標楷體" w:hAnsi="標楷體"/>
              </w:rPr>
            </w:pPr>
            <w:ins w:id="4507" w:author="黃梓峻" w:date="2021-05-12T14:46:00Z">
              <w:r w:rsidRPr="00AC3170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95636" w14:textId="77777777" w:rsidR="00E170C8" w:rsidRPr="00AC3170" w:rsidRDefault="00E170C8" w:rsidP="00CC6878">
            <w:pPr>
              <w:rPr>
                <w:ins w:id="4508" w:author="黃梓峻" w:date="2021-05-12T14:46:00Z"/>
                <w:rFonts w:ascii="標楷體" w:eastAsia="標楷體" w:hAnsi="標楷體"/>
                <w:lang w:eastAsia="ja-JP"/>
              </w:rPr>
            </w:pPr>
            <w:proofErr w:type="gramStart"/>
            <w:ins w:id="4509" w:author="黃梓峻" w:date="2021-05-12T14:46:00Z">
              <w:r w:rsidRPr="00AC3170">
                <w:rPr>
                  <w:rFonts w:ascii="標楷體" w:eastAsia="標楷體" w:hAnsi="標楷體" w:hint="eastAsia"/>
                </w:rPr>
                <w:t>登放記號</w:t>
              </w:r>
              <w:proofErr w:type="gramEnd"/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D274B" w14:textId="77777777" w:rsidR="00E170C8" w:rsidRPr="00AC3170" w:rsidRDefault="00E170C8" w:rsidP="00CC6878">
            <w:pPr>
              <w:rPr>
                <w:ins w:id="4510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1B45" w14:textId="77777777" w:rsidR="00E170C8" w:rsidRPr="00AC3170" w:rsidRDefault="00E170C8" w:rsidP="00CC6878">
            <w:pPr>
              <w:rPr>
                <w:ins w:id="451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1AA7" w14:textId="77777777" w:rsidR="00E170C8" w:rsidRPr="00AC3170" w:rsidRDefault="00E170C8" w:rsidP="00CC6878">
            <w:pPr>
              <w:rPr>
                <w:ins w:id="4512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36AC8" w14:textId="77777777" w:rsidR="00E170C8" w:rsidRPr="00AC3170" w:rsidRDefault="00E170C8" w:rsidP="00CC6878">
            <w:pPr>
              <w:rPr>
                <w:ins w:id="4513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6CFF" w14:textId="77777777" w:rsidR="00E170C8" w:rsidRPr="00AC3170" w:rsidRDefault="00E170C8" w:rsidP="00CC6878">
            <w:pPr>
              <w:jc w:val="center"/>
              <w:rPr>
                <w:ins w:id="4514" w:author="黃梓峻" w:date="2021-05-12T14:46:00Z"/>
                <w:rFonts w:ascii="標楷體" w:eastAsia="標楷體" w:hAnsi="標楷體"/>
              </w:rPr>
            </w:pPr>
            <w:ins w:id="4515" w:author="黃梓峻" w:date="2021-05-12T14:46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65385" w14:textId="77777777" w:rsidR="00E170C8" w:rsidRPr="00AC3170" w:rsidRDefault="00E170C8" w:rsidP="00CC6878">
            <w:pPr>
              <w:rPr>
                <w:ins w:id="4516" w:author="黃梓峻" w:date="2021-05-12T14:46:00Z"/>
                <w:rFonts w:ascii="標楷體" w:eastAsia="標楷體" w:hAnsi="標楷體"/>
              </w:rPr>
            </w:pPr>
            <w:ins w:id="4517" w:author="黃梓峻" w:date="2021-05-12T14:46:00Z">
              <w:r w:rsidRPr="00AC3170"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A6EE9D7" w14:textId="77777777" w:rsidR="00E170C8" w:rsidRPr="00AC3170" w:rsidRDefault="00E170C8" w:rsidP="00CC6878">
            <w:pPr>
              <w:rPr>
                <w:ins w:id="4518" w:author="黃梓峻" w:date="2021-05-12T14:46:00Z"/>
                <w:rFonts w:ascii="標楷體" w:eastAsia="標楷體" w:hAnsi="標楷體"/>
                <w:lang w:eastAsia="zh-HK"/>
              </w:rPr>
            </w:pPr>
            <w:ins w:id="4519" w:author="黃梓峻" w:date="2021-05-12T14:46:00Z">
              <w:r w:rsidRPr="00AC3170">
                <w:rPr>
                  <w:rFonts w:ascii="標楷體" w:eastAsia="標楷體" w:hAnsi="標楷體" w:hint="eastAsia"/>
                  <w:lang w:eastAsia="zh-HK"/>
                </w:rPr>
                <w:t>登錄、放行</w:t>
              </w:r>
            </w:ins>
          </w:p>
          <w:p w14:paraId="5C0D8C62" w14:textId="77777777" w:rsidR="00E170C8" w:rsidRPr="00AC3170" w:rsidRDefault="00E170C8" w:rsidP="00CC6878">
            <w:pPr>
              <w:rPr>
                <w:ins w:id="4520" w:author="黃梓峻" w:date="2021-05-12T14:46:00Z"/>
                <w:rFonts w:ascii="標楷體" w:eastAsia="標楷體" w:hAnsi="標楷體"/>
              </w:rPr>
            </w:pPr>
            <w:proofErr w:type="spellStart"/>
            <w:ins w:id="4521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.TitaActFg</w:t>
              </w:r>
              <w:proofErr w:type="spellEnd"/>
            </w:ins>
          </w:p>
        </w:tc>
      </w:tr>
      <w:tr w:rsidR="00E170C8" w:rsidRPr="00AC3170" w14:paraId="6790D916" w14:textId="77777777" w:rsidTr="00CC6878">
        <w:trPr>
          <w:trHeight w:val="244"/>
          <w:jc w:val="center"/>
          <w:ins w:id="4522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8FC" w14:textId="77777777" w:rsidR="00E170C8" w:rsidRPr="00AC3170" w:rsidRDefault="00E170C8" w:rsidP="00CC6878">
            <w:pPr>
              <w:rPr>
                <w:ins w:id="4523" w:author="黃梓峻" w:date="2021-05-12T14:46:00Z"/>
                <w:rFonts w:ascii="標楷體" w:eastAsia="標楷體" w:hAnsi="標楷體"/>
              </w:rPr>
            </w:pPr>
            <w:ins w:id="4524" w:author="黃梓峻" w:date="2021-05-12T14:46:00Z">
              <w:r w:rsidRPr="00AC3170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B28" w14:textId="77777777" w:rsidR="00E170C8" w:rsidRPr="00AC3170" w:rsidRDefault="00E170C8" w:rsidP="00CC6878">
            <w:pPr>
              <w:rPr>
                <w:ins w:id="4525" w:author="黃梓峻" w:date="2021-05-12T14:46:00Z"/>
                <w:rFonts w:ascii="標楷體" w:eastAsia="標楷體" w:hAnsi="標楷體"/>
              </w:rPr>
            </w:pPr>
            <w:ins w:id="4526" w:author="黃梓峻" w:date="2021-05-12T14:46:00Z">
              <w:r w:rsidRPr="00AC3170">
                <w:rPr>
                  <w:rFonts w:ascii="標楷體" w:eastAsia="標楷體" w:hAnsi="標楷體" w:hint="eastAsia"/>
                </w:rPr>
                <w:t>申請或歸還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2EAE" w14:textId="77777777" w:rsidR="00E170C8" w:rsidRPr="00AC3170" w:rsidRDefault="00E170C8" w:rsidP="00CC6878">
            <w:pPr>
              <w:rPr>
                <w:ins w:id="4527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982F" w14:textId="77777777" w:rsidR="00E170C8" w:rsidRPr="00AC3170" w:rsidRDefault="00E170C8" w:rsidP="00CC6878">
            <w:pPr>
              <w:rPr>
                <w:ins w:id="4528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E2E26" w14:textId="77777777" w:rsidR="00E170C8" w:rsidRPr="00AC3170" w:rsidRDefault="00E170C8" w:rsidP="00CC6878">
            <w:pPr>
              <w:rPr>
                <w:ins w:id="4529" w:author="黃梓峻" w:date="2021-05-12T14:46:00Z"/>
                <w:rFonts w:ascii="標楷體" w:eastAsia="標楷體" w:hAnsi="標楷體"/>
                <w:color w:val="000000"/>
              </w:rPr>
            </w:pPr>
            <w:ins w:id="4530" w:author="黃梓峻" w:date="2021-05-12T14:46:00Z">
              <w:r w:rsidRPr="00AC3170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AC3170">
                <w:rPr>
                  <w:rFonts w:ascii="標楷體" w:eastAsia="標楷體" w:hAnsi="標楷體"/>
                </w:rPr>
                <w:t>C</w:t>
              </w:r>
              <w:r w:rsidRPr="00AC3170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AC3170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AC3170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AC3170">
                <w:rPr>
                  <w:rFonts w:ascii="標楷體" w:eastAsia="標楷體" w:hAnsi="標楷體"/>
                </w:rPr>
                <w:t>=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ApplCode</w:t>
              </w:r>
              <w:proofErr w:type="spellEnd"/>
            </w:ins>
          </w:p>
          <w:p w14:paraId="52BD30EF" w14:textId="77777777" w:rsidR="00E170C8" w:rsidRPr="00AC3170" w:rsidRDefault="00E170C8" w:rsidP="00CC6878">
            <w:pPr>
              <w:rPr>
                <w:ins w:id="4531" w:author="黃梓峻" w:date="2021-05-12T14:46:00Z"/>
                <w:rFonts w:ascii="標楷體" w:eastAsia="標楷體" w:hAnsi="標楷體"/>
                <w:color w:val="000000"/>
              </w:rPr>
            </w:pPr>
          </w:p>
          <w:p w14:paraId="3F0B2574" w14:textId="77777777" w:rsidR="00E170C8" w:rsidRPr="00AC3170" w:rsidRDefault="00E170C8" w:rsidP="00CC6878">
            <w:pPr>
              <w:rPr>
                <w:ins w:id="4532" w:author="黃梓峻" w:date="2021-05-12T14:46:00Z"/>
                <w:rFonts w:ascii="標楷體" w:eastAsia="標楷體" w:hAnsi="標楷體"/>
              </w:rPr>
            </w:pPr>
          </w:p>
          <w:p w14:paraId="29A8AACF" w14:textId="77777777" w:rsidR="00E170C8" w:rsidRPr="00AC3170" w:rsidRDefault="00E170C8" w:rsidP="00CC6878">
            <w:pPr>
              <w:rPr>
                <w:ins w:id="4533" w:author="黃梓峻" w:date="2021-05-12T14:46:00Z"/>
                <w:rFonts w:ascii="標楷體" w:eastAsia="標楷體" w:hAnsi="標楷體"/>
              </w:rPr>
            </w:pPr>
            <w:ins w:id="4534" w:author="黃梓峻" w:date="2021-05-12T14:46:00Z">
              <w:r w:rsidRPr="00AC3170">
                <w:rPr>
                  <w:rFonts w:ascii="標楷體" w:eastAsia="標楷體" w:hAnsi="標楷體"/>
                </w:rPr>
                <w:t>1.申請</w:t>
              </w:r>
            </w:ins>
          </w:p>
          <w:p w14:paraId="46AD8E9B" w14:textId="77777777" w:rsidR="00E170C8" w:rsidRPr="00AC3170" w:rsidRDefault="00E170C8" w:rsidP="00CC6878">
            <w:pPr>
              <w:rPr>
                <w:ins w:id="4535" w:author="黃梓峻" w:date="2021-05-12T14:46:00Z"/>
                <w:rFonts w:ascii="標楷體" w:eastAsia="標楷體" w:hAnsi="標楷體"/>
              </w:rPr>
            </w:pPr>
            <w:ins w:id="4536" w:author="黃梓峻" w:date="2021-05-12T14:46:00Z">
              <w:r w:rsidRPr="00AC3170">
                <w:rPr>
                  <w:rFonts w:ascii="標楷體" w:eastAsia="標楷體" w:hAnsi="標楷體"/>
                </w:rPr>
                <w:t>2.歸還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AE1F" w14:textId="77777777" w:rsidR="00E170C8" w:rsidRPr="00AC3170" w:rsidRDefault="00E170C8" w:rsidP="00CC6878">
            <w:pPr>
              <w:rPr>
                <w:ins w:id="4537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E9F" w14:textId="77777777" w:rsidR="00E170C8" w:rsidRPr="00AC3170" w:rsidRDefault="00E170C8" w:rsidP="00CC6878">
            <w:pPr>
              <w:jc w:val="center"/>
              <w:rPr>
                <w:ins w:id="4538" w:author="黃梓峻" w:date="2021-05-12T14:46:00Z"/>
                <w:rFonts w:ascii="標楷體" w:eastAsia="標楷體" w:hAnsi="標楷體"/>
              </w:rPr>
            </w:pPr>
            <w:ins w:id="4539" w:author="黃梓峻" w:date="2021-05-12T14:46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A1EEA" w14:textId="77777777" w:rsidR="00E170C8" w:rsidRPr="00AC3170" w:rsidRDefault="00E170C8" w:rsidP="00CC6878">
            <w:pPr>
              <w:rPr>
                <w:ins w:id="4540" w:author="黃梓峻" w:date="2021-05-12T14:46:00Z"/>
                <w:rFonts w:ascii="標楷體" w:eastAsia="標楷體" w:hAnsi="標楷體"/>
              </w:rPr>
            </w:pPr>
            <w:proofErr w:type="spellStart"/>
            <w:ins w:id="4541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.ApplCode</w:t>
              </w:r>
              <w:proofErr w:type="spellEnd"/>
            </w:ins>
          </w:p>
        </w:tc>
      </w:tr>
      <w:tr w:rsidR="007740B0" w:rsidRPr="00AC3170" w14:paraId="17D169CC" w14:textId="77777777" w:rsidTr="00CC6878">
        <w:trPr>
          <w:trHeight w:val="244"/>
          <w:jc w:val="center"/>
          <w:ins w:id="4542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51847" w14:textId="77777777" w:rsidR="007740B0" w:rsidRPr="00AC3170" w:rsidRDefault="007740B0" w:rsidP="007740B0">
            <w:pPr>
              <w:rPr>
                <w:ins w:id="4543" w:author="黃梓峻" w:date="2021-05-12T14:46:00Z"/>
                <w:rFonts w:ascii="標楷體" w:eastAsia="標楷體" w:hAnsi="標楷體"/>
              </w:rPr>
            </w:pPr>
            <w:ins w:id="4544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3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13C3B" w14:textId="77777777" w:rsidR="007740B0" w:rsidRPr="00AC3170" w:rsidRDefault="007740B0" w:rsidP="007740B0">
            <w:pPr>
              <w:rPr>
                <w:ins w:id="4545" w:author="黃梓峻" w:date="2021-05-12T14:46:00Z"/>
                <w:rFonts w:ascii="標楷體" w:eastAsia="標楷體" w:hAnsi="標楷體"/>
              </w:rPr>
            </w:pPr>
            <w:proofErr w:type="gramStart"/>
            <w:ins w:id="4546" w:author="黃梓峻" w:date="2021-05-12T14:46:00Z">
              <w:r w:rsidRPr="00AC3170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  <w:r w:rsidRPr="00AC3170">
                <w:rPr>
                  <w:rFonts w:ascii="標楷體" w:eastAsia="標楷體" w:hAnsi="標楷體"/>
                </w:rPr>
                <w:t>-額度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4E25" w14:textId="77777777" w:rsidR="007740B0" w:rsidRPr="00AC3170" w:rsidRDefault="007740B0" w:rsidP="007740B0">
            <w:pPr>
              <w:rPr>
                <w:ins w:id="4547" w:author="黃梓峻" w:date="2021-05-12T14:46:00Z"/>
                <w:rFonts w:ascii="標楷體" w:eastAsia="標楷體" w:hAnsi="標楷體"/>
              </w:rPr>
            </w:pPr>
            <w:ins w:id="4548" w:author="黃梓峻" w:date="2021-05-12T14:46:00Z">
              <w:r w:rsidRPr="00AC3170">
                <w:rPr>
                  <w:rFonts w:ascii="標楷體" w:eastAsia="標楷體" w:hAnsi="標楷體"/>
                </w:rPr>
                <w:t>7-3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A974" w14:textId="77777777" w:rsidR="007740B0" w:rsidRPr="00AC3170" w:rsidRDefault="007740B0" w:rsidP="007740B0">
            <w:pPr>
              <w:rPr>
                <w:ins w:id="4549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809C" w14:textId="77777777" w:rsidR="007740B0" w:rsidRPr="00AC3170" w:rsidRDefault="007740B0" w:rsidP="007740B0">
            <w:pPr>
              <w:rPr>
                <w:ins w:id="4550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1C6B9" w14:textId="16FA653D" w:rsidR="007740B0" w:rsidRPr="00AC3170" w:rsidRDefault="007740B0" w:rsidP="007740B0">
            <w:pPr>
              <w:rPr>
                <w:ins w:id="455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1902F" w14:textId="73BB14C7" w:rsidR="007740B0" w:rsidRPr="00AC3170" w:rsidRDefault="007740B0" w:rsidP="007740B0">
            <w:pPr>
              <w:jc w:val="center"/>
              <w:rPr>
                <w:ins w:id="4552" w:author="黃梓峻" w:date="2021-05-12T14:46:00Z"/>
                <w:rFonts w:ascii="標楷體" w:eastAsia="標楷體" w:hAnsi="標楷體"/>
              </w:rPr>
            </w:pPr>
            <w:ins w:id="4553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4937" w14:textId="6D75B2CB" w:rsidR="007740B0" w:rsidRPr="00AC3170" w:rsidRDefault="007740B0">
            <w:pPr>
              <w:rPr>
                <w:ins w:id="4554" w:author="黃梓峻" w:date="2021-05-12T14:46:00Z"/>
                <w:rFonts w:ascii="標楷體" w:eastAsia="標楷體" w:hAnsi="標楷體"/>
              </w:rPr>
            </w:pPr>
            <w:proofErr w:type="spellStart"/>
            <w:ins w:id="4555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.CustNo</w:t>
              </w:r>
              <w:proofErr w:type="spellEnd"/>
              <w:r w:rsidRPr="00AC3170">
                <w:rPr>
                  <w:rFonts w:ascii="標楷體" w:eastAsia="標楷體" w:hAnsi="標楷體"/>
                </w:rPr>
                <w:t>-</w:t>
              </w:r>
              <w:r w:rsidRPr="00AC3170">
                <w:rPr>
                  <w:rFonts w:ascii="標楷體" w:eastAsia="標楷體" w:hAnsi="標楷體"/>
                  <w:color w:val="000000"/>
                </w:rPr>
                <w:t xml:space="preserve"> 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.FacmNo</w:t>
              </w:r>
              <w:proofErr w:type="spellEnd"/>
            </w:ins>
          </w:p>
        </w:tc>
      </w:tr>
      <w:tr w:rsidR="007740B0" w:rsidRPr="00AC3170" w14:paraId="00B3F7AB" w14:textId="77777777" w:rsidTr="00CC6878">
        <w:trPr>
          <w:trHeight w:val="244"/>
          <w:jc w:val="center"/>
          <w:ins w:id="4556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6E08" w14:textId="77777777" w:rsidR="007740B0" w:rsidRPr="00AC3170" w:rsidRDefault="007740B0" w:rsidP="007740B0">
            <w:pPr>
              <w:rPr>
                <w:ins w:id="4557" w:author="黃梓峻" w:date="2021-05-12T14:46:00Z"/>
                <w:rFonts w:ascii="標楷體" w:eastAsia="標楷體" w:hAnsi="標楷體"/>
                <w:color w:val="000000"/>
              </w:rPr>
            </w:pPr>
            <w:ins w:id="4558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4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0838" w14:textId="77777777" w:rsidR="007740B0" w:rsidRPr="00AC3170" w:rsidRDefault="007740B0" w:rsidP="007740B0">
            <w:pPr>
              <w:rPr>
                <w:ins w:id="4559" w:author="黃梓峻" w:date="2021-05-12T14:46:00Z"/>
                <w:rFonts w:ascii="標楷體" w:eastAsia="標楷體" w:hAnsi="標楷體"/>
              </w:rPr>
            </w:pPr>
            <w:ins w:id="4560" w:author="黃梓峻" w:date="2021-05-12T14:46:00Z">
              <w:r w:rsidRPr="00AC3170"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019E" w14:textId="77777777" w:rsidR="007740B0" w:rsidRPr="00AC3170" w:rsidRDefault="007740B0" w:rsidP="007740B0">
            <w:pPr>
              <w:rPr>
                <w:ins w:id="456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E9DB" w14:textId="77777777" w:rsidR="007740B0" w:rsidRPr="00AC3170" w:rsidRDefault="007740B0" w:rsidP="007740B0">
            <w:pPr>
              <w:rPr>
                <w:ins w:id="4562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86022" w14:textId="77777777" w:rsidR="007740B0" w:rsidRPr="00AC3170" w:rsidRDefault="007740B0" w:rsidP="007740B0">
            <w:pPr>
              <w:rPr>
                <w:ins w:id="4563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CCFA5" w14:textId="77777777" w:rsidR="007740B0" w:rsidRPr="00AC3170" w:rsidRDefault="007740B0" w:rsidP="007740B0">
            <w:pPr>
              <w:rPr>
                <w:ins w:id="4564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6B7DE" w14:textId="6B19148B" w:rsidR="007740B0" w:rsidRPr="00AC3170" w:rsidRDefault="007740B0" w:rsidP="007740B0">
            <w:pPr>
              <w:jc w:val="center"/>
              <w:rPr>
                <w:ins w:id="4565" w:author="黃梓峻" w:date="2021-05-12T14:46:00Z"/>
                <w:rFonts w:ascii="標楷體" w:eastAsia="標楷體" w:hAnsi="標楷體"/>
                <w:color w:val="000000"/>
              </w:rPr>
            </w:pPr>
            <w:ins w:id="4566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8B210" w14:textId="77777777" w:rsidR="007740B0" w:rsidRPr="00AC3170" w:rsidRDefault="007740B0" w:rsidP="007740B0">
            <w:pPr>
              <w:rPr>
                <w:ins w:id="4567" w:author="黃梓峻" w:date="2021-05-12T14:46:00Z"/>
                <w:rFonts w:ascii="標楷體" w:eastAsia="標楷體" w:hAnsi="標楷體"/>
              </w:rPr>
            </w:pPr>
            <w:ins w:id="4568" w:author="黃梓峻" w:date="2021-05-12T14:46:00Z">
              <w:r w:rsidRPr="00AC3170">
                <w:rPr>
                  <w:rFonts w:eastAsia="標楷體" w:hint="eastAsia"/>
                  <w:color w:val="000000"/>
                </w:rPr>
                <w:t>連結至【</w:t>
              </w:r>
              <w:r w:rsidRPr="00AC3170">
                <w:rPr>
                  <w:rFonts w:eastAsia="標楷體"/>
                  <w:color w:val="000000"/>
                </w:rPr>
                <w:t xml:space="preserve">L1001 </w:t>
              </w:r>
              <w:r w:rsidRPr="00AC3170">
                <w:rPr>
                  <w:rFonts w:eastAsia="標楷體" w:hint="eastAsia"/>
                  <w:color w:val="000000"/>
                </w:rPr>
                <w:t>顧客明細資料查詢】，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AC3170">
                <w:rPr>
                  <w:rFonts w:eastAsia="標楷體" w:hint="eastAsia"/>
                  <w:color w:val="000000"/>
                </w:rPr>
                <w:t>顧客明細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資料，點選資料帶回戶號</w:t>
              </w:r>
            </w:ins>
          </w:p>
        </w:tc>
      </w:tr>
      <w:tr w:rsidR="007740B0" w:rsidRPr="00AC3170" w14:paraId="2B523942" w14:textId="77777777" w:rsidTr="00CC6878">
        <w:trPr>
          <w:trHeight w:val="244"/>
          <w:jc w:val="center"/>
          <w:ins w:id="4569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0529" w14:textId="77777777" w:rsidR="007740B0" w:rsidRPr="00AC3170" w:rsidRDefault="007740B0" w:rsidP="007740B0">
            <w:pPr>
              <w:rPr>
                <w:ins w:id="4570" w:author="黃梓峻" w:date="2021-05-12T14:46:00Z"/>
                <w:rFonts w:ascii="標楷體" w:eastAsia="標楷體" w:hAnsi="標楷體"/>
                <w:color w:val="000000"/>
              </w:rPr>
            </w:pPr>
            <w:ins w:id="4571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5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A58C" w14:textId="77777777" w:rsidR="007740B0" w:rsidRPr="00AC3170" w:rsidRDefault="007740B0" w:rsidP="007740B0">
            <w:pPr>
              <w:rPr>
                <w:ins w:id="4572" w:author="黃梓峻" w:date="2021-05-12T14:46:00Z"/>
                <w:rFonts w:ascii="標楷體" w:eastAsia="標楷體" w:hAnsi="標楷體"/>
              </w:rPr>
            </w:pPr>
            <w:ins w:id="4573" w:author="黃梓峻" w:date="2021-05-12T14:46:00Z">
              <w:r w:rsidRPr="00AC3170">
                <w:rPr>
                  <w:rFonts w:ascii="標楷體" w:eastAsia="標楷體" w:hAnsi="標楷體" w:hint="eastAsia"/>
                </w:rPr>
                <w:t>申請序號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EE548" w14:textId="77777777" w:rsidR="007740B0" w:rsidRPr="00AC3170" w:rsidRDefault="007740B0" w:rsidP="007740B0">
            <w:pPr>
              <w:rPr>
                <w:ins w:id="4574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ECF3A" w14:textId="77777777" w:rsidR="007740B0" w:rsidRPr="00AC3170" w:rsidRDefault="007740B0" w:rsidP="007740B0">
            <w:pPr>
              <w:rPr>
                <w:ins w:id="4575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B644" w14:textId="77777777" w:rsidR="007740B0" w:rsidRPr="00AC3170" w:rsidRDefault="007740B0" w:rsidP="007740B0">
            <w:pPr>
              <w:rPr>
                <w:ins w:id="4576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3282" w14:textId="77777777" w:rsidR="007740B0" w:rsidRPr="00AC3170" w:rsidRDefault="007740B0" w:rsidP="007740B0">
            <w:pPr>
              <w:rPr>
                <w:ins w:id="4577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7CF9" w14:textId="02C01862" w:rsidR="007740B0" w:rsidRPr="00AC3170" w:rsidRDefault="007740B0" w:rsidP="007740B0">
            <w:pPr>
              <w:jc w:val="center"/>
              <w:rPr>
                <w:ins w:id="4578" w:author="黃梓峻" w:date="2021-05-12T14:46:00Z"/>
                <w:rFonts w:ascii="標楷體" w:eastAsia="標楷體" w:hAnsi="標楷體"/>
                <w:color w:val="000000"/>
              </w:rPr>
            </w:pPr>
            <w:ins w:id="4579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4948" w14:textId="71A1C13F" w:rsidR="007740B0" w:rsidRPr="00AC3170" w:rsidRDefault="007740B0" w:rsidP="007740B0">
            <w:pPr>
              <w:rPr>
                <w:ins w:id="4580" w:author="黃梓峻" w:date="2021-05-12T14:46:00Z"/>
                <w:rFonts w:ascii="標楷體" w:eastAsia="標楷體" w:hAnsi="標楷體"/>
              </w:rPr>
            </w:pPr>
            <w:proofErr w:type="spellStart"/>
            <w:ins w:id="4581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.ApplSeq</w:t>
              </w:r>
              <w:proofErr w:type="spellEnd"/>
            </w:ins>
          </w:p>
        </w:tc>
      </w:tr>
      <w:tr w:rsidR="007740B0" w:rsidRPr="00AC3170" w14:paraId="677504A6" w14:textId="77777777" w:rsidTr="00CC6878">
        <w:trPr>
          <w:trHeight w:val="244"/>
          <w:jc w:val="center"/>
          <w:ins w:id="4582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5440" w14:textId="77777777" w:rsidR="007740B0" w:rsidRPr="00AC3170" w:rsidRDefault="007740B0" w:rsidP="007740B0">
            <w:pPr>
              <w:rPr>
                <w:ins w:id="4583" w:author="黃梓峻" w:date="2021-05-12T14:46:00Z"/>
                <w:rFonts w:ascii="標楷體" w:eastAsia="標楷體" w:hAnsi="標楷體"/>
                <w:color w:val="000000"/>
              </w:rPr>
            </w:pPr>
            <w:ins w:id="4584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6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C25E" w14:textId="77777777" w:rsidR="007740B0" w:rsidRPr="00AC3170" w:rsidRDefault="007740B0" w:rsidP="007740B0">
            <w:pPr>
              <w:rPr>
                <w:ins w:id="4585" w:author="黃梓峻" w:date="2021-05-12T14:46:00Z"/>
                <w:rFonts w:ascii="標楷體" w:eastAsia="標楷體" w:hAnsi="標楷體"/>
              </w:rPr>
            </w:pPr>
            <w:ins w:id="4586" w:author="黃梓峻" w:date="2021-05-12T14:46:00Z">
              <w:r w:rsidRPr="00AC3170">
                <w:rPr>
                  <w:rFonts w:ascii="標楷體" w:eastAsia="標楷體" w:hAnsi="標楷體" w:hint="eastAsia"/>
                </w:rPr>
                <w:t>借閱人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C3C94" w14:textId="77777777" w:rsidR="007740B0" w:rsidRPr="00AC3170" w:rsidRDefault="007740B0" w:rsidP="007740B0">
            <w:pPr>
              <w:rPr>
                <w:ins w:id="4587" w:author="黃梓峻" w:date="2021-05-12T14:46:00Z"/>
                <w:rFonts w:ascii="標楷體" w:eastAsia="標楷體" w:hAnsi="標楷體"/>
              </w:rPr>
            </w:pPr>
            <w:ins w:id="4588" w:author="黃梓峻" w:date="2021-05-12T14:46:00Z">
              <w:r w:rsidRPr="00AC3170"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EEF4" w14:textId="77777777" w:rsidR="007740B0" w:rsidRPr="00AC3170" w:rsidRDefault="007740B0" w:rsidP="007740B0">
            <w:pPr>
              <w:rPr>
                <w:ins w:id="4589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7E3C7" w14:textId="77777777" w:rsidR="007740B0" w:rsidRPr="00AC3170" w:rsidRDefault="007740B0" w:rsidP="007740B0">
            <w:pPr>
              <w:rPr>
                <w:ins w:id="4590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A1AA9" w14:textId="77777777" w:rsidR="007740B0" w:rsidRPr="00AC3170" w:rsidRDefault="007740B0" w:rsidP="007740B0">
            <w:pPr>
              <w:rPr>
                <w:ins w:id="4591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DCFA3" w14:textId="64799FE2" w:rsidR="007740B0" w:rsidRPr="00AC3170" w:rsidRDefault="007740B0" w:rsidP="007740B0">
            <w:pPr>
              <w:jc w:val="center"/>
              <w:rPr>
                <w:ins w:id="4592" w:author="黃梓峻" w:date="2021-05-12T14:46:00Z"/>
                <w:rFonts w:ascii="標楷體" w:eastAsia="標楷體" w:hAnsi="標楷體"/>
                <w:color w:val="000000"/>
              </w:rPr>
            </w:pPr>
            <w:ins w:id="4593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F439" w14:textId="1E9168EF" w:rsidR="007740B0" w:rsidRPr="00AC3170" w:rsidRDefault="007740B0" w:rsidP="007740B0">
            <w:pPr>
              <w:rPr>
                <w:ins w:id="4594" w:author="黃梓峻" w:date="2021-05-12T14:46:00Z"/>
                <w:rFonts w:ascii="標楷體" w:eastAsia="標楷體" w:hAnsi="標楷體"/>
              </w:rPr>
            </w:pPr>
            <w:proofErr w:type="spellStart"/>
            <w:ins w:id="4595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.ApplEmpNo</w:t>
              </w:r>
              <w:proofErr w:type="spellEnd"/>
            </w:ins>
          </w:p>
        </w:tc>
      </w:tr>
      <w:tr w:rsidR="007740B0" w:rsidRPr="00AC3170" w14:paraId="59B51850" w14:textId="77777777" w:rsidTr="00CC6878">
        <w:trPr>
          <w:trHeight w:val="244"/>
          <w:jc w:val="center"/>
          <w:ins w:id="4596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03B42" w14:textId="77777777" w:rsidR="007740B0" w:rsidRPr="00AC3170" w:rsidRDefault="007740B0" w:rsidP="007740B0">
            <w:pPr>
              <w:rPr>
                <w:ins w:id="4597" w:author="黃梓峻" w:date="2021-05-12T14:46:00Z"/>
                <w:rFonts w:ascii="標楷體" w:eastAsia="標楷體" w:hAnsi="標楷體"/>
                <w:color w:val="000000"/>
              </w:rPr>
            </w:pPr>
            <w:ins w:id="4598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7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1C7C" w14:textId="77777777" w:rsidR="007740B0" w:rsidRPr="00AC3170" w:rsidRDefault="007740B0" w:rsidP="007740B0">
            <w:pPr>
              <w:rPr>
                <w:ins w:id="4599" w:author="黃梓峻" w:date="2021-05-12T14:46:00Z"/>
                <w:rFonts w:ascii="標楷體" w:eastAsia="標楷體" w:hAnsi="標楷體"/>
              </w:rPr>
            </w:pPr>
            <w:ins w:id="4600" w:author="黃梓峻" w:date="2021-05-12T14:46:00Z">
              <w:r w:rsidRPr="00AC3170"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7BCB" w14:textId="77777777" w:rsidR="007740B0" w:rsidRPr="00AC3170" w:rsidRDefault="007740B0" w:rsidP="007740B0">
            <w:pPr>
              <w:rPr>
                <w:ins w:id="460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DDCE" w14:textId="77777777" w:rsidR="007740B0" w:rsidRPr="00AC3170" w:rsidRDefault="007740B0" w:rsidP="007740B0">
            <w:pPr>
              <w:rPr>
                <w:ins w:id="4602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E177B" w14:textId="77777777" w:rsidR="007740B0" w:rsidRPr="00AC3170" w:rsidRDefault="007740B0" w:rsidP="007740B0">
            <w:pPr>
              <w:rPr>
                <w:ins w:id="4603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95E2" w14:textId="77777777" w:rsidR="007740B0" w:rsidRPr="00AC3170" w:rsidRDefault="007740B0" w:rsidP="007740B0">
            <w:pPr>
              <w:rPr>
                <w:ins w:id="4604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F4E3" w14:textId="28F77F96" w:rsidR="007740B0" w:rsidRPr="00AC3170" w:rsidRDefault="007740B0" w:rsidP="007740B0">
            <w:pPr>
              <w:jc w:val="center"/>
              <w:rPr>
                <w:ins w:id="4605" w:author="黃梓峻" w:date="2021-05-12T14:46:00Z"/>
                <w:rFonts w:ascii="標楷體" w:eastAsia="標楷體" w:hAnsi="標楷體"/>
                <w:color w:val="000000"/>
              </w:rPr>
            </w:pPr>
            <w:ins w:id="4606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896FC" w14:textId="77777777" w:rsidR="007740B0" w:rsidRPr="00AC3170" w:rsidRDefault="007740B0" w:rsidP="007740B0">
            <w:pPr>
              <w:rPr>
                <w:ins w:id="4607" w:author="黃梓峻" w:date="2021-05-12T14:46:00Z"/>
                <w:rFonts w:ascii="標楷體" w:eastAsia="標楷體" w:hAnsi="標楷體"/>
              </w:rPr>
            </w:pPr>
            <w:ins w:id="4608" w:author="黃梓峻" w:date="2021-05-12T14:46:00Z">
              <w:r w:rsidRPr="00AC3170">
                <w:rPr>
                  <w:rFonts w:eastAsia="標楷體" w:hint="eastAsia"/>
                  <w:color w:val="000000"/>
                </w:rPr>
                <w:t>連結至【</w:t>
              </w:r>
              <w:r w:rsidRPr="00AC3170">
                <w:rPr>
                  <w:rFonts w:eastAsia="標楷體"/>
                  <w:color w:val="000000"/>
                </w:rPr>
                <w:t xml:space="preserve">L6041 </w:t>
              </w:r>
              <w:r w:rsidRPr="00AC3170">
                <w:rPr>
                  <w:rFonts w:eastAsia="標楷體" w:hint="eastAsia"/>
                  <w:color w:val="000000"/>
                </w:rPr>
                <w:t>使用者資料查詢】，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AC3170">
                <w:rPr>
                  <w:rFonts w:eastAsia="標楷體" w:hint="eastAsia"/>
                  <w:color w:val="000000"/>
                </w:rPr>
                <w:t>使用者資料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，點選資料帶回戶號</w:t>
              </w:r>
            </w:ins>
          </w:p>
        </w:tc>
      </w:tr>
      <w:tr w:rsidR="007740B0" w:rsidRPr="00AC3170" w14:paraId="2F75943C" w14:textId="77777777" w:rsidTr="00CC6878">
        <w:trPr>
          <w:trHeight w:val="244"/>
          <w:jc w:val="center"/>
          <w:ins w:id="4609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29BF1" w14:textId="77777777" w:rsidR="007740B0" w:rsidRPr="00AC3170" w:rsidRDefault="007740B0" w:rsidP="007740B0">
            <w:pPr>
              <w:rPr>
                <w:ins w:id="4610" w:author="黃梓峻" w:date="2021-05-12T14:46:00Z"/>
                <w:rFonts w:ascii="標楷體" w:eastAsia="標楷體" w:hAnsi="標楷體"/>
                <w:color w:val="000000"/>
              </w:rPr>
            </w:pPr>
            <w:ins w:id="4611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8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2F17" w14:textId="77777777" w:rsidR="007740B0" w:rsidRPr="00AC3170" w:rsidRDefault="007740B0" w:rsidP="007740B0">
            <w:pPr>
              <w:rPr>
                <w:ins w:id="4612" w:author="黃梓峻" w:date="2021-05-12T14:46:00Z"/>
                <w:rFonts w:ascii="標楷體" w:eastAsia="標楷體" w:hAnsi="標楷體"/>
              </w:rPr>
            </w:pPr>
            <w:ins w:id="4613" w:author="黃梓峻" w:date="2021-05-12T14:46:00Z">
              <w:r w:rsidRPr="00AC3170">
                <w:rPr>
                  <w:rFonts w:ascii="標楷體" w:eastAsia="標楷體" w:hAnsi="標楷體" w:hint="eastAsia"/>
                </w:rPr>
                <w:t>用途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C4438" w14:textId="77777777" w:rsidR="007740B0" w:rsidRPr="00AC3170" w:rsidRDefault="007740B0" w:rsidP="007740B0">
            <w:pPr>
              <w:rPr>
                <w:ins w:id="4614" w:author="黃梓峻" w:date="2021-05-12T14:46:00Z"/>
                <w:rFonts w:ascii="標楷體" w:eastAsia="標楷體" w:hAnsi="標楷體"/>
              </w:rPr>
            </w:pPr>
            <w:ins w:id="4615" w:author="黃梓峻" w:date="2021-05-12T14:46:00Z">
              <w:r w:rsidRPr="00AC3170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0165" w14:textId="77777777" w:rsidR="007740B0" w:rsidRPr="00AC3170" w:rsidRDefault="007740B0" w:rsidP="007740B0">
            <w:pPr>
              <w:rPr>
                <w:ins w:id="4616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4C7F" w14:textId="77777777" w:rsidR="007740B0" w:rsidRPr="00AC3170" w:rsidRDefault="007740B0" w:rsidP="007740B0">
            <w:pPr>
              <w:rPr>
                <w:ins w:id="4617" w:author="黃梓峻" w:date="2021-05-12T14:46:00Z"/>
                <w:rFonts w:ascii="標楷體" w:eastAsia="標楷體" w:hAnsi="標楷體"/>
                <w:color w:val="000000"/>
              </w:rPr>
            </w:pPr>
            <w:ins w:id="4618" w:author="黃梓峻" w:date="2021-05-12T14:46:00Z">
              <w:r w:rsidRPr="00AC3170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AC3170">
                <w:rPr>
                  <w:rFonts w:ascii="標楷體" w:eastAsia="標楷體" w:hAnsi="標楷體"/>
                </w:rPr>
                <w:t>C</w:t>
              </w:r>
              <w:r w:rsidRPr="00AC3170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AC3170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AC3170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AC3170">
                <w:rPr>
                  <w:rFonts w:ascii="標楷體" w:eastAsia="標楷體" w:hAnsi="標楷體"/>
                </w:rPr>
                <w:t>=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UsageCodeX</w:t>
              </w:r>
              <w:proofErr w:type="spellEnd"/>
            </w:ins>
          </w:p>
          <w:p w14:paraId="7CDF5E94" w14:textId="77777777" w:rsidR="007740B0" w:rsidRPr="00AC3170" w:rsidRDefault="007740B0" w:rsidP="007740B0">
            <w:pPr>
              <w:rPr>
                <w:ins w:id="4619" w:author="黃梓峻" w:date="2021-05-12T14:46:00Z"/>
                <w:rFonts w:ascii="標楷體" w:eastAsia="標楷體" w:hAnsi="標楷體"/>
              </w:rPr>
            </w:pPr>
          </w:p>
          <w:p w14:paraId="203C47AF" w14:textId="77777777" w:rsidR="007740B0" w:rsidRPr="00AC3170" w:rsidRDefault="007740B0" w:rsidP="007740B0">
            <w:pPr>
              <w:rPr>
                <w:ins w:id="4620" w:author="黃梓峻" w:date="2021-05-12T14:46:00Z"/>
                <w:rFonts w:ascii="標楷體" w:eastAsia="標楷體" w:hAnsi="標楷體"/>
              </w:rPr>
            </w:pPr>
            <w:ins w:id="4621" w:author="黃梓峻" w:date="2021-05-12T14:46:00Z">
              <w:r w:rsidRPr="00AC3170">
                <w:rPr>
                  <w:rFonts w:ascii="標楷體" w:eastAsia="標楷體" w:hAnsi="標楷體"/>
                </w:rPr>
                <w:t>01.清償</w:t>
              </w:r>
            </w:ins>
          </w:p>
          <w:p w14:paraId="4396B80D" w14:textId="77777777" w:rsidR="007740B0" w:rsidRPr="00AC3170" w:rsidRDefault="007740B0" w:rsidP="007740B0">
            <w:pPr>
              <w:rPr>
                <w:ins w:id="4622" w:author="黃梓峻" w:date="2021-05-12T14:46:00Z"/>
                <w:rFonts w:ascii="標楷體" w:eastAsia="標楷體" w:hAnsi="標楷體"/>
              </w:rPr>
            </w:pPr>
            <w:ins w:id="4623" w:author="黃梓峻" w:date="2021-05-12T14:46:00Z">
              <w:r w:rsidRPr="00AC3170">
                <w:rPr>
                  <w:rFonts w:ascii="標楷體" w:eastAsia="標楷體" w:hAnsi="標楷體"/>
                </w:rPr>
                <w:t>02.法拍</w:t>
              </w:r>
            </w:ins>
          </w:p>
          <w:p w14:paraId="081F9C66" w14:textId="77777777" w:rsidR="007740B0" w:rsidRPr="00AC3170" w:rsidRDefault="007740B0" w:rsidP="007740B0">
            <w:pPr>
              <w:rPr>
                <w:ins w:id="4624" w:author="黃梓峻" w:date="2021-05-12T14:46:00Z"/>
                <w:rFonts w:ascii="標楷體" w:eastAsia="標楷體" w:hAnsi="標楷體"/>
              </w:rPr>
            </w:pPr>
            <w:ins w:id="4625" w:author="黃梓峻" w:date="2021-05-12T14:46:00Z">
              <w:r w:rsidRPr="00AC3170">
                <w:rPr>
                  <w:rFonts w:ascii="標楷體" w:eastAsia="標楷體" w:hAnsi="標楷體"/>
                </w:rPr>
                <w:t>03.增貸</w:t>
              </w:r>
            </w:ins>
          </w:p>
          <w:p w14:paraId="3FBFA815" w14:textId="77777777" w:rsidR="007740B0" w:rsidRPr="00AC3170" w:rsidRDefault="007740B0" w:rsidP="007740B0">
            <w:pPr>
              <w:rPr>
                <w:ins w:id="4626" w:author="黃梓峻" w:date="2021-05-12T14:46:00Z"/>
                <w:rFonts w:ascii="標楷體" w:eastAsia="標楷體" w:hAnsi="標楷體"/>
              </w:rPr>
            </w:pPr>
            <w:ins w:id="4627" w:author="黃梓峻" w:date="2021-05-12T14:46:00Z">
              <w:r w:rsidRPr="00AC3170">
                <w:rPr>
                  <w:rFonts w:ascii="標楷體" w:eastAsia="標楷體" w:hAnsi="標楷體"/>
                </w:rPr>
                <w:t>04.展期</w:t>
              </w:r>
            </w:ins>
          </w:p>
          <w:p w14:paraId="369FFBDB" w14:textId="77777777" w:rsidR="007740B0" w:rsidRPr="00AC3170" w:rsidRDefault="007740B0" w:rsidP="007740B0">
            <w:pPr>
              <w:rPr>
                <w:ins w:id="4628" w:author="黃梓峻" w:date="2021-05-12T14:46:00Z"/>
                <w:rFonts w:ascii="標楷體" w:eastAsia="標楷體" w:hAnsi="標楷體"/>
              </w:rPr>
            </w:pPr>
            <w:ins w:id="4629" w:author="黃梓峻" w:date="2021-05-12T14:46:00Z">
              <w:r w:rsidRPr="00AC3170">
                <w:rPr>
                  <w:rFonts w:ascii="標楷體" w:eastAsia="標楷體" w:hAnsi="標楷體"/>
                </w:rPr>
                <w:t>05.撥款</w:t>
              </w:r>
            </w:ins>
          </w:p>
          <w:p w14:paraId="328DCC50" w14:textId="77777777" w:rsidR="007740B0" w:rsidRPr="00AC3170" w:rsidRDefault="007740B0" w:rsidP="007740B0">
            <w:pPr>
              <w:rPr>
                <w:ins w:id="4630" w:author="黃梓峻" w:date="2021-05-12T14:46:00Z"/>
                <w:rFonts w:ascii="標楷體" w:eastAsia="標楷體" w:hAnsi="標楷體"/>
              </w:rPr>
            </w:pPr>
            <w:ins w:id="4631" w:author="黃梓峻" w:date="2021-05-12T14:46:00Z">
              <w:r w:rsidRPr="00AC3170">
                <w:rPr>
                  <w:rFonts w:ascii="標楷體" w:eastAsia="標楷體" w:hAnsi="標楷體"/>
                </w:rPr>
                <w:t>06.查閱</w:t>
              </w:r>
            </w:ins>
          </w:p>
          <w:p w14:paraId="04E3E50B" w14:textId="77777777" w:rsidR="007740B0" w:rsidRPr="00AC3170" w:rsidRDefault="007740B0" w:rsidP="007740B0">
            <w:pPr>
              <w:rPr>
                <w:ins w:id="4632" w:author="黃梓峻" w:date="2021-05-12T14:46:00Z"/>
                <w:rFonts w:ascii="標楷體" w:eastAsia="標楷體" w:hAnsi="標楷體"/>
              </w:rPr>
            </w:pPr>
            <w:ins w:id="4633" w:author="黃梓峻" w:date="2021-05-12T14:46:00Z">
              <w:r w:rsidRPr="00AC3170">
                <w:rPr>
                  <w:rFonts w:ascii="標楷體" w:eastAsia="標楷體" w:hAnsi="標楷體"/>
                </w:rPr>
                <w:t>07.重估</w:t>
              </w:r>
            </w:ins>
          </w:p>
          <w:p w14:paraId="35D69184" w14:textId="77777777" w:rsidR="007740B0" w:rsidRPr="00AC3170" w:rsidRDefault="007740B0" w:rsidP="007740B0">
            <w:pPr>
              <w:rPr>
                <w:ins w:id="4634" w:author="黃梓峻" w:date="2021-05-12T14:46:00Z"/>
                <w:rFonts w:ascii="標楷體" w:eastAsia="標楷體" w:hAnsi="標楷體"/>
              </w:rPr>
            </w:pPr>
            <w:ins w:id="4635" w:author="黃梓峻" w:date="2021-05-12T14:46:00Z">
              <w:r w:rsidRPr="00AC3170">
                <w:rPr>
                  <w:rFonts w:ascii="標楷體" w:eastAsia="標楷體" w:hAnsi="標楷體"/>
                </w:rPr>
                <w:t>08.其他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497A" w14:textId="77777777" w:rsidR="007740B0" w:rsidRPr="00AC3170" w:rsidRDefault="007740B0" w:rsidP="007740B0">
            <w:pPr>
              <w:rPr>
                <w:ins w:id="4636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47C9A" w14:textId="59C4A651" w:rsidR="007740B0" w:rsidRPr="00AC3170" w:rsidRDefault="007740B0" w:rsidP="007740B0">
            <w:pPr>
              <w:jc w:val="center"/>
              <w:rPr>
                <w:ins w:id="4637" w:author="黃梓峻" w:date="2021-05-12T14:46:00Z"/>
                <w:rFonts w:ascii="標楷體" w:eastAsia="標楷體" w:hAnsi="標楷體"/>
                <w:color w:val="000000"/>
              </w:rPr>
            </w:pPr>
            <w:ins w:id="4638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1F2B" w14:textId="5C5B035F" w:rsidR="007740B0" w:rsidRPr="00AC3170" w:rsidRDefault="007740B0">
            <w:pPr>
              <w:rPr>
                <w:ins w:id="4639" w:author="黃梓峻" w:date="2021-05-12T14:46:00Z"/>
                <w:rFonts w:ascii="標楷體" w:eastAsia="標楷體" w:hAnsi="標楷體"/>
              </w:rPr>
            </w:pPr>
            <w:proofErr w:type="spellStart"/>
            <w:ins w:id="4640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.UsageCode</w:t>
              </w:r>
              <w:proofErr w:type="spellEnd"/>
            </w:ins>
          </w:p>
        </w:tc>
      </w:tr>
      <w:tr w:rsidR="007740B0" w:rsidRPr="00AC3170" w14:paraId="39A941E9" w14:textId="77777777" w:rsidTr="00CC6878">
        <w:trPr>
          <w:trHeight w:val="244"/>
          <w:jc w:val="center"/>
          <w:ins w:id="4641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48395" w14:textId="77777777" w:rsidR="007740B0" w:rsidRPr="00AC3170" w:rsidRDefault="007740B0" w:rsidP="007740B0">
            <w:pPr>
              <w:rPr>
                <w:ins w:id="4642" w:author="黃梓峻" w:date="2021-05-12T14:46:00Z"/>
                <w:rFonts w:ascii="標楷體" w:eastAsia="標楷體" w:hAnsi="標楷體"/>
                <w:color w:val="000000"/>
              </w:rPr>
            </w:pPr>
            <w:ins w:id="4643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9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D767" w14:textId="77777777" w:rsidR="007740B0" w:rsidRPr="00AC3170" w:rsidRDefault="007740B0" w:rsidP="007740B0">
            <w:pPr>
              <w:rPr>
                <w:ins w:id="4644" w:author="黃梓峻" w:date="2021-05-12T14:46:00Z"/>
                <w:rFonts w:ascii="標楷體" w:eastAsia="標楷體" w:hAnsi="標楷體"/>
              </w:rPr>
            </w:pPr>
            <w:ins w:id="4645" w:author="黃梓峻" w:date="2021-05-12T14:46:00Z">
              <w:r w:rsidRPr="00AC3170">
                <w:rPr>
                  <w:rFonts w:ascii="標楷體" w:eastAsia="標楷體" w:hAnsi="標楷體" w:hint="eastAsia"/>
                </w:rPr>
                <w:t>正本</w:t>
              </w:r>
              <w:r w:rsidRPr="00AC3170">
                <w:rPr>
                  <w:rFonts w:ascii="標楷體" w:eastAsia="標楷體" w:hAnsi="標楷體"/>
                </w:rPr>
                <w:t>/影本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4FF3" w14:textId="77777777" w:rsidR="007740B0" w:rsidRPr="00AC3170" w:rsidRDefault="007740B0" w:rsidP="007740B0">
            <w:pPr>
              <w:rPr>
                <w:ins w:id="4646" w:author="黃梓峻" w:date="2021-05-12T14:46:00Z"/>
                <w:rFonts w:ascii="標楷體" w:eastAsia="標楷體" w:hAnsi="標楷體"/>
              </w:rPr>
            </w:pPr>
            <w:ins w:id="4647" w:author="黃梓峻" w:date="2021-05-12T14:46:00Z">
              <w:r w:rsidRPr="00AC3170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40CB2" w14:textId="77777777" w:rsidR="007740B0" w:rsidRPr="00AC3170" w:rsidRDefault="007740B0" w:rsidP="007740B0">
            <w:pPr>
              <w:rPr>
                <w:ins w:id="4648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E654" w14:textId="77777777" w:rsidR="007740B0" w:rsidRPr="00AC3170" w:rsidRDefault="007740B0" w:rsidP="007740B0">
            <w:pPr>
              <w:rPr>
                <w:ins w:id="4649" w:author="黃梓峻" w:date="2021-05-12T14:46:00Z"/>
                <w:rFonts w:ascii="標楷體" w:eastAsia="標楷體" w:hAnsi="標楷體"/>
                <w:color w:val="000000"/>
              </w:rPr>
            </w:pPr>
            <w:ins w:id="4650" w:author="黃梓峻" w:date="2021-05-12T14:46:00Z">
              <w:r w:rsidRPr="00AC3170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AC3170">
                <w:rPr>
                  <w:rFonts w:ascii="標楷體" w:eastAsia="標楷體" w:hAnsi="標楷體"/>
                </w:rPr>
                <w:t>C</w:t>
              </w:r>
              <w:r w:rsidRPr="00AC3170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AC3170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AC3170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AC3170">
                <w:rPr>
                  <w:rFonts w:ascii="標楷體" w:eastAsia="標楷體" w:hAnsi="標楷體"/>
                </w:rPr>
                <w:t>=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CopyCode</w:t>
              </w:r>
              <w:proofErr w:type="spellEnd"/>
            </w:ins>
          </w:p>
          <w:p w14:paraId="353BD9F1" w14:textId="77777777" w:rsidR="007740B0" w:rsidRPr="00AC3170" w:rsidRDefault="007740B0" w:rsidP="007740B0">
            <w:pPr>
              <w:rPr>
                <w:ins w:id="4651" w:author="黃梓峻" w:date="2021-05-12T14:46:00Z"/>
                <w:rFonts w:ascii="標楷體" w:eastAsia="標楷體" w:hAnsi="標楷體"/>
                <w:color w:val="000000"/>
              </w:rPr>
            </w:pPr>
          </w:p>
          <w:p w14:paraId="5424B995" w14:textId="77777777" w:rsidR="007740B0" w:rsidRPr="00AC3170" w:rsidRDefault="007740B0" w:rsidP="007740B0">
            <w:pPr>
              <w:rPr>
                <w:ins w:id="4652" w:author="黃梓峻" w:date="2021-05-12T14:46:00Z"/>
                <w:rFonts w:ascii="標楷體" w:eastAsia="標楷體" w:hAnsi="標楷體"/>
              </w:rPr>
            </w:pPr>
            <w:ins w:id="4653" w:author="黃梓峻" w:date="2021-05-12T14:46:00Z">
              <w:r w:rsidRPr="00AC3170">
                <w:rPr>
                  <w:rFonts w:ascii="標楷體" w:eastAsia="標楷體" w:hAnsi="標楷體"/>
                </w:rPr>
                <w:t>1.正本</w:t>
              </w:r>
            </w:ins>
          </w:p>
          <w:p w14:paraId="1FF06A77" w14:textId="77777777" w:rsidR="007740B0" w:rsidRPr="00AC3170" w:rsidRDefault="007740B0" w:rsidP="007740B0">
            <w:pPr>
              <w:rPr>
                <w:ins w:id="4654" w:author="黃梓峻" w:date="2021-05-12T14:46:00Z"/>
                <w:rFonts w:ascii="標楷體" w:eastAsia="標楷體" w:hAnsi="標楷體"/>
              </w:rPr>
            </w:pPr>
            <w:ins w:id="4655" w:author="黃梓峻" w:date="2021-05-12T14:46:00Z">
              <w:r w:rsidRPr="00AC3170">
                <w:rPr>
                  <w:rFonts w:ascii="標楷體" w:eastAsia="標楷體" w:hAnsi="標楷體"/>
                </w:rPr>
                <w:t>2.影本</w:t>
              </w:r>
            </w:ins>
          </w:p>
          <w:p w14:paraId="653108D5" w14:textId="77777777" w:rsidR="007740B0" w:rsidRPr="00AC3170" w:rsidRDefault="007740B0" w:rsidP="007740B0">
            <w:pPr>
              <w:rPr>
                <w:ins w:id="4656" w:author="黃梓峻" w:date="2021-05-12T14:46:00Z"/>
                <w:rFonts w:ascii="標楷體" w:eastAsia="標楷體" w:hAnsi="標楷體"/>
              </w:rPr>
            </w:pPr>
            <w:ins w:id="4657" w:author="黃梓峻" w:date="2021-05-12T14:46:00Z">
              <w:r w:rsidRPr="00AC3170">
                <w:rPr>
                  <w:rFonts w:ascii="標楷體" w:eastAsia="標楷體" w:hAnsi="標楷體"/>
                </w:rPr>
                <w:t>3.全選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CB6A9" w14:textId="77777777" w:rsidR="007740B0" w:rsidRPr="00AC3170" w:rsidRDefault="007740B0" w:rsidP="007740B0">
            <w:pPr>
              <w:rPr>
                <w:ins w:id="4658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83EB9" w14:textId="2E6ACD55" w:rsidR="007740B0" w:rsidRPr="00AC3170" w:rsidRDefault="007740B0" w:rsidP="007740B0">
            <w:pPr>
              <w:jc w:val="center"/>
              <w:rPr>
                <w:ins w:id="4659" w:author="黃梓峻" w:date="2021-05-12T14:46:00Z"/>
                <w:rFonts w:ascii="標楷體" w:eastAsia="標楷體" w:hAnsi="標楷體"/>
                <w:color w:val="000000"/>
              </w:rPr>
            </w:pPr>
            <w:ins w:id="4660" w:author="黃梓峻" w:date="2021-05-12T15:02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D73D" w14:textId="73C83AC0" w:rsidR="007740B0" w:rsidRPr="00AC3170" w:rsidRDefault="007740B0" w:rsidP="007740B0">
            <w:pPr>
              <w:rPr>
                <w:ins w:id="4661" w:author="黃梓峻" w:date="2021-05-12T14:46:00Z"/>
                <w:rFonts w:ascii="標楷體" w:eastAsia="標楷體" w:hAnsi="標楷體"/>
              </w:rPr>
            </w:pPr>
            <w:proofErr w:type="spellStart"/>
            <w:ins w:id="4662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.CopyCode</w:t>
              </w:r>
              <w:proofErr w:type="spellEnd"/>
            </w:ins>
          </w:p>
        </w:tc>
      </w:tr>
      <w:tr w:rsidR="007740B0" w:rsidRPr="00AC3170" w14:paraId="6E2A2FB2" w14:textId="77777777" w:rsidTr="00CC6878">
        <w:trPr>
          <w:trHeight w:val="244"/>
          <w:jc w:val="center"/>
          <w:ins w:id="4663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6023" w14:textId="77777777" w:rsidR="007740B0" w:rsidRPr="00AC3170" w:rsidRDefault="007740B0" w:rsidP="007740B0">
            <w:pPr>
              <w:rPr>
                <w:ins w:id="4664" w:author="黃梓峻" w:date="2021-05-12T14:46:00Z"/>
                <w:rFonts w:ascii="標楷體" w:eastAsia="標楷體" w:hAnsi="標楷體"/>
                <w:color w:val="000000"/>
              </w:rPr>
            </w:pPr>
            <w:ins w:id="4665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10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E60C" w14:textId="403D6925" w:rsidR="007740B0" w:rsidRPr="00AC3170" w:rsidRDefault="007740B0" w:rsidP="007740B0">
            <w:pPr>
              <w:rPr>
                <w:ins w:id="4666" w:author="黃梓峻" w:date="2021-05-12T14:46:00Z"/>
                <w:rFonts w:ascii="標楷體" w:eastAsia="標楷體" w:hAnsi="標楷體"/>
              </w:rPr>
            </w:pPr>
            <w:ins w:id="4667" w:author="黃梓峻" w:date="2021-05-12T14:59:00Z">
              <w:r w:rsidRPr="00AC3170">
                <w:rPr>
                  <w:rFonts w:ascii="標楷體" w:eastAsia="標楷體" w:hAnsi="標楷體" w:hint="eastAsia"/>
                </w:rPr>
                <w:t>歸還日期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C3134" w14:textId="0EF78603" w:rsidR="007740B0" w:rsidRPr="00AC3170" w:rsidRDefault="007740B0" w:rsidP="007740B0">
            <w:pPr>
              <w:rPr>
                <w:ins w:id="4668" w:author="黃梓峻" w:date="2021-05-12T14:46:00Z"/>
                <w:rFonts w:ascii="標楷體" w:eastAsia="標楷體" w:hAnsi="標楷體"/>
              </w:rPr>
            </w:pPr>
            <w:ins w:id="4669" w:author="黃梓峻" w:date="2021-05-12T14:59:00Z">
              <w:r w:rsidRPr="00AC3170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5F60" w14:textId="77777777" w:rsidR="007740B0" w:rsidRPr="00AC3170" w:rsidRDefault="007740B0" w:rsidP="007740B0">
            <w:pPr>
              <w:rPr>
                <w:ins w:id="4670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A44A" w14:textId="77777777" w:rsidR="007740B0" w:rsidRPr="00AC3170" w:rsidRDefault="007740B0" w:rsidP="007740B0">
            <w:pPr>
              <w:rPr>
                <w:ins w:id="467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907C" w14:textId="77777777" w:rsidR="007740B0" w:rsidRPr="00AC3170" w:rsidRDefault="007740B0" w:rsidP="007740B0">
            <w:pPr>
              <w:rPr>
                <w:ins w:id="4672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9E194" w14:textId="1C99A691" w:rsidR="007740B0" w:rsidRPr="00AC3170" w:rsidRDefault="007740B0" w:rsidP="007740B0">
            <w:pPr>
              <w:jc w:val="center"/>
              <w:rPr>
                <w:ins w:id="4673" w:author="黃梓峻" w:date="2021-05-12T14:46:00Z"/>
                <w:rFonts w:ascii="標楷體" w:eastAsia="標楷體" w:hAnsi="標楷體"/>
                <w:color w:val="000000"/>
              </w:rPr>
            </w:pPr>
            <w:ins w:id="4674" w:author="黃梓峻" w:date="2021-05-12T15:03:00Z">
              <w:r w:rsidRPr="00AC3170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57C3" w14:textId="77777777" w:rsidR="007740B0" w:rsidRPr="00AC3170" w:rsidRDefault="007740B0" w:rsidP="007740B0">
            <w:pPr>
              <w:rPr>
                <w:ins w:id="4675" w:author="黃梓峻" w:date="2021-05-12T15:03:00Z"/>
                <w:rFonts w:ascii="標楷體" w:eastAsia="標楷體" w:hAnsi="標楷體"/>
              </w:rPr>
            </w:pPr>
            <w:ins w:id="4676" w:author="黃梓峻" w:date="2021-05-12T14:59:00Z">
              <w:r w:rsidRPr="00AC3170">
                <w:rPr>
                  <w:rFonts w:ascii="標楷體" w:eastAsia="標楷體" w:hAnsi="標楷體"/>
                </w:rPr>
                <w:t>1.</w:t>
              </w:r>
            </w:ins>
            <w:ins w:id="4677" w:author="黃梓峻" w:date="2021-05-12T15:03:00Z">
              <w:r w:rsidRPr="00AC3170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</w:ins>
            <w:ins w:id="4678" w:author="黃梓峻" w:date="2021-05-12T14:59:00Z">
              <w:r w:rsidRPr="00AC3170">
                <w:rPr>
                  <w:rFonts w:ascii="標楷體" w:eastAsia="標楷體" w:hAnsi="標楷體"/>
                </w:rPr>
                <w:t>2.</w:t>
              </w:r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.ReturnDate</w:t>
              </w:r>
            </w:ins>
          </w:p>
          <w:p w14:paraId="526FFCA3" w14:textId="77777777" w:rsidR="00D5537E" w:rsidRPr="00AC3170" w:rsidRDefault="00D5537E" w:rsidP="007740B0">
            <w:pPr>
              <w:rPr>
                <w:ins w:id="4679" w:author="黃梓峻" w:date="2021-05-12T15:04:00Z"/>
                <w:rFonts w:ascii="標楷體" w:eastAsia="標楷體" w:hAnsi="標楷體"/>
              </w:rPr>
            </w:pPr>
            <w:ins w:id="4680" w:author="黃梓峻" w:date="2021-05-12T15:04:00Z">
              <w:r w:rsidRPr="00AC3170">
                <w:rPr>
                  <w:rFonts w:ascii="標楷體" w:eastAsia="標楷體" w:hAnsi="標楷體"/>
                </w:rPr>
                <w:t>3.檢核條件：</w:t>
              </w:r>
            </w:ins>
          </w:p>
          <w:p w14:paraId="4C738462" w14:textId="77777777" w:rsidR="00AC3170" w:rsidRPr="00AC3170" w:rsidRDefault="00AC3170" w:rsidP="00AC3170">
            <w:pPr>
              <w:rPr>
                <w:ins w:id="4681" w:author="黃梓峻" w:date="2021-05-12T15:20:00Z"/>
                <w:rFonts w:ascii="標楷體" w:eastAsia="標楷體" w:hAnsi="標楷體"/>
                <w:color w:val="000000"/>
              </w:rPr>
            </w:pPr>
            <w:proofErr w:type="gramStart"/>
            <w:ins w:id="4682" w:author="黃梓峻" w:date="2021-05-12T15:20:00Z">
              <w:r w:rsidRPr="00AC3170">
                <w:rPr>
                  <w:rFonts w:ascii="標楷體" w:eastAsia="標楷體" w:hAnsi="標楷體"/>
                  <w:color w:val="000000"/>
                </w:rPr>
                <w:t>V(</w:t>
              </w:r>
              <w:proofErr w:type="gramEnd"/>
              <w:r w:rsidRPr="00AC3170">
                <w:rPr>
                  <w:rFonts w:ascii="標楷體" w:eastAsia="標楷體" w:hAnsi="標楷體"/>
                  <w:color w:val="000000"/>
                </w:rPr>
                <w:t>7)</w:t>
              </w:r>
            </w:ins>
          </w:p>
          <w:p w14:paraId="06AA7FD8" w14:textId="77777777" w:rsidR="00AC3170" w:rsidRPr="00AC3170" w:rsidRDefault="00AC3170" w:rsidP="00AC3170">
            <w:pPr>
              <w:rPr>
                <w:ins w:id="4683" w:author="黃梓峻" w:date="2021-05-12T15:20:00Z"/>
                <w:rFonts w:ascii="標楷體" w:eastAsia="標楷體" w:hAnsi="標楷體"/>
                <w:color w:val="000000"/>
              </w:rPr>
            </w:pPr>
            <w:ins w:id="4684" w:author="黃梓峻" w:date="2021-05-12T15:20:00Z">
              <w:r w:rsidRPr="00AC3170">
                <w:rPr>
                  <w:rFonts w:ascii="標楷體" w:eastAsia="標楷體" w:hAnsi="標楷體"/>
                  <w:color w:val="000000"/>
                  <w:rPrChange w:id="4685" w:author="黃梓峻" w:date="2021-05-12T15:21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A</w:t>
              </w:r>
              <w:r w:rsidRPr="00AC3170">
                <w:rPr>
                  <w:rFonts w:ascii="標楷體" w:eastAsia="標楷體" w:hAnsi="標楷體"/>
                  <w:color w:val="000000"/>
                </w:rPr>
                <w:t>(DATE,</w:t>
              </w:r>
              <w:proofErr w:type="gramStart"/>
              <w:r w:rsidRPr="00AC3170">
                <w:rPr>
                  <w:rFonts w:ascii="標楷體" w:eastAsia="標楷體" w:hAnsi="標楷體"/>
                  <w:color w:val="000000"/>
                </w:rPr>
                <w:t>0,#</w:t>
              </w:r>
              <w:proofErr w:type="gramEnd"/>
              <w:r w:rsidRPr="00AC3170">
                <w:rPr>
                  <w:rFonts w:ascii="標楷體" w:eastAsia="標楷體" w:hAnsi="標楷體"/>
                  <w:color w:val="000000"/>
                </w:rPr>
                <w:t>ReturnDate)</w:t>
              </w:r>
            </w:ins>
          </w:p>
          <w:p w14:paraId="4F3E7C46" w14:textId="77777777" w:rsidR="00AC3170" w:rsidRPr="00AC3170" w:rsidRDefault="00AC3170" w:rsidP="00AC3170">
            <w:pPr>
              <w:rPr>
                <w:ins w:id="4686" w:author="黃梓峻" w:date="2021-05-12T15:21:00Z"/>
                <w:rFonts w:ascii="標楷體" w:eastAsia="標楷體" w:hAnsi="標楷體"/>
                <w:color w:val="000000"/>
              </w:rPr>
            </w:pPr>
            <w:proofErr w:type="gramStart"/>
            <w:ins w:id="4687" w:author="黃梓峻" w:date="2021-05-12T15:21:00Z">
              <w:r w:rsidRPr="00AC3170">
                <w:rPr>
                  <w:rFonts w:ascii="標楷體" w:eastAsia="標楷體" w:hAnsi="標楷體"/>
                  <w:color w:val="000000"/>
                  <w:rPrChange w:id="4688" w:author="黃梓峻" w:date="2021-05-12T15:21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IF</w:t>
              </w:r>
              <w:r w:rsidRPr="00AC3170">
                <w:rPr>
                  <w:rFonts w:ascii="標楷體" w:eastAsia="標楷體" w:hAnsi="標楷體"/>
                  <w:color w:val="000000"/>
                </w:rPr>
                <w:t>(</w:t>
              </w:r>
              <w:proofErr w:type="gramEnd"/>
              <w:r w:rsidRPr="00AC3170">
                <w:rPr>
                  <w:rFonts w:ascii="標楷體" w:eastAsia="標楷體" w:hAnsi="標楷體"/>
                  <w:color w:val="000000"/>
                </w:rPr>
                <w:t>#TmpReturnDate &lt;#TmpApplDate,</w:t>
              </w:r>
            </w:ins>
          </w:p>
          <w:p w14:paraId="0A59C1B7" w14:textId="389FD322" w:rsidR="00AC3170" w:rsidRPr="00AC3170" w:rsidRDefault="00AC3170" w:rsidP="00AC3170">
            <w:pPr>
              <w:rPr>
                <w:ins w:id="4689" w:author="黃梓峻" w:date="2021-05-12T15:21:00Z"/>
                <w:rFonts w:ascii="標楷體" w:eastAsia="標楷體" w:hAnsi="標楷體"/>
                <w:color w:val="000000"/>
              </w:rPr>
            </w:pPr>
            <w:ins w:id="4690" w:author="黃梓峻" w:date="2021-05-12T15:21:00Z">
              <w:r w:rsidRPr="00AC3170">
                <w:rPr>
                  <w:rFonts w:ascii="標楷體" w:eastAsia="標楷體" w:hAnsi="標楷體"/>
                  <w:color w:val="000000"/>
                  <w:rPrChange w:id="4691" w:author="黃梓峻" w:date="2021-05-12T15:21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V</w:t>
              </w:r>
              <w:r w:rsidRPr="00AC3170">
                <w:rPr>
                  <w:rFonts w:ascii="標楷體" w:eastAsia="標楷體" w:hAnsi="標楷體"/>
                  <w:color w:val="000000"/>
                </w:rPr>
                <w:t>(</w:t>
              </w:r>
              <w:r w:rsidRPr="00AC3170">
                <w:rPr>
                  <w:rFonts w:ascii="標楷體" w:eastAsia="標楷體" w:hAnsi="標楷體"/>
                  <w:color w:val="000000"/>
                  <w:rPrChange w:id="4692" w:author="黃梓峻" w:date="2021-05-12T15:21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P</w:t>
              </w:r>
              <w:r w:rsidRPr="00AC3170">
                <w:rPr>
                  <w:rFonts w:ascii="標楷體" w:eastAsia="標楷體" w:hAnsi="標楷體"/>
                  <w:color w:val="000000"/>
                </w:rPr>
                <w:t>,</w:t>
              </w:r>
              <w:r w:rsidRPr="00AC3170">
                <w:rPr>
                  <w:rFonts w:ascii="Consolas" w:hAnsi="Consolas" w:cs="新細明體"/>
                  <w:color w:val="A31515"/>
                  <w:kern w:val="0"/>
                  <w:sz w:val="27"/>
                  <w:szCs w:val="27"/>
                </w:rPr>
                <w:t xml:space="preserve"> </w:t>
              </w:r>
              <w:r w:rsidRPr="00AC3170">
                <w:rPr>
                  <w:rFonts w:ascii="標楷體" w:eastAsia="標楷體" w:hAnsi="標楷體"/>
                  <w:color w:val="000000"/>
                </w:rPr>
                <w:t>歸還日期不可小於借閱日期+#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TmpApplDate</w:t>
              </w:r>
              <w:proofErr w:type="spellEnd"/>
              <w:r w:rsidRPr="00AC3170">
                <w:rPr>
                  <w:rFonts w:ascii="標楷體" w:eastAsia="標楷體" w:hAnsi="標楷體"/>
                  <w:color w:val="000000"/>
                </w:rPr>
                <w:t>),</w:t>
              </w:r>
              <w:r w:rsidRPr="00AC3170">
                <w:rPr>
                  <w:rFonts w:ascii="標楷體" w:eastAsia="標楷體" w:hAnsi="標楷體"/>
                  <w:color w:val="000000"/>
                  <w:rPrChange w:id="4693" w:author="黃梓峻" w:date="2021-05-12T15:21:00Z">
                    <w:rPr>
                      <w:rFonts w:ascii="標楷體" w:eastAsia="標楷體" w:hAnsi="標楷體"/>
                      <w:b/>
                      <w:bCs/>
                      <w:color w:val="000000"/>
                    </w:rPr>
                  </w:rPrChange>
                </w:rPr>
                <w:t>$</w:t>
              </w:r>
              <w:r w:rsidRPr="00AC3170">
                <w:rPr>
                  <w:rFonts w:ascii="標楷體" w:eastAsia="標楷體" w:hAnsi="標楷體"/>
                  <w:color w:val="000000"/>
                </w:rPr>
                <w:t>)</w:t>
              </w:r>
            </w:ins>
          </w:p>
          <w:p w14:paraId="61254739" w14:textId="3AB1CF71" w:rsidR="00D5537E" w:rsidRPr="00AC3170" w:rsidRDefault="00D5537E" w:rsidP="007740B0">
            <w:pPr>
              <w:rPr>
                <w:ins w:id="4694" w:author="黃梓峻" w:date="2021-05-12T14:46:00Z"/>
                <w:rFonts w:ascii="標楷體" w:eastAsia="標楷體" w:hAnsi="標楷體"/>
                <w:color w:val="000000"/>
                <w:rPrChange w:id="4695" w:author="黃梓峻" w:date="2021-05-12T15:21:00Z">
                  <w:rPr>
                    <w:ins w:id="4696" w:author="黃梓峻" w:date="2021-05-12T14:46:00Z"/>
                    <w:rFonts w:ascii="標楷體" w:eastAsia="標楷體" w:hAnsi="標楷體"/>
                  </w:rPr>
                </w:rPrChange>
              </w:rPr>
            </w:pPr>
          </w:p>
        </w:tc>
      </w:tr>
      <w:tr w:rsidR="007740B0" w:rsidRPr="00AC3170" w14:paraId="11263534" w14:textId="77777777" w:rsidTr="00CC6878">
        <w:trPr>
          <w:trHeight w:val="244"/>
          <w:jc w:val="center"/>
          <w:ins w:id="4697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49F45" w14:textId="77777777" w:rsidR="007740B0" w:rsidRPr="00AC3170" w:rsidRDefault="007740B0" w:rsidP="007740B0">
            <w:pPr>
              <w:rPr>
                <w:ins w:id="4698" w:author="黃梓峻" w:date="2021-05-12T14:46:00Z"/>
                <w:rFonts w:ascii="標楷體" w:eastAsia="標楷體" w:hAnsi="標楷體"/>
                <w:color w:val="000000"/>
              </w:rPr>
            </w:pPr>
            <w:ins w:id="4699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11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1195" w14:textId="243F3773" w:rsidR="007740B0" w:rsidRPr="00AC3170" w:rsidRDefault="007740B0" w:rsidP="007740B0">
            <w:pPr>
              <w:rPr>
                <w:ins w:id="4700" w:author="黃梓峻" w:date="2021-05-12T14:46:00Z"/>
                <w:rFonts w:ascii="標楷體" w:eastAsia="標楷體" w:hAnsi="標楷體"/>
              </w:rPr>
            </w:pPr>
            <w:ins w:id="4701" w:author="黃梓峻" w:date="2021-05-12T14:59:00Z">
              <w:r w:rsidRPr="00AC3170">
                <w:rPr>
                  <w:rFonts w:ascii="標楷體" w:eastAsia="標楷體" w:hAnsi="標楷體" w:hint="eastAsia"/>
                </w:rPr>
                <w:t>歸還人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29BE" w14:textId="12B30CA4" w:rsidR="007740B0" w:rsidRPr="00AC3170" w:rsidRDefault="00D5537E" w:rsidP="007740B0">
            <w:pPr>
              <w:rPr>
                <w:ins w:id="4702" w:author="黃梓峻" w:date="2021-05-12T14:46:00Z"/>
                <w:rFonts w:ascii="標楷體" w:eastAsia="標楷體" w:hAnsi="標楷體"/>
              </w:rPr>
            </w:pPr>
            <w:ins w:id="4703" w:author="黃梓峻" w:date="2021-05-12T15:06:00Z">
              <w:r w:rsidRPr="00AC3170"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822BB" w14:textId="77777777" w:rsidR="007740B0" w:rsidRPr="00AC3170" w:rsidRDefault="007740B0" w:rsidP="007740B0">
            <w:pPr>
              <w:rPr>
                <w:ins w:id="4704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F6D" w14:textId="77777777" w:rsidR="007740B0" w:rsidRPr="00AC3170" w:rsidRDefault="007740B0" w:rsidP="007740B0">
            <w:pPr>
              <w:rPr>
                <w:ins w:id="4705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8ED39" w14:textId="77777777" w:rsidR="007740B0" w:rsidRPr="00AC3170" w:rsidRDefault="007740B0" w:rsidP="007740B0">
            <w:pPr>
              <w:rPr>
                <w:ins w:id="4706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A1BD" w14:textId="520E4AD9" w:rsidR="007740B0" w:rsidRPr="00AC3170" w:rsidRDefault="007740B0" w:rsidP="007740B0">
            <w:pPr>
              <w:jc w:val="center"/>
              <w:rPr>
                <w:ins w:id="4707" w:author="黃梓峻" w:date="2021-05-12T14:46:00Z"/>
                <w:rFonts w:ascii="標楷體" w:eastAsia="標楷體" w:hAnsi="標楷體"/>
                <w:color w:val="000000"/>
              </w:rPr>
            </w:pPr>
            <w:ins w:id="4708" w:author="黃梓峻" w:date="2021-05-12T15:03:00Z">
              <w:r w:rsidRPr="00AC3170">
                <w:rPr>
                  <w:rFonts w:ascii="標楷體" w:eastAsia="標楷體" w:hAnsi="標楷體"/>
                  <w:color w:val="000000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3407A" w14:textId="2F4CC2E1" w:rsidR="007740B0" w:rsidRPr="00AC3170" w:rsidRDefault="007740B0" w:rsidP="007740B0">
            <w:pPr>
              <w:rPr>
                <w:ins w:id="4709" w:author="黃梓峻" w:date="2021-05-12T14:59:00Z"/>
                <w:rFonts w:ascii="標楷體" w:eastAsia="標楷體" w:hAnsi="標楷體"/>
                <w:color w:val="000000"/>
              </w:rPr>
            </w:pPr>
            <w:ins w:id="4710" w:author="黃梓峻" w:date="2021-05-12T14:59:00Z">
              <w:r w:rsidRPr="00AC3170">
                <w:rPr>
                  <w:rFonts w:ascii="標楷體" w:eastAsia="標楷體" w:hAnsi="標楷體"/>
                </w:rPr>
                <w:t>1.</w:t>
              </w:r>
            </w:ins>
            <w:ins w:id="4711" w:author="黃梓峻" w:date="2021-05-12T15:03:00Z">
              <w:r w:rsidRPr="00AC3170">
                <w:rPr>
                  <w:rFonts w:ascii="標楷體" w:eastAsia="標楷體" w:hAnsi="標楷體" w:hint="eastAsia"/>
                  <w:color w:val="000000"/>
                </w:rPr>
                <w:t>必須輸入</w:t>
              </w:r>
            </w:ins>
          </w:p>
          <w:p w14:paraId="609FEBB3" w14:textId="77777777" w:rsidR="007740B0" w:rsidRPr="00AC3170" w:rsidRDefault="007740B0" w:rsidP="007740B0">
            <w:pPr>
              <w:rPr>
                <w:ins w:id="4712" w:author="黃梓峻" w:date="2021-05-12T15:04:00Z"/>
                <w:rFonts w:ascii="標楷體" w:eastAsia="標楷體" w:hAnsi="標楷體"/>
              </w:rPr>
            </w:pPr>
            <w:ins w:id="4713" w:author="黃梓峻" w:date="2021-05-12T15:03:00Z">
              <w:r w:rsidRPr="00AC3170">
                <w:rPr>
                  <w:rFonts w:ascii="標楷體" w:eastAsia="標楷體" w:hAnsi="標楷體"/>
                  <w:color w:val="000000"/>
                </w:rPr>
                <w:t>2.</w:t>
              </w:r>
            </w:ins>
            <w:ins w:id="4714" w:author="黃梓峻" w:date="2021-05-12T14:59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.ReturnEmpNo</w:t>
              </w:r>
            </w:ins>
          </w:p>
          <w:p w14:paraId="2CB404BB" w14:textId="7C929193" w:rsidR="00D5537E" w:rsidRPr="00AC3170" w:rsidRDefault="00D5537E" w:rsidP="007740B0">
            <w:pPr>
              <w:rPr>
                <w:ins w:id="4715" w:author="黃梓峻" w:date="2021-05-12T14:46:00Z"/>
                <w:rFonts w:ascii="標楷體" w:eastAsia="標楷體" w:hAnsi="標楷體"/>
              </w:rPr>
            </w:pPr>
            <w:ins w:id="4716" w:author="黃梓峻" w:date="2021-05-12T15:04:00Z">
              <w:r w:rsidRPr="00AC3170">
                <w:rPr>
                  <w:rFonts w:ascii="標楷體" w:eastAsia="標楷體" w:hAnsi="標楷體"/>
                </w:rPr>
                <w:t>3.檢核條件：</w:t>
              </w:r>
            </w:ins>
            <w:proofErr w:type="gramStart"/>
            <w:ins w:id="4717" w:author="黃梓峻" w:date="2021-05-12T15:20:00Z">
              <w:r w:rsidR="00AC3170" w:rsidRPr="00AC3170">
                <w:rPr>
                  <w:rFonts w:ascii="標楷體" w:eastAsia="標楷體" w:hAnsi="標楷體"/>
                </w:rPr>
                <w:t>V(</w:t>
              </w:r>
              <w:proofErr w:type="gramEnd"/>
              <w:r w:rsidR="00AC3170" w:rsidRPr="00AC3170">
                <w:rPr>
                  <w:rFonts w:ascii="標楷體" w:eastAsia="標楷體" w:hAnsi="標楷體"/>
                </w:rPr>
                <w:t>7)</w:t>
              </w:r>
            </w:ins>
          </w:p>
        </w:tc>
      </w:tr>
      <w:tr w:rsidR="007740B0" w:rsidRPr="00AC3170" w14:paraId="7FE926AA" w14:textId="77777777" w:rsidTr="00CC6878">
        <w:trPr>
          <w:trHeight w:val="244"/>
          <w:jc w:val="center"/>
          <w:ins w:id="4718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D95F" w14:textId="77777777" w:rsidR="007740B0" w:rsidRPr="00AC3170" w:rsidRDefault="007740B0" w:rsidP="007740B0">
            <w:pPr>
              <w:rPr>
                <w:ins w:id="4719" w:author="黃梓峻" w:date="2021-05-12T14:46:00Z"/>
                <w:rFonts w:ascii="標楷體" w:eastAsia="標楷體" w:hAnsi="標楷體"/>
                <w:color w:val="000000"/>
              </w:rPr>
            </w:pPr>
            <w:ins w:id="4720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12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BDF2" w14:textId="12BE513B" w:rsidR="007740B0" w:rsidRPr="00AC3170" w:rsidRDefault="007740B0" w:rsidP="007740B0">
            <w:pPr>
              <w:rPr>
                <w:ins w:id="4721" w:author="黃梓峻" w:date="2021-05-12T14:46:00Z"/>
                <w:rFonts w:ascii="標楷體" w:eastAsia="標楷體" w:hAnsi="標楷體"/>
              </w:rPr>
            </w:pPr>
            <w:ins w:id="4722" w:author="黃梓峻" w:date="2021-05-12T14:59:00Z">
              <w:r w:rsidRPr="00AC3170"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BBBE" w14:textId="77777777" w:rsidR="007740B0" w:rsidRPr="00AC3170" w:rsidRDefault="007740B0" w:rsidP="007740B0">
            <w:pPr>
              <w:rPr>
                <w:ins w:id="4723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35CC" w14:textId="77777777" w:rsidR="007740B0" w:rsidRPr="00AC3170" w:rsidRDefault="007740B0" w:rsidP="007740B0">
            <w:pPr>
              <w:rPr>
                <w:ins w:id="4724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C1C7" w14:textId="77777777" w:rsidR="007740B0" w:rsidRPr="00AC3170" w:rsidRDefault="007740B0" w:rsidP="007740B0">
            <w:pPr>
              <w:rPr>
                <w:ins w:id="4725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ED3FF" w14:textId="77777777" w:rsidR="007740B0" w:rsidRPr="00AC3170" w:rsidRDefault="007740B0" w:rsidP="007740B0">
            <w:pPr>
              <w:rPr>
                <w:ins w:id="4726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7BC46" w14:textId="77777777" w:rsidR="007740B0" w:rsidRPr="00AC3170" w:rsidRDefault="007740B0" w:rsidP="007740B0">
            <w:pPr>
              <w:jc w:val="center"/>
              <w:rPr>
                <w:ins w:id="4727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E8CB7" w14:textId="2A3F12E3" w:rsidR="007740B0" w:rsidRPr="00AC3170" w:rsidRDefault="007740B0" w:rsidP="007740B0">
            <w:pPr>
              <w:rPr>
                <w:ins w:id="4728" w:author="黃梓峻" w:date="2021-05-12T14:46:00Z"/>
                <w:rFonts w:ascii="標楷體" w:eastAsia="標楷體" w:hAnsi="標楷體"/>
              </w:rPr>
            </w:pPr>
            <w:ins w:id="4729" w:author="黃梓峻" w:date="2021-05-12T14:59:00Z">
              <w:r w:rsidRPr="00AC3170">
                <w:rPr>
                  <w:rFonts w:eastAsia="標楷體" w:hint="eastAsia"/>
                  <w:color w:val="000000"/>
                </w:rPr>
                <w:t>連結至【</w:t>
              </w:r>
              <w:r w:rsidRPr="00AC3170">
                <w:rPr>
                  <w:rFonts w:eastAsia="標楷體"/>
                  <w:color w:val="000000"/>
                </w:rPr>
                <w:t xml:space="preserve">L6041 </w:t>
              </w:r>
              <w:r w:rsidRPr="00AC3170">
                <w:rPr>
                  <w:rFonts w:eastAsia="標楷體" w:hint="eastAsia"/>
                  <w:color w:val="000000"/>
                </w:rPr>
                <w:t>使用者資料查詢】，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供查詢</w:t>
              </w:r>
              <w:r w:rsidRPr="00AC3170">
                <w:rPr>
                  <w:rFonts w:eastAsia="標楷體" w:hint="eastAsia"/>
                  <w:color w:val="000000"/>
                </w:rPr>
                <w:t>使用者資料</w:t>
              </w:r>
              <w:r w:rsidRPr="00AC3170">
                <w:rPr>
                  <w:rFonts w:ascii="標楷體" w:eastAsia="標楷體" w:hAnsi="標楷體" w:hint="eastAsia"/>
                  <w:lang w:eastAsia="zh-HK"/>
                </w:rPr>
                <w:t>，點選資料帶回戶號</w:t>
              </w:r>
            </w:ins>
          </w:p>
        </w:tc>
      </w:tr>
      <w:tr w:rsidR="007740B0" w:rsidRPr="00AC3170" w14:paraId="6E7A0DAE" w14:textId="77777777" w:rsidTr="00CC6878">
        <w:trPr>
          <w:trHeight w:val="244"/>
          <w:jc w:val="center"/>
          <w:ins w:id="4730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44F7" w14:textId="77777777" w:rsidR="007740B0" w:rsidRPr="00AC3170" w:rsidRDefault="007740B0" w:rsidP="007740B0">
            <w:pPr>
              <w:rPr>
                <w:ins w:id="4731" w:author="黃梓峻" w:date="2021-05-12T14:46:00Z"/>
                <w:rFonts w:ascii="標楷體" w:eastAsia="標楷體" w:hAnsi="標楷體"/>
                <w:color w:val="000000"/>
              </w:rPr>
            </w:pPr>
            <w:ins w:id="4732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13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7F4A" w14:textId="50C448C2" w:rsidR="007740B0" w:rsidRPr="00AC3170" w:rsidRDefault="007740B0" w:rsidP="007740B0">
            <w:pPr>
              <w:rPr>
                <w:ins w:id="4733" w:author="黃梓峻" w:date="2021-05-12T14:46:00Z"/>
                <w:rFonts w:ascii="標楷體" w:eastAsia="標楷體" w:hAnsi="標楷體"/>
              </w:rPr>
            </w:pPr>
            <w:ins w:id="4734" w:author="黃梓峻" w:date="2021-05-12T14:59:00Z">
              <w:r w:rsidRPr="00AC3170"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FF45" w14:textId="15282075" w:rsidR="007740B0" w:rsidRPr="00AC3170" w:rsidRDefault="007740B0" w:rsidP="007740B0">
            <w:pPr>
              <w:rPr>
                <w:ins w:id="4735" w:author="黃梓峻" w:date="2021-05-12T14:46:00Z"/>
                <w:rFonts w:ascii="標楷體" w:eastAsia="標楷體" w:hAnsi="標楷體"/>
              </w:rPr>
            </w:pPr>
            <w:ins w:id="4736" w:author="黃梓峻" w:date="2021-05-12T14:59:00Z">
              <w:r w:rsidRPr="00AC3170">
                <w:rPr>
                  <w:rFonts w:ascii="標楷體" w:eastAsia="標楷體" w:hAnsi="標楷體"/>
                </w:rPr>
                <w:t>60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B52F" w14:textId="77777777" w:rsidR="007740B0" w:rsidRPr="00AC3170" w:rsidRDefault="007740B0" w:rsidP="007740B0">
            <w:pPr>
              <w:rPr>
                <w:ins w:id="4737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B1FB" w14:textId="77777777" w:rsidR="007740B0" w:rsidRPr="00AC3170" w:rsidRDefault="007740B0" w:rsidP="007740B0">
            <w:pPr>
              <w:rPr>
                <w:ins w:id="4738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9EDB" w14:textId="77777777" w:rsidR="007740B0" w:rsidRPr="00AC3170" w:rsidRDefault="007740B0" w:rsidP="007740B0">
            <w:pPr>
              <w:rPr>
                <w:ins w:id="4739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D2BFF" w14:textId="38A6BF74" w:rsidR="007740B0" w:rsidRPr="00AC3170" w:rsidRDefault="007740B0" w:rsidP="007740B0">
            <w:pPr>
              <w:jc w:val="center"/>
              <w:rPr>
                <w:ins w:id="4740" w:author="黃梓峻" w:date="2021-05-12T14:46:00Z"/>
                <w:rFonts w:ascii="標楷體" w:eastAsia="標楷體" w:hAnsi="標楷體"/>
                <w:color w:val="000000"/>
              </w:rPr>
            </w:pPr>
            <w:ins w:id="4741" w:author="黃梓峻" w:date="2021-05-12T15:03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9074E" w14:textId="2FDF33BF" w:rsidR="007740B0" w:rsidRPr="00AC3170" w:rsidRDefault="007740B0" w:rsidP="007740B0">
            <w:pPr>
              <w:rPr>
                <w:ins w:id="4742" w:author="黃梓峻" w:date="2021-05-12T14:46:00Z"/>
                <w:rFonts w:eastAsia="標楷體"/>
                <w:color w:val="000000"/>
              </w:rPr>
            </w:pPr>
            <w:proofErr w:type="spellStart"/>
            <w:ins w:id="4743" w:author="黃梓峻" w:date="2021-05-12T14:59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.Remark</w:t>
              </w:r>
            </w:ins>
            <w:proofErr w:type="spellEnd"/>
          </w:p>
        </w:tc>
      </w:tr>
      <w:tr w:rsidR="007740B0" w:rsidRPr="00AC3170" w14:paraId="09BF8C0F" w14:textId="77777777" w:rsidTr="00CC6878">
        <w:trPr>
          <w:trHeight w:val="244"/>
          <w:jc w:val="center"/>
          <w:ins w:id="4744" w:author="黃梓峻" w:date="2021-05-12T14:46:00Z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BBDF3" w14:textId="77777777" w:rsidR="007740B0" w:rsidRPr="00AC3170" w:rsidRDefault="007740B0" w:rsidP="007740B0">
            <w:pPr>
              <w:rPr>
                <w:ins w:id="4745" w:author="黃梓峻" w:date="2021-05-12T14:46:00Z"/>
                <w:rFonts w:ascii="標楷體" w:eastAsia="標楷體" w:hAnsi="標楷體"/>
                <w:color w:val="000000"/>
              </w:rPr>
            </w:pPr>
            <w:ins w:id="4746" w:author="黃梓峻" w:date="2021-05-12T14:46:00Z">
              <w:r w:rsidRPr="00AC3170">
                <w:rPr>
                  <w:rFonts w:ascii="標楷體" w:eastAsia="標楷體" w:hAnsi="標楷體"/>
                  <w:color w:val="000000"/>
                </w:rPr>
                <w:t>14</w:t>
              </w:r>
            </w:ins>
          </w:p>
        </w:tc>
        <w:tc>
          <w:tcPr>
            <w:tcW w:w="1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094A" w14:textId="02A1C59C" w:rsidR="007740B0" w:rsidRPr="00AC3170" w:rsidRDefault="007740B0" w:rsidP="007740B0">
            <w:pPr>
              <w:rPr>
                <w:ins w:id="4747" w:author="黃梓峻" w:date="2021-05-12T14:46:00Z"/>
                <w:rFonts w:ascii="標楷體" w:eastAsia="標楷體" w:hAnsi="標楷體"/>
              </w:rPr>
            </w:pPr>
            <w:ins w:id="4748" w:author="黃梓峻" w:date="2021-05-12T14:59:00Z">
              <w:r w:rsidRPr="00AC3170">
                <w:rPr>
                  <w:rFonts w:ascii="標楷體" w:eastAsia="標楷體" w:hAnsi="標楷體" w:hint="eastAsia"/>
                </w:rPr>
                <w:t>借閱項目</w:t>
              </w:r>
            </w:ins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38F2" w14:textId="132696D7" w:rsidR="007740B0" w:rsidRPr="00AC3170" w:rsidRDefault="007740B0" w:rsidP="007740B0">
            <w:pPr>
              <w:rPr>
                <w:ins w:id="4749" w:author="黃梓峻" w:date="2021-05-12T14:46:00Z"/>
                <w:rFonts w:ascii="標楷體" w:eastAsia="標楷體" w:hAnsi="標楷體"/>
              </w:rPr>
            </w:pPr>
            <w:ins w:id="4750" w:author="黃梓峻" w:date="2021-05-12T14:59:00Z">
              <w:r w:rsidRPr="00AC3170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6652" w14:textId="77777777" w:rsidR="007740B0" w:rsidRPr="00AC3170" w:rsidRDefault="007740B0" w:rsidP="007740B0">
            <w:pPr>
              <w:rPr>
                <w:ins w:id="4751" w:author="黃梓峻" w:date="2021-05-12T14:46:00Z"/>
                <w:rFonts w:ascii="標楷體" w:eastAsia="標楷體" w:hAnsi="標楷體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56D2E" w14:textId="77777777" w:rsidR="007740B0" w:rsidRPr="00AC3170" w:rsidRDefault="007740B0" w:rsidP="007740B0">
            <w:pPr>
              <w:rPr>
                <w:ins w:id="4752" w:author="黃梓峻" w:date="2021-05-12T14:59:00Z"/>
                <w:rFonts w:ascii="標楷體" w:eastAsia="標楷體" w:hAnsi="標楷體"/>
                <w:color w:val="000000"/>
              </w:rPr>
            </w:pPr>
            <w:ins w:id="4753" w:author="黃梓峻" w:date="2021-05-12T14:59:00Z">
              <w:r w:rsidRPr="00AC3170">
                <w:rPr>
                  <w:rFonts w:ascii="標楷體" w:eastAsia="標楷體" w:hAnsi="標楷體" w:hint="eastAsia"/>
                  <w:lang w:eastAsia="zh-HK"/>
                </w:rPr>
                <w:t>依據</w:t>
              </w:r>
              <w:proofErr w:type="spellStart"/>
              <w:r w:rsidRPr="00AC3170">
                <w:rPr>
                  <w:rFonts w:ascii="標楷體" w:eastAsia="標楷體" w:hAnsi="標楷體"/>
                </w:rPr>
                <w:t>C</w:t>
              </w:r>
              <w:r w:rsidRPr="00AC3170">
                <w:rPr>
                  <w:rFonts w:ascii="標楷體" w:eastAsia="標楷體" w:hAnsi="標楷體"/>
                  <w:lang w:eastAsia="zh-HK"/>
                </w:rPr>
                <w:t>dCode</w:t>
              </w:r>
              <w:proofErr w:type="spellEnd"/>
              <w:r w:rsidRPr="00AC3170">
                <w:rPr>
                  <w:rFonts w:ascii="標楷體" w:eastAsia="標楷體" w:hAnsi="標楷體" w:hint="eastAsia"/>
                  <w:lang w:eastAsia="zh-HK"/>
                </w:rPr>
                <w:t>的</w:t>
              </w:r>
              <w:proofErr w:type="spellStart"/>
              <w:r w:rsidRPr="00AC3170">
                <w:rPr>
                  <w:rFonts w:ascii="標楷體" w:eastAsia="標楷體" w:hAnsi="標楷體"/>
                  <w:lang w:eastAsia="zh-HK"/>
                </w:rPr>
                <w:t>DefCode</w:t>
              </w:r>
              <w:proofErr w:type="spellEnd"/>
              <w:r w:rsidRPr="00AC3170">
                <w:rPr>
                  <w:rFonts w:ascii="標楷體" w:eastAsia="標楷體" w:hAnsi="標楷體"/>
                </w:rPr>
                <w:t>=</w:t>
              </w:r>
              <w:proofErr w:type="spellStart"/>
              <w:r w:rsidRPr="00AC3170">
                <w:rPr>
                  <w:rFonts w:ascii="標楷體" w:eastAsia="標楷體" w:hAnsi="標楷體"/>
                  <w:color w:val="000000"/>
                </w:rPr>
                <w:t>ApplObj</w:t>
              </w:r>
              <w:proofErr w:type="spellEnd"/>
            </w:ins>
          </w:p>
          <w:p w14:paraId="15EA5B99" w14:textId="77777777" w:rsidR="007740B0" w:rsidRPr="00AC3170" w:rsidRDefault="007740B0" w:rsidP="007740B0">
            <w:pPr>
              <w:rPr>
                <w:ins w:id="4754" w:author="黃梓峻" w:date="2021-05-12T14:59:00Z"/>
                <w:rFonts w:ascii="標楷體" w:eastAsia="標楷體" w:hAnsi="標楷體"/>
                <w:color w:val="000000"/>
              </w:rPr>
            </w:pPr>
          </w:p>
          <w:p w14:paraId="5AC8C6E9" w14:textId="77777777" w:rsidR="007740B0" w:rsidRPr="00AC3170" w:rsidRDefault="007740B0" w:rsidP="007740B0">
            <w:pPr>
              <w:rPr>
                <w:ins w:id="4755" w:author="黃梓峻" w:date="2021-05-12T14:59:00Z"/>
                <w:rFonts w:ascii="標楷體" w:eastAsia="標楷體" w:hAnsi="標楷體"/>
              </w:rPr>
            </w:pPr>
            <w:ins w:id="4756" w:author="黃梓峻" w:date="2021-05-12T14:59:00Z">
              <w:r w:rsidRPr="00AC3170">
                <w:rPr>
                  <w:rFonts w:ascii="標楷體" w:eastAsia="標楷體" w:hAnsi="標楷體"/>
                </w:rPr>
                <w:t>1.重要袋</w:t>
              </w:r>
            </w:ins>
          </w:p>
          <w:p w14:paraId="6383B9AD" w14:textId="77777777" w:rsidR="007740B0" w:rsidRPr="00AC3170" w:rsidRDefault="007740B0" w:rsidP="007740B0">
            <w:pPr>
              <w:rPr>
                <w:ins w:id="4757" w:author="黃梓峻" w:date="2021-05-12T14:59:00Z"/>
                <w:rFonts w:ascii="標楷體" w:eastAsia="標楷體" w:hAnsi="標楷體"/>
              </w:rPr>
            </w:pPr>
            <w:ins w:id="4758" w:author="黃梓峻" w:date="2021-05-12T14:59:00Z">
              <w:r w:rsidRPr="00AC3170">
                <w:rPr>
                  <w:rFonts w:ascii="標楷體" w:eastAsia="標楷體" w:hAnsi="標楷體"/>
                </w:rPr>
                <w:t>2.普通袋</w:t>
              </w:r>
            </w:ins>
          </w:p>
          <w:p w14:paraId="4F77044E" w14:textId="77777777" w:rsidR="007740B0" w:rsidRPr="00AC3170" w:rsidRDefault="007740B0" w:rsidP="007740B0">
            <w:pPr>
              <w:rPr>
                <w:ins w:id="4759" w:author="黃梓峻" w:date="2021-05-12T14:59:00Z"/>
                <w:rFonts w:ascii="標楷體" w:eastAsia="標楷體" w:hAnsi="標楷體"/>
              </w:rPr>
            </w:pPr>
            <w:ins w:id="4760" w:author="黃梓峻" w:date="2021-05-12T14:59:00Z">
              <w:r w:rsidRPr="00AC3170">
                <w:rPr>
                  <w:rFonts w:ascii="標楷體" w:eastAsia="標楷體" w:hAnsi="標楷體"/>
                </w:rPr>
                <w:t>3.</w:t>
              </w:r>
              <w:proofErr w:type="gramStart"/>
              <w:r w:rsidRPr="00AC3170">
                <w:rPr>
                  <w:rFonts w:ascii="標楷體" w:eastAsia="標楷體" w:hAnsi="標楷體"/>
                </w:rPr>
                <w:t>重要袋</w:t>
              </w:r>
              <w:proofErr w:type="gramEnd"/>
              <w:r w:rsidRPr="00AC3170">
                <w:rPr>
                  <w:rFonts w:ascii="標楷體" w:eastAsia="標楷體" w:hAnsi="標楷體"/>
                </w:rPr>
                <w:t>&amp;普通袋</w:t>
              </w:r>
            </w:ins>
          </w:p>
          <w:p w14:paraId="5C2B196D" w14:textId="23ECF1BD" w:rsidR="007740B0" w:rsidRPr="00AC3170" w:rsidRDefault="007740B0" w:rsidP="007740B0">
            <w:pPr>
              <w:rPr>
                <w:ins w:id="4761" w:author="黃梓峻" w:date="2021-05-12T14:46:00Z"/>
                <w:rFonts w:ascii="標楷體" w:eastAsia="標楷體" w:hAnsi="標楷體"/>
              </w:rPr>
            </w:pPr>
            <w:ins w:id="4762" w:author="黃梓峻" w:date="2021-05-12T14:59:00Z">
              <w:r w:rsidRPr="00AC3170">
                <w:rPr>
                  <w:rFonts w:ascii="標楷體" w:eastAsia="標楷體" w:hAnsi="標楷體"/>
                </w:rPr>
                <w:t>4.其他</w:t>
              </w:r>
            </w:ins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B48EE" w14:textId="77777777" w:rsidR="007740B0" w:rsidRPr="00AC3170" w:rsidRDefault="007740B0" w:rsidP="007740B0">
            <w:pPr>
              <w:rPr>
                <w:ins w:id="4763" w:author="黃梓峻" w:date="2021-05-12T14:46:00Z"/>
                <w:rFonts w:ascii="標楷體" w:eastAsia="標楷體" w:hAnsi="標楷體"/>
                <w:color w:val="000000"/>
              </w:rPr>
            </w:pPr>
          </w:p>
        </w:tc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9C69A" w14:textId="0826DD23" w:rsidR="007740B0" w:rsidRPr="00AC3170" w:rsidRDefault="007740B0" w:rsidP="007740B0">
            <w:pPr>
              <w:jc w:val="center"/>
              <w:rPr>
                <w:ins w:id="4764" w:author="黃梓峻" w:date="2021-05-12T14:46:00Z"/>
                <w:rFonts w:ascii="標楷體" w:eastAsia="標楷體" w:hAnsi="標楷體"/>
                <w:color w:val="000000"/>
              </w:rPr>
            </w:pPr>
            <w:ins w:id="4765" w:author="黃梓峻" w:date="2021-05-12T15:03:00Z">
              <w:r w:rsidRPr="00AC3170">
                <w:rPr>
                  <w:rFonts w:ascii="標楷體" w:eastAsia="標楷體" w:hAnsi="標楷體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9DB3" w14:textId="0D202255" w:rsidR="007740B0" w:rsidRPr="00AC3170" w:rsidRDefault="007740B0" w:rsidP="007740B0">
            <w:pPr>
              <w:rPr>
                <w:ins w:id="4766" w:author="黃梓峻" w:date="2021-05-12T14:46:00Z"/>
                <w:rFonts w:ascii="標楷體" w:eastAsia="標楷體" w:hAnsi="標楷體"/>
              </w:rPr>
            </w:pPr>
            <w:proofErr w:type="spellStart"/>
            <w:ins w:id="4767" w:author="黃梓峻" w:date="2021-05-12T14:59:00Z">
              <w:r w:rsidRPr="00AC3170">
                <w:rPr>
                  <w:rFonts w:ascii="標楷體" w:eastAsia="標楷體" w:hAnsi="標楷體"/>
                  <w:color w:val="000000"/>
                </w:rPr>
                <w:t>InnDocRecord</w:t>
              </w:r>
              <w:r w:rsidRPr="00AC3170">
                <w:rPr>
                  <w:rFonts w:ascii="標楷體" w:eastAsia="標楷體" w:hAnsi="標楷體"/>
                </w:rPr>
                <w:t>.ApplObj</w:t>
              </w:r>
            </w:ins>
            <w:proofErr w:type="spellEnd"/>
          </w:p>
        </w:tc>
      </w:tr>
    </w:tbl>
    <w:p w14:paraId="24B028AA" w14:textId="77777777" w:rsidR="00E170C8" w:rsidRDefault="00E170C8" w:rsidP="00101072">
      <w:pPr>
        <w:rPr>
          <w:ins w:id="4768" w:author="st1" w:date="2021-05-07T15:41:00Z"/>
          <w:rFonts w:ascii="標楷體" w:eastAsia="標楷體" w:hAnsi="標楷體"/>
          <w:noProof/>
        </w:rPr>
      </w:pPr>
    </w:p>
    <w:p w14:paraId="2A227247" w14:textId="6CA61C4D" w:rsidR="00813466" w:rsidRPr="00101072" w:rsidDel="008508E6" w:rsidRDefault="00813466">
      <w:pPr>
        <w:rPr>
          <w:del w:id="4769" w:author="st1" w:date="2021-05-07T16:23:00Z"/>
          <w:rFonts w:ascii="標楷體" w:eastAsia="標楷體" w:hAnsi="標楷體"/>
          <w:noProof/>
          <w:rPrChange w:id="4770" w:author="st1" w:date="2021-05-07T15:37:00Z">
            <w:rPr>
              <w:del w:id="4771" w:author="st1" w:date="2021-05-07T16:23:00Z"/>
              <w:noProof/>
            </w:rPr>
          </w:rPrChange>
        </w:rPr>
        <w:pPrChange w:id="4772" w:author="st1" w:date="2021-05-07T15:37:00Z">
          <w:pPr>
            <w:pStyle w:val="af9"/>
            <w:numPr>
              <w:ilvl w:val="2"/>
              <w:numId w:val="9"/>
            </w:numPr>
            <w:ind w:leftChars="0" w:left="1614" w:hanging="480"/>
          </w:pPr>
        </w:pPrChange>
      </w:pPr>
    </w:p>
    <w:p w14:paraId="63E7589A" w14:textId="3B9895BB" w:rsidR="00EC7F8E" w:rsidRPr="00AF1A82" w:rsidDel="008508E6" w:rsidRDefault="00C0078D" w:rsidP="00CE6D4E">
      <w:pPr>
        <w:rPr>
          <w:del w:id="4773" w:author="st1" w:date="2021-05-07T16:23:00Z"/>
          <w:rFonts w:ascii="標楷體" w:eastAsia="標楷體" w:hAnsi="標楷體"/>
          <w:lang w:eastAsia="x-none"/>
        </w:rPr>
      </w:pPr>
      <w:del w:id="4774" w:author="st1" w:date="2021-05-07T15:36:00Z">
        <w:r w:rsidRPr="00AF1A82" w:rsidDel="00101072">
          <w:rPr>
            <w:rFonts w:ascii="標楷體" w:eastAsia="標楷體" w:hAnsi="標楷體"/>
            <w:noProof/>
          </w:rPr>
          <w:drawing>
            <wp:inline distT="0" distB="0" distL="0" distR="0" wp14:anchorId="5D3D07F1" wp14:editId="24C88A2A">
              <wp:extent cx="6477000" cy="3492500"/>
              <wp:effectExtent l="0" t="0" r="0" b="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3492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D3EE6E9" w14:textId="21D06A62" w:rsidR="00CE6D4E" w:rsidRPr="005F3296" w:rsidDel="008508E6" w:rsidRDefault="0002437F" w:rsidP="00887594">
      <w:pPr>
        <w:pStyle w:val="af9"/>
        <w:numPr>
          <w:ilvl w:val="2"/>
          <w:numId w:val="9"/>
        </w:numPr>
        <w:ind w:leftChars="0" w:left="1418" w:rightChars="100" w:right="240" w:hanging="425"/>
        <w:rPr>
          <w:del w:id="4775" w:author="st1" w:date="2021-05-07T16:23:00Z"/>
          <w:rFonts w:ascii="標楷體" w:eastAsia="標楷體" w:hAnsi="標楷體"/>
          <w:sz w:val="26"/>
          <w:szCs w:val="26"/>
          <w:lang w:eastAsia="x-none"/>
        </w:rPr>
      </w:pPr>
      <w:del w:id="4776" w:author="st1" w:date="2021-05-07T16:23:00Z">
        <w:r w:rsidRPr="005F3296" w:rsidDel="008508E6">
          <w:rPr>
            <w:rFonts w:ascii="標楷體" w:eastAsia="標楷體" w:hAnsi="標楷體"/>
            <w:sz w:val="26"/>
            <w:szCs w:val="26"/>
            <w:lang w:eastAsia="x-none"/>
          </w:rPr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80"/>
        <w:gridCol w:w="1296"/>
        <w:gridCol w:w="924"/>
        <w:gridCol w:w="1173"/>
        <w:gridCol w:w="677"/>
        <w:gridCol w:w="691"/>
        <w:gridCol w:w="3422"/>
      </w:tblGrid>
      <w:tr w:rsidR="00963574" w:rsidRPr="00AF1A82" w:rsidDel="008508E6" w14:paraId="29D47E0B" w14:textId="183820EE" w:rsidTr="00963574">
        <w:trPr>
          <w:trHeight w:val="388"/>
          <w:jc w:val="center"/>
          <w:del w:id="4777" w:author="st1" w:date="2021-05-07T16:23:00Z"/>
        </w:trPr>
        <w:tc>
          <w:tcPr>
            <w:tcW w:w="456" w:type="dxa"/>
            <w:vMerge w:val="restart"/>
          </w:tcPr>
          <w:p w14:paraId="312D56C1" w14:textId="05FE9D6A" w:rsidR="00963574" w:rsidRPr="00AF1A82" w:rsidDel="008508E6" w:rsidRDefault="00963574" w:rsidP="00CE6D4E">
            <w:pPr>
              <w:rPr>
                <w:del w:id="4778" w:author="st1" w:date="2021-05-07T16:23:00Z"/>
                <w:rFonts w:ascii="標楷體" w:eastAsia="標楷體" w:hAnsi="標楷體"/>
                <w:lang w:eastAsia="x-none"/>
              </w:rPr>
            </w:pPr>
            <w:del w:id="4779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858" w:type="dxa"/>
            <w:vMerge w:val="restart"/>
          </w:tcPr>
          <w:p w14:paraId="33660959" w14:textId="05D54C17" w:rsidR="00963574" w:rsidRPr="00AF1A82" w:rsidDel="008508E6" w:rsidRDefault="00963574" w:rsidP="00CE6D4E">
            <w:pPr>
              <w:rPr>
                <w:del w:id="4780" w:author="st1" w:date="2021-05-07T16:23:00Z"/>
                <w:rFonts w:ascii="標楷體" w:eastAsia="標楷體" w:hAnsi="標楷體"/>
                <w:lang w:eastAsia="x-none"/>
              </w:rPr>
            </w:pPr>
            <w:del w:id="4781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505" w:type="dxa"/>
            <w:gridSpan w:val="5"/>
          </w:tcPr>
          <w:p w14:paraId="6C817000" w14:textId="1986DE40" w:rsidR="00963574" w:rsidRPr="00AF1A82" w:rsidDel="008508E6" w:rsidRDefault="00963574" w:rsidP="00963574">
            <w:pPr>
              <w:jc w:val="center"/>
              <w:rPr>
                <w:del w:id="4782" w:author="st1" w:date="2021-05-07T16:23:00Z"/>
                <w:rFonts w:ascii="標楷體" w:eastAsia="標楷體" w:hAnsi="標楷體"/>
                <w:lang w:eastAsia="x-none"/>
              </w:rPr>
            </w:pPr>
            <w:del w:id="4783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601" w:type="dxa"/>
            <w:vMerge w:val="restart"/>
          </w:tcPr>
          <w:p w14:paraId="3CB29395" w14:textId="7F69C85A" w:rsidR="00963574" w:rsidRPr="00AF1A82" w:rsidDel="008508E6" w:rsidRDefault="00963574" w:rsidP="00CE6D4E">
            <w:pPr>
              <w:rPr>
                <w:del w:id="4784" w:author="st1" w:date="2021-05-07T16:23:00Z"/>
                <w:rFonts w:ascii="標楷體" w:eastAsia="標楷體" w:hAnsi="標楷體"/>
                <w:lang w:eastAsia="x-none"/>
              </w:rPr>
            </w:pPr>
            <w:del w:id="4785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963574" w:rsidRPr="00AF1A82" w:rsidDel="008508E6" w14:paraId="4F4BE84B" w14:textId="56208A47" w:rsidTr="00963574">
        <w:trPr>
          <w:trHeight w:val="244"/>
          <w:jc w:val="center"/>
          <w:del w:id="4786" w:author="st1" w:date="2021-05-07T16:23:00Z"/>
        </w:trPr>
        <w:tc>
          <w:tcPr>
            <w:tcW w:w="456" w:type="dxa"/>
            <w:vMerge/>
          </w:tcPr>
          <w:p w14:paraId="57F42757" w14:textId="3C54043B" w:rsidR="00963574" w:rsidRPr="00AF1A82" w:rsidDel="008508E6" w:rsidRDefault="00963574" w:rsidP="00CE6D4E">
            <w:pPr>
              <w:rPr>
                <w:del w:id="478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  <w:vMerge/>
          </w:tcPr>
          <w:p w14:paraId="4C96090D" w14:textId="7E3326FE" w:rsidR="00963574" w:rsidRPr="00AF1A82" w:rsidDel="008508E6" w:rsidRDefault="00963574" w:rsidP="00CE6D4E">
            <w:pPr>
              <w:rPr>
                <w:del w:id="478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32E60666" w14:textId="440F0265" w:rsidR="00963574" w:rsidRPr="00AF1A82" w:rsidDel="008508E6" w:rsidRDefault="00963574" w:rsidP="00CE6D4E">
            <w:pPr>
              <w:rPr>
                <w:del w:id="4789" w:author="st1" w:date="2021-05-07T16:23:00Z"/>
                <w:rFonts w:ascii="標楷體" w:eastAsia="標楷體" w:hAnsi="標楷體"/>
                <w:lang w:eastAsia="x-none"/>
              </w:rPr>
            </w:pPr>
            <w:del w:id="4790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955" w:type="dxa"/>
          </w:tcPr>
          <w:p w14:paraId="3D904641" w14:textId="1E8EAA3A" w:rsidR="00963574" w:rsidRPr="00AF1A82" w:rsidDel="008508E6" w:rsidRDefault="00963574" w:rsidP="00CE6D4E">
            <w:pPr>
              <w:rPr>
                <w:del w:id="4791" w:author="st1" w:date="2021-05-07T16:23:00Z"/>
                <w:rFonts w:ascii="標楷體" w:eastAsia="標楷體" w:hAnsi="標楷體"/>
                <w:lang w:eastAsia="x-none"/>
              </w:rPr>
            </w:pPr>
            <w:del w:id="4792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220" w:type="dxa"/>
          </w:tcPr>
          <w:p w14:paraId="62E4053A" w14:textId="47F6A701" w:rsidR="00963574" w:rsidRPr="00AF1A82" w:rsidDel="008508E6" w:rsidRDefault="00963574" w:rsidP="00CE6D4E">
            <w:pPr>
              <w:rPr>
                <w:del w:id="4793" w:author="st1" w:date="2021-05-07T16:23:00Z"/>
                <w:rFonts w:ascii="標楷體" w:eastAsia="標楷體" w:hAnsi="標楷體"/>
                <w:lang w:eastAsia="x-none"/>
              </w:rPr>
            </w:pPr>
            <w:del w:id="4794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60A96533" w14:textId="0E6BAAF5" w:rsidR="00963574" w:rsidRPr="00AF1A82" w:rsidDel="008508E6" w:rsidRDefault="00963574" w:rsidP="00CE6D4E">
            <w:pPr>
              <w:rPr>
                <w:del w:id="4795" w:author="st1" w:date="2021-05-07T16:23:00Z"/>
                <w:rFonts w:ascii="標楷體" w:eastAsia="標楷體" w:hAnsi="標楷體"/>
                <w:lang w:eastAsia="x-none"/>
              </w:rPr>
            </w:pPr>
            <w:del w:id="4796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99" w:type="dxa"/>
          </w:tcPr>
          <w:p w14:paraId="5D9C3B47" w14:textId="7588EB7C" w:rsidR="00963574" w:rsidRPr="00AF1A82" w:rsidDel="008508E6" w:rsidRDefault="00963574" w:rsidP="00CE6D4E">
            <w:pPr>
              <w:rPr>
                <w:del w:id="4797" w:author="st1" w:date="2021-05-07T16:23:00Z"/>
                <w:rFonts w:ascii="標楷體" w:eastAsia="標楷體" w:hAnsi="標楷體"/>
                <w:lang w:eastAsia="x-none"/>
              </w:rPr>
            </w:pPr>
            <w:del w:id="4798" w:author="st1" w:date="2021-05-07T16:23:00Z">
              <w:r w:rsidRPr="00AF1A82" w:rsidDel="008508E6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601" w:type="dxa"/>
            <w:vMerge/>
          </w:tcPr>
          <w:p w14:paraId="4D9B0642" w14:textId="20BEE33E" w:rsidR="00963574" w:rsidRPr="00AF1A82" w:rsidDel="008508E6" w:rsidRDefault="00963574" w:rsidP="00CE6D4E">
            <w:pPr>
              <w:rPr>
                <w:del w:id="4799" w:author="st1" w:date="2021-05-07T16:23:00Z"/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:rsidDel="008508E6" w14:paraId="5B83FAF9" w14:textId="2009AD7F" w:rsidTr="00963574">
        <w:trPr>
          <w:trHeight w:val="291"/>
          <w:jc w:val="center"/>
          <w:del w:id="4800" w:author="st1" w:date="2021-05-07T16:23:00Z"/>
        </w:trPr>
        <w:tc>
          <w:tcPr>
            <w:tcW w:w="456" w:type="dxa"/>
          </w:tcPr>
          <w:p w14:paraId="2E1B68AD" w14:textId="0CCEE2D3" w:rsidR="00963574" w:rsidRPr="00AF1A82" w:rsidDel="008508E6" w:rsidRDefault="00963574" w:rsidP="00CE6D4E">
            <w:pPr>
              <w:rPr>
                <w:del w:id="4801" w:author="st1" w:date="2021-05-07T16:23:00Z"/>
                <w:rFonts w:ascii="標楷體" w:eastAsia="標楷體" w:hAnsi="標楷體"/>
                <w:lang w:eastAsia="x-none"/>
              </w:rPr>
            </w:pPr>
            <w:del w:id="4802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858" w:type="dxa"/>
          </w:tcPr>
          <w:p w14:paraId="6C8B901C" w14:textId="7A55C07D" w:rsidR="00963574" w:rsidRPr="00AF1A82" w:rsidDel="008508E6" w:rsidRDefault="00963574" w:rsidP="00CE6D4E">
            <w:pPr>
              <w:rPr>
                <w:del w:id="4803" w:author="st1" w:date="2021-05-07T16:23:00Z"/>
                <w:rFonts w:ascii="標楷體" w:eastAsia="標楷體" w:hAnsi="標楷體"/>
                <w:lang w:eastAsia="x-none"/>
              </w:rPr>
            </w:pPr>
            <w:del w:id="480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登放記號</w:delText>
              </w:r>
            </w:del>
          </w:p>
        </w:tc>
        <w:tc>
          <w:tcPr>
            <w:tcW w:w="939" w:type="dxa"/>
          </w:tcPr>
          <w:p w14:paraId="41246527" w14:textId="4816810F" w:rsidR="00963574" w:rsidRPr="00AF1A82" w:rsidDel="008508E6" w:rsidRDefault="00963574" w:rsidP="00CE6D4E">
            <w:pPr>
              <w:rPr>
                <w:del w:id="4805" w:author="st1" w:date="2021-05-07T16:23:00Z"/>
                <w:rFonts w:ascii="標楷體" w:eastAsia="標楷體" w:hAnsi="標楷體"/>
                <w:lang w:eastAsia="x-none"/>
              </w:rPr>
            </w:pPr>
            <w:del w:id="4806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55" w:type="dxa"/>
          </w:tcPr>
          <w:p w14:paraId="2C49610F" w14:textId="20CE021A" w:rsidR="00963574" w:rsidRPr="00AF1A82" w:rsidDel="008508E6" w:rsidRDefault="00963574" w:rsidP="00CE6D4E">
            <w:pPr>
              <w:rPr>
                <w:del w:id="4807" w:author="st1" w:date="2021-05-07T16:23:00Z"/>
                <w:rFonts w:ascii="標楷體" w:eastAsia="標楷體" w:hAnsi="標楷體"/>
                <w:lang w:eastAsia="x-none"/>
              </w:rPr>
            </w:pPr>
            <w:del w:id="4808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220" w:type="dxa"/>
          </w:tcPr>
          <w:p w14:paraId="161D58C4" w14:textId="1A337444" w:rsidR="00963574" w:rsidRPr="00AF1A82" w:rsidDel="008508E6" w:rsidRDefault="00963574" w:rsidP="00CE6D4E">
            <w:pPr>
              <w:rPr>
                <w:del w:id="480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EE30249" w14:textId="43001FDB" w:rsidR="00963574" w:rsidRPr="00AF1A82" w:rsidDel="008508E6" w:rsidRDefault="00963574" w:rsidP="00CE6D4E">
            <w:pPr>
              <w:rPr>
                <w:del w:id="4810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5DB955E" w14:textId="76D2F583" w:rsidR="00963574" w:rsidRPr="00AF1A82" w:rsidDel="008508E6" w:rsidRDefault="00963574" w:rsidP="00CE6D4E">
            <w:pPr>
              <w:rPr>
                <w:del w:id="481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3FE11E3" w14:textId="1648B5D4" w:rsidR="00963574" w:rsidRPr="00AF1A82" w:rsidDel="008508E6" w:rsidRDefault="00963574" w:rsidP="00CE6D4E">
            <w:pPr>
              <w:rPr>
                <w:del w:id="4812" w:author="st1" w:date="2021-05-07T16:23:00Z"/>
                <w:rFonts w:ascii="標楷體" w:eastAsia="標楷體" w:hAnsi="標楷體"/>
                <w:lang w:eastAsia="x-none"/>
              </w:rPr>
            </w:pPr>
            <w:del w:id="481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i.系統自動顯示,不必輸入</w:delText>
              </w:r>
            </w:del>
          </w:p>
          <w:p w14:paraId="35010A08" w14:textId="546F83C3" w:rsidR="00963574" w:rsidRPr="00AF1A82" w:rsidDel="008508E6" w:rsidRDefault="00963574" w:rsidP="00CE6D4E">
            <w:pPr>
              <w:rPr>
                <w:del w:id="4814" w:author="st1" w:date="2021-05-07T16:23:00Z"/>
                <w:rFonts w:ascii="標楷體" w:eastAsia="標楷體" w:hAnsi="標楷體"/>
                <w:lang w:eastAsia="x-none"/>
              </w:rPr>
            </w:pPr>
            <w:del w:id="481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1:登錄</w:delText>
              </w:r>
            </w:del>
          </w:p>
          <w:p w14:paraId="03EAA336" w14:textId="6FD6D72C" w:rsidR="00963574" w:rsidRPr="00AF1A82" w:rsidDel="008508E6" w:rsidRDefault="00963574" w:rsidP="00CE6D4E">
            <w:pPr>
              <w:rPr>
                <w:del w:id="4816" w:author="st1" w:date="2021-05-07T16:23:00Z"/>
                <w:rFonts w:ascii="標楷體" w:eastAsia="標楷體" w:hAnsi="標楷體"/>
                <w:lang w:eastAsia="x-none"/>
              </w:rPr>
            </w:pPr>
            <w:del w:id="481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2:放行</w:delText>
              </w:r>
            </w:del>
          </w:p>
        </w:tc>
      </w:tr>
      <w:tr w:rsidR="00963574" w:rsidRPr="00AF1A82" w:rsidDel="008508E6" w14:paraId="125CAAD6" w14:textId="72B8BEDF" w:rsidTr="00963574">
        <w:trPr>
          <w:trHeight w:val="291"/>
          <w:jc w:val="center"/>
          <w:del w:id="4818" w:author="st1" w:date="2021-05-07T16:23:00Z"/>
        </w:trPr>
        <w:tc>
          <w:tcPr>
            <w:tcW w:w="456" w:type="dxa"/>
          </w:tcPr>
          <w:p w14:paraId="714010AD" w14:textId="0AA81DBF" w:rsidR="00963574" w:rsidRPr="00AF1A82" w:rsidDel="008508E6" w:rsidRDefault="00963574" w:rsidP="00CE6D4E">
            <w:pPr>
              <w:rPr>
                <w:del w:id="4819" w:author="st1" w:date="2021-05-07T16:23:00Z"/>
                <w:rFonts w:ascii="標楷體" w:eastAsia="標楷體" w:hAnsi="標楷體"/>
                <w:lang w:eastAsia="x-none"/>
              </w:rPr>
            </w:pPr>
            <w:del w:id="4820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2</w:delText>
              </w:r>
            </w:del>
          </w:p>
        </w:tc>
        <w:tc>
          <w:tcPr>
            <w:tcW w:w="1858" w:type="dxa"/>
          </w:tcPr>
          <w:p w14:paraId="41CC9E1B" w14:textId="38E4490C" w:rsidR="00963574" w:rsidRPr="00AF1A82" w:rsidDel="008508E6" w:rsidRDefault="00963574" w:rsidP="00CE6D4E">
            <w:pPr>
              <w:rPr>
                <w:del w:id="4821" w:author="st1" w:date="2021-05-07T16:23:00Z"/>
                <w:rFonts w:ascii="標楷體" w:eastAsia="標楷體" w:hAnsi="標楷體"/>
                <w:lang w:eastAsia="x-none"/>
              </w:rPr>
            </w:pPr>
            <w:del w:id="4822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借款人戶號</w:delText>
              </w:r>
            </w:del>
          </w:p>
        </w:tc>
        <w:tc>
          <w:tcPr>
            <w:tcW w:w="939" w:type="dxa"/>
          </w:tcPr>
          <w:p w14:paraId="61DA42F4" w14:textId="4489BF1A" w:rsidR="00963574" w:rsidRPr="00AF1A82" w:rsidDel="008508E6" w:rsidRDefault="00963574" w:rsidP="00CE6D4E">
            <w:pPr>
              <w:rPr>
                <w:del w:id="4823" w:author="st1" w:date="2021-05-07T16:23:00Z"/>
                <w:rFonts w:ascii="標楷體" w:eastAsia="標楷體" w:hAnsi="標楷體"/>
                <w:lang w:eastAsia="x-none"/>
              </w:rPr>
            </w:pPr>
            <w:del w:id="4824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955" w:type="dxa"/>
          </w:tcPr>
          <w:p w14:paraId="0D477FFB" w14:textId="73751A57" w:rsidR="00963574" w:rsidRPr="00AF1A82" w:rsidDel="008508E6" w:rsidRDefault="00963574" w:rsidP="00CE6D4E">
            <w:pPr>
              <w:rPr>
                <w:del w:id="482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B0584E5" w14:textId="6E8069E6" w:rsidR="00963574" w:rsidRPr="00AF1A82" w:rsidDel="008508E6" w:rsidRDefault="00963574" w:rsidP="00CE6D4E">
            <w:pPr>
              <w:rPr>
                <w:del w:id="482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DC80E52" w14:textId="6AD1B99B" w:rsidR="00963574" w:rsidRPr="00AF1A82" w:rsidDel="008508E6" w:rsidRDefault="00963574" w:rsidP="00CE6D4E">
            <w:pPr>
              <w:rPr>
                <w:del w:id="4827" w:author="st1" w:date="2021-05-07T16:23:00Z"/>
                <w:rFonts w:ascii="標楷體" w:eastAsia="標楷體" w:hAnsi="標楷體"/>
                <w:lang w:eastAsia="x-none"/>
              </w:rPr>
            </w:pPr>
            <w:del w:id="4828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699" w:type="dxa"/>
          </w:tcPr>
          <w:p w14:paraId="2EDA446B" w14:textId="0ACA5E0E" w:rsidR="00963574" w:rsidRPr="00AF1A82" w:rsidDel="008508E6" w:rsidRDefault="00963574" w:rsidP="00CE6D4E">
            <w:pPr>
              <w:rPr>
                <w:del w:id="482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67F949E" w14:textId="1C5095B3" w:rsidR="00963574" w:rsidRPr="00AF1A82" w:rsidDel="008508E6" w:rsidRDefault="00963574" w:rsidP="00CE6D4E">
            <w:pPr>
              <w:rPr>
                <w:del w:id="4830" w:author="st1" w:date="2021-05-07T16:23:00Z"/>
                <w:rFonts w:ascii="標楷體" w:eastAsia="標楷體" w:hAnsi="標楷體"/>
                <w:lang w:eastAsia="x-none"/>
              </w:rPr>
            </w:pPr>
            <w:del w:id="483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  <w:p w14:paraId="67751968" w14:textId="4D167CA6" w:rsidR="00963574" w:rsidRPr="00AF1A82" w:rsidDel="008508E6" w:rsidRDefault="00963574" w:rsidP="00CE6D4E">
            <w:pPr>
              <w:rPr>
                <w:del w:id="4832" w:author="st1" w:date="2021-05-07T16:23:00Z"/>
                <w:rFonts w:ascii="標楷體" w:eastAsia="標楷體" w:hAnsi="標楷體"/>
                <w:b/>
                <w:lang w:eastAsia="x-none"/>
              </w:rPr>
            </w:pPr>
            <w:del w:id="483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ii.按</w:delText>
              </w:r>
              <w:r w:rsidRPr="00AF1A82" w:rsidDel="008508E6">
                <w:rPr>
                  <w:rFonts w:ascii="標楷體" w:eastAsia="標楷體" w:hAnsi="標楷體" w:hint="eastAsia"/>
                  <w:b/>
                  <w:lang w:eastAsia="x-none"/>
                </w:rPr>
                <w:delText>[瀏覽]</w:delText>
              </w:r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連結</w:delText>
              </w:r>
              <w:r w:rsidRPr="00AF1A82" w:rsidDel="008508E6">
                <w:rPr>
                  <w:rFonts w:ascii="標楷體" w:eastAsia="標楷體" w:hAnsi="標楷體" w:hint="eastAsia"/>
                  <w:b/>
                  <w:lang w:eastAsia="x-none"/>
                </w:rPr>
                <w:delText>[顧客明細資料查詢]</w:delText>
              </w:r>
            </w:del>
          </w:p>
        </w:tc>
      </w:tr>
      <w:tr w:rsidR="00963574" w:rsidRPr="00AF1A82" w:rsidDel="008508E6" w14:paraId="15059884" w14:textId="1E5D32BE" w:rsidTr="00963574">
        <w:trPr>
          <w:trHeight w:val="291"/>
          <w:jc w:val="center"/>
          <w:del w:id="4834" w:author="st1" w:date="2021-05-07T16:23:00Z"/>
        </w:trPr>
        <w:tc>
          <w:tcPr>
            <w:tcW w:w="456" w:type="dxa"/>
          </w:tcPr>
          <w:p w14:paraId="0812977B" w14:textId="191E519C" w:rsidR="00963574" w:rsidRPr="00AF1A82" w:rsidDel="008508E6" w:rsidRDefault="00963574" w:rsidP="00CE6D4E">
            <w:pPr>
              <w:rPr>
                <w:del w:id="4835" w:author="st1" w:date="2021-05-07T16:23:00Z"/>
                <w:rFonts w:ascii="標楷體" w:eastAsia="標楷體" w:hAnsi="標楷體"/>
                <w:lang w:eastAsia="x-none"/>
              </w:rPr>
            </w:pPr>
            <w:del w:id="483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3</w:delText>
              </w:r>
            </w:del>
          </w:p>
        </w:tc>
        <w:tc>
          <w:tcPr>
            <w:tcW w:w="1858" w:type="dxa"/>
          </w:tcPr>
          <w:p w14:paraId="4C4A04F4" w14:textId="5B5BC500" w:rsidR="00963574" w:rsidRPr="00AF1A82" w:rsidDel="008508E6" w:rsidRDefault="00963574" w:rsidP="00CE6D4E">
            <w:pPr>
              <w:rPr>
                <w:del w:id="4837" w:author="st1" w:date="2021-05-07T16:23:00Z"/>
                <w:rFonts w:ascii="標楷體" w:eastAsia="標楷體" w:hAnsi="標楷體"/>
                <w:lang w:eastAsia="x-none"/>
              </w:rPr>
            </w:pPr>
            <w:del w:id="4838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額度編號</w:delText>
              </w:r>
            </w:del>
          </w:p>
        </w:tc>
        <w:tc>
          <w:tcPr>
            <w:tcW w:w="939" w:type="dxa"/>
          </w:tcPr>
          <w:p w14:paraId="4EACD21E" w14:textId="51D97A3F" w:rsidR="00963574" w:rsidRPr="00AF1A82" w:rsidDel="008508E6" w:rsidRDefault="00963574" w:rsidP="00CE6D4E">
            <w:pPr>
              <w:rPr>
                <w:del w:id="4839" w:author="st1" w:date="2021-05-07T16:23:00Z"/>
                <w:rFonts w:ascii="標楷體" w:eastAsia="標楷體" w:hAnsi="標楷體"/>
                <w:lang w:eastAsia="x-none"/>
              </w:rPr>
            </w:pPr>
            <w:del w:id="4840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955" w:type="dxa"/>
          </w:tcPr>
          <w:p w14:paraId="57059BB1" w14:textId="1F3396CF" w:rsidR="00963574" w:rsidRPr="00AF1A82" w:rsidDel="008508E6" w:rsidRDefault="00963574" w:rsidP="00CE6D4E">
            <w:pPr>
              <w:rPr>
                <w:del w:id="484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D32CA7E" w14:textId="192D4776" w:rsidR="00963574" w:rsidRPr="00AF1A82" w:rsidDel="008508E6" w:rsidRDefault="00963574" w:rsidP="00CE6D4E">
            <w:pPr>
              <w:rPr>
                <w:del w:id="484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8EFA8B" w14:textId="2561DB37" w:rsidR="00963574" w:rsidRPr="00AF1A82" w:rsidDel="008508E6" w:rsidRDefault="00963574" w:rsidP="00CE6D4E">
            <w:pPr>
              <w:rPr>
                <w:del w:id="4843" w:author="st1" w:date="2021-05-07T16:23:00Z"/>
                <w:rFonts w:ascii="標楷體" w:eastAsia="標楷體" w:hAnsi="標楷體"/>
                <w:lang w:eastAsia="x-none"/>
              </w:rPr>
            </w:pPr>
            <w:del w:id="484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699" w:type="dxa"/>
          </w:tcPr>
          <w:p w14:paraId="382E9E3B" w14:textId="3623A279" w:rsidR="00963574" w:rsidRPr="00AF1A82" w:rsidDel="008508E6" w:rsidRDefault="00963574" w:rsidP="00CE6D4E">
            <w:pPr>
              <w:rPr>
                <w:del w:id="484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F792176" w14:textId="56FF61F1" w:rsidR="00963574" w:rsidRPr="00AF1A82" w:rsidDel="008508E6" w:rsidRDefault="00963574" w:rsidP="00CE6D4E">
            <w:pPr>
              <w:rPr>
                <w:del w:id="4846" w:author="st1" w:date="2021-05-07T16:23:00Z"/>
                <w:rFonts w:ascii="標楷體" w:eastAsia="標楷體" w:hAnsi="標楷體"/>
                <w:lang w:eastAsia="x-none"/>
              </w:rPr>
            </w:pPr>
            <w:del w:id="484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</w:tc>
      </w:tr>
      <w:tr w:rsidR="00963574" w:rsidRPr="00AF1A82" w:rsidDel="008508E6" w14:paraId="0B567229" w14:textId="36D5BF32" w:rsidTr="00963574">
        <w:trPr>
          <w:trHeight w:val="291"/>
          <w:jc w:val="center"/>
          <w:del w:id="4848" w:author="st1" w:date="2021-05-07T16:23:00Z"/>
        </w:trPr>
        <w:tc>
          <w:tcPr>
            <w:tcW w:w="456" w:type="dxa"/>
          </w:tcPr>
          <w:p w14:paraId="12B8C21E" w14:textId="0D3F69CC" w:rsidR="00963574" w:rsidRPr="00AF1A82" w:rsidDel="008508E6" w:rsidRDefault="00963574" w:rsidP="00CE6D4E">
            <w:pPr>
              <w:rPr>
                <w:del w:id="4849" w:author="st1" w:date="2021-05-07T16:23:00Z"/>
                <w:rFonts w:ascii="標楷體" w:eastAsia="標楷體" w:hAnsi="標楷體"/>
                <w:lang w:eastAsia="x-none"/>
              </w:rPr>
            </w:pPr>
            <w:del w:id="4850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4</w:delText>
              </w:r>
            </w:del>
          </w:p>
        </w:tc>
        <w:tc>
          <w:tcPr>
            <w:tcW w:w="1858" w:type="dxa"/>
          </w:tcPr>
          <w:p w14:paraId="54FBBB49" w14:textId="7730AE17" w:rsidR="00963574" w:rsidRPr="00AF1A82" w:rsidDel="008508E6" w:rsidRDefault="00963574" w:rsidP="00CE6D4E">
            <w:pPr>
              <w:rPr>
                <w:del w:id="4851" w:author="st1" w:date="2021-05-07T16:23:00Z"/>
                <w:rFonts w:ascii="標楷體" w:eastAsia="標楷體" w:hAnsi="標楷體"/>
                <w:lang w:eastAsia="x-none"/>
              </w:rPr>
            </w:pPr>
            <w:del w:id="4852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申請或歸還</w:delText>
              </w:r>
            </w:del>
          </w:p>
        </w:tc>
        <w:tc>
          <w:tcPr>
            <w:tcW w:w="939" w:type="dxa"/>
          </w:tcPr>
          <w:p w14:paraId="584CB6CF" w14:textId="34F632E4" w:rsidR="00963574" w:rsidRPr="00AF1A82" w:rsidDel="008508E6" w:rsidRDefault="00963574" w:rsidP="00CE6D4E">
            <w:pPr>
              <w:rPr>
                <w:del w:id="4853" w:author="st1" w:date="2021-05-07T16:23:00Z"/>
                <w:rFonts w:ascii="標楷體" w:eastAsia="標楷體" w:hAnsi="標楷體"/>
                <w:lang w:eastAsia="x-none"/>
              </w:rPr>
            </w:pPr>
            <w:del w:id="4854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55" w:type="dxa"/>
          </w:tcPr>
          <w:p w14:paraId="120E147E" w14:textId="1C520490" w:rsidR="00963574" w:rsidRPr="00AF1A82" w:rsidDel="008508E6" w:rsidRDefault="00963574" w:rsidP="00CE6D4E">
            <w:pPr>
              <w:rPr>
                <w:del w:id="4855" w:author="st1" w:date="2021-05-07T16:23:00Z"/>
                <w:rFonts w:ascii="標楷體" w:eastAsia="標楷體" w:hAnsi="標楷體"/>
                <w:lang w:eastAsia="x-none"/>
              </w:rPr>
            </w:pPr>
            <w:del w:id="485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220" w:type="dxa"/>
          </w:tcPr>
          <w:p w14:paraId="4134F1D3" w14:textId="543F9202" w:rsidR="00963574" w:rsidRPr="00AF1A82" w:rsidDel="008508E6" w:rsidRDefault="00963574" w:rsidP="00CE6D4E">
            <w:pPr>
              <w:rPr>
                <w:del w:id="4857" w:author="st1" w:date="2021-05-07T16:23:00Z"/>
                <w:rFonts w:ascii="標楷體" w:eastAsia="標楷體" w:hAnsi="標楷體"/>
                <w:lang w:eastAsia="x-none"/>
              </w:rPr>
            </w:pPr>
            <w:del w:id="4858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下拉式選單</w:delText>
              </w:r>
            </w:del>
          </w:p>
        </w:tc>
        <w:tc>
          <w:tcPr>
            <w:tcW w:w="692" w:type="dxa"/>
          </w:tcPr>
          <w:p w14:paraId="272E1381" w14:textId="25D13D88" w:rsidR="00963574" w:rsidRPr="00AF1A82" w:rsidDel="008508E6" w:rsidRDefault="00963574" w:rsidP="00CE6D4E">
            <w:pPr>
              <w:rPr>
                <w:del w:id="485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DAF0C43" w14:textId="673245F9" w:rsidR="00963574" w:rsidRPr="00AF1A82" w:rsidDel="008508E6" w:rsidRDefault="00963574" w:rsidP="00CE6D4E">
            <w:pPr>
              <w:rPr>
                <w:del w:id="4860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F763C5C" w14:textId="17F8D6EA" w:rsidR="00963574" w:rsidRPr="00AF1A82" w:rsidDel="008508E6" w:rsidRDefault="00963574" w:rsidP="00CE6D4E">
            <w:pPr>
              <w:rPr>
                <w:del w:id="4861" w:author="st1" w:date="2021-05-07T16:23:00Z"/>
                <w:rFonts w:ascii="標楷體" w:eastAsia="標楷體" w:hAnsi="標楷體"/>
                <w:lang w:eastAsia="x-none"/>
              </w:rPr>
            </w:pPr>
            <w:del w:id="4862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  <w:p w14:paraId="65F65CFA" w14:textId="3D2DC3FF" w:rsidR="00963574" w:rsidRPr="00AF1A82" w:rsidDel="008508E6" w:rsidRDefault="00963574" w:rsidP="00CE6D4E">
            <w:pPr>
              <w:rPr>
                <w:del w:id="4863" w:author="st1" w:date="2021-05-07T16:23:00Z"/>
                <w:rFonts w:ascii="標楷體" w:eastAsia="標楷體" w:hAnsi="標楷體"/>
                <w:lang w:eastAsia="x-none"/>
              </w:rPr>
            </w:pPr>
            <w:del w:id="486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1: 申請</w:delText>
              </w:r>
            </w:del>
          </w:p>
          <w:p w14:paraId="3759CE91" w14:textId="6B54FF5F" w:rsidR="00963574" w:rsidRPr="00AF1A82" w:rsidDel="008508E6" w:rsidRDefault="00963574" w:rsidP="00CE6D4E">
            <w:pPr>
              <w:rPr>
                <w:del w:id="4865" w:author="st1" w:date="2021-05-07T16:23:00Z"/>
                <w:rFonts w:ascii="標楷體" w:eastAsia="標楷體" w:hAnsi="標楷體"/>
                <w:lang w:eastAsia="x-none"/>
              </w:rPr>
            </w:pPr>
            <w:del w:id="486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2: 歸還</w:delText>
              </w:r>
            </w:del>
          </w:p>
        </w:tc>
      </w:tr>
      <w:tr w:rsidR="00963574" w:rsidRPr="00AF1A82" w:rsidDel="008508E6" w14:paraId="4305BD9B" w14:textId="4EF3ACD1" w:rsidTr="00963574">
        <w:trPr>
          <w:trHeight w:val="291"/>
          <w:jc w:val="center"/>
          <w:del w:id="4867" w:author="st1" w:date="2021-05-07T16:23:00Z"/>
        </w:trPr>
        <w:tc>
          <w:tcPr>
            <w:tcW w:w="456" w:type="dxa"/>
          </w:tcPr>
          <w:p w14:paraId="0E664E70" w14:textId="5317A9E1" w:rsidR="00963574" w:rsidRPr="00AF1A82" w:rsidDel="008508E6" w:rsidRDefault="00963574" w:rsidP="00CE6D4E">
            <w:pPr>
              <w:rPr>
                <w:del w:id="4868" w:author="st1" w:date="2021-05-07T16:23:00Z"/>
                <w:rFonts w:ascii="標楷體" w:eastAsia="標楷體" w:hAnsi="標楷體"/>
                <w:lang w:eastAsia="x-none"/>
              </w:rPr>
            </w:pPr>
            <w:del w:id="486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5</w:delText>
              </w:r>
            </w:del>
          </w:p>
        </w:tc>
        <w:tc>
          <w:tcPr>
            <w:tcW w:w="1858" w:type="dxa"/>
          </w:tcPr>
          <w:p w14:paraId="05DBD35E" w14:textId="32F1C629" w:rsidR="00963574" w:rsidRPr="00AF1A82" w:rsidDel="008508E6" w:rsidRDefault="00963574" w:rsidP="00CE6D4E">
            <w:pPr>
              <w:rPr>
                <w:del w:id="4870" w:author="st1" w:date="2021-05-07T16:23:00Z"/>
                <w:rFonts w:ascii="標楷體" w:eastAsia="標楷體" w:hAnsi="標楷體"/>
                <w:lang w:eastAsia="x-none"/>
              </w:rPr>
            </w:pPr>
            <w:del w:id="487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申請序號</w:delText>
              </w:r>
            </w:del>
          </w:p>
        </w:tc>
        <w:tc>
          <w:tcPr>
            <w:tcW w:w="939" w:type="dxa"/>
          </w:tcPr>
          <w:p w14:paraId="5D4864DC" w14:textId="79C610FC" w:rsidR="00963574" w:rsidRPr="00AF1A82" w:rsidDel="008508E6" w:rsidRDefault="00963574" w:rsidP="00CE6D4E">
            <w:pPr>
              <w:rPr>
                <w:del w:id="4872" w:author="st1" w:date="2021-05-07T16:23:00Z"/>
                <w:rFonts w:ascii="標楷體" w:eastAsia="標楷體" w:hAnsi="標楷體"/>
                <w:lang w:eastAsia="x-none"/>
              </w:rPr>
            </w:pPr>
            <w:del w:id="4873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955" w:type="dxa"/>
          </w:tcPr>
          <w:p w14:paraId="3D52301A" w14:textId="3E8697F2" w:rsidR="00963574" w:rsidRPr="00AF1A82" w:rsidDel="008508E6" w:rsidRDefault="00963574" w:rsidP="00CE6D4E">
            <w:pPr>
              <w:rPr>
                <w:del w:id="487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50C29AB" w14:textId="4C8005A4" w:rsidR="00963574" w:rsidRPr="00AF1A82" w:rsidDel="008508E6" w:rsidRDefault="00963574" w:rsidP="00CE6D4E">
            <w:pPr>
              <w:rPr>
                <w:del w:id="487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EA73EE5" w14:textId="66653F8A" w:rsidR="00963574" w:rsidRPr="00AF1A82" w:rsidDel="008508E6" w:rsidRDefault="00963574" w:rsidP="00CE6D4E">
            <w:pPr>
              <w:rPr>
                <w:del w:id="487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1248C64" w14:textId="55437E9A" w:rsidR="00963574" w:rsidRPr="00AF1A82" w:rsidDel="008508E6" w:rsidRDefault="00963574" w:rsidP="00CE6D4E">
            <w:pPr>
              <w:rPr>
                <w:del w:id="487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22AB0D2" w14:textId="3CEC7308" w:rsidR="00963574" w:rsidRPr="00AF1A82" w:rsidDel="008508E6" w:rsidRDefault="00963574" w:rsidP="00CE6D4E">
            <w:pPr>
              <w:rPr>
                <w:del w:id="4878" w:author="st1" w:date="2021-05-07T16:23:00Z"/>
                <w:rFonts w:ascii="標楷體" w:eastAsia="標楷體" w:hAnsi="標楷體"/>
                <w:lang w:eastAsia="x-none"/>
              </w:rPr>
            </w:pPr>
            <w:del w:id="487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i.申請時不必輸入,系統自動編號,</w:delText>
              </w:r>
            </w:del>
          </w:p>
          <w:p w14:paraId="2ACE2F9F" w14:textId="3657520E" w:rsidR="00963574" w:rsidRPr="00AF1A82" w:rsidDel="008508E6" w:rsidRDefault="00963574" w:rsidP="00CE6D4E">
            <w:pPr>
              <w:rPr>
                <w:del w:id="4880" w:author="st1" w:date="2021-05-07T16:23:00Z"/>
                <w:rFonts w:ascii="標楷體" w:eastAsia="標楷體" w:hAnsi="標楷體"/>
                <w:lang w:eastAsia="x-none"/>
              </w:rPr>
            </w:pPr>
            <w:del w:id="488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歸還時必須輸入</w:delText>
              </w:r>
            </w:del>
          </w:p>
        </w:tc>
      </w:tr>
      <w:tr w:rsidR="00963574" w:rsidRPr="00AF1A82" w:rsidDel="008508E6" w14:paraId="42AD3D00" w14:textId="33F1076D" w:rsidTr="00963574">
        <w:trPr>
          <w:trHeight w:val="291"/>
          <w:jc w:val="center"/>
          <w:del w:id="4882" w:author="st1" w:date="2021-05-07T16:23:00Z"/>
        </w:trPr>
        <w:tc>
          <w:tcPr>
            <w:tcW w:w="456" w:type="dxa"/>
          </w:tcPr>
          <w:p w14:paraId="4E47AACA" w14:textId="3E5EED77" w:rsidR="00963574" w:rsidRPr="00AF1A82" w:rsidDel="008508E6" w:rsidRDefault="00963574" w:rsidP="00CE6D4E">
            <w:pPr>
              <w:rPr>
                <w:del w:id="4883" w:author="st1" w:date="2021-05-07T16:23:00Z"/>
                <w:rFonts w:ascii="標楷體" w:eastAsia="標楷體" w:hAnsi="標楷體"/>
                <w:lang w:eastAsia="x-none"/>
              </w:rPr>
            </w:pPr>
            <w:del w:id="488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6</w:delText>
              </w:r>
            </w:del>
          </w:p>
        </w:tc>
        <w:tc>
          <w:tcPr>
            <w:tcW w:w="1858" w:type="dxa"/>
          </w:tcPr>
          <w:p w14:paraId="2E6FEC2A" w14:textId="6165C697" w:rsidR="00963574" w:rsidRPr="00AF1A82" w:rsidDel="008508E6" w:rsidRDefault="00963574" w:rsidP="00CE6D4E">
            <w:pPr>
              <w:rPr>
                <w:del w:id="4885" w:author="st1" w:date="2021-05-07T16:23:00Z"/>
                <w:rFonts w:ascii="標楷體" w:eastAsia="標楷體" w:hAnsi="標楷體"/>
                <w:lang w:eastAsia="x-none"/>
              </w:rPr>
            </w:pPr>
            <w:del w:id="488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借閱人</w:delText>
              </w:r>
            </w:del>
          </w:p>
        </w:tc>
        <w:tc>
          <w:tcPr>
            <w:tcW w:w="939" w:type="dxa"/>
          </w:tcPr>
          <w:p w14:paraId="16C3C680" w14:textId="166D4A97" w:rsidR="00963574" w:rsidRPr="00AF1A82" w:rsidDel="008508E6" w:rsidRDefault="00963574" w:rsidP="00CE6D4E">
            <w:pPr>
              <w:rPr>
                <w:del w:id="4887" w:author="st1" w:date="2021-05-07T16:23:00Z"/>
                <w:rFonts w:ascii="標楷體" w:eastAsia="標楷體" w:hAnsi="標楷體"/>
                <w:lang w:eastAsia="x-none"/>
              </w:rPr>
            </w:pPr>
            <w:del w:id="4888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955" w:type="dxa"/>
          </w:tcPr>
          <w:p w14:paraId="6FA2DBA9" w14:textId="79D3441D" w:rsidR="00963574" w:rsidRPr="00AF1A82" w:rsidDel="008508E6" w:rsidRDefault="00963574" w:rsidP="00CE6D4E">
            <w:pPr>
              <w:rPr>
                <w:del w:id="488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5D1E751" w14:textId="38E914C1" w:rsidR="00963574" w:rsidRPr="00AF1A82" w:rsidDel="008508E6" w:rsidRDefault="00963574" w:rsidP="00CE6D4E">
            <w:pPr>
              <w:rPr>
                <w:del w:id="4890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A3F141" w14:textId="60CE12A4" w:rsidR="00963574" w:rsidRPr="00AF1A82" w:rsidDel="008508E6" w:rsidRDefault="00963574" w:rsidP="00CE6D4E">
            <w:pPr>
              <w:rPr>
                <w:del w:id="489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6B3ADB" w14:textId="5CAE184F" w:rsidR="00963574" w:rsidRPr="00AF1A82" w:rsidDel="008508E6" w:rsidRDefault="00963574" w:rsidP="00CE6D4E">
            <w:pPr>
              <w:rPr>
                <w:del w:id="489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18BDC14C" w14:textId="7103A580" w:rsidR="00963574" w:rsidRPr="00AF1A82" w:rsidDel="008508E6" w:rsidRDefault="00963574" w:rsidP="00CE6D4E">
            <w:pPr>
              <w:rPr>
                <w:del w:id="4893" w:author="st1" w:date="2021-05-07T16:23:00Z"/>
                <w:rFonts w:ascii="標楷體" w:eastAsia="標楷體" w:hAnsi="標楷體"/>
                <w:lang w:eastAsia="x-none"/>
              </w:rPr>
            </w:pPr>
            <w:del w:id="489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自動顯示登錄</w:delText>
              </w:r>
              <w:r w:rsidR="00F050A5" w:rsidDel="008508E6">
                <w:rPr>
                  <w:rFonts w:ascii="標楷體" w:eastAsia="標楷體" w:hAnsi="標楷體" w:hint="eastAsia"/>
                  <w:lang w:eastAsia="x-none"/>
                </w:rPr>
                <w:delText>經辦</w:delText>
              </w:r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員編,不必輸入</w:delText>
              </w:r>
            </w:del>
          </w:p>
        </w:tc>
      </w:tr>
      <w:tr w:rsidR="00963574" w:rsidRPr="00AF1A82" w:rsidDel="008508E6" w14:paraId="711048D2" w14:textId="3D49179D" w:rsidTr="00963574">
        <w:trPr>
          <w:trHeight w:val="291"/>
          <w:jc w:val="center"/>
          <w:del w:id="4895" w:author="st1" w:date="2021-05-07T16:23:00Z"/>
        </w:trPr>
        <w:tc>
          <w:tcPr>
            <w:tcW w:w="456" w:type="dxa"/>
          </w:tcPr>
          <w:p w14:paraId="0B0A1247" w14:textId="3CBF3080" w:rsidR="00963574" w:rsidRPr="00AF1A82" w:rsidDel="008508E6" w:rsidRDefault="00963574" w:rsidP="00CE6D4E">
            <w:pPr>
              <w:rPr>
                <w:del w:id="4896" w:author="st1" w:date="2021-05-07T16:23:00Z"/>
                <w:rFonts w:ascii="標楷體" w:eastAsia="標楷體" w:hAnsi="標楷體"/>
                <w:lang w:eastAsia="x-none"/>
              </w:rPr>
            </w:pPr>
            <w:del w:id="489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7</w:delText>
              </w:r>
            </w:del>
          </w:p>
        </w:tc>
        <w:tc>
          <w:tcPr>
            <w:tcW w:w="1858" w:type="dxa"/>
          </w:tcPr>
          <w:p w14:paraId="1C6BE924" w14:textId="5C2C594C" w:rsidR="00963574" w:rsidRPr="00AF1A82" w:rsidDel="008508E6" w:rsidRDefault="00963574" w:rsidP="00CE6D4E">
            <w:pPr>
              <w:rPr>
                <w:del w:id="4898" w:author="st1" w:date="2021-05-07T16:23:00Z"/>
                <w:rFonts w:ascii="標楷體" w:eastAsia="標楷體" w:hAnsi="標楷體"/>
                <w:lang w:eastAsia="x-none"/>
              </w:rPr>
            </w:pPr>
            <w:del w:id="489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管理人</w:delText>
              </w:r>
            </w:del>
          </w:p>
        </w:tc>
        <w:tc>
          <w:tcPr>
            <w:tcW w:w="939" w:type="dxa"/>
          </w:tcPr>
          <w:p w14:paraId="72DBB828" w14:textId="12C871B0" w:rsidR="00963574" w:rsidRPr="00AF1A82" w:rsidDel="008508E6" w:rsidRDefault="00963574" w:rsidP="00CE6D4E">
            <w:pPr>
              <w:rPr>
                <w:del w:id="4900" w:author="st1" w:date="2021-05-07T16:23:00Z"/>
                <w:rFonts w:ascii="標楷體" w:eastAsia="標楷體" w:hAnsi="標楷體"/>
                <w:lang w:eastAsia="x-none"/>
              </w:rPr>
            </w:pPr>
            <w:del w:id="4901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955" w:type="dxa"/>
          </w:tcPr>
          <w:p w14:paraId="7234CB91" w14:textId="2EBE383E" w:rsidR="00963574" w:rsidRPr="00AF1A82" w:rsidDel="008508E6" w:rsidRDefault="00963574" w:rsidP="00CE6D4E">
            <w:pPr>
              <w:rPr>
                <w:del w:id="490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E726F63" w14:textId="52806B0E" w:rsidR="00963574" w:rsidRPr="00AF1A82" w:rsidDel="008508E6" w:rsidRDefault="00963574" w:rsidP="00CE6D4E">
            <w:pPr>
              <w:rPr>
                <w:del w:id="4903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37281097" w14:textId="2397CB55" w:rsidR="00963574" w:rsidRPr="00AF1A82" w:rsidDel="008508E6" w:rsidRDefault="00963574" w:rsidP="00CE6D4E">
            <w:pPr>
              <w:rPr>
                <w:del w:id="490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71152CA" w14:textId="11604E27" w:rsidR="00963574" w:rsidRPr="00AF1A82" w:rsidDel="008508E6" w:rsidRDefault="00963574" w:rsidP="00CE6D4E">
            <w:pPr>
              <w:rPr>
                <w:del w:id="490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EA1D25F" w14:textId="1D360ACD" w:rsidR="00963574" w:rsidRPr="00AF1A82" w:rsidDel="008508E6" w:rsidRDefault="00963574" w:rsidP="00CE6D4E">
            <w:pPr>
              <w:rPr>
                <w:del w:id="4906" w:author="st1" w:date="2021-05-07T16:23:00Z"/>
                <w:rFonts w:ascii="標楷體" w:eastAsia="標楷體" w:hAnsi="標楷體"/>
                <w:lang w:eastAsia="x-none"/>
              </w:rPr>
            </w:pPr>
            <w:del w:id="490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i.申請時必須輸入,歸還時自動顯示不必輸入</w:delText>
              </w:r>
            </w:del>
          </w:p>
        </w:tc>
      </w:tr>
      <w:tr w:rsidR="00963574" w:rsidRPr="00AF1A82" w:rsidDel="008508E6" w14:paraId="163242D3" w14:textId="7587A9CD" w:rsidTr="00963574">
        <w:trPr>
          <w:trHeight w:val="291"/>
          <w:jc w:val="center"/>
          <w:del w:id="4908" w:author="st1" w:date="2021-05-07T16:23:00Z"/>
        </w:trPr>
        <w:tc>
          <w:tcPr>
            <w:tcW w:w="456" w:type="dxa"/>
          </w:tcPr>
          <w:p w14:paraId="18C696FA" w14:textId="1C454391" w:rsidR="00963574" w:rsidRPr="00AF1A82" w:rsidDel="008508E6" w:rsidRDefault="00963574" w:rsidP="00CE6D4E">
            <w:pPr>
              <w:rPr>
                <w:del w:id="4909" w:author="st1" w:date="2021-05-07T16:23:00Z"/>
                <w:rFonts w:ascii="標楷體" w:eastAsia="標楷體" w:hAnsi="標楷體"/>
                <w:lang w:eastAsia="x-none"/>
              </w:rPr>
            </w:pPr>
            <w:del w:id="4910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8</w:delText>
              </w:r>
            </w:del>
          </w:p>
        </w:tc>
        <w:tc>
          <w:tcPr>
            <w:tcW w:w="1858" w:type="dxa"/>
          </w:tcPr>
          <w:p w14:paraId="159AC3DF" w14:textId="6481FDAF" w:rsidR="00963574" w:rsidRPr="00AF1A82" w:rsidDel="008508E6" w:rsidRDefault="00963574" w:rsidP="00CE6D4E">
            <w:pPr>
              <w:rPr>
                <w:del w:id="4911" w:author="st1" w:date="2021-05-07T16:23:00Z"/>
                <w:rFonts w:ascii="標楷體" w:eastAsia="標楷體" w:hAnsi="標楷體"/>
                <w:lang w:eastAsia="x-none"/>
              </w:rPr>
            </w:pPr>
            <w:del w:id="4912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用途碼</w:delText>
              </w:r>
            </w:del>
          </w:p>
        </w:tc>
        <w:tc>
          <w:tcPr>
            <w:tcW w:w="939" w:type="dxa"/>
          </w:tcPr>
          <w:p w14:paraId="6D590DB0" w14:textId="6BFEA8E6" w:rsidR="00963574" w:rsidRPr="00AF1A82" w:rsidDel="008508E6" w:rsidRDefault="00963574" w:rsidP="00CE6D4E">
            <w:pPr>
              <w:rPr>
                <w:del w:id="4913" w:author="st1" w:date="2021-05-07T16:23:00Z"/>
                <w:rFonts w:ascii="標楷體" w:eastAsia="標楷體" w:hAnsi="標楷體"/>
                <w:lang w:eastAsia="x-none"/>
              </w:rPr>
            </w:pPr>
            <w:del w:id="4914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955" w:type="dxa"/>
          </w:tcPr>
          <w:p w14:paraId="0C6F0450" w14:textId="23A2726C" w:rsidR="00963574" w:rsidRPr="00AF1A82" w:rsidDel="008508E6" w:rsidRDefault="00963574" w:rsidP="00CE6D4E">
            <w:pPr>
              <w:rPr>
                <w:del w:id="491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A052FC8" w14:textId="37885587" w:rsidR="00963574" w:rsidRPr="00AF1A82" w:rsidDel="008508E6" w:rsidRDefault="00963574" w:rsidP="00CE6D4E">
            <w:pPr>
              <w:rPr>
                <w:del w:id="4916" w:author="st1" w:date="2021-05-07T16:23:00Z"/>
                <w:rFonts w:ascii="標楷體" w:eastAsia="標楷體" w:hAnsi="標楷體"/>
                <w:lang w:eastAsia="x-none"/>
              </w:rPr>
            </w:pPr>
            <w:del w:id="491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下拉式選單</w:delText>
              </w:r>
            </w:del>
          </w:p>
        </w:tc>
        <w:tc>
          <w:tcPr>
            <w:tcW w:w="692" w:type="dxa"/>
          </w:tcPr>
          <w:p w14:paraId="5406C068" w14:textId="0445F031" w:rsidR="00963574" w:rsidRPr="00AF1A82" w:rsidDel="008508E6" w:rsidRDefault="00963574" w:rsidP="00CE6D4E">
            <w:pPr>
              <w:rPr>
                <w:del w:id="491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2102AD4" w14:textId="0A1C3A9B" w:rsidR="00963574" w:rsidRPr="00AF1A82" w:rsidDel="008508E6" w:rsidRDefault="00963574" w:rsidP="00CE6D4E">
            <w:pPr>
              <w:rPr>
                <w:del w:id="491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47C0B5" w14:textId="3AB09F94" w:rsidR="00963574" w:rsidRPr="00AF1A82" w:rsidDel="008508E6" w:rsidRDefault="00963574" w:rsidP="00CE6D4E">
            <w:pPr>
              <w:rPr>
                <w:del w:id="4920" w:author="st1" w:date="2021-05-07T16:23:00Z"/>
                <w:rFonts w:ascii="標楷體" w:eastAsia="標楷體" w:hAnsi="標楷體"/>
                <w:lang w:eastAsia="x-none"/>
              </w:rPr>
            </w:pPr>
            <w:del w:id="492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i.申請時必須輸入,歸還時自動顯示不必輸入</w:delText>
              </w:r>
            </w:del>
          </w:p>
          <w:p w14:paraId="18B8DAB7" w14:textId="753ADFE5" w:rsidR="00963574" w:rsidRPr="00AF1A82" w:rsidDel="008508E6" w:rsidRDefault="00963574" w:rsidP="00CE6D4E">
            <w:pPr>
              <w:rPr>
                <w:del w:id="4922" w:author="st1" w:date="2021-05-07T16:23:00Z"/>
                <w:rFonts w:ascii="標楷體" w:eastAsia="標楷體" w:hAnsi="標楷體"/>
                <w:lang w:eastAsia="x-none"/>
              </w:rPr>
            </w:pPr>
            <w:del w:id="492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01: 清償</w:delText>
              </w:r>
            </w:del>
          </w:p>
          <w:p w14:paraId="06AB54BB" w14:textId="07D7FDB5" w:rsidR="00963574" w:rsidRPr="00AF1A82" w:rsidDel="008508E6" w:rsidRDefault="00963574" w:rsidP="00CE6D4E">
            <w:pPr>
              <w:rPr>
                <w:del w:id="4924" w:author="st1" w:date="2021-05-07T16:23:00Z"/>
                <w:rFonts w:ascii="標楷體" w:eastAsia="標楷體" w:hAnsi="標楷體"/>
                <w:lang w:eastAsia="x-none"/>
              </w:rPr>
            </w:pPr>
            <w:del w:id="492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02: 法拍</w:delText>
              </w:r>
            </w:del>
          </w:p>
          <w:p w14:paraId="75DE50E3" w14:textId="256987F7" w:rsidR="00963574" w:rsidRPr="00AF1A82" w:rsidDel="008508E6" w:rsidRDefault="00963574" w:rsidP="00CE6D4E">
            <w:pPr>
              <w:rPr>
                <w:del w:id="4926" w:author="st1" w:date="2021-05-07T16:23:00Z"/>
                <w:rFonts w:ascii="標楷體" w:eastAsia="標楷體" w:hAnsi="標楷體"/>
                <w:lang w:eastAsia="x-none"/>
              </w:rPr>
            </w:pPr>
            <w:del w:id="492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03: 增貸</w:delText>
              </w:r>
            </w:del>
          </w:p>
          <w:p w14:paraId="6CD21530" w14:textId="6BBEFD44" w:rsidR="00963574" w:rsidRPr="00AF1A82" w:rsidDel="008508E6" w:rsidRDefault="00963574" w:rsidP="00CE6D4E">
            <w:pPr>
              <w:rPr>
                <w:del w:id="4928" w:author="st1" w:date="2021-05-07T16:23:00Z"/>
                <w:rFonts w:ascii="標楷體" w:eastAsia="標楷體" w:hAnsi="標楷體"/>
                <w:lang w:eastAsia="x-none"/>
              </w:rPr>
            </w:pPr>
            <w:del w:id="492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04: 展期</w:delText>
              </w:r>
            </w:del>
          </w:p>
          <w:p w14:paraId="5283D509" w14:textId="20C3F1A1" w:rsidR="00963574" w:rsidRPr="00AF1A82" w:rsidDel="008508E6" w:rsidRDefault="00963574" w:rsidP="00CE6D4E">
            <w:pPr>
              <w:rPr>
                <w:del w:id="4930" w:author="st1" w:date="2021-05-07T16:23:00Z"/>
                <w:rFonts w:ascii="標楷體" w:eastAsia="標楷體" w:hAnsi="標楷體"/>
                <w:lang w:eastAsia="x-none"/>
              </w:rPr>
            </w:pPr>
            <w:del w:id="493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05: 撥款</w:delText>
              </w:r>
            </w:del>
          </w:p>
          <w:p w14:paraId="2690AB30" w14:textId="4EFB1A17" w:rsidR="00963574" w:rsidRPr="00AF1A82" w:rsidDel="008508E6" w:rsidRDefault="00963574" w:rsidP="00CE6D4E">
            <w:pPr>
              <w:rPr>
                <w:del w:id="4932" w:author="st1" w:date="2021-05-07T16:23:00Z"/>
                <w:rFonts w:ascii="標楷體" w:eastAsia="標楷體" w:hAnsi="標楷體"/>
                <w:lang w:eastAsia="x-none"/>
              </w:rPr>
            </w:pPr>
            <w:del w:id="493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06: 查閱</w:delText>
              </w:r>
            </w:del>
          </w:p>
          <w:p w14:paraId="17042004" w14:textId="0C87007F" w:rsidR="00963574" w:rsidRPr="00AF1A82" w:rsidDel="008508E6" w:rsidRDefault="00963574" w:rsidP="00CE6D4E">
            <w:pPr>
              <w:rPr>
                <w:del w:id="4934" w:author="st1" w:date="2021-05-07T16:23:00Z"/>
                <w:rFonts w:ascii="標楷體" w:eastAsia="標楷體" w:hAnsi="標楷體"/>
                <w:lang w:eastAsia="x-none"/>
              </w:rPr>
            </w:pPr>
            <w:del w:id="493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07: 重估</w:delText>
              </w:r>
            </w:del>
          </w:p>
          <w:p w14:paraId="144CE92F" w14:textId="5B06ACE4" w:rsidR="00963574" w:rsidRPr="00AF1A82" w:rsidDel="008508E6" w:rsidRDefault="00963574" w:rsidP="00CE6D4E">
            <w:pPr>
              <w:rPr>
                <w:del w:id="4936" w:author="st1" w:date="2021-05-07T16:23:00Z"/>
                <w:rFonts w:ascii="標楷體" w:eastAsia="標楷體" w:hAnsi="標楷體"/>
                <w:lang w:eastAsia="x-none"/>
              </w:rPr>
            </w:pPr>
            <w:del w:id="493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08: 部分清償</w:delText>
              </w:r>
            </w:del>
          </w:p>
          <w:p w14:paraId="659A7E99" w14:textId="727408D6" w:rsidR="00963574" w:rsidRPr="00AF1A82" w:rsidDel="008508E6" w:rsidRDefault="00963574" w:rsidP="00CE6D4E">
            <w:pPr>
              <w:rPr>
                <w:del w:id="4938" w:author="st1" w:date="2021-05-07T16:23:00Z"/>
                <w:rFonts w:ascii="標楷體" w:eastAsia="標楷體" w:hAnsi="標楷體"/>
                <w:lang w:eastAsia="x-none"/>
              </w:rPr>
            </w:pPr>
            <w:del w:id="493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09: 金檢</w:delText>
              </w:r>
            </w:del>
          </w:p>
          <w:p w14:paraId="72F79B34" w14:textId="28C74A35" w:rsidR="00963574" w:rsidRPr="00AF1A82" w:rsidDel="008508E6" w:rsidRDefault="00963574" w:rsidP="00CE6D4E">
            <w:pPr>
              <w:rPr>
                <w:del w:id="4940" w:author="st1" w:date="2021-05-07T16:23:00Z"/>
                <w:rFonts w:ascii="標楷體" w:eastAsia="標楷體" w:hAnsi="標楷體"/>
                <w:lang w:eastAsia="x-none"/>
              </w:rPr>
            </w:pPr>
            <w:del w:id="494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10: 稽核</w:delText>
              </w:r>
            </w:del>
          </w:p>
          <w:p w14:paraId="200A221D" w14:textId="42683608" w:rsidR="00963574" w:rsidRPr="00AF1A82" w:rsidDel="008508E6" w:rsidRDefault="00963574" w:rsidP="00CE6D4E">
            <w:pPr>
              <w:rPr>
                <w:del w:id="4942" w:author="st1" w:date="2021-05-07T16:23:00Z"/>
                <w:rFonts w:ascii="標楷體" w:eastAsia="標楷體" w:hAnsi="標楷體"/>
                <w:lang w:eastAsia="x-none"/>
              </w:rPr>
            </w:pPr>
            <w:del w:id="494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11: 會師</w:delText>
              </w:r>
            </w:del>
          </w:p>
          <w:p w14:paraId="3FCB6EB4" w14:textId="33F1FA9E" w:rsidR="00963574" w:rsidRPr="00AF1A82" w:rsidDel="008508E6" w:rsidRDefault="00963574" w:rsidP="00CE6D4E">
            <w:pPr>
              <w:rPr>
                <w:del w:id="4944" w:author="st1" w:date="2021-05-07T16:23:00Z"/>
                <w:rFonts w:ascii="標楷體" w:eastAsia="標楷體" w:hAnsi="標楷體"/>
                <w:lang w:eastAsia="x-none"/>
              </w:rPr>
            </w:pPr>
            <w:del w:id="494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12: 自檢</w:delText>
              </w:r>
            </w:del>
          </w:p>
          <w:p w14:paraId="7A62C3C2" w14:textId="10D517A2" w:rsidR="00963574" w:rsidRPr="00AF1A82" w:rsidDel="008508E6" w:rsidRDefault="00963574" w:rsidP="00CE6D4E">
            <w:pPr>
              <w:rPr>
                <w:del w:id="4946" w:author="st1" w:date="2021-05-07T16:23:00Z"/>
                <w:rFonts w:ascii="標楷體" w:eastAsia="標楷體" w:hAnsi="標楷體"/>
                <w:lang w:eastAsia="x-none"/>
              </w:rPr>
            </w:pPr>
            <w:del w:id="494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13: 催收</w:delText>
              </w:r>
            </w:del>
          </w:p>
          <w:p w14:paraId="39FCD78C" w14:textId="147BA715" w:rsidR="00963574" w:rsidRPr="00AF1A82" w:rsidDel="008508E6" w:rsidRDefault="00963574" w:rsidP="00CE6D4E">
            <w:pPr>
              <w:rPr>
                <w:del w:id="4948" w:author="st1" w:date="2021-05-07T16:23:00Z"/>
                <w:rFonts w:ascii="標楷體" w:eastAsia="標楷體" w:hAnsi="標楷體"/>
                <w:lang w:eastAsia="x-none"/>
              </w:rPr>
            </w:pPr>
            <w:del w:id="494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14: 分析</w:delText>
              </w:r>
            </w:del>
          </w:p>
          <w:p w14:paraId="33E5E941" w14:textId="79F98C48" w:rsidR="00963574" w:rsidRPr="00AF1A82" w:rsidDel="008508E6" w:rsidRDefault="00963574" w:rsidP="00CE6D4E">
            <w:pPr>
              <w:rPr>
                <w:del w:id="4950" w:author="st1" w:date="2021-05-07T16:23:00Z"/>
                <w:rFonts w:ascii="標楷體" w:eastAsia="標楷體" w:hAnsi="標楷體"/>
                <w:lang w:eastAsia="x-none"/>
              </w:rPr>
            </w:pPr>
            <w:del w:id="495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99: 其他</w:delText>
              </w:r>
            </w:del>
          </w:p>
        </w:tc>
      </w:tr>
      <w:tr w:rsidR="00963574" w:rsidRPr="00AF1A82" w:rsidDel="008508E6" w14:paraId="02892D66" w14:textId="2529D8D2" w:rsidTr="00963574">
        <w:trPr>
          <w:trHeight w:val="291"/>
          <w:jc w:val="center"/>
          <w:del w:id="4952" w:author="st1" w:date="2021-05-07T16:23:00Z"/>
        </w:trPr>
        <w:tc>
          <w:tcPr>
            <w:tcW w:w="456" w:type="dxa"/>
          </w:tcPr>
          <w:p w14:paraId="213A54D2" w14:textId="7E75FE05" w:rsidR="00963574" w:rsidRPr="00AF1A82" w:rsidDel="008508E6" w:rsidRDefault="00963574" w:rsidP="00CE6D4E">
            <w:pPr>
              <w:rPr>
                <w:del w:id="4953" w:author="st1" w:date="2021-05-07T16:23:00Z"/>
                <w:rFonts w:ascii="標楷體" w:eastAsia="標楷體" w:hAnsi="標楷體"/>
                <w:lang w:eastAsia="x-none"/>
              </w:rPr>
            </w:pPr>
            <w:del w:id="495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9</w:delText>
              </w:r>
            </w:del>
          </w:p>
        </w:tc>
        <w:tc>
          <w:tcPr>
            <w:tcW w:w="1858" w:type="dxa"/>
          </w:tcPr>
          <w:p w14:paraId="55D4D0A8" w14:textId="63FE70D1" w:rsidR="00963574" w:rsidRPr="00AF1A82" w:rsidDel="008508E6" w:rsidRDefault="00963574" w:rsidP="00CE6D4E">
            <w:pPr>
              <w:rPr>
                <w:del w:id="4955" w:author="st1" w:date="2021-05-07T16:23:00Z"/>
                <w:rFonts w:ascii="標楷體" w:eastAsia="標楷體" w:hAnsi="標楷體"/>
                <w:lang w:eastAsia="x-none"/>
              </w:rPr>
            </w:pPr>
            <w:del w:id="495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內容明細</w:delText>
              </w:r>
            </w:del>
          </w:p>
        </w:tc>
        <w:tc>
          <w:tcPr>
            <w:tcW w:w="939" w:type="dxa"/>
          </w:tcPr>
          <w:p w14:paraId="6055AB19" w14:textId="795D62B3" w:rsidR="00963574" w:rsidRPr="00AF1A82" w:rsidDel="008508E6" w:rsidRDefault="00963574" w:rsidP="00CE6D4E">
            <w:pPr>
              <w:rPr>
                <w:del w:id="4957" w:author="st1" w:date="2021-05-07T16:23:00Z"/>
                <w:rFonts w:ascii="標楷體" w:eastAsia="標楷體" w:hAnsi="標楷體"/>
              </w:rPr>
            </w:pPr>
            <w:del w:id="4958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55" w:type="dxa"/>
          </w:tcPr>
          <w:p w14:paraId="5191D7C4" w14:textId="0EA0740D" w:rsidR="00963574" w:rsidRPr="00AF1A82" w:rsidDel="008508E6" w:rsidRDefault="00963574" w:rsidP="00CE6D4E">
            <w:pPr>
              <w:rPr>
                <w:del w:id="495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0F5371" w14:textId="1B8142FE" w:rsidR="00963574" w:rsidRPr="00AF1A82" w:rsidDel="008508E6" w:rsidRDefault="00963574" w:rsidP="00CE6D4E">
            <w:pPr>
              <w:rPr>
                <w:del w:id="4960" w:author="st1" w:date="2021-05-07T16:23:00Z"/>
                <w:rFonts w:ascii="標楷體" w:eastAsia="標楷體" w:hAnsi="標楷體"/>
                <w:lang w:eastAsia="x-none"/>
              </w:rPr>
            </w:pPr>
            <w:del w:id="496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下拉式選單</w:delText>
              </w:r>
            </w:del>
          </w:p>
        </w:tc>
        <w:tc>
          <w:tcPr>
            <w:tcW w:w="692" w:type="dxa"/>
          </w:tcPr>
          <w:p w14:paraId="5E00FCB3" w14:textId="48F3CBFC" w:rsidR="00963574" w:rsidRPr="00AF1A82" w:rsidDel="008508E6" w:rsidRDefault="00963574" w:rsidP="00CE6D4E">
            <w:pPr>
              <w:rPr>
                <w:del w:id="496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6EB5962" w14:textId="4BE567D9" w:rsidR="00963574" w:rsidRPr="00AF1A82" w:rsidDel="008508E6" w:rsidRDefault="00963574" w:rsidP="00CE6D4E">
            <w:pPr>
              <w:rPr>
                <w:del w:id="4963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DD0F631" w14:textId="43F32D58" w:rsidR="00963574" w:rsidRPr="00AF1A82" w:rsidDel="008508E6" w:rsidRDefault="00963574" w:rsidP="00CE6D4E">
            <w:pPr>
              <w:rPr>
                <w:del w:id="4964" w:author="st1" w:date="2021-05-07T16:23:00Z"/>
                <w:rFonts w:ascii="標楷體" w:eastAsia="標楷體" w:hAnsi="標楷體"/>
                <w:lang w:eastAsia="x-none"/>
              </w:rPr>
            </w:pPr>
            <w:del w:id="496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i.申請時必須輸入,歸還時自動顯示不必輸入</w:delText>
              </w:r>
            </w:del>
          </w:p>
          <w:p w14:paraId="04819DBB" w14:textId="5A2DBDC1" w:rsidR="00963574" w:rsidRPr="00AF1A82" w:rsidDel="008508E6" w:rsidRDefault="00963574" w:rsidP="00CE6D4E">
            <w:pPr>
              <w:rPr>
                <w:del w:id="4966" w:author="st1" w:date="2021-05-07T16:23:00Z"/>
                <w:rFonts w:ascii="標楷體" w:eastAsia="標楷體" w:hAnsi="標楷體"/>
                <w:lang w:eastAsia="x-none"/>
              </w:rPr>
            </w:pPr>
            <w:del w:id="496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1: 申請資料</w:delText>
              </w:r>
            </w:del>
          </w:p>
          <w:p w14:paraId="7B8CC002" w14:textId="56F83033" w:rsidR="00963574" w:rsidRPr="00AF1A82" w:rsidDel="008508E6" w:rsidRDefault="00963574" w:rsidP="00CE6D4E">
            <w:pPr>
              <w:rPr>
                <w:del w:id="4968" w:author="st1" w:date="2021-05-07T16:23:00Z"/>
                <w:rFonts w:ascii="標楷體" w:eastAsia="標楷體" w:hAnsi="標楷體"/>
                <w:lang w:eastAsia="x-none"/>
              </w:rPr>
            </w:pPr>
            <w:del w:id="496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2: 設定資料</w:delText>
              </w:r>
            </w:del>
          </w:p>
          <w:p w14:paraId="61AF0BF4" w14:textId="52E2AE64" w:rsidR="00963574" w:rsidRPr="00AF1A82" w:rsidDel="008508E6" w:rsidRDefault="00963574" w:rsidP="00CE6D4E">
            <w:pPr>
              <w:rPr>
                <w:del w:id="4970" w:author="st1" w:date="2021-05-07T16:23:00Z"/>
                <w:rFonts w:ascii="標楷體" w:eastAsia="標楷體" w:hAnsi="標楷體"/>
                <w:lang w:eastAsia="x-none"/>
              </w:rPr>
            </w:pPr>
            <w:del w:id="497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3: 對保資料</w:delText>
              </w:r>
            </w:del>
          </w:p>
          <w:p w14:paraId="136A79F8" w14:textId="29E90F1D" w:rsidR="00963574" w:rsidRPr="00AF1A82" w:rsidDel="008508E6" w:rsidRDefault="00963574" w:rsidP="00CE6D4E">
            <w:pPr>
              <w:rPr>
                <w:del w:id="4972" w:author="st1" w:date="2021-05-07T16:23:00Z"/>
                <w:rFonts w:ascii="標楷體" w:eastAsia="標楷體" w:hAnsi="標楷體"/>
                <w:lang w:eastAsia="x-none"/>
              </w:rPr>
            </w:pPr>
            <w:del w:id="497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4: 其他資料</w:delText>
              </w:r>
            </w:del>
          </w:p>
          <w:p w14:paraId="76D5C8E7" w14:textId="6CF59A35" w:rsidR="00963574" w:rsidRPr="00AF1A82" w:rsidDel="008508E6" w:rsidRDefault="00963574" w:rsidP="00CE6D4E">
            <w:pPr>
              <w:rPr>
                <w:del w:id="4974" w:author="st1" w:date="2021-05-07T16:23:00Z"/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:rsidDel="008508E6" w14:paraId="6659A9D8" w14:textId="51BF7366" w:rsidTr="00963574">
        <w:trPr>
          <w:trHeight w:val="291"/>
          <w:jc w:val="center"/>
          <w:del w:id="4975" w:author="st1" w:date="2021-05-07T16:23:00Z"/>
        </w:trPr>
        <w:tc>
          <w:tcPr>
            <w:tcW w:w="456" w:type="dxa"/>
          </w:tcPr>
          <w:p w14:paraId="639F4FAF" w14:textId="42E4A822" w:rsidR="00963574" w:rsidRPr="00AF1A82" w:rsidDel="008508E6" w:rsidRDefault="00963574" w:rsidP="00CE6D4E">
            <w:pPr>
              <w:rPr>
                <w:del w:id="4976" w:author="st1" w:date="2021-05-07T16:23:00Z"/>
                <w:rFonts w:ascii="標楷體" w:eastAsia="標楷體" w:hAnsi="標楷體"/>
                <w:lang w:eastAsia="x-none"/>
              </w:rPr>
            </w:pPr>
            <w:del w:id="497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10</w:delText>
              </w:r>
            </w:del>
          </w:p>
        </w:tc>
        <w:tc>
          <w:tcPr>
            <w:tcW w:w="1858" w:type="dxa"/>
          </w:tcPr>
          <w:p w14:paraId="71C0DE2A" w14:textId="349B2EFA" w:rsidR="00963574" w:rsidRPr="00AF1A82" w:rsidDel="008508E6" w:rsidRDefault="00FA081E" w:rsidP="00CE6D4E">
            <w:pPr>
              <w:rPr>
                <w:del w:id="4978" w:author="st1" w:date="2021-05-07T16:23:00Z"/>
                <w:rFonts w:ascii="標楷體" w:eastAsia="標楷體" w:hAnsi="標楷體"/>
                <w:lang w:eastAsia="x-none"/>
              </w:rPr>
            </w:pPr>
            <w:del w:id="4979" w:author="st1" w:date="2021-05-07T16:23:00Z">
              <w:r w:rsidDel="008508E6">
                <w:rPr>
                  <w:rFonts w:ascii="標楷體" w:eastAsia="標楷體" w:hAnsi="標楷體" w:hint="eastAsia"/>
                </w:rPr>
                <w:delText>申請</w:delText>
              </w:r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日期</w:delText>
              </w:r>
            </w:del>
          </w:p>
        </w:tc>
        <w:tc>
          <w:tcPr>
            <w:tcW w:w="939" w:type="dxa"/>
          </w:tcPr>
          <w:p w14:paraId="0F17F031" w14:textId="2373C614" w:rsidR="00963574" w:rsidRPr="00AF1A82" w:rsidDel="008508E6" w:rsidRDefault="00963574" w:rsidP="00CE6D4E">
            <w:pPr>
              <w:rPr>
                <w:del w:id="4980" w:author="st1" w:date="2021-05-07T16:23:00Z"/>
                <w:rFonts w:ascii="標楷體" w:eastAsia="標楷體" w:hAnsi="標楷體"/>
                <w:lang w:eastAsia="x-none"/>
              </w:rPr>
            </w:pPr>
            <w:del w:id="4981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55" w:type="dxa"/>
          </w:tcPr>
          <w:p w14:paraId="24662FE4" w14:textId="51D85718" w:rsidR="00963574" w:rsidRPr="00AF1A82" w:rsidDel="008508E6" w:rsidRDefault="00963574" w:rsidP="00CE6D4E">
            <w:pPr>
              <w:rPr>
                <w:del w:id="4982" w:author="st1" w:date="2021-05-07T16:23:00Z"/>
                <w:rFonts w:ascii="標楷體" w:eastAsia="標楷體" w:hAnsi="標楷體"/>
                <w:lang w:eastAsia="x-none"/>
              </w:rPr>
            </w:pPr>
            <w:del w:id="498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系統帳務日期</w:delText>
              </w:r>
            </w:del>
          </w:p>
        </w:tc>
        <w:tc>
          <w:tcPr>
            <w:tcW w:w="1220" w:type="dxa"/>
          </w:tcPr>
          <w:p w14:paraId="7F47F81E" w14:textId="7392126D" w:rsidR="00963574" w:rsidRPr="00AF1A82" w:rsidDel="008508E6" w:rsidRDefault="00963574" w:rsidP="00CE6D4E">
            <w:pPr>
              <w:rPr>
                <w:del w:id="498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706A33E" w14:textId="5015A81E" w:rsidR="00963574" w:rsidRPr="00AF1A82" w:rsidDel="008508E6" w:rsidRDefault="00963574" w:rsidP="00CE6D4E">
            <w:pPr>
              <w:rPr>
                <w:del w:id="4985" w:author="st1" w:date="2021-05-07T16:23:00Z"/>
                <w:rFonts w:ascii="標楷體" w:eastAsia="標楷體" w:hAnsi="標楷體"/>
                <w:lang w:eastAsia="x-none"/>
              </w:rPr>
            </w:pPr>
            <w:del w:id="498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699" w:type="dxa"/>
          </w:tcPr>
          <w:p w14:paraId="24B13D3E" w14:textId="69DF7471" w:rsidR="00963574" w:rsidRPr="00AF1A82" w:rsidDel="008508E6" w:rsidRDefault="00963574" w:rsidP="00CE6D4E">
            <w:pPr>
              <w:rPr>
                <w:del w:id="498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E874472" w14:textId="0AB80C60" w:rsidR="00963574" w:rsidRPr="00AF1A82" w:rsidDel="008508E6" w:rsidRDefault="00963574" w:rsidP="00CE6D4E">
            <w:pPr>
              <w:rPr>
                <w:del w:id="4988" w:author="st1" w:date="2021-05-07T16:23:00Z"/>
                <w:rFonts w:ascii="標楷體" w:eastAsia="標楷體" w:hAnsi="標楷體"/>
                <w:lang w:eastAsia="x-none"/>
              </w:rPr>
            </w:pPr>
            <w:del w:id="498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i.申請時必須輸入,歸還時自動顯示不必輸入</w:delText>
              </w:r>
            </w:del>
          </w:p>
        </w:tc>
      </w:tr>
      <w:tr w:rsidR="00FA081E" w:rsidRPr="00AF1A82" w:rsidDel="008508E6" w14:paraId="21EAED41" w14:textId="15D963AE" w:rsidTr="00963574">
        <w:trPr>
          <w:trHeight w:val="291"/>
          <w:jc w:val="center"/>
          <w:del w:id="4990" w:author="st1" w:date="2021-05-07T16:23:00Z"/>
        </w:trPr>
        <w:tc>
          <w:tcPr>
            <w:tcW w:w="456" w:type="dxa"/>
          </w:tcPr>
          <w:p w14:paraId="18D5BAE8" w14:textId="38BAF68F" w:rsidR="00FA081E" w:rsidRPr="00AF1A82" w:rsidDel="008508E6" w:rsidRDefault="00FA081E" w:rsidP="00CE6D4E">
            <w:pPr>
              <w:rPr>
                <w:del w:id="499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A701E49" w14:textId="269B2A33" w:rsidR="00FA081E" w:rsidRPr="00AF1A82" w:rsidDel="008508E6" w:rsidRDefault="00FA081E" w:rsidP="00CE6D4E">
            <w:pPr>
              <w:rPr>
                <w:del w:id="4992" w:author="st1" w:date="2021-05-07T16:23:00Z"/>
                <w:rFonts w:ascii="標楷體" w:eastAsia="標楷體" w:hAnsi="標楷體"/>
                <w:lang w:eastAsia="x-none"/>
              </w:rPr>
            </w:pPr>
            <w:del w:id="4993" w:author="st1" w:date="2021-05-07T16:23:00Z">
              <w:r w:rsidDel="008508E6">
                <w:rPr>
                  <w:rFonts w:ascii="標楷體" w:eastAsia="標楷體" w:hAnsi="標楷體" w:hint="eastAsia"/>
                </w:rPr>
                <w:delText>核准日期</w:delText>
              </w:r>
            </w:del>
          </w:p>
        </w:tc>
        <w:tc>
          <w:tcPr>
            <w:tcW w:w="939" w:type="dxa"/>
          </w:tcPr>
          <w:p w14:paraId="1A46C5B7" w14:textId="29AEA77E" w:rsidR="00FA081E" w:rsidRPr="00AF1A82" w:rsidDel="008508E6" w:rsidRDefault="00FA081E" w:rsidP="00CE6D4E">
            <w:pPr>
              <w:rPr>
                <w:del w:id="4994" w:author="st1" w:date="2021-05-07T16:23:00Z"/>
                <w:rFonts w:ascii="標楷體" w:eastAsia="標楷體" w:hAnsi="標楷體"/>
              </w:rPr>
            </w:pPr>
          </w:p>
        </w:tc>
        <w:tc>
          <w:tcPr>
            <w:tcW w:w="955" w:type="dxa"/>
          </w:tcPr>
          <w:p w14:paraId="281BC63D" w14:textId="2C5C52C2" w:rsidR="00FA081E" w:rsidRPr="00AF1A82" w:rsidDel="008508E6" w:rsidRDefault="00FA081E" w:rsidP="00CE6D4E">
            <w:pPr>
              <w:rPr>
                <w:del w:id="499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C90D3F2" w14:textId="6CDFA8FA" w:rsidR="00FA081E" w:rsidRPr="00AF1A82" w:rsidDel="008508E6" w:rsidRDefault="00FA081E" w:rsidP="00CE6D4E">
            <w:pPr>
              <w:rPr>
                <w:del w:id="499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B1FD72F" w14:textId="5B626A1E" w:rsidR="00FA081E" w:rsidRPr="00AF1A82" w:rsidDel="008508E6" w:rsidRDefault="00FA081E" w:rsidP="00CE6D4E">
            <w:pPr>
              <w:rPr>
                <w:del w:id="499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F8F11F9" w14:textId="698DDEEE" w:rsidR="00FA081E" w:rsidRPr="00AF1A82" w:rsidDel="008508E6" w:rsidRDefault="00FA081E" w:rsidP="00CE6D4E">
            <w:pPr>
              <w:rPr>
                <w:del w:id="499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EB14682" w14:textId="459C3CE8" w:rsidR="00FA081E" w:rsidRPr="00AF1A82" w:rsidDel="008508E6" w:rsidRDefault="00FA081E" w:rsidP="00FA081E">
            <w:pPr>
              <w:rPr>
                <w:del w:id="4999" w:author="st1" w:date="2021-05-07T16:23:00Z"/>
                <w:rFonts w:ascii="標楷體" w:eastAsia="標楷體" w:hAnsi="標楷體"/>
                <w:lang w:eastAsia="x-none"/>
              </w:rPr>
            </w:pPr>
            <w:del w:id="5000" w:author="st1" w:date="2021-05-07T16:23:00Z">
              <w:r w:rsidDel="008508E6">
                <w:rPr>
                  <w:rFonts w:ascii="標楷體" w:eastAsia="標楷體" w:hAnsi="標楷體" w:hint="eastAsia"/>
                </w:rPr>
                <w:delText>自動顯示審核</w:delText>
              </w:r>
              <w:r w:rsidR="00260FDB" w:rsidDel="008508E6">
                <w:rPr>
                  <w:rFonts w:ascii="標楷體" w:eastAsia="標楷體" w:hAnsi="標楷體" w:hint="eastAsia"/>
                </w:rPr>
                <w:delText>時的</w:delText>
              </w:r>
              <w:r w:rsidDel="008508E6">
                <w:rPr>
                  <w:rFonts w:ascii="標楷體" w:eastAsia="標楷體" w:hAnsi="標楷體" w:hint="eastAsia"/>
                </w:rPr>
                <w:delText>日期，</w:delText>
              </w:r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不必輸入</w:delText>
              </w:r>
            </w:del>
          </w:p>
        </w:tc>
      </w:tr>
      <w:tr w:rsidR="00963574" w:rsidRPr="00AF1A82" w:rsidDel="008508E6" w14:paraId="2629273B" w14:textId="46DC528A" w:rsidTr="00963574">
        <w:trPr>
          <w:trHeight w:val="291"/>
          <w:jc w:val="center"/>
          <w:del w:id="5001" w:author="st1" w:date="2021-05-07T16:23:00Z"/>
        </w:trPr>
        <w:tc>
          <w:tcPr>
            <w:tcW w:w="456" w:type="dxa"/>
          </w:tcPr>
          <w:p w14:paraId="4C9C8C30" w14:textId="3D5B2F9E" w:rsidR="00963574" w:rsidRPr="00AF1A82" w:rsidDel="008508E6" w:rsidRDefault="00963574" w:rsidP="00CE6D4E">
            <w:pPr>
              <w:rPr>
                <w:del w:id="5002" w:author="st1" w:date="2021-05-07T16:23:00Z"/>
                <w:rFonts w:ascii="標楷體" w:eastAsia="標楷體" w:hAnsi="標楷體"/>
                <w:lang w:eastAsia="x-none"/>
              </w:rPr>
            </w:pPr>
            <w:del w:id="500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11</w:delText>
              </w:r>
            </w:del>
          </w:p>
        </w:tc>
        <w:tc>
          <w:tcPr>
            <w:tcW w:w="1858" w:type="dxa"/>
          </w:tcPr>
          <w:p w14:paraId="2CBAE268" w14:textId="71DE1145" w:rsidR="00963574" w:rsidRPr="00AF1A82" w:rsidDel="008508E6" w:rsidRDefault="00963574" w:rsidP="00CE6D4E">
            <w:pPr>
              <w:rPr>
                <w:del w:id="5004" w:author="st1" w:date="2021-05-07T16:23:00Z"/>
                <w:rFonts w:ascii="標楷體" w:eastAsia="標楷體" w:hAnsi="標楷體"/>
                <w:lang w:eastAsia="x-none"/>
              </w:rPr>
            </w:pPr>
            <w:del w:id="500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歸還日期</w:delText>
              </w:r>
            </w:del>
          </w:p>
        </w:tc>
        <w:tc>
          <w:tcPr>
            <w:tcW w:w="939" w:type="dxa"/>
          </w:tcPr>
          <w:p w14:paraId="188C88E0" w14:textId="716CE7EF" w:rsidR="00963574" w:rsidRPr="00AF1A82" w:rsidDel="008508E6" w:rsidRDefault="00963574" w:rsidP="00CE6D4E">
            <w:pPr>
              <w:rPr>
                <w:del w:id="5006" w:author="st1" w:date="2021-05-07T16:23:00Z"/>
                <w:rFonts w:ascii="標楷體" w:eastAsia="標楷體" w:hAnsi="標楷體"/>
                <w:lang w:eastAsia="x-none"/>
              </w:rPr>
            </w:pPr>
            <w:del w:id="5007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55" w:type="dxa"/>
          </w:tcPr>
          <w:p w14:paraId="626BABBA" w14:textId="7A0AA565" w:rsidR="00963574" w:rsidRPr="00AF1A82" w:rsidDel="008508E6" w:rsidRDefault="00963574" w:rsidP="00CE6D4E">
            <w:pPr>
              <w:rPr>
                <w:del w:id="500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7A7DACE" w14:textId="0578115A" w:rsidR="00963574" w:rsidRPr="00AF1A82" w:rsidDel="008508E6" w:rsidRDefault="00963574" w:rsidP="00CE6D4E">
            <w:pPr>
              <w:rPr>
                <w:del w:id="500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D8201AD" w14:textId="6A3E4E55" w:rsidR="00963574" w:rsidRPr="00AF1A82" w:rsidDel="008508E6" w:rsidRDefault="00963574" w:rsidP="00CE6D4E">
            <w:pPr>
              <w:rPr>
                <w:del w:id="5010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F8738D1" w14:textId="73500C43" w:rsidR="00963574" w:rsidRPr="00AF1A82" w:rsidDel="008508E6" w:rsidRDefault="00963574" w:rsidP="00CE6D4E">
            <w:pPr>
              <w:rPr>
                <w:del w:id="501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9B8423" w14:textId="00BF52E9" w:rsidR="00963574" w:rsidRPr="00AF1A82" w:rsidDel="008508E6" w:rsidRDefault="00963574" w:rsidP="00CE6D4E">
            <w:pPr>
              <w:rPr>
                <w:del w:id="5012" w:author="st1" w:date="2021-05-07T16:23:00Z"/>
                <w:rFonts w:ascii="標楷體" w:eastAsia="標楷體" w:hAnsi="標楷體"/>
                <w:lang w:eastAsia="x-none"/>
              </w:rPr>
            </w:pPr>
            <w:del w:id="501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i.申請時不必輸入,歸還時必須輸入</w:delText>
              </w:r>
            </w:del>
          </w:p>
        </w:tc>
      </w:tr>
      <w:tr w:rsidR="00963574" w:rsidRPr="00AF1A82" w:rsidDel="008508E6" w14:paraId="1FE01F43" w14:textId="53B471FD" w:rsidTr="00963574">
        <w:trPr>
          <w:trHeight w:val="291"/>
          <w:jc w:val="center"/>
          <w:del w:id="5014" w:author="st1" w:date="2021-05-07T16:23:00Z"/>
        </w:trPr>
        <w:tc>
          <w:tcPr>
            <w:tcW w:w="456" w:type="dxa"/>
          </w:tcPr>
          <w:p w14:paraId="13D2C739" w14:textId="6CAB1B2A" w:rsidR="00963574" w:rsidRPr="00AF1A82" w:rsidDel="008508E6" w:rsidRDefault="00963574" w:rsidP="00CE6D4E">
            <w:pPr>
              <w:rPr>
                <w:del w:id="5015" w:author="st1" w:date="2021-05-07T16:23:00Z"/>
                <w:rFonts w:ascii="標楷體" w:eastAsia="標楷體" w:hAnsi="標楷體"/>
                <w:lang w:eastAsia="x-none"/>
              </w:rPr>
            </w:pPr>
            <w:del w:id="501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12</w:delText>
              </w:r>
            </w:del>
          </w:p>
        </w:tc>
        <w:tc>
          <w:tcPr>
            <w:tcW w:w="1858" w:type="dxa"/>
          </w:tcPr>
          <w:p w14:paraId="18317F72" w14:textId="16ACC816" w:rsidR="00963574" w:rsidRPr="00AF1A82" w:rsidDel="008508E6" w:rsidRDefault="00963574" w:rsidP="00CE6D4E">
            <w:pPr>
              <w:rPr>
                <w:del w:id="5017" w:author="st1" w:date="2021-05-07T16:23:00Z"/>
                <w:rFonts w:ascii="標楷體" w:eastAsia="標楷體" w:hAnsi="標楷體"/>
                <w:lang w:eastAsia="x-none"/>
              </w:rPr>
            </w:pPr>
            <w:del w:id="5018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歸還人</w:delText>
              </w:r>
            </w:del>
          </w:p>
        </w:tc>
        <w:tc>
          <w:tcPr>
            <w:tcW w:w="939" w:type="dxa"/>
          </w:tcPr>
          <w:p w14:paraId="3DF2F28F" w14:textId="651F3801" w:rsidR="00963574" w:rsidRPr="00AF1A82" w:rsidDel="008508E6" w:rsidRDefault="00963574" w:rsidP="00CE6D4E">
            <w:pPr>
              <w:rPr>
                <w:del w:id="5019" w:author="st1" w:date="2021-05-07T16:23:00Z"/>
                <w:rFonts w:ascii="標楷體" w:eastAsia="標楷體" w:hAnsi="標楷體"/>
                <w:lang w:eastAsia="x-none"/>
              </w:rPr>
            </w:pPr>
            <w:del w:id="5020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955" w:type="dxa"/>
          </w:tcPr>
          <w:p w14:paraId="2C502FFE" w14:textId="79B475DF" w:rsidR="00963574" w:rsidRPr="00AF1A82" w:rsidDel="008508E6" w:rsidRDefault="00963574" w:rsidP="00CE6D4E">
            <w:pPr>
              <w:rPr>
                <w:del w:id="502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B4DE729" w14:textId="1B1AE15A" w:rsidR="00963574" w:rsidRPr="00AF1A82" w:rsidDel="008508E6" w:rsidRDefault="00963574" w:rsidP="00CE6D4E">
            <w:pPr>
              <w:rPr>
                <w:del w:id="502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16A9D91A" w14:textId="7143FE8D" w:rsidR="00963574" w:rsidRPr="00AF1A82" w:rsidDel="008508E6" w:rsidRDefault="00963574" w:rsidP="00CE6D4E">
            <w:pPr>
              <w:rPr>
                <w:del w:id="5023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CFA7FAF" w14:textId="588964A7" w:rsidR="00963574" w:rsidRPr="00AF1A82" w:rsidDel="008508E6" w:rsidRDefault="00963574" w:rsidP="00CE6D4E">
            <w:pPr>
              <w:rPr>
                <w:del w:id="502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10109C3" w14:textId="4C14C41D" w:rsidR="00963574" w:rsidRPr="00AF1A82" w:rsidDel="008508E6" w:rsidRDefault="00963574" w:rsidP="00CE6D4E">
            <w:pPr>
              <w:rPr>
                <w:del w:id="5025" w:author="st1" w:date="2021-05-07T16:23:00Z"/>
                <w:rFonts w:ascii="標楷體" w:eastAsia="標楷體" w:hAnsi="標楷體"/>
                <w:lang w:eastAsia="x-none"/>
              </w:rPr>
            </w:pPr>
            <w:del w:id="5026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i.申請時不必輸入,歸還時必須輸入</w:delText>
              </w:r>
            </w:del>
          </w:p>
        </w:tc>
      </w:tr>
      <w:tr w:rsidR="00963574" w:rsidRPr="00AF1A82" w:rsidDel="008508E6" w14:paraId="0CA5ACB5" w14:textId="4A1A3842" w:rsidTr="00963574">
        <w:trPr>
          <w:trHeight w:val="291"/>
          <w:jc w:val="center"/>
          <w:del w:id="5027" w:author="st1" w:date="2021-05-07T16:23:00Z"/>
        </w:trPr>
        <w:tc>
          <w:tcPr>
            <w:tcW w:w="456" w:type="dxa"/>
          </w:tcPr>
          <w:p w14:paraId="741C0143" w14:textId="444FEB4D" w:rsidR="00963574" w:rsidRPr="00AF1A82" w:rsidDel="008508E6" w:rsidRDefault="00963574" w:rsidP="00CE6D4E">
            <w:pPr>
              <w:rPr>
                <w:del w:id="5028" w:author="st1" w:date="2021-05-07T16:23:00Z"/>
                <w:rFonts w:ascii="標楷體" w:eastAsia="標楷體" w:hAnsi="標楷體"/>
                <w:lang w:eastAsia="x-none"/>
              </w:rPr>
            </w:pPr>
            <w:del w:id="502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13</w:delText>
              </w:r>
            </w:del>
          </w:p>
        </w:tc>
        <w:tc>
          <w:tcPr>
            <w:tcW w:w="1858" w:type="dxa"/>
          </w:tcPr>
          <w:p w14:paraId="71696E52" w14:textId="0B2EE945" w:rsidR="00963574" w:rsidRPr="00AF1A82" w:rsidDel="008508E6" w:rsidRDefault="00963574" w:rsidP="00CE6D4E">
            <w:pPr>
              <w:rPr>
                <w:del w:id="5030" w:author="st1" w:date="2021-05-07T16:23:00Z"/>
                <w:rFonts w:ascii="標楷體" w:eastAsia="標楷體" w:hAnsi="標楷體"/>
                <w:lang w:eastAsia="x-none"/>
              </w:rPr>
            </w:pPr>
            <w:del w:id="503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備註</w:delText>
              </w:r>
            </w:del>
          </w:p>
        </w:tc>
        <w:tc>
          <w:tcPr>
            <w:tcW w:w="939" w:type="dxa"/>
          </w:tcPr>
          <w:p w14:paraId="74BA3580" w14:textId="210F5F90" w:rsidR="00963574" w:rsidRPr="00AF1A82" w:rsidDel="008508E6" w:rsidRDefault="00963574" w:rsidP="00CE6D4E">
            <w:pPr>
              <w:rPr>
                <w:del w:id="5032" w:author="st1" w:date="2021-05-07T16:23:00Z"/>
                <w:rFonts w:ascii="標楷體" w:eastAsia="標楷體" w:hAnsi="標楷體"/>
                <w:lang w:eastAsia="x-none"/>
              </w:rPr>
            </w:pPr>
            <w:del w:id="5033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X(60)</w:delText>
              </w:r>
            </w:del>
          </w:p>
        </w:tc>
        <w:tc>
          <w:tcPr>
            <w:tcW w:w="955" w:type="dxa"/>
          </w:tcPr>
          <w:p w14:paraId="26A35721" w14:textId="65D1E65C" w:rsidR="00963574" w:rsidRPr="00AF1A82" w:rsidDel="008508E6" w:rsidRDefault="00963574" w:rsidP="00CE6D4E">
            <w:pPr>
              <w:rPr>
                <w:del w:id="503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52488E" w14:textId="407F4977" w:rsidR="00963574" w:rsidRPr="00AF1A82" w:rsidDel="008508E6" w:rsidRDefault="00963574" w:rsidP="00CE6D4E">
            <w:pPr>
              <w:rPr>
                <w:del w:id="503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6B658EF" w14:textId="6E321F3D" w:rsidR="00963574" w:rsidRPr="00AF1A82" w:rsidDel="008508E6" w:rsidRDefault="00963574" w:rsidP="00CE6D4E">
            <w:pPr>
              <w:rPr>
                <w:del w:id="503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C7EB17F" w14:textId="13E54C2B" w:rsidR="00963574" w:rsidRPr="00AF1A82" w:rsidDel="008508E6" w:rsidRDefault="00963574" w:rsidP="00CE6D4E">
            <w:pPr>
              <w:rPr>
                <w:del w:id="503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36C4BD3" w14:textId="75DA1310" w:rsidR="00963574" w:rsidRPr="00AF1A82" w:rsidDel="008508E6" w:rsidRDefault="00963574" w:rsidP="00CE6D4E">
            <w:pPr>
              <w:rPr>
                <w:del w:id="5038" w:author="st1" w:date="2021-05-07T16:23:00Z"/>
                <w:rFonts w:ascii="標楷體" w:eastAsia="標楷體" w:hAnsi="標楷體"/>
                <w:lang w:eastAsia="x-none"/>
              </w:rPr>
            </w:pPr>
            <w:del w:id="503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i.申請時可不輸入,歸還時自動顯示不必輸入</w:delText>
              </w:r>
            </w:del>
          </w:p>
        </w:tc>
      </w:tr>
      <w:tr w:rsidR="00963574" w:rsidRPr="00AF1A82" w:rsidDel="008508E6" w14:paraId="2342B8BE" w14:textId="7DD12853" w:rsidTr="00963574">
        <w:trPr>
          <w:trHeight w:val="291"/>
          <w:jc w:val="center"/>
          <w:del w:id="5040" w:author="st1" w:date="2021-05-07T16:23:00Z"/>
        </w:trPr>
        <w:tc>
          <w:tcPr>
            <w:tcW w:w="456" w:type="dxa"/>
          </w:tcPr>
          <w:p w14:paraId="4ADF4111" w14:textId="6AED2819" w:rsidR="00963574" w:rsidRPr="00AF1A82" w:rsidDel="008508E6" w:rsidRDefault="00963574" w:rsidP="00CE6D4E">
            <w:pPr>
              <w:rPr>
                <w:del w:id="504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71D0148C" w14:textId="4A21E871" w:rsidR="00963574" w:rsidRPr="00AF1A82" w:rsidDel="008508E6" w:rsidRDefault="00963574" w:rsidP="00CE6D4E">
            <w:pPr>
              <w:rPr>
                <w:del w:id="5042" w:author="st1" w:date="2021-05-07T16:23:00Z"/>
                <w:rFonts w:ascii="標楷體" w:eastAsia="標楷體" w:hAnsi="標楷體"/>
                <w:lang w:eastAsia="x-none"/>
              </w:rPr>
            </w:pPr>
            <w:del w:id="504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OPT</w:delText>
              </w:r>
            </w:del>
          </w:p>
        </w:tc>
        <w:tc>
          <w:tcPr>
            <w:tcW w:w="939" w:type="dxa"/>
          </w:tcPr>
          <w:p w14:paraId="56B123DD" w14:textId="11DF21E7" w:rsidR="00963574" w:rsidRPr="00AF1A82" w:rsidDel="008508E6" w:rsidRDefault="00963574" w:rsidP="00CE6D4E">
            <w:pPr>
              <w:rPr>
                <w:del w:id="5044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64B9A96D" w14:textId="38244F25" w:rsidR="00963574" w:rsidRPr="00AF1A82" w:rsidDel="008508E6" w:rsidRDefault="00963574" w:rsidP="00CE6D4E">
            <w:pPr>
              <w:rPr>
                <w:del w:id="504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1A5BA20" w14:textId="63FD0911" w:rsidR="00963574" w:rsidRPr="00AF1A82" w:rsidDel="008508E6" w:rsidRDefault="00963574" w:rsidP="00CE6D4E">
            <w:pPr>
              <w:rPr>
                <w:del w:id="504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DE23D50" w14:textId="7D51CE14" w:rsidR="00963574" w:rsidRPr="00AF1A82" w:rsidDel="008508E6" w:rsidRDefault="00963574" w:rsidP="00CE6D4E">
            <w:pPr>
              <w:rPr>
                <w:del w:id="504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B56D7D1" w14:textId="465BCD9A" w:rsidR="00963574" w:rsidRPr="00AF1A82" w:rsidDel="008508E6" w:rsidRDefault="00963574" w:rsidP="00CE6D4E">
            <w:pPr>
              <w:rPr>
                <w:del w:id="504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DA237C8" w14:textId="08E61570" w:rsidR="00963574" w:rsidRPr="00AF1A82" w:rsidDel="008508E6" w:rsidRDefault="00963574" w:rsidP="00CE6D4E">
            <w:pPr>
              <w:rPr>
                <w:del w:id="5049" w:author="st1" w:date="2021-05-07T16:23:00Z"/>
                <w:rFonts w:ascii="標楷體" w:eastAsia="標楷體" w:hAnsi="標楷體"/>
                <w:lang w:eastAsia="x-none"/>
              </w:rPr>
            </w:pPr>
            <w:del w:id="5050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i.可勾選</w:delText>
              </w:r>
            </w:del>
          </w:p>
        </w:tc>
      </w:tr>
      <w:tr w:rsidR="00963574" w:rsidRPr="00AF1A82" w:rsidDel="008508E6" w14:paraId="285ABE98" w14:textId="10C70D3D" w:rsidTr="00963574">
        <w:trPr>
          <w:trHeight w:val="291"/>
          <w:jc w:val="center"/>
          <w:del w:id="5051" w:author="st1" w:date="2021-05-07T16:23:00Z"/>
        </w:trPr>
        <w:tc>
          <w:tcPr>
            <w:tcW w:w="456" w:type="dxa"/>
          </w:tcPr>
          <w:p w14:paraId="51B616A2" w14:textId="5C04F2A9" w:rsidR="00963574" w:rsidRPr="00AF1A82" w:rsidDel="008508E6" w:rsidRDefault="00963574" w:rsidP="00CE6D4E">
            <w:pPr>
              <w:rPr>
                <w:del w:id="5052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18F14E0" w14:textId="17172B82" w:rsidR="00963574" w:rsidRPr="00AF1A82" w:rsidDel="008508E6" w:rsidRDefault="00963574" w:rsidP="00CE6D4E">
            <w:pPr>
              <w:rPr>
                <w:del w:id="5053" w:author="st1" w:date="2021-05-07T16:23:00Z"/>
                <w:rFonts w:ascii="標楷體" w:eastAsia="標楷體" w:hAnsi="標楷體"/>
                <w:lang w:eastAsia="x-none"/>
              </w:rPr>
            </w:pPr>
            <w:del w:id="505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內容資料名稱</w:delText>
              </w:r>
            </w:del>
          </w:p>
        </w:tc>
        <w:tc>
          <w:tcPr>
            <w:tcW w:w="939" w:type="dxa"/>
          </w:tcPr>
          <w:p w14:paraId="7920AEE9" w14:textId="6EECC7DB" w:rsidR="00963574" w:rsidRPr="00AF1A82" w:rsidDel="008508E6" w:rsidRDefault="00963574" w:rsidP="00CE6D4E">
            <w:pPr>
              <w:rPr>
                <w:del w:id="505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75E3232B" w14:textId="0CBC0E27" w:rsidR="00963574" w:rsidRPr="00AF1A82" w:rsidDel="008508E6" w:rsidRDefault="00963574" w:rsidP="00CE6D4E">
            <w:pPr>
              <w:rPr>
                <w:del w:id="505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5C912A6" w14:textId="2577AFBB" w:rsidR="00963574" w:rsidRPr="00AF1A82" w:rsidDel="008508E6" w:rsidRDefault="00963574" w:rsidP="00CE6D4E">
            <w:pPr>
              <w:rPr>
                <w:del w:id="505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DDD1EAE" w14:textId="7B9D704C" w:rsidR="00963574" w:rsidRPr="00AF1A82" w:rsidDel="008508E6" w:rsidRDefault="00963574" w:rsidP="00CE6D4E">
            <w:pPr>
              <w:rPr>
                <w:del w:id="505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6EED1C7" w14:textId="61EA0BDE" w:rsidR="00963574" w:rsidRPr="00AF1A82" w:rsidDel="008508E6" w:rsidRDefault="00963574" w:rsidP="00CE6D4E">
            <w:pPr>
              <w:rPr>
                <w:del w:id="505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2F28D97" w14:textId="4457530F" w:rsidR="00963574" w:rsidRPr="00AF1A82" w:rsidDel="008508E6" w:rsidRDefault="00963574" w:rsidP="00CE6D4E">
            <w:pPr>
              <w:rPr>
                <w:del w:id="5060" w:author="st1" w:date="2021-05-07T16:23:00Z"/>
                <w:rFonts w:ascii="標楷體" w:eastAsia="標楷體" w:hAnsi="標楷體"/>
                <w:lang w:eastAsia="x-none"/>
              </w:rPr>
            </w:pPr>
            <w:del w:id="506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i.依據內容明細顯示所有內容資料名稱</w:delText>
              </w:r>
            </w:del>
          </w:p>
          <w:p w14:paraId="0E2ED2F1" w14:textId="48A6AA18" w:rsidR="00963574" w:rsidRPr="00AF1A82" w:rsidDel="008508E6" w:rsidRDefault="00963574" w:rsidP="00CE6D4E">
            <w:pPr>
              <w:rPr>
                <w:del w:id="5062" w:author="st1" w:date="2021-05-07T16:23:00Z"/>
                <w:rFonts w:ascii="標楷體" w:eastAsia="標楷體" w:hAnsi="標楷體"/>
                <w:lang w:eastAsia="x-none"/>
              </w:rPr>
            </w:pPr>
            <w:del w:id="506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A.申請資料</w:delText>
              </w:r>
            </w:del>
          </w:p>
          <w:p w14:paraId="355F2F68" w14:textId="3E77BCA5" w:rsidR="00963574" w:rsidRPr="00AF1A82" w:rsidDel="008508E6" w:rsidRDefault="00963574" w:rsidP="00CE6D4E">
            <w:pPr>
              <w:rPr>
                <w:del w:id="5064" w:author="st1" w:date="2021-05-07T16:23:00Z"/>
                <w:rFonts w:ascii="標楷體" w:eastAsia="標楷體" w:hAnsi="標楷體"/>
                <w:lang w:eastAsia="x-none"/>
              </w:rPr>
            </w:pPr>
            <w:del w:id="506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01: 借款申請書</w:delText>
              </w:r>
            </w:del>
          </w:p>
          <w:p w14:paraId="1FAA8A0A" w14:textId="26D5165A" w:rsidR="00963574" w:rsidRPr="00AF1A82" w:rsidDel="008508E6" w:rsidRDefault="00963574" w:rsidP="00CE6D4E">
            <w:pPr>
              <w:rPr>
                <w:del w:id="5066" w:author="st1" w:date="2021-05-07T16:23:00Z"/>
                <w:rFonts w:ascii="標楷體" w:eastAsia="標楷體" w:hAnsi="標楷體"/>
                <w:lang w:eastAsia="x-none"/>
              </w:rPr>
            </w:pPr>
            <w:del w:id="506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02: 不動產實查鑑價表</w:delText>
              </w:r>
            </w:del>
          </w:p>
          <w:p w14:paraId="6C7E72A1" w14:textId="63CA67A4" w:rsidR="00963574" w:rsidRPr="00AF1A82" w:rsidDel="008508E6" w:rsidRDefault="00963574" w:rsidP="00CE6D4E">
            <w:pPr>
              <w:rPr>
                <w:del w:id="5068" w:author="st1" w:date="2021-05-07T16:23:00Z"/>
                <w:rFonts w:ascii="標楷體" w:eastAsia="標楷體" w:hAnsi="標楷體"/>
                <w:lang w:eastAsia="x-none"/>
              </w:rPr>
            </w:pPr>
            <w:del w:id="506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03: 鑑價公司鑑定報告書</w:delText>
              </w:r>
            </w:del>
          </w:p>
          <w:p w14:paraId="4A0071E4" w14:textId="104908A0" w:rsidR="00963574" w:rsidRPr="00AF1A82" w:rsidDel="008508E6" w:rsidRDefault="00963574" w:rsidP="00CE6D4E">
            <w:pPr>
              <w:rPr>
                <w:del w:id="5070" w:author="st1" w:date="2021-05-07T16:23:00Z"/>
                <w:rFonts w:ascii="標楷體" w:eastAsia="標楷體" w:hAnsi="標楷體"/>
                <w:lang w:eastAsia="x-none"/>
              </w:rPr>
            </w:pPr>
            <w:del w:id="507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04: 顧客資料表(公司)</w:delText>
              </w:r>
            </w:del>
          </w:p>
          <w:p w14:paraId="0E1E04C8" w14:textId="3133FD85" w:rsidR="00963574" w:rsidRPr="00AF1A82" w:rsidDel="008508E6" w:rsidRDefault="00963574" w:rsidP="00CE6D4E">
            <w:pPr>
              <w:rPr>
                <w:del w:id="5072" w:author="st1" w:date="2021-05-07T16:23:00Z"/>
                <w:rFonts w:ascii="標楷體" w:eastAsia="標楷體" w:hAnsi="標楷體"/>
                <w:lang w:eastAsia="x-none"/>
              </w:rPr>
            </w:pPr>
            <w:del w:id="507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05: 顧客資料表(個人)</w:delText>
              </w:r>
            </w:del>
          </w:p>
          <w:p w14:paraId="30AA350A" w14:textId="79920941" w:rsidR="00963574" w:rsidRPr="00AF1A82" w:rsidDel="008508E6" w:rsidRDefault="00963574" w:rsidP="00CE6D4E">
            <w:pPr>
              <w:rPr>
                <w:del w:id="5074" w:author="st1" w:date="2021-05-07T16:23:00Z"/>
                <w:rFonts w:ascii="標楷體" w:eastAsia="標楷體" w:hAnsi="標楷體"/>
                <w:lang w:eastAsia="x-none"/>
              </w:rPr>
            </w:pPr>
            <w:del w:id="507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06: 批覆書</w:delText>
              </w:r>
            </w:del>
          </w:p>
          <w:p w14:paraId="0CC185F2" w14:textId="653EAEC9" w:rsidR="00963574" w:rsidRPr="00AF1A82" w:rsidDel="008508E6" w:rsidRDefault="00963574" w:rsidP="00CE6D4E">
            <w:pPr>
              <w:rPr>
                <w:del w:id="5076" w:author="st1" w:date="2021-05-07T16:23:00Z"/>
                <w:rFonts w:ascii="標楷體" w:eastAsia="標楷體" w:hAnsi="標楷體"/>
                <w:lang w:eastAsia="x-none"/>
              </w:rPr>
            </w:pPr>
            <w:del w:id="507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07: 徵信查詢資料</w:delText>
              </w:r>
            </w:del>
          </w:p>
          <w:p w14:paraId="773C4910" w14:textId="0109A8CB" w:rsidR="00963574" w:rsidRPr="00AF1A82" w:rsidDel="008508E6" w:rsidRDefault="00963574" w:rsidP="00CE6D4E">
            <w:pPr>
              <w:rPr>
                <w:del w:id="5078" w:author="st1" w:date="2021-05-07T16:23:00Z"/>
                <w:rFonts w:ascii="標楷體" w:eastAsia="標楷體" w:hAnsi="標楷體"/>
                <w:lang w:eastAsia="x-none"/>
              </w:rPr>
            </w:pPr>
            <w:del w:id="507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08: 綜合所得稅申報資料</w:delText>
              </w:r>
            </w:del>
          </w:p>
          <w:p w14:paraId="5ECBD4D6" w14:textId="7D9A45E6" w:rsidR="00963574" w:rsidRPr="00AF1A82" w:rsidDel="008508E6" w:rsidRDefault="00963574" w:rsidP="00CE6D4E">
            <w:pPr>
              <w:rPr>
                <w:del w:id="5080" w:author="st1" w:date="2021-05-07T16:23:00Z"/>
                <w:rFonts w:ascii="標楷體" w:eastAsia="標楷體" w:hAnsi="標楷體"/>
                <w:lang w:eastAsia="x-none"/>
              </w:rPr>
            </w:pPr>
            <w:del w:id="508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09: 會計師財務簽證･財報</w:delText>
              </w:r>
            </w:del>
          </w:p>
          <w:p w14:paraId="4CB0F07B" w14:textId="22706FC9" w:rsidR="00963574" w:rsidRPr="00AF1A82" w:rsidDel="008508E6" w:rsidRDefault="00963574" w:rsidP="00CE6D4E">
            <w:pPr>
              <w:rPr>
                <w:del w:id="5082" w:author="st1" w:date="2021-05-07T16:23:00Z"/>
                <w:rFonts w:ascii="標楷體" w:eastAsia="標楷體" w:hAnsi="標楷體"/>
                <w:lang w:eastAsia="x-none"/>
              </w:rPr>
            </w:pPr>
            <w:del w:id="508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10: 公司章程･董監名冊</w:delText>
              </w:r>
            </w:del>
          </w:p>
          <w:p w14:paraId="3B067740" w14:textId="03D9B72C" w:rsidR="00963574" w:rsidRPr="00AF1A82" w:rsidDel="008508E6" w:rsidRDefault="00963574" w:rsidP="00CE6D4E">
            <w:pPr>
              <w:rPr>
                <w:del w:id="5084" w:author="st1" w:date="2021-05-07T16:23:00Z"/>
                <w:rFonts w:ascii="標楷體" w:eastAsia="標楷體" w:hAnsi="標楷體"/>
                <w:lang w:eastAsia="x-none"/>
              </w:rPr>
            </w:pPr>
            <w:del w:id="508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11: 公司執照･股東名冊</w:delText>
              </w:r>
            </w:del>
          </w:p>
          <w:p w14:paraId="0219A08E" w14:textId="7EA11149" w:rsidR="00963574" w:rsidRPr="00AF1A82" w:rsidDel="008508E6" w:rsidRDefault="00963574" w:rsidP="00CE6D4E">
            <w:pPr>
              <w:rPr>
                <w:del w:id="5086" w:author="st1" w:date="2021-05-07T16:23:00Z"/>
                <w:rFonts w:ascii="標楷體" w:eastAsia="標楷體" w:hAnsi="標楷體"/>
                <w:lang w:eastAsia="x-none"/>
              </w:rPr>
            </w:pPr>
            <w:del w:id="508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12: 公司印鑑證明</w:delText>
              </w:r>
            </w:del>
          </w:p>
          <w:p w14:paraId="2C3113F2" w14:textId="50921DC9" w:rsidR="00963574" w:rsidRPr="00AF1A82" w:rsidDel="008508E6" w:rsidRDefault="00963574" w:rsidP="00CE6D4E">
            <w:pPr>
              <w:rPr>
                <w:del w:id="5088" w:author="st1" w:date="2021-05-07T16:23:00Z"/>
                <w:rFonts w:ascii="標楷體" w:eastAsia="標楷體" w:hAnsi="標楷體"/>
                <w:lang w:eastAsia="x-none"/>
              </w:rPr>
            </w:pPr>
            <w:del w:id="508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13: 負責人資格證明</w:delText>
              </w:r>
            </w:del>
          </w:p>
          <w:p w14:paraId="71D6F2C5" w14:textId="7925267A" w:rsidR="00963574" w:rsidRPr="00AF1A82" w:rsidDel="008508E6" w:rsidRDefault="00963574" w:rsidP="00CE6D4E">
            <w:pPr>
              <w:rPr>
                <w:del w:id="5090" w:author="st1" w:date="2021-05-07T16:23:00Z"/>
                <w:rFonts w:ascii="標楷體" w:eastAsia="標楷體" w:hAnsi="標楷體"/>
                <w:lang w:eastAsia="x-none"/>
              </w:rPr>
            </w:pPr>
            <w:del w:id="509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14: 資金運用計劃書</w:delText>
              </w:r>
            </w:del>
          </w:p>
          <w:p w14:paraId="5E2C67D3" w14:textId="5E7FEC69" w:rsidR="00963574" w:rsidRPr="00AF1A82" w:rsidDel="008508E6" w:rsidRDefault="00963574" w:rsidP="00CE6D4E">
            <w:pPr>
              <w:rPr>
                <w:del w:id="5092" w:author="st1" w:date="2021-05-07T16:23:00Z"/>
                <w:rFonts w:ascii="標楷體" w:eastAsia="標楷體" w:hAnsi="標楷體"/>
                <w:lang w:eastAsia="x-none"/>
              </w:rPr>
            </w:pPr>
            <w:del w:id="509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15: 債務清償計劃書</w:delText>
              </w:r>
            </w:del>
          </w:p>
          <w:p w14:paraId="6897F805" w14:textId="08834246" w:rsidR="00963574" w:rsidRPr="00AF1A82" w:rsidDel="008508E6" w:rsidRDefault="00963574" w:rsidP="00CE6D4E">
            <w:pPr>
              <w:rPr>
                <w:del w:id="5094" w:author="st1" w:date="2021-05-07T16:23:00Z"/>
                <w:rFonts w:ascii="標楷體" w:eastAsia="標楷體" w:hAnsi="標楷體"/>
                <w:lang w:eastAsia="x-none"/>
              </w:rPr>
            </w:pPr>
            <w:del w:id="509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16: 土地使用計畫書</w:delText>
              </w:r>
            </w:del>
          </w:p>
          <w:p w14:paraId="2912C703" w14:textId="66C6DD69" w:rsidR="00963574" w:rsidRPr="00AF1A82" w:rsidDel="008508E6" w:rsidRDefault="00963574" w:rsidP="00CE6D4E">
            <w:pPr>
              <w:rPr>
                <w:del w:id="5096" w:author="st1" w:date="2021-05-07T16:23:00Z"/>
                <w:rFonts w:ascii="標楷體" w:eastAsia="標楷體" w:hAnsi="標楷體"/>
                <w:lang w:eastAsia="x-none"/>
              </w:rPr>
            </w:pPr>
            <w:del w:id="509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17: 建築執照</w:delText>
              </w:r>
            </w:del>
          </w:p>
          <w:p w14:paraId="506986D8" w14:textId="7A2881A6" w:rsidR="00963574" w:rsidRPr="00AF1A82" w:rsidDel="008508E6" w:rsidRDefault="00963574" w:rsidP="00CE6D4E">
            <w:pPr>
              <w:rPr>
                <w:del w:id="5098" w:author="st1" w:date="2021-05-07T16:23:00Z"/>
                <w:rFonts w:ascii="標楷體" w:eastAsia="標楷體" w:hAnsi="標楷體"/>
                <w:lang w:eastAsia="x-none"/>
              </w:rPr>
            </w:pPr>
            <w:del w:id="509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B.設定資料</w:delText>
              </w:r>
            </w:del>
          </w:p>
          <w:p w14:paraId="7B66F49E" w14:textId="208774AF" w:rsidR="00963574" w:rsidRPr="00AF1A82" w:rsidDel="008508E6" w:rsidRDefault="00963574" w:rsidP="00CE6D4E">
            <w:pPr>
              <w:rPr>
                <w:del w:id="5100" w:author="st1" w:date="2021-05-07T16:23:00Z"/>
                <w:rFonts w:ascii="標楷體" w:eastAsia="標楷體" w:hAnsi="標楷體"/>
                <w:lang w:eastAsia="x-none"/>
              </w:rPr>
            </w:pPr>
            <w:del w:id="510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01: 他項權利證明書</w:delText>
              </w:r>
            </w:del>
          </w:p>
          <w:p w14:paraId="37C33DAC" w14:textId="1D011A82" w:rsidR="00963574" w:rsidRPr="00AF1A82" w:rsidDel="008508E6" w:rsidRDefault="00963574" w:rsidP="00CE6D4E">
            <w:pPr>
              <w:rPr>
                <w:del w:id="5102" w:author="st1" w:date="2021-05-07T16:23:00Z"/>
                <w:rFonts w:ascii="標楷體" w:eastAsia="標楷體" w:hAnsi="標楷體"/>
                <w:lang w:eastAsia="x-none"/>
              </w:rPr>
            </w:pPr>
            <w:del w:id="510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02: 抵押權設定契約書</w:delText>
              </w:r>
            </w:del>
          </w:p>
          <w:p w14:paraId="5821B517" w14:textId="07BB5849" w:rsidR="00963574" w:rsidRPr="00AF1A82" w:rsidDel="008508E6" w:rsidRDefault="00963574" w:rsidP="00CE6D4E">
            <w:pPr>
              <w:rPr>
                <w:del w:id="5104" w:author="st1" w:date="2021-05-07T16:23:00Z"/>
                <w:rFonts w:ascii="標楷體" w:eastAsia="標楷體" w:hAnsi="標楷體"/>
                <w:lang w:eastAsia="x-none"/>
              </w:rPr>
            </w:pPr>
            <w:del w:id="510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03: 他項權利變更契約書</w:delText>
              </w:r>
            </w:del>
          </w:p>
          <w:p w14:paraId="202D29BF" w14:textId="12CCB05A" w:rsidR="00963574" w:rsidRPr="00AF1A82" w:rsidDel="008508E6" w:rsidRDefault="00963574" w:rsidP="00CE6D4E">
            <w:pPr>
              <w:rPr>
                <w:del w:id="5106" w:author="st1" w:date="2021-05-07T16:23:00Z"/>
                <w:rFonts w:ascii="標楷體" w:eastAsia="標楷體" w:hAnsi="標楷體"/>
                <w:lang w:eastAsia="x-none"/>
              </w:rPr>
            </w:pPr>
            <w:del w:id="510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04: 其他約定事項</w:delText>
              </w:r>
            </w:del>
          </w:p>
          <w:p w14:paraId="7FA7378F" w14:textId="5D15186E" w:rsidR="00963574" w:rsidRPr="00AF1A82" w:rsidDel="008508E6" w:rsidRDefault="00963574" w:rsidP="00CE6D4E">
            <w:pPr>
              <w:rPr>
                <w:del w:id="5108" w:author="st1" w:date="2021-05-07T16:23:00Z"/>
                <w:rFonts w:ascii="標楷體" w:eastAsia="標楷體" w:hAnsi="標楷體"/>
                <w:lang w:eastAsia="x-none"/>
              </w:rPr>
            </w:pPr>
            <w:del w:id="510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05: 土地權狀(正本)</w:delText>
              </w:r>
            </w:del>
          </w:p>
          <w:p w14:paraId="4D0B6B79" w14:textId="174412A9" w:rsidR="00963574" w:rsidRPr="00AF1A82" w:rsidDel="008508E6" w:rsidRDefault="00963574" w:rsidP="00CE6D4E">
            <w:pPr>
              <w:rPr>
                <w:del w:id="5110" w:author="st1" w:date="2021-05-07T16:23:00Z"/>
                <w:rFonts w:ascii="標楷體" w:eastAsia="標楷體" w:hAnsi="標楷體"/>
                <w:lang w:eastAsia="x-none"/>
              </w:rPr>
            </w:pPr>
            <w:del w:id="511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06: 建物權狀(正本)</w:delText>
              </w:r>
            </w:del>
          </w:p>
          <w:p w14:paraId="4A26EAFB" w14:textId="6BC1D6FC" w:rsidR="00963574" w:rsidRPr="00AF1A82" w:rsidDel="008508E6" w:rsidRDefault="00963574" w:rsidP="00CE6D4E">
            <w:pPr>
              <w:rPr>
                <w:del w:id="5112" w:author="st1" w:date="2021-05-07T16:23:00Z"/>
                <w:rFonts w:ascii="標楷體" w:eastAsia="標楷體" w:hAnsi="標楷體"/>
                <w:lang w:eastAsia="x-none"/>
              </w:rPr>
            </w:pPr>
            <w:del w:id="511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07: 土地權狀(影本)</w:delText>
              </w:r>
            </w:del>
          </w:p>
          <w:p w14:paraId="521179D9" w14:textId="1A811FCB" w:rsidR="00963574" w:rsidRPr="00AF1A82" w:rsidDel="008508E6" w:rsidRDefault="00963574" w:rsidP="00CE6D4E">
            <w:pPr>
              <w:rPr>
                <w:del w:id="5114" w:author="st1" w:date="2021-05-07T16:23:00Z"/>
                <w:rFonts w:ascii="標楷體" w:eastAsia="標楷體" w:hAnsi="標楷體"/>
                <w:lang w:eastAsia="x-none"/>
              </w:rPr>
            </w:pPr>
            <w:del w:id="511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08: 建物權狀(影本)</w:delText>
              </w:r>
            </w:del>
          </w:p>
          <w:p w14:paraId="037C4B6F" w14:textId="0448B626" w:rsidR="00963574" w:rsidRPr="00AF1A82" w:rsidDel="008508E6" w:rsidRDefault="00963574" w:rsidP="00CE6D4E">
            <w:pPr>
              <w:rPr>
                <w:del w:id="5116" w:author="st1" w:date="2021-05-07T16:23:00Z"/>
                <w:rFonts w:ascii="標楷體" w:eastAsia="標楷體" w:hAnsi="標楷體"/>
                <w:lang w:eastAsia="x-none"/>
              </w:rPr>
            </w:pPr>
            <w:del w:id="511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09: 權狀領回條</w:delText>
              </w:r>
            </w:del>
          </w:p>
          <w:p w14:paraId="52668D62" w14:textId="142076F1" w:rsidR="00963574" w:rsidRPr="00AF1A82" w:rsidDel="008508E6" w:rsidRDefault="00963574" w:rsidP="00CE6D4E">
            <w:pPr>
              <w:rPr>
                <w:del w:id="5118" w:author="st1" w:date="2021-05-07T16:23:00Z"/>
                <w:rFonts w:ascii="標楷體" w:eastAsia="標楷體" w:hAnsi="標楷體"/>
                <w:lang w:eastAsia="x-none"/>
              </w:rPr>
            </w:pPr>
            <w:del w:id="511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10: 土地登記簿謄本</w:delText>
              </w:r>
            </w:del>
          </w:p>
          <w:p w14:paraId="434ABAF3" w14:textId="4319E848" w:rsidR="00963574" w:rsidRPr="00AF1A82" w:rsidDel="008508E6" w:rsidRDefault="00963574" w:rsidP="00CE6D4E">
            <w:pPr>
              <w:rPr>
                <w:del w:id="5120" w:author="st1" w:date="2021-05-07T16:23:00Z"/>
                <w:rFonts w:ascii="標楷體" w:eastAsia="標楷體" w:hAnsi="標楷體"/>
                <w:lang w:eastAsia="x-none"/>
              </w:rPr>
            </w:pPr>
            <w:del w:id="512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11: 建物登記簿謄本</w:delText>
              </w:r>
            </w:del>
          </w:p>
          <w:p w14:paraId="24F2C7A8" w14:textId="32B13CE1" w:rsidR="00963574" w:rsidRPr="00AF1A82" w:rsidDel="008508E6" w:rsidRDefault="00963574" w:rsidP="00CE6D4E">
            <w:pPr>
              <w:rPr>
                <w:del w:id="5122" w:author="st1" w:date="2021-05-07T16:23:00Z"/>
                <w:rFonts w:ascii="標楷體" w:eastAsia="標楷體" w:hAnsi="標楷體"/>
                <w:lang w:eastAsia="x-none"/>
              </w:rPr>
            </w:pPr>
            <w:del w:id="512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C.對保資料</w:delText>
              </w:r>
            </w:del>
          </w:p>
          <w:p w14:paraId="10E24789" w14:textId="76BA6603" w:rsidR="00963574" w:rsidRPr="00AF1A82" w:rsidDel="008508E6" w:rsidRDefault="00963574" w:rsidP="00CE6D4E">
            <w:pPr>
              <w:rPr>
                <w:del w:id="5124" w:author="st1" w:date="2021-05-07T16:23:00Z"/>
                <w:rFonts w:ascii="標楷體" w:eastAsia="標楷體" w:hAnsi="標楷體"/>
                <w:lang w:eastAsia="x-none"/>
              </w:rPr>
            </w:pPr>
            <w:del w:id="512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01: 借據</w:delText>
              </w:r>
            </w:del>
          </w:p>
          <w:p w14:paraId="53DEFB88" w14:textId="32A6DE64" w:rsidR="00963574" w:rsidRPr="00AF1A82" w:rsidDel="008508E6" w:rsidRDefault="00963574" w:rsidP="00CE6D4E">
            <w:pPr>
              <w:rPr>
                <w:del w:id="5126" w:author="st1" w:date="2021-05-07T16:23:00Z"/>
                <w:rFonts w:ascii="標楷體" w:eastAsia="標楷體" w:hAnsi="標楷體"/>
                <w:lang w:eastAsia="x-none"/>
              </w:rPr>
            </w:pPr>
            <w:del w:id="512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02: 本票</w:delText>
              </w:r>
            </w:del>
          </w:p>
          <w:p w14:paraId="2C64630E" w14:textId="7CB72DC7" w:rsidR="00963574" w:rsidRPr="00AF1A82" w:rsidDel="008508E6" w:rsidRDefault="00963574" w:rsidP="00CE6D4E">
            <w:pPr>
              <w:rPr>
                <w:del w:id="5128" w:author="st1" w:date="2021-05-07T16:23:00Z"/>
                <w:rFonts w:ascii="標楷體" w:eastAsia="標楷體" w:hAnsi="標楷體"/>
                <w:lang w:eastAsia="x-none"/>
              </w:rPr>
            </w:pPr>
            <w:del w:id="512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03: 授權書</w:delText>
              </w:r>
            </w:del>
          </w:p>
          <w:p w14:paraId="2238D0FA" w14:textId="1AE36610" w:rsidR="00963574" w:rsidRPr="00AF1A82" w:rsidDel="008508E6" w:rsidRDefault="00963574" w:rsidP="00CE6D4E">
            <w:pPr>
              <w:rPr>
                <w:del w:id="5130" w:author="st1" w:date="2021-05-07T16:23:00Z"/>
                <w:rFonts w:ascii="標楷體" w:eastAsia="標楷體" w:hAnsi="標楷體"/>
                <w:lang w:eastAsia="x-none"/>
              </w:rPr>
            </w:pPr>
            <w:del w:id="513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04: 約定書</w:delText>
              </w:r>
            </w:del>
          </w:p>
          <w:p w14:paraId="78B5C5D5" w14:textId="0D0FE9A6" w:rsidR="00963574" w:rsidRPr="00AF1A82" w:rsidDel="008508E6" w:rsidRDefault="00963574" w:rsidP="00CE6D4E">
            <w:pPr>
              <w:rPr>
                <w:del w:id="5132" w:author="st1" w:date="2021-05-07T16:23:00Z"/>
                <w:rFonts w:ascii="標楷體" w:eastAsia="標楷體" w:hAnsi="標楷體"/>
                <w:lang w:eastAsia="x-none"/>
              </w:rPr>
            </w:pPr>
            <w:del w:id="513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05: 保證書</w:delText>
              </w:r>
            </w:del>
          </w:p>
          <w:p w14:paraId="7073735D" w14:textId="29B7BD23" w:rsidR="00963574" w:rsidRPr="00AF1A82" w:rsidDel="008508E6" w:rsidRDefault="00963574" w:rsidP="00CE6D4E">
            <w:pPr>
              <w:rPr>
                <w:del w:id="5134" w:author="st1" w:date="2021-05-07T16:23:00Z"/>
                <w:rFonts w:ascii="標楷體" w:eastAsia="標楷體" w:hAnsi="標楷體"/>
                <w:lang w:eastAsia="x-none"/>
              </w:rPr>
            </w:pPr>
            <w:del w:id="513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06: 無租賃切結書</w:delText>
              </w:r>
            </w:del>
          </w:p>
          <w:p w14:paraId="181DA1B6" w14:textId="5A24C67B" w:rsidR="00963574" w:rsidRPr="00AF1A82" w:rsidDel="008508E6" w:rsidRDefault="00963574" w:rsidP="00CE6D4E">
            <w:pPr>
              <w:rPr>
                <w:del w:id="5136" w:author="st1" w:date="2021-05-07T16:23:00Z"/>
                <w:rFonts w:ascii="標楷體" w:eastAsia="標楷體" w:hAnsi="標楷體"/>
                <w:lang w:eastAsia="x-none"/>
              </w:rPr>
            </w:pPr>
            <w:del w:id="513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07: 員工離職切結書</w:delText>
              </w:r>
            </w:del>
          </w:p>
          <w:p w14:paraId="43D17E63" w14:textId="60199CAB" w:rsidR="00963574" w:rsidRPr="00AF1A82" w:rsidDel="008508E6" w:rsidRDefault="00963574" w:rsidP="00CE6D4E">
            <w:pPr>
              <w:rPr>
                <w:del w:id="5138" w:author="st1" w:date="2021-05-07T16:23:00Z"/>
                <w:rFonts w:ascii="標楷體" w:eastAsia="標楷體" w:hAnsi="標楷體"/>
                <w:lang w:eastAsia="x-none"/>
              </w:rPr>
            </w:pPr>
            <w:del w:id="513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08: 增建切結書</w:delText>
              </w:r>
            </w:del>
          </w:p>
          <w:p w14:paraId="56EA6971" w14:textId="3072B0DE" w:rsidR="00963574" w:rsidRPr="00AF1A82" w:rsidDel="008508E6" w:rsidRDefault="00963574" w:rsidP="00CE6D4E">
            <w:pPr>
              <w:rPr>
                <w:del w:id="5140" w:author="st1" w:date="2021-05-07T16:23:00Z"/>
                <w:rFonts w:ascii="標楷體" w:eastAsia="標楷體" w:hAnsi="標楷體"/>
                <w:lang w:eastAsia="x-none"/>
              </w:rPr>
            </w:pPr>
            <w:del w:id="514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09: 土地貸款切結書</w:delText>
              </w:r>
            </w:del>
          </w:p>
          <w:p w14:paraId="79DBE6D8" w14:textId="07741A16" w:rsidR="00963574" w:rsidRPr="00AF1A82" w:rsidDel="008508E6" w:rsidRDefault="00963574" w:rsidP="00CE6D4E">
            <w:pPr>
              <w:rPr>
                <w:del w:id="5142" w:author="st1" w:date="2021-05-07T16:23:00Z"/>
                <w:rFonts w:ascii="標楷體" w:eastAsia="標楷體" w:hAnsi="標楷體"/>
                <w:lang w:eastAsia="x-none"/>
              </w:rPr>
            </w:pPr>
            <w:del w:id="514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10: 撥款同意書</w:delText>
              </w:r>
            </w:del>
          </w:p>
          <w:p w14:paraId="0433E1A9" w14:textId="63FC935B" w:rsidR="00963574" w:rsidRPr="00AF1A82" w:rsidDel="008508E6" w:rsidRDefault="00963574" w:rsidP="00CE6D4E">
            <w:pPr>
              <w:rPr>
                <w:del w:id="5144" w:author="st1" w:date="2021-05-07T16:23:00Z"/>
                <w:rFonts w:ascii="標楷體" w:eastAsia="標楷體" w:hAnsi="標楷體"/>
                <w:lang w:eastAsia="x-none"/>
              </w:rPr>
            </w:pPr>
            <w:del w:id="514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11: 存摺影本</w:delText>
              </w:r>
            </w:del>
          </w:p>
          <w:p w14:paraId="5564C72B" w14:textId="69CAA9C2" w:rsidR="00963574" w:rsidRPr="00AF1A82" w:rsidDel="008508E6" w:rsidRDefault="00963574" w:rsidP="00CE6D4E">
            <w:pPr>
              <w:rPr>
                <w:del w:id="5146" w:author="st1" w:date="2021-05-07T16:23:00Z"/>
                <w:rFonts w:ascii="標楷體" w:eastAsia="標楷體" w:hAnsi="標楷體"/>
                <w:lang w:eastAsia="x-none"/>
              </w:rPr>
            </w:pPr>
            <w:del w:id="514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12: 印鑑證明</w:delText>
              </w:r>
            </w:del>
          </w:p>
          <w:p w14:paraId="16398DFF" w14:textId="5D92D1D6" w:rsidR="00963574" w:rsidRPr="00AF1A82" w:rsidDel="008508E6" w:rsidRDefault="00963574" w:rsidP="00CE6D4E">
            <w:pPr>
              <w:rPr>
                <w:del w:id="5148" w:author="st1" w:date="2021-05-07T16:23:00Z"/>
                <w:rFonts w:ascii="標楷體" w:eastAsia="標楷體" w:hAnsi="標楷體"/>
                <w:lang w:eastAsia="x-none"/>
              </w:rPr>
            </w:pPr>
            <w:del w:id="514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13: 戶籍謄本</w:delText>
              </w:r>
            </w:del>
          </w:p>
          <w:p w14:paraId="39092D27" w14:textId="528FD2A0" w:rsidR="00963574" w:rsidRPr="00AF1A82" w:rsidDel="008508E6" w:rsidRDefault="00963574" w:rsidP="00CE6D4E">
            <w:pPr>
              <w:rPr>
                <w:del w:id="5150" w:author="st1" w:date="2021-05-07T16:23:00Z"/>
                <w:rFonts w:ascii="標楷體" w:eastAsia="標楷體" w:hAnsi="標楷體"/>
                <w:lang w:eastAsia="x-none"/>
              </w:rPr>
            </w:pPr>
            <w:del w:id="515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14: 戶口名簿</w:delText>
              </w:r>
            </w:del>
          </w:p>
          <w:p w14:paraId="30160FE1" w14:textId="7AA67A67" w:rsidR="00963574" w:rsidRPr="00AF1A82" w:rsidDel="008508E6" w:rsidRDefault="00963574" w:rsidP="00CE6D4E">
            <w:pPr>
              <w:rPr>
                <w:del w:id="5152" w:author="st1" w:date="2021-05-07T16:23:00Z"/>
                <w:rFonts w:ascii="標楷體" w:eastAsia="標楷體" w:hAnsi="標楷體"/>
                <w:lang w:eastAsia="x-none"/>
              </w:rPr>
            </w:pPr>
            <w:del w:id="515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15: 地價證明</w:delText>
              </w:r>
            </w:del>
          </w:p>
          <w:p w14:paraId="596BF4FE" w14:textId="439C0A61" w:rsidR="00963574" w:rsidRPr="00AF1A82" w:rsidDel="008508E6" w:rsidRDefault="00963574" w:rsidP="00CE6D4E">
            <w:pPr>
              <w:rPr>
                <w:del w:id="5154" w:author="st1" w:date="2021-05-07T16:23:00Z"/>
                <w:rFonts w:ascii="標楷體" w:eastAsia="標楷體" w:hAnsi="標楷體"/>
                <w:lang w:eastAsia="x-none"/>
              </w:rPr>
            </w:pPr>
            <w:del w:id="515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16: 土地使用分區證明</w:delText>
              </w:r>
            </w:del>
          </w:p>
          <w:p w14:paraId="1DA28E57" w14:textId="3B85592D" w:rsidR="00963574" w:rsidRPr="00AF1A82" w:rsidDel="008508E6" w:rsidRDefault="00963574" w:rsidP="00CE6D4E">
            <w:pPr>
              <w:rPr>
                <w:del w:id="5156" w:author="st1" w:date="2021-05-07T16:23:00Z"/>
                <w:rFonts w:ascii="標楷體" w:eastAsia="標楷體" w:hAnsi="標楷體"/>
                <w:lang w:eastAsia="x-none"/>
              </w:rPr>
            </w:pPr>
            <w:del w:id="5157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17: 地籍圖</w:delText>
              </w:r>
            </w:del>
          </w:p>
          <w:p w14:paraId="003B5FD3" w14:textId="7E598C7C" w:rsidR="00963574" w:rsidRPr="00AF1A82" w:rsidDel="008508E6" w:rsidRDefault="00963574" w:rsidP="00CE6D4E">
            <w:pPr>
              <w:rPr>
                <w:del w:id="5158" w:author="st1" w:date="2021-05-07T16:23:00Z"/>
                <w:rFonts w:ascii="標楷體" w:eastAsia="標楷體" w:hAnsi="標楷體"/>
                <w:lang w:eastAsia="x-none"/>
              </w:rPr>
            </w:pPr>
            <w:del w:id="515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18: 建築物平面圖</w:delText>
              </w:r>
            </w:del>
          </w:p>
          <w:p w14:paraId="00D7C852" w14:textId="51635B8C" w:rsidR="00963574" w:rsidRPr="00AF1A82" w:rsidDel="008508E6" w:rsidRDefault="00963574" w:rsidP="00CE6D4E">
            <w:pPr>
              <w:rPr>
                <w:del w:id="5160" w:author="st1" w:date="2021-05-07T16:23:00Z"/>
                <w:rFonts w:ascii="標楷體" w:eastAsia="標楷體" w:hAnsi="標楷體"/>
                <w:lang w:eastAsia="x-none"/>
              </w:rPr>
            </w:pPr>
            <w:del w:id="516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19: 不動產買賣契約書</w:delText>
              </w:r>
            </w:del>
          </w:p>
          <w:p w14:paraId="712C9AC6" w14:textId="7329C833" w:rsidR="00963574" w:rsidRPr="00AF1A82" w:rsidDel="008508E6" w:rsidRDefault="00963574" w:rsidP="00CE6D4E">
            <w:pPr>
              <w:rPr>
                <w:del w:id="5162" w:author="st1" w:date="2021-05-07T16:23:00Z"/>
                <w:rFonts w:ascii="標楷體" w:eastAsia="標楷體" w:hAnsi="標楷體"/>
                <w:lang w:eastAsia="x-none"/>
              </w:rPr>
            </w:pPr>
            <w:del w:id="516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20: 火險保單</w:delText>
              </w:r>
            </w:del>
          </w:p>
          <w:p w14:paraId="573A93DA" w14:textId="76923548" w:rsidR="00963574" w:rsidRPr="00AF1A82" w:rsidDel="008508E6" w:rsidRDefault="00963574" w:rsidP="00CE6D4E">
            <w:pPr>
              <w:rPr>
                <w:del w:id="5164" w:author="st1" w:date="2021-05-07T16:23:00Z"/>
                <w:rFonts w:ascii="標楷體" w:eastAsia="標楷體" w:hAnsi="標楷體"/>
                <w:lang w:eastAsia="x-none"/>
              </w:rPr>
            </w:pPr>
            <w:del w:id="5165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D.其他資料</w:delText>
              </w:r>
            </w:del>
          </w:p>
          <w:p w14:paraId="7D470369" w14:textId="621312DA" w:rsidR="00963574" w:rsidRPr="00AF1A82" w:rsidDel="008508E6" w:rsidRDefault="00963574" w:rsidP="00CE6D4E">
            <w:pPr>
              <w:rPr>
                <w:del w:id="5166" w:author="st1" w:date="2021-05-07T16:23:00Z"/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:rsidDel="008508E6" w14:paraId="1C6CEB0B" w14:textId="25E5CE44" w:rsidTr="00963574">
        <w:trPr>
          <w:trHeight w:val="291"/>
          <w:jc w:val="center"/>
          <w:del w:id="5167" w:author="st1" w:date="2021-05-07T16:23:00Z"/>
        </w:trPr>
        <w:tc>
          <w:tcPr>
            <w:tcW w:w="456" w:type="dxa"/>
          </w:tcPr>
          <w:p w14:paraId="3C4E92FA" w14:textId="3F53A10C" w:rsidR="00963574" w:rsidRPr="00AF1A82" w:rsidDel="008508E6" w:rsidRDefault="00963574" w:rsidP="00CE6D4E">
            <w:pPr>
              <w:rPr>
                <w:del w:id="516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D695EC8" w14:textId="2F1309E9" w:rsidR="00963574" w:rsidRPr="00AF1A82" w:rsidDel="008508E6" w:rsidRDefault="00963574" w:rsidP="00CE6D4E">
            <w:pPr>
              <w:rPr>
                <w:del w:id="5169" w:author="st1" w:date="2021-05-07T16:23:00Z"/>
                <w:rFonts w:ascii="標楷體" w:eastAsia="標楷體" w:hAnsi="標楷體"/>
                <w:lang w:eastAsia="x-none"/>
              </w:rPr>
            </w:pPr>
            <w:del w:id="5170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數量</w:delText>
              </w:r>
            </w:del>
          </w:p>
        </w:tc>
        <w:tc>
          <w:tcPr>
            <w:tcW w:w="939" w:type="dxa"/>
          </w:tcPr>
          <w:p w14:paraId="3E65EFF4" w14:textId="4C373695" w:rsidR="00963574" w:rsidRPr="00AF1A82" w:rsidDel="008508E6" w:rsidRDefault="00963574" w:rsidP="00CE6D4E">
            <w:pPr>
              <w:rPr>
                <w:del w:id="5171" w:author="st1" w:date="2021-05-07T16:23:00Z"/>
                <w:rFonts w:ascii="標楷體" w:eastAsia="標楷體" w:hAnsi="標楷體"/>
                <w:lang w:eastAsia="x-none"/>
              </w:rPr>
            </w:pPr>
            <w:del w:id="5172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955" w:type="dxa"/>
          </w:tcPr>
          <w:p w14:paraId="67B3408D" w14:textId="13EFF9FE" w:rsidR="00963574" w:rsidRPr="00AF1A82" w:rsidDel="008508E6" w:rsidRDefault="00963574" w:rsidP="00CE6D4E">
            <w:pPr>
              <w:rPr>
                <w:del w:id="5173" w:author="st1" w:date="2021-05-07T16:23:00Z"/>
                <w:rFonts w:ascii="標楷體" w:eastAsia="標楷體" w:hAnsi="標楷體"/>
                <w:lang w:eastAsia="x-none"/>
              </w:rPr>
            </w:pPr>
            <w:del w:id="5174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220" w:type="dxa"/>
          </w:tcPr>
          <w:p w14:paraId="62C0440D" w14:textId="785645EF" w:rsidR="00963574" w:rsidRPr="00AF1A82" w:rsidDel="008508E6" w:rsidRDefault="00963574" w:rsidP="00CE6D4E">
            <w:pPr>
              <w:rPr>
                <w:del w:id="5175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4FF96F8" w14:textId="20C5D8AA" w:rsidR="00963574" w:rsidRPr="00AF1A82" w:rsidDel="008508E6" w:rsidRDefault="00963574" w:rsidP="00CE6D4E">
            <w:pPr>
              <w:rPr>
                <w:del w:id="517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4F5F51" w14:textId="6115A887" w:rsidR="00963574" w:rsidRPr="00AF1A82" w:rsidDel="008508E6" w:rsidRDefault="00963574" w:rsidP="00CE6D4E">
            <w:pPr>
              <w:rPr>
                <w:del w:id="517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C087B3E" w14:textId="1F65F7F2" w:rsidR="00963574" w:rsidRPr="00AF1A82" w:rsidDel="008508E6" w:rsidRDefault="00963574" w:rsidP="00CE6D4E">
            <w:pPr>
              <w:rPr>
                <w:del w:id="5178" w:author="st1" w:date="2021-05-07T16:23:00Z"/>
                <w:rFonts w:ascii="標楷體" w:eastAsia="標楷體" w:hAnsi="標楷體"/>
                <w:lang w:eastAsia="x-none"/>
              </w:rPr>
            </w:pPr>
            <w:del w:id="5179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i.有勾選時,必須輸入,其他不必輸入</w:delText>
              </w:r>
            </w:del>
          </w:p>
        </w:tc>
      </w:tr>
      <w:tr w:rsidR="00963574" w:rsidRPr="00AF1A82" w:rsidDel="008508E6" w14:paraId="582FED0F" w14:textId="18FCA5D8" w:rsidTr="00963574">
        <w:trPr>
          <w:trHeight w:val="291"/>
          <w:jc w:val="center"/>
          <w:del w:id="5180" w:author="st1" w:date="2021-05-07T16:23:00Z"/>
        </w:trPr>
        <w:tc>
          <w:tcPr>
            <w:tcW w:w="456" w:type="dxa"/>
          </w:tcPr>
          <w:p w14:paraId="1981BFAB" w14:textId="7C26C7E3" w:rsidR="00963574" w:rsidRPr="00AF1A82" w:rsidDel="008508E6" w:rsidRDefault="00963574" w:rsidP="00CE6D4E">
            <w:pPr>
              <w:rPr>
                <w:del w:id="5181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1A2BF37" w14:textId="0A586310" w:rsidR="00963574" w:rsidRPr="00AF1A82" w:rsidDel="008508E6" w:rsidRDefault="00963574" w:rsidP="00CE6D4E">
            <w:pPr>
              <w:rPr>
                <w:del w:id="5182" w:author="st1" w:date="2021-05-07T16:23:00Z"/>
                <w:rFonts w:ascii="標楷體" w:eastAsia="標楷體" w:hAnsi="標楷體"/>
                <w:lang w:eastAsia="x-none"/>
              </w:rPr>
            </w:pPr>
            <w:del w:id="5183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備註</w:delText>
              </w:r>
            </w:del>
          </w:p>
        </w:tc>
        <w:tc>
          <w:tcPr>
            <w:tcW w:w="939" w:type="dxa"/>
          </w:tcPr>
          <w:p w14:paraId="7B8E6E61" w14:textId="68DE0E8A" w:rsidR="00963574" w:rsidRPr="00AF1A82" w:rsidDel="008508E6" w:rsidRDefault="00963574" w:rsidP="00CE6D4E">
            <w:pPr>
              <w:rPr>
                <w:del w:id="5184" w:author="st1" w:date="2021-05-07T16:23:00Z"/>
                <w:rFonts w:ascii="標楷體" w:eastAsia="標楷體" w:hAnsi="標楷體"/>
                <w:lang w:eastAsia="x-none"/>
              </w:rPr>
            </w:pPr>
            <w:del w:id="5185" w:author="st1" w:date="2021-05-07T16:23:00Z">
              <w:r w:rsidRPr="00AF1A82" w:rsidDel="008508E6">
                <w:rPr>
                  <w:rFonts w:ascii="標楷體" w:eastAsia="標楷體" w:hAnsi="標楷體" w:hint="eastAsia"/>
                </w:rPr>
                <w:delText>X(60)</w:delText>
              </w:r>
            </w:del>
          </w:p>
        </w:tc>
        <w:tc>
          <w:tcPr>
            <w:tcW w:w="955" w:type="dxa"/>
          </w:tcPr>
          <w:p w14:paraId="222D716E" w14:textId="29E0A790" w:rsidR="00963574" w:rsidRPr="00AF1A82" w:rsidDel="008508E6" w:rsidRDefault="00963574" w:rsidP="00CE6D4E">
            <w:pPr>
              <w:rPr>
                <w:del w:id="5186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4655BE8" w14:textId="2A891A94" w:rsidR="00963574" w:rsidRPr="00AF1A82" w:rsidDel="008508E6" w:rsidRDefault="00963574" w:rsidP="00CE6D4E">
            <w:pPr>
              <w:rPr>
                <w:del w:id="5187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F83B00A" w14:textId="68CD5C61" w:rsidR="00963574" w:rsidRPr="00AF1A82" w:rsidDel="008508E6" w:rsidRDefault="00963574" w:rsidP="00CE6D4E">
            <w:pPr>
              <w:rPr>
                <w:del w:id="5188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A056AE3" w14:textId="295DF36B" w:rsidR="00963574" w:rsidRPr="00AF1A82" w:rsidDel="008508E6" w:rsidRDefault="00963574" w:rsidP="00CE6D4E">
            <w:pPr>
              <w:rPr>
                <w:del w:id="5189" w:author="st1" w:date="2021-05-07T16:2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CE27F06" w14:textId="243ED1A0" w:rsidR="00963574" w:rsidRPr="00AF1A82" w:rsidDel="008508E6" w:rsidRDefault="00963574" w:rsidP="00CE6D4E">
            <w:pPr>
              <w:rPr>
                <w:del w:id="5190" w:author="st1" w:date="2021-05-07T16:23:00Z"/>
                <w:rFonts w:ascii="標楷體" w:eastAsia="標楷體" w:hAnsi="標楷體"/>
                <w:lang w:eastAsia="x-none"/>
              </w:rPr>
            </w:pPr>
            <w:del w:id="5191" w:author="st1" w:date="2021-05-07T16:23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i.有勾選時,可不輸入,其他不必輸入</w:delText>
              </w:r>
            </w:del>
          </w:p>
        </w:tc>
      </w:tr>
    </w:tbl>
    <w:p w14:paraId="41A63729" w14:textId="77777777" w:rsidR="00CE6D4E" w:rsidRPr="00AF1A82" w:rsidRDefault="00724E8F" w:rsidP="00CE6D4E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209EEA27" w14:textId="483A68D3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/>
          <w:lang w:eastAsia="zh-TW"/>
        </w:rPr>
        <w:t>5</w:t>
      </w:r>
      <w:r w:rsidR="00FD56B9" w:rsidRPr="00AF1A82">
        <w:rPr>
          <w:rFonts w:ascii="標楷體" w:hAnsi="標楷體" w:hint="eastAsia"/>
          <w:lang w:eastAsia="zh-TW"/>
        </w:rPr>
        <w:t>104</w:t>
      </w:r>
      <w:r w:rsidRPr="00AF1A82">
        <w:rPr>
          <w:rFonts w:ascii="標楷體" w:hAnsi="標楷體" w:hint="eastAsia"/>
        </w:rPr>
        <w:t>檔案借閱報表作業(</w:t>
      </w:r>
      <w:proofErr w:type="spellStart"/>
      <w:r w:rsidRPr="00AF1A82">
        <w:rPr>
          <w:rFonts w:ascii="標楷體" w:hAnsi="標楷體" w:hint="eastAsia"/>
        </w:rPr>
        <w:t>列印</w:t>
      </w:r>
      <w:proofErr w:type="spellEnd"/>
      <w:r w:rsidRPr="00AF1A82">
        <w:rPr>
          <w:rFonts w:ascii="標楷體" w:hAnsi="標楷體" w:hint="eastAsia"/>
        </w:rPr>
        <w:t xml:space="preserve">) </w:t>
      </w:r>
      <w:ins w:id="5192" w:author="st1" w:date="2021-05-07T16:49:00Z">
        <w:r w:rsidR="003E5C7D">
          <w:rPr>
            <w:rFonts w:ascii="標楷體" w:hAnsi="標楷體" w:hint="eastAsia"/>
            <w:lang w:eastAsia="zh-TW"/>
          </w:rPr>
          <w:t>***</w:t>
        </w:r>
      </w:ins>
    </w:p>
    <w:p w14:paraId="0B898DDF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0B69D86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4643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55D219" w14:textId="41B11946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del w:id="5193" w:author="st1" w:date="2021-05-07T16:26:00Z">
              <w:r w:rsidRPr="00AF1A82" w:rsidDel="008508E6">
                <w:rPr>
                  <w:rFonts w:ascii="標楷體" w:eastAsia="標楷體" w:hAnsi="標楷體" w:hint="eastAsia"/>
                  <w:lang w:eastAsia="x-none"/>
                </w:rPr>
                <w:delText>檔案借閱作業-</w:delText>
              </w:r>
            </w:del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檔案借閱報表作業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(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列印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)</w:t>
            </w:r>
          </w:p>
        </w:tc>
      </w:tr>
      <w:tr w:rsidR="00CE6D4E" w:rsidRPr="00AF1A82" w14:paraId="134F2DE6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A0DB82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120B7B" w14:textId="505C1EB7" w:rsidR="00CE6D4E" w:rsidRPr="00AF1A82" w:rsidRDefault="008508E6" w:rsidP="00CE6D4E">
            <w:pPr>
              <w:rPr>
                <w:rFonts w:ascii="標楷體" w:eastAsia="標楷體" w:hAnsi="標楷體"/>
                <w:lang w:eastAsia="x-none"/>
              </w:rPr>
            </w:pPr>
            <w:ins w:id="5194" w:author="st1" w:date="2021-05-07T16:26:00Z">
              <w:r>
                <w:rPr>
                  <w:rFonts w:ascii="標楷體" w:eastAsia="標楷體" w:hAnsi="標楷體" w:hint="eastAsia"/>
                </w:rPr>
                <w:t>產製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檔案借閱報表</w:t>
              </w:r>
            </w:ins>
            <w:proofErr w:type="spellEnd"/>
          </w:p>
        </w:tc>
      </w:tr>
      <w:tr w:rsidR="00CE6D4E" w:rsidRPr="00AF1A82" w14:paraId="7A192BDE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09D94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D400D1" w14:textId="77777777" w:rsidR="008508E6" w:rsidRDefault="008508E6" w:rsidP="008508E6">
            <w:pPr>
              <w:rPr>
                <w:ins w:id="5195" w:author="st1" w:date="2021-05-07T16:26:00Z"/>
                <w:rFonts w:ascii="標楷體" w:eastAsia="標楷體" w:hAnsi="標楷體"/>
              </w:rPr>
            </w:pPr>
            <w:ins w:id="5196" w:author="st1" w:date="2021-05-07T16:26:00Z">
              <w:r w:rsidRPr="00215153">
                <w:rPr>
                  <w:rFonts w:ascii="標楷體" w:eastAsia="標楷體" w:hAnsi="標楷體" w:hint="eastAsia"/>
                  <w:lang w:eastAsia="zh-HK"/>
                </w:rPr>
                <w:t>參考「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檔案借閱</w:t>
              </w:r>
              <w:r w:rsidRPr="00215153">
                <w:rPr>
                  <w:rFonts w:ascii="標楷體" w:eastAsia="標楷體" w:hAnsi="標楷體" w:hint="eastAsia"/>
                  <w:lang w:eastAsia="zh-HK"/>
                </w:rPr>
                <w:t>」流程</w:t>
              </w:r>
              <w:proofErr w:type="spellEnd"/>
            </w:ins>
          </w:p>
          <w:p w14:paraId="32304C23" w14:textId="06136256" w:rsidR="008508E6" w:rsidRDefault="008508E6" w:rsidP="008508E6">
            <w:pPr>
              <w:rPr>
                <w:ins w:id="5197" w:author="st1" w:date="2021-05-07T16:26:00Z"/>
                <w:rFonts w:ascii="標楷體" w:eastAsia="標楷體" w:hAnsi="標楷體"/>
              </w:rPr>
            </w:pPr>
            <w:ins w:id="5198" w:author="st1" w:date="2021-05-07T16:2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5199" w:author="st1" w:date="2021-05-07T16:27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5200" w:author="st1" w:date="2021-05-07T16:26:00Z">
              <w:r>
                <w:rPr>
                  <w:rFonts w:ascii="標楷體" w:eastAsia="標楷體" w:hAnsi="標楷體" w:hint="eastAsia"/>
                  <w:color w:val="000000"/>
                </w:rPr>
                <w:t>檔案借閱檔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  <w:color w:val="000000"/>
                </w:rPr>
                <w:t>InnDocRecord</w:t>
              </w:r>
              <w:proofErr w:type="spellEnd"/>
              <w:r>
                <w:rPr>
                  <w:rFonts w:ascii="標楷體" w:eastAsia="標楷體" w:hAnsi="標楷體"/>
                </w:rPr>
                <w:t>)</w:t>
              </w:r>
            </w:ins>
          </w:p>
          <w:p w14:paraId="4C9095B9" w14:textId="77777777" w:rsidR="00CE6D4E" w:rsidRDefault="008508E6" w:rsidP="008508E6">
            <w:pPr>
              <w:rPr>
                <w:ins w:id="5201" w:author="st1" w:date="2021-05-07T16:29:00Z"/>
                <w:rFonts w:ascii="標楷體" w:eastAsia="標楷體" w:hAnsi="標楷體"/>
                <w:lang w:eastAsia="zh-HK"/>
              </w:rPr>
            </w:pPr>
            <w:ins w:id="5202" w:author="st1" w:date="2021-05-07T16:26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5203" w:author="st1" w:date="2021-05-07T16:27:00Z">
              <w:r w:rsidRPr="007836FA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7836FA">
                <w:rPr>
                  <w:rFonts w:ascii="標楷體" w:eastAsia="標楷體" w:hAnsi="標楷體" w:hint="eastAsia"/>
                </w:rPr>
                <w:t>,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57B2DF48" w14:textId="77777777" w:rsidR="00CC42BC" w:rsidRDefault="00CC42BC" w:rsidP="008508E6">
            <w:pPr>
              <w:rPr>
                <w:ins w:id="5204" w:author="st1" w:date="2021-05-07T16:30:00Z"/>
                <w:rFonts w:ascii="標楷體" w:eastAsia="標楷體" w:hAnsi="標楷體"/>
                <w:lang w:eastAsia="zh-HK"/>
              </w:rPr>
            </w:pPr>
            <w:ins w:id="5205" w:author="st1" w:date="2021-05-07T16:29:00Z">
              <w:r>
                <w:rPr>
                  <w:rFonts w:ascii="標楷體" w:eastAsia="標楷體" w:hAnsi="標楷體" w:hint="eastAsia"/>
                </w:rPr>
                <w:t xml:space="preserve">  (1).</w:t>
              </w:r>
            </w:ins>
            <w:ins w:id="5206" w:author="st1" w:date="2021-05-07T16:30:00Z">
              <w:r>
                <w:rPr>
                  <w:rFonts w:ascii="標楷體" w:eastAsia="標楷體" w:hAnsi="標楷體" w:hint="eastAsia"/>
                </w:rPr>
                <w:t>借閱日期(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ApplDate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  <w:r w:rsidRPr="007836FA">
                <w:rPr>
                  <w:rFonts w:ascii="標楷體" w:eastAsia="標楷體" w:hAnsi="標楷體" w:hint="eastAsia"/>
                </w:rPr>
                <w:t>符合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輸入條件「</w:t>
              </w:r>
              <w:r>
                <w:rPr>
                  <w:rFonts w:ascii="標楷體" w:eastAsia="標楷體" w:hAnsi="標楷體" w:hint="eastAsia"/>
                </w:rPr>
                <w:t>開始日期</w:t>
              </w:r>
              <w:r w:rsidRPr="007836FA">
                <w:rPr>
                  <w:rFonts w:ascii="標楷體" w:eastAsia="標楷體" w:hAnsi="標楷體" w:hint="eastAsia"/>
                  <w:lang w:eastAsia="zh-HK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區</w:t>
              </w:r>
            </w:ins>
          </w:p>
          <w:p w14:paraId="3A05145E" w14:textId="77777777" w:rsidR="00CC42BC" w:rsidRDefault="00CC42BC" w:rsidP="008508E6">
            <w:pPr>
              <w:rPr>
                <w:ins w:id="5207" w:author="st1" w:date="2021-05-07T16:30:00Z"/>
                <w:rFonts w:ascii="標楷體" w:eastAsia="標楷體" w:hAnsi="標楷體"/>
                <w:lang w:eastAsia="zh-HK"/>
              </w:rPr>
            </w:pPr>
            <w:ins w:id="5208" w:author="st1" w:date="2021-05-07T16:30:00Z">
              <w:r>
                <w:rPr>
                  <w:rFonts w:ascii="標楷體" w:eastAsia="標楷體" w:hAnsi="標楷體" w:hint="eastAsia"/>
                </w:rPr>
                <w:t xml:space="preserve">      </w:t>
              </w:r>
              <w:r>
                <w:rPr>
                  <w:rFonts w:ascii="標楷體" w:eastAsia="標楷體" w:hAnsi="標楷體" w:hint="eastAsia"/>
                  <w:lang w:eastAsia="zh-HK"/>
                </w:rPr>
                <w:t>間</w:t>
              </w:r>
            </w:ins>
          </w:p>
          <w:p w14:paraId="29E8A0FB" w14:textId="77777777" w:rsidR="00CC42BC" w:rsidRDefault="00CC42BC" w:rsidP="008508E6">
            <w:pPr>
              <w:rPr>
                <w:ins w:id="5209" w:author="st1" w:date="2021-05-07T16:31:00Z"/>
                <w:rFonts w:ascii="標楷體" w:eastAsia="標楷體" w:hAnsi="標楷體"/>
                <w:lang w:eastAsia="zh-HK"/>
              </w:rPr>
            </w:pPr>
            <w:ins w:id="5210" w:author="st1" w:date="2021-05-07T16:30:00Z">
              <w:r>
                <w:rPr>
                  <w:rFonts w:ascii="標楷體" w:eastAsia="標楷體" w:hAnsi="標楷體" w:hint="eastAsia"/>
                </w:rPr>
                <w:t xml:space="preserve">  (2</w:t>
              </w:r>
            </w:ins>
            <w:ins w:id="5211" w:author="st1" w:date="2021-05-07T16:31:00Z">
              <w:r>
                <w:rPr>
                  <w:rFonts w:ascii="標楷體" w:eastAsia="標楷體" w:hAnsi="標楷體" w:hint="eastAsia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報表種類</w:t>
              </w:r>
            </w:ins>
          </w:p>
          <w:p w14:paraId="618B74EE" w14:textId="77777777" w:rsidR="00CC42BC" w:rsidRDefault="00CC42BC" w:rsidP="00CC42BC">
            <w:pPr>
              <w:rPr>
                <w:ins w:id="5212" w:author="st1" w:date="2021-05-07T16:37:00Z"/>
                <w:rFonts w:ascii="標楷體" w:eastAsia="標楷體" w:hAnsi="標楷體"/>
              </w:rPr>
            </w:pPr>
            <w:ins w:id="5213" w:author="st1" w:date="2021-05-07T16:31:00Z">
              <w:r>
                <w:rPr>
                  <w:rFonts w:ascii="標楷體" w:eastAsia="標楷體" w:hAnsi="標楷體" w:hint="eastAsia"/>
                </w:rPr>
                <w:t xml:space="preserve">      (A).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未歸還月報表</w:t>
              </w:r>
            </w:ins>
            <w:ins w:id="5214" w:author="st1" w:date="2021-05-07T16:32:00Z">
              <w:r>
                <w:rPr>
                  <w:rFonts w:ascii="標楷體" w:eastAsia="標楷體" w:hAnsi="標楷體" w:hint="eastAsia"/>
                </w:rPr>
                <w:t>：</w:t>
              </w:r>
            </w:ins>
            <w:ins w:id="5215" w:author="st1" w:date="2021-05-07T16:33:00Z">
              <w:r>
                <w:rPr>
                  <w:rFonts w:ascii="標楷體" w:eastAsia="標楷體" w:hAnsi="標楷體" w:hint="eastAsia"/>
                </w:rPr>
                <w:t>同戶號</w:t>
              </w:r>
            </w:ins>
            <w:proofErr w:type="spellEnd"/>
            <w:ins w:id="5216" w:author="st1" w:date="2021-05-07T16:35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5217" w:author="st1" w:date="2021-05-07T16:36:00Z">
              <w:r w:rsidRPr="00CC42BC">
                <w:rPr>
                  <w:rFonts w:ascii="標楷體" w:eastAsia="標楷體" w:hAnsi="標楷體"/>
                </w:rPr>
                <w:t>CustNo</w:t>
              </w:r>
            </w:ins>
            <w:proofErr w:type="spellEnd"/>
            <w:ins w:id="5218" w:author="st1" w:date="2021-05-07T16:35:00Z">
              <w:r>
                <w:rPr>
                  <w:rFonts w:ascii="標楷體" w:eastAsia="標楷體" w:hAnsi="標楷體" w:hint="eastAsia"/>
                </w:rPr>
                <w:t>)</w:t>
              </w:r>
            </w:ins>
            <w:ins w:id="5219" w:author="st1" w:date="2021-05-07T16:34:00Z">
              <w:r>
                <w:rPr>
                  <w:rFonts w:ascii="標楷體" w:eastAsia="標楷體" w:hAnsi="標楷體" w:hint="eastAsia"/>
                </w:rPr>
                <w:t>、</w:t>
              </w:r>
            </w:ins>
            <w:ins w:id="5220" w:author="st1" w:date="2021-05-07T16:33:00Z">
              <w:r>
                <w:rPr>
                  <w:rFonts w:ascii="標楷體" w:eastAsia="標楷體" w:hAnsi="標楷體" w:hint="eastAsia"/>
                </w:rPr>
                <w:t>額度</w:t>
              </w:r>
            </w:ins>
          </w:p>
          <w:p w14:paraId="48E7E091" w14:textId="77777777" w:rsidR="00CC42BC" w:rsidRDefault="00CC42BC" w:rsidP="00CC42BC">
            <w:pPr>
              <w:rPr>
                <w:ins w:id="5221" w:author="st1" w:date="2021-05-07T16:37:00Z"/>
                <w:rFonts w:ascii="標楷體" w:eastAsia="標楷體" w:hAnsi="標楷體"/>
              </w:rPr>
            </w:pPr>
            <w:ins w:id="5222" w:author="st1" w:date="2021-05-07T16:37:00Z">
              <w:r>
                <w:rPr>
                  <w:rFonts w:ascii="標楷體" w:eastAsia="標楷體" w:hAnsi="標楷體" w:hint="eastAsia"/>
                </w:rPr>
                <w:t xml:space="preserve">          </w:t>
              </w:r>
            </w:ins>
            <w:ins w:id="5223" w:author="st1" w:date="2021-05-07T16:36:00Z"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FacmNo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</w:ins>
            <w:ins w:id="5224" w:author="st1" w:date="2021-05-07T16:34:00Z">
              <w:r>
                <w:rPr>
                  <w:rFonts w:ascii="標楷體" w:eastAsia="標楷體" w:hAnsi="標楷體" w:hint="eastAsia"/>
                </w:rPr>
                <w:t>、</w:t>
              </w:r>
            </w:ins>
            <w:ins w:id="5225" w:author="st1" w:date="2021-05-07T16:33:00Z">
              <w:r>
                <w:rPr>
                  <w:rFonts w:ascii="標楷體" w:eastAsia="標楷體" w:hAnsi="標楷體" w:hint="eastAsia"/>
                </w:rPr>
                <w:t>借閱日期</w:t>
              </w:r>
            </w:ins>
            <w:ins w:id="5226" w:author="st1" w:date="2021-05-07T16:36:00Z"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ApplDate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</w:ins>
            <w:ins w:id="5227" w:author="st1" w:date="2021-05-07T16:34:00Z">
              <w:r>
                <w:rPr>
                  <w:rFonts w:ascii="標楷體" w:eastAsia="標楷體" w:hAnsi="標楷體" w:hint="eastAsia"/>
                </w:rPr>
                <w:t>，</w:t>
              </w:r>
            </w:ins>
            <w:ins w:id="5228" w:author="st1" w:date="2021-05-07T16:35:00Z">
              <w:r w:rsidRPr="00CC42BC">
                <w:rPr>
                  <w:rFonts w:ascii="標楷體" w:eastAsia="標楷體" w:hAnsi="標楷體" w:hint="eastAsia"/>
                </w:rPr>
                <w:t>申請或歸還</w:t>
              </w:r>
            </w:ins>
          </w:p>
          <w:p w14:paraId="1C2FE46C" w14:textId="6D54859A" w:rsidR="00CC42BC" w:rsidRPr="008508E6" w:rsidRDefault="00CC42BC">
            <w:pPr>
              <w:rPr>
                <w:ins w:id="5229" w:author="st1" w:date="2021-05-07T16:31:00Z"/>
                <w:rFonts w:ascii="標楷體" w:eastAsia="標楷體" w:hAnsi="標楷體"/>
              </w:rPr>
            </w:pPr>
            <w:ins w:id="5230" w:author="st1" w:date="2021-05-07T16:37:00Z">
              <w:r>
                <w:rPr>
                  <w:rFonts w:ascii="標楷體" w:eastAsia="標楷體" w:hAnsi="標楷體" w:hint="eastAsia"/>
                </w:rPr>
                <w:t xml:space="preserve">          </w:t>
              </w:r>
            </w:ins>
            <w:ins w:id="5231" w:author="st1" w:date="2021-05-07T16:35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5232" w:author="st1" w:date="2021-05-07T16:36:00Z">
              <w:r w:rsidRPr="00CC42BC">
                <w:rPr>
                  <w:rFonts w:ascii="標楷體" w:eastAsia="標楷體" w:hAnsi="標楷體"/>
                </w:rPr>
                <w:t>ApplCode</w:t>
              </w:r>
            </w:ins>
            <w:proofErr w:type="spellEnd"/>
            <w:ins w:id="5233" w:author="st1" w:date="2021-05-07T16:35:00Z">
              <w:r>
                <w:rPr>
                  <w:rFonts w:ascii="標楷體" w:eastAsia="標楷體" w:hAnsi="標楷體" w:hint="eastAsia"/>
                </w:rPr>
                <w:t>)</w:t>
              </w:r>
            </w:ins>
            <w:ins w:id="5234" w:author="st1" w:date="2021-05-07T16:37:00Z">
              <w:r>
                <w:rPr>
                  <w:rFonts w:ascii="標楷體" w:eastAsia="標楷體" w:hAnsi="標楷體" w:hint="eastAsia"/>
                </w:rPr>
                <w:t>記號</w:t>
              </w:r>
            </w:ins>
            <w:ins w:id="5235" w:author="st1" w:date="2021-05-07T16:36:00Z">
              <w:r>
                <w:rPr>
                  <w:rFonts w:ascii="標楷體" w:eastAsia="標楷體" w:hAnsi="標楷體" w:hint="eastAsia"/>
                </w:rPr>
                <w:t>無</w:t>
              </w:r>
            </w:ins>
            <w:ins w:id="5236" w:author="st1" w:date="2021-05-07T16:34:00Z">
              <w:r>
                <w:rPr>
                  <w:rFonts w:ascii="標楷體" w:eastAsia="標楷體" w:hAnsi="標楷體" w:hint="eastAsia"/>
                </w:rPr>
                <w:t>歸還資料者。</w:t>
              </w:r>
            </w:ins>
          </w:p>
          <w:p w14:paraId="3F143CE5" w14:textId="77777777" w:rsidR="00CC42BC" w:rsidRDefault="00CC42BC" w:rsidP="00CC42BC">
            <w:pPr>
              <w:rPr>
                <w:ins w:id="5237" w:author="st1" w:date="2021-05-07T16:37:00Z"/>
                <w:rFonts w:ascii="標楷體" w:eastAsia="標楷體" w:hAnsi="標楷體"/>
              </w:rPr>
            </w:pPr>
            <w:ins w:id="5238" w:author="st1" w:date="2021-05-07T16:31:00Z">
              <w:r>
                <w:rPr>
                  <w:rFonts w:ascii="標楷體" w:eastAsia="標楷體" w:hAnsi="標楷體" w:hint="eastAsia"/>
                </w:rPr>
                <w:t xml:space="preserve">      (B).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法</w:t>
              </w:r>
              <w:proofErr w:type="gramStart"/>
              <w:r w:rsidRPr="008508E6">
                <w:rPr>
                  <w:rFonts w:ascii="標楷體" w:eastAsia="標楷體" w:hAnsi="標楷體" w:hint="eastAsia"/>
                  <w:lang w:eastAsia="x-none"/>
                </w:rPr>
                <w:t>拍件月</w:t>
              </w:r>
              <w:proofErr w:type="gramEnd"/>
              <w:r w:rsidRPr="008508E6">
                <w:rPr>
                  <w:rFonts w:ascii="標楷體" w:eastAsia="標楷體" w:hAnsi="標楷體" w:hint="eastAsia"/>
                  <w:lang w:eastAsia="x-none"/>
                </w:rPr>
                <w:t>報表</w:t>
              </w:r>
            </w:ins>
            <w:ins w:id="5239" w:author="st1" w:date="2021-05-07T16:34:00Z">
              <w:r>
                <w:rPr>
                  <w:rFonts w:ascii="標楷體" w:eastAsia="標楷體" w:hAnsi="標楷體" w:hint="eastAsia"/>
                </w:rPr>
                <w:t>：</w:t>
              </w:r>
            </w:ins>
            <w:ins w:id="5240" w:author="st1" w:date="2021-05-07T16:37:00Z">
              <w:r>
                <w:rPr>
                  <w:rFonts w:ascii="標楷體" w:eastAsia="標楷體" w:hAnsi="標楷體" w:hint="eastAsia"/>
                </w:rPr>
                <w:t>同戶號</w:t>
              </w:r>
              <w:proofErr w:type="spellEnd"/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CustNo</w:t>
              </w:r>
              <w:proofErr w:type="spellEnd"/>
              <w:r>
                <w:rPr>
                  <w:rFonts w:ascii="標楷體" w:eastAsia="標楷體" w:hAnsi="標楷體" w:hint="eastAsia"/>
                </w:rPr>
                <w:t>)、額度</w:t>
              </w:r>
            </w:ins>
          </w:p>
          <w:p w14:paraId="0670E520" w14:textId="77777777" w:rsidR="00CC42BC" w:rsidRDefault="00CC42BC" w:rsidP="00CC42BC">
            <w:pPr>
              <w:rPr>
                <w:ins w:id="5241" w:author="st1" w:date="2021-05-07T16:37:00Z"/>
                <w:rFonts w:ascii="標楷體" w:eastAsia="標楷體" w:hAnsi="標楷體"/>
              </w:rPr>
            </w:pPr>
            <w:ins w:id="5242" w:author="st1" w:date="2021-05-07T16:37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FacmNo</w:t>
              </w:r>
              <w:proofErr w:type="spellEnd"/>
              <w:r>
                <w:rPr>
                  <w:rFonts w:ascii="標楷體" w:eastAsia="標楷體" w:hAnsi="標楷體" w:hint="eastAsia"/>
                </w:rPr>
                <w:t>)、借閱日期(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ApplDate</w:t>
              </w:r>
              <w:proofErr w:type="spellEnd"/>
              <w:r>
                <w:rPr>
                  <w:rFonts w:ascii="標楷體" w:eastAsia="標楷體" w:hAnsi="標楷體" w:hint="eastAsia"/>
                </w:rPr>
                <w:t>)，</w:t>
              </w:r>
              <w:r w:rsidRPr="00CC42BC">
                <w:rPr>
                  <w:rFonts w:ascii="標楷體" w:eastAsia="標楷體" w:hAnsi="標楷體" w:hint="eastAsia"/>
                </w:rPr>
                <w:t>申請或歸還</w:t>
              </w:r>
            </w:ins>
          </w:p>
          <w:p w14:paraId="513D743F" w14:textId="77777777" w:rsidR="00CC42BC" w:rsidRDefault="00CC42BC" w:rsidP="00CC42BC">
            <w:pPr>
              <w:rPr>
                <w:ins w:id="5243" w:author="st1" w:date="2021-05-07T16:38:00Z"/>
                <w:rFonts w:ascii="標楷體" w:eastAsia="標楷體" w:hAnsi="標楷體"/>
              </w:rPr>
            </w:pPr>
            <w:ins w:id="5244" w:author="st1" w:date="2021-05-07T16:37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ApplCode</w:t>
              </w:r>
              <w:proofErr w:type="spellEnd"/>
              <w:r>
                <w:rPr>
                  <w:rFonts w:ascii="標楷體" w:eastAsia="標楷體" w:hAnsi="標楷體" w:hint="eastAsia"/>
                </w:rPr>
                <w:t>)記號無歸還資料且</w:t>
              </w:r>
            </w:ins>
            <w:ins w:id="5245" w:author="st1" w:date="2021-05-07T16:38:00Z">
              <w:r>
                <w:rPr>
                  <w:rFonts w:ascii="標楷體" w:eastAsia="標楷體" w:hAnsi="標楷體" w:hint="eastAsia"/>
                </w:rPr>
                <w:t>用途</w:t>
              </w:r>
            </w:ins>
          </w:p>
          <w:p w14:paraId="745AD1FB" w14:textId="7798B91E" w:rsidR="00CC42BC" w:rsidRPr="008508E6" w:rsidRDefault="00CC42BC" w:rsidP="00CC42BC">
            <w:pPr>
              <w:rPr>
                <w:ins w:id="5246" w:author="st1" w:date="2021-05-07T16:31:00Z"/>
                <w:rFonts w:ascii="標楷體" w:eastAsia="標楷體" w:hAnsi="標楷體"/>
              </w:rPr>
            </w:pPr>
            <w:ins w:id="5247" w:author="st1" w:date="2021-05-07T16:38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UsageCode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</w:ins>
            <w:ins w:id="5248" w:author="st1" w:date="2021-05-07T16:37:00Z">
              <w:r>
                <w:rPr>
                  <w:rFonts w:ascii="標楷體" w:eastAsia="標楷體" w:hAnsi="標楷體" w:hint="eastAsia"/>
                </w:rPr>
                <w:t>為</w:t>
              </w:r>
              <w:proofErr w:type="gramStart"/>
              <w:r>
                <w:rPr>
                  <w:rFonts w:ascii="標楷體" w:eastAsia="標楷體" w:hAnsi="標楷體" w:hint="eastAsia"/>
                </w:rPr>
                <w:t>法拍者</w:t>
              </w:r>
              <w:proofErr w:type="gramEnd"/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1046F0C" w14:textId="77777777" w:rsidR="00CC42BC" w:rsidRDefault="00CC42BC" w:rsidP="00CC42BC">
            <w:pPr>
              <w:rPr>
                <w:ins w:id="5249" w:author="st1" w:date="2021-05-07T16:38:00Z"/>
                <w:rFonts w:ascii="標楷體" w:eastAsia="標楷體" w:hAnsi="標楷體"/>
              </w:rPr>
            </w:pPr>
            <w:ins w:id="5250" w:author="st1" w:date="2021-05-07T16:31:00Z">
              <w:r>
                <w:rPr>
                  <w:rFonts w:ascii="標楷體" w:eastAsia="標楷體" w:hAnsi="標楷體" w:hint="eastAsia"/>
                </w:rPr>
                <w:t xml:space="preserve">      (C)</w:t>
              </w:r>
              <w:r>
                <w:rPr>
                  <w:rFonts w:ascii="標楷體" w:eastAsia="標楷體" w:hAnsi="標楷體"/>
                </w:rPr>
                <w:t>.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件數統計表</w:t>
              </w:r>
            </w:ins>
            <w:ins w:id="5251" w:author="st1" w:date="2021-05-07T16:34:00Z">
              <w:r>
                <w:rPr>
                  <w:rFonts w:ascii="標楷體" w:eastAsia="標楷體" w:hAnsi="標楷體" w:hint="eastAsia"/>
                </w:rPr>
                <w:t>：</w:t>
              </w:r>
            </w:ins>
            <w:ins w:id="5252" w:author="st1" w:date="2021-05-07T16:38:00Z">
              <w:r>
                <w:rPr>
                  <w:rFonts w:ascii="標楷體" w:eastAsia="標楷體" w:hAnsi="標楷體" w:hint="eastAsia"/>
                </w:rPr>
                <w:t>同戶號</w:t>
              </w:r>
              <w:proofErr w:type="spellEnd"/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CustNo</w:t>
              </w:r>
              <w:proofErr w:type="spellEnd"/>
              <w:r>
                <w:rPr>
                  <w:rFonts w:ascii="標楷體" w:eastAsia="標楷體" w:hAnsi="標楷體" w:hint="eastAsia"/>
                </w:rPr>
                <w:t>)、額度</w:t>
              </w:r>
            </w:ins>
          </w:p>
          <w:p w14:paraId="6224ED6F" w14:textId="77777777" w:rsidR="00CC42BC" w:rsidRDefault="00CC42BC" w:rsidP="00CC42BC">
            <w:pPr>
              <w:rPr>
                <w:ins w:id="5253" w:author="st1" w:date="2021-05-07T16:38:00Z"/>
                <w:rFonts w:ascii="標楷體" w:eastAsia="標楷體" w:hAnsi="標楷體"/>
              </w:rPr>
            </w:pPr>
            <w:ins w:id="5254" w:author="st1" w:date="2021-05-07T16:38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FacmNo</w:t>
              </w:r>
              <w:proofErr w:type="spellEnd"/>
              <w:r>
                <w:rPr>
                  <w:rFonts w:ascii="標楷體" w:eastAsia="標楷體" w:hAnsi="標楷體" w:hint="eastAsia"/>
                </w:rPr>
                <w:t>)、借閱日期(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ApplDate</w:t>
              </w:r>
              <w:proofErr w:type="spellEnd"/>
              <w:r>
                <w:rPr>
                  <w:rFonts w:ascii="標楷體" w:eastAsia="標楷體" w:hAnsi="標楷體" w:hint="eastAsia"/>
                </w:rPr>
                <w:t>)，</w:t>
              </w:r>
              <w:r w:rsidRPr="00CC42BC">
                <w:rPr>
                  <w:rFonts w:ascii="標楷體" w:eastAsia="標楷體" w:hAnsi="標楷體" w:hint="eastAsia"/>
                </w:rPr>
                <w:t>申請或歸還</w:t>
              </w:r>
            </w:ins>
          </w:p>
          <w:p w14:paraId="3157B38F" w14:textId="77777777" w:rsidR="00BF040B" w:rsidRDefault="00CC42BC" w:rsidP="00CC42BC">
            <w:pPr>
              <w:rPr>
                <w:ins w:id="5255" w:author="st1" w:date="2021-05-07T16:40:00Z"/>
                <w:rFonts w:ascii="標楷體" w:eastAsia="標楷體" w:hAnsi="標楷體"/>
              </w:rPr>
            </w:pPr>
            <w:ins w:id="5256" w:author="st1" w:date="2021-05-07T16:38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ApplCode</w:t>
              </w:r>
              <w:proofErr w:type="spellEnd"/>
              <w:r>
                <w:rPr>
                  <w:rFonts w:ascii="標楷體" w:eastAsia="標楷體" w:hAnsi="標楷體" w:hint="eastAsia"/>
                </w:rPr>
                <w:t>)記號無歸還資料者，</w:t>
              </w:r>
            </w:ins>
            <w:ins w:id="5257" w:author="st1" w:date="2021-05-07T16:40:00Z">
              <w:r w:rsidR="00BF040B">
                <w:rPr>
                  <w:rFonts w:ascii="標楷體" w:eastAsia="標楷體" w:hAnsi="標楷體" w:hint="eastAsia"/>
                </w:rPr>
                <w:t>各個用途</w:t>
              </w:r>
            </w:ins>
          </w:p>
          <w:p w14:paraId="2FCA2C7B" w14:textId="1D15FB8A" w:rsidR="00CC42BC" w:rsidRPr="00CC42BC" w:rsidRDefault="00BF040B" w:rsidP="00CC42BC">
            <w:pPr>
              <w:rPr>
                <w:rFonts w:ascii="標楷體" w:eastAsia="標楷體" w:hAnsi="標楷體"/>
                <w:lang w:eastAsia="x-none"/>
              </w:rPr>
            </w:pPr>
            <w:ins w:id="5258" w:author="st1" w:date="2021-05-07T16:40:00Z">
              <w:r>
                <w:rPr>
                  <w:rFonts w:ascii="標楷體" w:eastAsia="標楷體" w:hAnsi="標楷體" w:hint="eastAsia"/>
                </w:rPr>
                <w:t xml:space="preserve">          (</w:t>
              </w:r>
              <w:proofErr w:type="spellStart"/>
              <w:r w:rsidRPr="00CC42BC">
                <w:rPr>
                  <w:rFonts w:ascii="標楷體" w:eastAsia="標楷體" w:hAnsi="標楷體"/>
                </w:rPr>
                <w:t>UsageCode</w:t>
              </w:r>
              <w:proofErr w:type="spellEnd"/>
              <w:r>
                <w:rPr>
                  <w:rFonts w:ascii="標楷體" w:eastAsia="標楷體" w:hAnsi="標楷體" w:hint="eastAsia"/>
                </w:rPr>
                <w:t>)之筆數</w:t>
              </w:r>
            </w:ins>
            <w:ins w:id="5259" w:author="st1" w:date="2021-05-07T16:39:00Z">
              <w:r w:rsidR="00CC42BC">
                <w:rPr>
                  <w:rFonts w:ascii="標楷體" w:eastAsia="標楷體" w:hAnsi="標楷體" w:hint="eastAsia"/>
                </w:rPr>
                <w:t>合計</w:t>
              </w:r>
            </w:ins>
            <w:ins w:id="5260" w:author="st1" w:date="2021-05-07T16:38:00Z">
              <w:r w:rsidR="00CC42BC"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CE6D4E" w:rsidRPr="00AF1A82" w14:paraId="7B960F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B4E4E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BE322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22AF977F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D8CB96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07211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  <w:p w14:paraId="5A8E5DC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E6D4E" w:rsidRPr="00AF1A82" w14:paraId="66615D7B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A992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9A0649" w14:textId="5F4A90B0" w:rsidR="008508E6" w:rsidRDefault="008508E6" w:rsidP="008508E6">
            <w:pPr>
              <w:rPr>
                <w:ins w:id="5261" w:author="st1" w:date="2021-05-07T16:25:00Z"/>
                <w:rFonts w:ascii="標楷體" w:eastAsia="標楷體" w:hAnsi="標楷體"/>
                <w:lang w:eastAsia="x-none"/>
              </w:rPr>
            </w:pPr>
            <w:ins w:id="5262" w:author="st1" w:date="2021-05-07T16:25:00Z">
              <w:r>
                <w:rPr>
                  <w:rFonts w:ascii="標楷體" w:eastAsia="標楷體" w:hAnsi="標楷體" w:hint="eastAsia"/>
                </w:rPr>
                <w:t>根據輸入之報表種類產出</w:t>
              </w:r>
            </w:ins>
          </w:p>
          <w:p w14:paraId="216A4CDD" w14:textId="28ED3F16" w:rsidR="008508E6" w:rsidRPr="008508E6" w:rsidRDefault="008508E6" w:rsidP="008508E6">
            <w:pPr>
              <w:rPr>
                <w:ins w:id="5263" w:author="st1" w:date="2021-05-07T16:25:00Z"/>
                <w:rFonts w:ascii="標楷體" w:eastAsia="標楷體" w:hAnsi="標楷體"/>
                <w:lang w:eastAsia="x-none"/>
              </w:rPr>
            </w:pPr>
            <w:proofErr w:type="gramStart"/>
            <w:ins w:id="5264" w:author="st1" w:date="2021-05-07T16:25:00Z">
              <w:r w:rsidRPr="008508E6">
                <w:rPr>
                  <w:rFonts w:ascii="標楷體" w:eastAsia="標楷體" w:hAnsi="標楷體" w:hint="eastAsia"/>
                  <w:lang w:eastAsia="x-none"/>
                </w:rPr>
                <w:t>1: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未歸還月報表</w:t>
              </w:r>
              <w:proofErr w:type="spellEnd"/>
              <w:proofErr w:type="gramEnd"/>
            </w:ins>
          </w:p>
          <w:p w14:paraId="0613885D" w14:textId="77777777" w:rsidR="008508E6" w:rsidRPr="008508E6" w:rsidRDefault="008508E6" w:rsidP="008508E6">
            <w:pPr>
              <w:rPr>
                <w:ins w:id="5265" w:author="st1" w:date="2021-05-07T16:25:00Z"/>
                <w:rFonts w:ascii="標楷體" w:eastAsia="標楷體" w:hAnsi="標楷體"/>
                <w:lang w:eastAsia="x-none"/>
              </w:rPr>
            </w:pPr>
            <w:proofErr w:type="gramStart"/>
            <w:ins w:id="5266" w:author="st1" w:date="2021-05-07T16:25:00Z">
              <w:r w:rsidRPr="008508E6">
                <w:rPr>
                  <w:rFonts w:ascii="標楷體" w:eastAsia="標楷體" w:hAnsi="標楷體" w:hint="eastAsia"/>
                  <w:lang w:eastAsia="x-none"/>
                </w:rPr>
                <w:t>2: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法拍件月報表</w:t>
              </w:r>
              <w:proofErr w:type="spellEnd"/>
              <w:proofErr w:type="gramEnd"/>
            </w:ins>
          </w:p>
          <w:p w14:paraId="359D15FD" w14:textId="3663159A" w:rsidR="00CE6D4E" w:rsidRPr="00AF1A82" w:rsidRDefault="008508E6" w:rsidP="008508E6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ins w:id="5267" w:author="st1" w:date="2021-05-07T16:25:00Z">
              <w:r w:rsidRPr="008508E6">
                <w:rPr>
                  <w:rFonts w:ascii="標楷體" w:eastAsia="標楷體" w:hAnsi="標楷體" w:hint="eastAsia"/>
                  <w:lang w:eastAsia="x-none"/>
                </w:rPr>
                <w:t>3:</w:t>
              </w:r>
              <w:proofErr w:type="spellStart"/>
              <w:r w:rsidRPr="008508E6">
                <w:rPr>
                  <w:rFonts w:ascii="標楷體" w:eastAsia="標楷體" w:hAnsi="標楷體" w:hint="eastAsia"/>
                  <w:lang w:eastAsia="x-none"/>
                </w:rPr>
                <w:t>件數統計表</w:t>
              </w:r>
            </w:ins>
            <w:proofErr w:type="spellEnd"/>
            <w:proofErr w:type="gramEnd"/>
          </w:p>
        </w:tc>
      </w:tr>
      <w:tr w:rsidR="00CE6D4E" w:rsidRPr="00AF1A82" w14:paraId="371FCFAF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4C17F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40483B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0215100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F34A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3E0D4" w14:textId="5C4B3B72" w:rsidR="00CE6D4E" w:rsidRPr="00AF1A82" w:rsidRDefault="006F4E24" w:rsidP="00CE6D4E">
            <w:pPr>
              <w:rPr>
                <w:rFonts w:ascii="標楷體" w:eastAsia="標楷體" w:hAnsi="標楷體"/>
                <w:lang w:eastAsia="x-none"/>
              </w:rPr>
            </w:pPr>
            <w:ins w:id="5268" w:author="st1" w:date="2021-05-07T15:38:00Z">
              <w:r>
                <w:rPr>
                  <w:rFonts w:ascii="標楷體" w:eastAsia="標楷體" w:hAnsi="標楷體" w:hint="eastAsia"/>
                </w:rPr>
                <w:t>無原報表</w:t>
              </w:r>
            </w:ins>
          </w:p>
        </w:tc>
      </w:tr>
    </w:tbl>
    <w:p w14:paraId="7D142B9D" w14:textId="75FA2996" w:rsidR="00CE6D4E" w:rsidRDefault="00CE6D4E" w:rsidP="00CE6D4E">
      <w:pPr>
        <w:rPr>
          <w:ins w:id="5269" w:author="st1" w:date="2021-05-07T16:24:00Z"/>
          <w:rFonts w:ascii="標楷體" w:eastAsia="標楷體" w:hAnsi="標楷體"/>
          <w:lang w:eastAsia="x-none"/>
        </w:rPr>
      </w:pPr>
    </w:p>
    <w:p w14:paraId="191A68FD" w14:textId="2CCEC274" w:rsidR="008508E6" w:rsidRDefault="008508E6" w:rsidP="00CE6D4E">
      <w:pPr>
        <w:rPr>
          <w:ins w:id="5270" w:author="st1" w:date="2021-05-07T16:24:00Z"/>
          <w:rFonts w:ascii="標楷體" w:eastAsia="標楷體" w:hAnsi="標楷體"/>
          <w:lang w:eastAsia="x-none"/>
        </w:rPr>
      </w:pPr>
    </w:p>
    <w:p w14:paraId="13069756" w14:textId="77777777" w:rsidR="008508E6" w:rsidRPr="00AF1A82" w:rsidRDefault="008508E6" w:rsidP="00CE6D4E">
      <w:pPr>
        <w:rPr>
          <w:rFonts w:ascii="標楷體" w:eastAsia="標楷體" w:hAnsi="標楷體"/>
          <w:lang w:eastAsia="x-none"/>
        </w:rPr>
      </w:pPr>
    </w:p>
    <w:p w14:paraId="09DA0ECA" w14:textId="77777777" w:rsidR="00CE6D4E" w:rsidRPr="005F3296" w:rsidRDefault="00CE6D4E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D762364" w14:textId="20491B1C" w:rsidR="00CE6D4E" w:rsidRPr="00AF1A82" w:rsidDel="008508E6" w:rsidRDefault="00CE6D4E" w:rsidP="00DC7571">
      <w:pPr>
        <w:ind w:leftChars="501" w:left="1202"/>
        <w:rPr>
          <w:del w:id="5271" w:author="st1" w:date="2021-05-07T16:24:00Z"/>
          <w:rFonts w:ascii="標楷體" w:eastAsia="標楷體" w:hAnsi="標楷體"/>
          <w:lang w:eastAsia="x-none"/>
        </w:rPr>
      </w:pPr>
      <w:del w:id="5272" w:author="st1" w:date="2021-05-07T16:24:00Z">
        <w:r w:rsidRPr="00AF1A82" w:rsidDel="008508E6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08387C2A" w14:textId="070046E4" w:rsidR="00CE6D4E" w:rsidRDefault="00C0078D" w:rsidP="00CE6D4E">
      <w:pPr>
        <w:rPr>
          <w:ins w:id="5273" w:author="st1" w:date="2021-05-07T16:24:00Z"/>
          <w:rFonts w:ascii="標楷體" w:eastAsia="標楷體" w:hAnsi="標楷體"/>
          <w:lang w:eastAsia="x-none"/>
        </w:rPr>
      </w:pPr>
      <w:del w:id="5274" w:author="st1" w:date="2021-05-07T16:24:00Z">
        <w:r w:rsidRPr="00AF1A82" w:rsidDel="008508E6">
          <w:rPr>
            <w:rFonts w:ascii="標楷體" w:eastAsia="標楷體" w:hAnsi="標楷體"/>
            <w:noProof/>
          </w:rPr>
          <w:drawing>
            <wp:inline distT="0" distB="0" distL="0" distR="0" wp14:anchorId="4195CF19" wp14:editId="35E0B312">
              <wp:extent cx="6483350" cy="2133600"/>
              <wp:effectExtent l="0" t="0" r="0" b="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133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275" w:author="st1" w:date="2021-05-07T16:24:00Z">
        <w:r w:rsidR="008508E6" w:rsidRPr="008508E6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31974BBD" wp14:editId="17FD5F12">
              <wp:extent cx="6479540" cy="1508125"/>
              <wp:effectExtent l="0" t="0" r="0" b="0"/>
              <wp:docPr id="159" name="圖片 1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08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0AC3C45" w14:textId="5D4A30EA" w:rsidR="008508E6" w:rsidRDefault="008508E6" w:rsidP="00CE6D4E">
      <w:pPr>
        <w:rPr>
          <w:ins w:id="5276" w:author="st1" w:date="2021-05-07T16:24:00Z"/>
          <w:rFonts w:ascii="標楷體" w:eastAsia="標楷體" w:hAnsi="標楷體"/>
          <w:lang w:eastAsia="x-none"/>
        </w:rPr>
      </w:pPr>
    </w:p>
    <w:p w14:paraId="14F8081A" w14:textId="77777777" w:rsidR="00BF040B" w:rsidRDefault="00BF040B" w:rsidP="00BF040B">
      <w:pPr>
        <w:pStyle w:val="a"/>
        <w:rPr>
          <w:ins w:id="5277" w:author="st1" w:date="2021-05-07T16:42:00Z"/>
        </w:rPr>
      </w:pPr>
      <w:ins w:id="5278" w:author="st1" w:date="2021-05-07T16:4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A5B84E5" w14:textId="77777777" w:rsidR="00BF040B" w:rsidRDefault="00BF040B" w:rsidP="00BF040B">
      <w:pPr>
        <w:rPr>
          <w:ins w:id="5279" w:author="st1" w:date="2021-05-07T16:42:00Z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2126"/>
        <w:gridCol w:w="7033"/>
        <w:tblGridChange w:id="5280">
          <w:tblGrid>
            <w:gridCol w:w="851"/>
            <w:gridCol w:w="2126"/>
            <w:gridCol w:w="7033"/>
          </w:tblGrid>
        </w:tblGridChange>
      </w:tblGrid>
      <w:tr w:rsidR="00BF040B" w14:paraId="78B9D9AA" w14:textId="77777777" w:rsidTr="007836FA">
        <w:trPr>
          <w:ins w:id="5281" w:author="st1" w:date="2021-05-07T16:4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406088D" w14:textId="77777777" w:rsidR="00BF040B" w:rsidRDefault="00BF040B" w:rsidP="007836FA">
            <w:pPr>
              <w:jc w:val="center"/>
              <w:rPr>
                <w:ins w:id="5282" w:author="st1" w:date="2021-05-07T16:42:00Z"/>
                <w:rFonts w:ascii="標楷體" w:eastAsia="標楷體" w:hAnsi="標楷體"/>
              </w:rPr>
            </w:pPr>
            <w:ins w:id="5283" w:author="st1" w:date="2021-05-07T16:4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82EE61" w14:textId="77777777" w:rsidR="00BF040B" w:rsidRDefault="00BF040B" w:rsidP="007836FA">
            <w:pPr>
              <w:jc w:val="center"/>
              <w:rPr>
                <w:ins w:id="5284" w:author="st1" w:date="2021-05-07T16:42:00Z"/>
                <w:rFonts w:ascii="標楷體" w:eastAsia="標楷體" w:hAnsi="標楷體"/>
              </w:rPr>
            </w:pPr>
            <w:ins w:id="5285" w:author="st1" w:date="2021-05-07T16:4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FBB1C" w14:textId="77777777" w:rsidR="00BF040B" w:rsidRDefault="00BF040B" w:rsidP="007836FA">
            <w:pPr>
              <w:jc w:val="center"/>
              <w:rPr>
                <w:ins w:id="5286" w:author="st1" w:date="2021-05-07T16:42:00Z"/>
                <w:rFonts w:ascii="標楷體" w:eastAsia="標楷體" w:hAnsi="標楷體"/>
              </w:rPr>
            </w:pPr>
            <w:ins w:id="5287" w:author="st1" w:date="2021-05-07T16:4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F040B" w14:paraId="16B87BD6" w14:textId="77777777" w:rsidTr="00BF040B">
        <w:tblPrEx>
          <w:tblW w:w="0" w:type="auto"/>
          <w:tblInd w:w="25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PrExChange w:id="5288" w:author="st1" w:date="2021-05-07T16:43:00Z">
            <w:tblPrEx>
              <w:tblW w:w="0" w:type="auto"/>
              <w:tblInd w:w="25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</w:tblPrEx>
          </w:tblPrExChange>
        </w:tblPrEx>
        <w:trPr>
          <w:ins w:id="5289" w:author="st1" w:date="2021-05-07T16:4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290" w:author="st1" w:date="2021-05-07T16:43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CE04D51" w14:textId="77777777" w:rsidR="00BF040B" w:rsidRDefault="00BF040B" w:rsidP="007836FA">
            <w:pPr>
              <w:jc w:val="center"/>
              <w:rPr>
                <w:ins w:id="5291" w:author="st1" w:date="2021-05-07T16:42:00Z"/>
                <w:rFonts w:ascii="標楷體" w:eastAsia="標楷體" w:hAnsi="標楷體"/>
                <w:lang w:eastAsia="zh-HK"/>
              </w:rPr>
            </w:pPr>
            <w:ins w:id="5292" w:author="st1" w:date="2021-05-07T16:4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293" w:author="st1" w:date="2021-05-07T16:43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02C7F6" w14:textId="56B2C5E0" w:rsidR="00BF040B" w:rsidRDefault="00BF040B" w:rsidP="007836FA">
            <w:pPr>
              <w:rPr>
                <w:ins w:id="5294" w:author="st1" w:date="2021-05-07T16:42:00Z"/>
                <w:rFonts w:ascii="標楷體" w:eastAsia="標楷體" w:hAnsi="標楷體"/>
                <w:lang w:eastAsia="zh-HK"/>
              </w:rPr>
            </w:pPr>
            <w:ins w:id="5295" w:author="st1" w:date="2021-05-07T16:43:00Z">
              <w:r>
                <w:rPr>
                  <w:rFonts w:ascii="標楷體" w:eastAsia="標楷體" w:hAnsi="標楷體" w:hint="eastAsia"/>
                  <w:lang w:eastAsia="zh-HK"/>
                </w:rPr>
                <w:t>製表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296" w:author="st1" w:date="2021-05-07T16:43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BDF04C" w14:textId="170D39C6" w:rsidR="00BF040B" w:rsidRPr="007836FA" w:rsidRDefault="00BF040B" w:rsidP="007836FA">
            <w:pPr>
              <w:rPr>
                <w:ins w:id="5297" w:author="st1" w:date="2021-05-07T16:42:00Z"/>
                <w:rFonts w:eastAsia="標楷體"/>
                <w:color w:val="000000" w:themeColor="text1"/>
                <w:lang w:eastAsia="zh-HK"/>
              </w:rPr>
            </w:pPr>
            <w:ins w:id="5298" w:author="st1" w:date="2021-05-07T16:44:00Z">
              <w:r w:rsidRPr="00C04054">
                <w:rPr>
                  <w:rFonts w:ascii="標楷體" w:eastAsia="標楷體" w:hAnsi="標楷體" w:hint="eastAsia"/>
                  <w:lang w:eastAsia="zh-HK"/>
                </w:rPr>
                <w:t>執行交易</w:t>
              </w:r>
            </w:ins>
          </w:p>
        </w:tc>
      </w:tr>
      <w:tr w:rsidR="00BF040B" w14:paraId="0970756F" w14:textId="77777777" w:rsidTr="007836FA">
        <w:trPr>
          <w:ins w:id="5299" w:author="st1" w:date="2021-05-07T16:4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8D9E" w14:textId="77777777" w:rsidR="00BF040B" w:rsidRDefault="00BF040B" w:rsidP="00BF040B">
            <w:pPr>
              <w:jc w:val="center"/>
              <w:rPr>
                <w:ins w:id="5300" w:author="st1" w:date="2021-05-07T16:42:00Z"/>
                <w:rFonts w:ascii="標楷體" w:eastAsia="標楷體" w:hAnsi="標楷體"/>
              </w:rPr>
            </w:pPr>
            <w:ins w:id="5301" w:author="st1" w:date="2021-05-07T16:4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CCE2C" w14:textId="1EF3B3D7" w:rsidR="00BF040B" w:rsidRDefault="00BF040B" w:rsidP="00BF040B">
            <w:pPr>
              <w:rPr>
                <w:ins w:id="5302" w:author="st1" w:date="2021-05-07T16:42:00Z"/>
                <w:rFonts w:ascii="標楷體" w:eastAsia="標楷體" w:hAnsi="標楷體"/>
                <w:lang w:eastAsia="zh-HK"/>
              </w:rPr>
            </w:pPr>
            <w:ins w:id="5303" w:author="st1" w:date="2021-05-07T16:4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5DC6" w14:textId="0646F92E" w:rsidR="00BF040B" w:rsidRPr="007836FA" w:rsidRDefault="00BF040B" w:rsidP="00BF040B">
            <w:pPr>
              <w:rPr>
                <w:ins w:id="5304" w:author="st1" w:date="2021-05-07T16:42:00Z"/>
                <w:rFonts w:eastAsia="標楷體"/>
                <w:color w:val="000000" w:themeColor="text1"/>
              </w:rPr>
            </w:pPr>
            <w:ins w:id="5305" w:author="st1" w:date="2021-05-07T16:43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BF040B" w14:paraId="17544B23" w14:textId="77777777" w:rsidTr="007836FA">
        <w:trPr>
          <w:ins w:id="5306" w:author="st1" w:date="2021-05-07T16:4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EA95" w14:textId="77777777" w:rsidR="00BF040B" w:rsidRDefault="00BF040B" w:rsidP="00BF040B">
            <w:pPr>
              <w:jc w:val="center"/>
              <w:rPr>
                <w:ins w:id="5307" w:author="st1" w:date="2021-05-07T16:42:00Z"/>
                <w:rFonts w:ascii="標楷體" w:eastAsia="標楷體" w:hAnsi="標楷體"/>
              </w:rPr>
            </w:pPr>
            <w:ins w:id="5308" w:author="st1" w:date="2021-05-07T16:42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602" w14:textId="6BD2046B" w:rsidR="00BF040B" w:rsidRDefault="00BF040B" w:rsidP="00BF040B">
            <w:pPr>
              <w:rPr>
                <w:ins w:id="5309" w:author="st1" w:date="2021-05-07T16:42:00Z"/>
                <w:rFonts w:ascii="標楷體" w:eastAsia="標楷體" w:hAnsi="標楷體"/>
                <w:lang w:eastAsia="zh-HK"/>
              </w:rPr>
            </w:pPr>
            <w:ins w:id="5310" w:author="st1" w:date="2021-05-07T16:43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BFF6" w14:textId="653DE465" w:rsidR="00BF040B" w:rsidRPr="007836FA" w:rsidRDefault="00BF040B" w:rsidP="00BF040B">
            <w:pPr>
              <w:rPr>
                <w:ins w:id="5311" w:author="st1" w:date="2021-05-07T16:42:00Z"/>
                <w:rFonts w:ascii="標楷體" w:eastAsia="標楷體" w:hAnsi="標楷體"/>
                <w:color w:val="000000" w:themeColor="text1"/>
                <w:lang w:eastAsia="zh-HK"/>
              </w:rPr>
            </w:pPr>
            <w:ins w:id="5312" w:author="st1" w:date="2021-05-07T16:43:00Z">
              <w:r>
                <w:rPr>
                  <w:rFonts w:ascii="標楷體" w:eastAsia="標楷體" w:hAnsi="標楷體" w:hint="eastAsia"/>
                  <w:lang w:eastAsia="zh-HK"/>
                </w:rPr>
                <w:t>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重新輸入進入此交易</w:t>
              </w:r>
            </w:ins>
          </w:p>
        </w:tc>
      </w:tr>
    </w:tbl>
    <w:p w14:paraId="2B55CDFA" w14:textId="77777777" w:rsidR="00BF040B" w:rsidRDefault="00BF040B" w:rsidP="00BF040B">
      <w:pPr>
        <w:pStyle w:val="42"/>
        <w:spacing w:afterLines="0" w:after="48"/>
        <w:ind w:leftChars="0" w:left="0"/>
        <w:rPr>
          <w:ins w:id="5313" w:author="st1" w:date="2021-05-07T16:42:00Z"/>
          <w:rFonts w:hAnsi="標楷體"/>
        </w:rPr>
      </w:pPr>
    </w:p>
    <w:p w14:paraId="15CBCC49" w14:textId="77777777" w:rsidR="00BF040B" w:rsidRDefault="00BF040B" w:rsidP="00BF040B">
      <w:pPr>
        <w:pStyle w:val="a"/>
        <w:rPr>
          <w:ins w:id="5314" w:author="st1" w:date="2021-05-07T16:42:00Z"/>
        </w:rPr>
      </w:pPr>
      <w:ins w:id="5315" w:author="st1" w:date="2021-05-07T16:42:00Z">
        <w:r>
          <w:rPr>
            <w:rFonts w:hint="eastAsia"/>
          </w:rPr>
          <w:t>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5316" w:author="st1" w:date="2021-05-07T16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21"/>
        <w:gridCol w:w="1288"/>
        <w:gridCol w:w="1843"/>
        <w:gridCol w:w="992"/>
        <w:gridCol w:w="2835"/>
        <w:gridCol w:w="831"/>
        <w:gridCol w:w="587"/>
        <w:gridCol w:w="1523"/>
        <w:tblGridChange w:id="5317">
          <w:tblGrid>
            <w:gridCol w:w="521"/>
            <w:gridCol w:w="1107"/>
            <w:gridCol w:w="798"/>
            <w:gridCol w:w="855"/>
            <w:gridCol w:w="2376"/>
            <w:gridCol w:w="772"/>
            <w:gridCol w:w="655"/>
            <w:gridCol w:w="395"/>
            <w:gridCol w:w="831"/>
            <w:gridCol w:w="587"/>
            <w:gridCol w:w="1523"/>
          </w:tblGrid>
        </w:tblGridChange>
      </w:tblGrid>
      <w:tr w:rsidR="00BF040B" w:rsidRPr="007836FA" w14:paraId="12F6E831" w14:textId="77777777" w:rsidTr="00BF040B">
        <w:trPr>
          <w:trHeight w:val="388"/>
          <w:tblHeader/>
          <w:jc w:val="center"/>
          <w:ins w:id="5318" w:author="st1" w:date="2021-05-07T16:42:00Z"/>
          <w:trPrChange w:id="5319" w:author="st1" w:date="2021-05-07T16:45:00Z">
            <w:trPr>
              <w:trHeight w:val="388"/>
              <w:tblHeader/>
              <w:jc w:val="center"/>
            </w:trPr>
          </w:trPrChange>
        </w:trPr>
        <w:tc>
          <w:tcPr>
            <w:tcW w:w="5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20" w:author="st1" w:date="2021-05-07T16:45:00Z">
              <w:tcPr>
                <w:tcW w:w="521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4668C58A" w14:textId="77777777" w:rsidR="00BF040B" w:rsidRPr="007836FA" w:rsidRDefault="00BF040B" w:rsidP="007836FA">
            <w:pPr>
              <w:rPr>
                <w:ins w:id="5321" w:author="st1" w:date="2021-05-07T16:42:00Z"/>
                <w:rFonts w:ascii="標楷體" w:eastAsia="標楷體" w:hAnsi="標楷體"/>
              </w:rPr>
            </w:pPr>
            <w:ins w:id="5322" w:author="st1" w:date="2021-05-07T16:42:00Z">
              <w:r w:rsidRPr="007836FA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2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23" w:author="st1" w:date="2021-05-07T16:45:00Z">
              <w:tcPr>
                <w:tcW w:w="1107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3C6F21BD" w14:textId="77777777" w:rsidR="00BF040B" w:rsidRPr="007836FA" w:rsidRDefault="00BF040B" w:rsidP="007836FA">
            <w:pPr>
              <w:rPr>
                <w:ins w:id="5324" w:author="st1" w:date="2021-05-07T16:42:00Z"/>
                <w:rFonts w:ascii="標楷體" w:eastAsia="標楷體" w:hAnsi="標楷體"/>
              </w:rPr>
            </w:pPr>
            <w:ins w:id="5325" w:author="st1" w:date="2021-05-07T16:42:00Z">
              <w:r w:rsidRPr="007836FA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70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26" w:author="st1" w:date="2021-05-07T16:45:00Z">
              <w:tcPr>
                <w:tcW w:w="7269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0E6E2B00" w14:textId="77777777" w:rsidR="00BF040B" w:rsidRPr="007836FA" w:rsidRDefault="00BF040B" w:rsidP="007836FA">
            <w:pPr>
              <w:jc w:val="center"/>
              <w:rPr>
                <w:ins w:id="5327" w:author="st1" w:date="2021-05-07T16:42:00Z"/>
                <w:rFonts w:ascii="標楷體" w:eastAsia="標楷體" w:hAnsi="標楷體"/>
              </w:rPr>
            </w:pPr>
            <w:ins w:id="5328" w:author="st1" w:date="2021-05-07T16:42:00Z">
              <w:r w:rsidRPr="007836FA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5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29" w:author="st1" w:date="2021-05-07T16:45:00Z">
              <w:tcPr>
                <w:tcW w:w="152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33746296" w14:textId="77777777" w:rsidR="00BF040B" w:rsidRPr="007836FA" w:rsidRDefault="00BF040B" w:rsidP="007836FA">
            <w:pPr>
              <w:rPr>
                <w:ins w:id="5330" w:author="st1" w:date="2021-05-07T16:42:00Z"/>
                <w:rFonts w:ascii="標楷體" w:eastAsia="標楷體" w:hAnsi="標楷體"/>
              </w:rPr>
            </w:pPr>
            <w:ins w:id="5331" w:author="st1" w:date="2021-05-07T16:42:00Z">
              <w:r w:rsidRPr="007836FA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F040B" w:rsidRPr="007836FA" w14:paraId="02D38492" w14:textId="77777777" w:rsidTr="00BF040B">
        <w:trPr>
          <w:trHeight w:val="244"/>
          <w:tblHeader/>
          <w:jc w:val="center"/>
          <w:ins w:id="5332" w:author="st1" w:date="2021-05-07T16:42:00Z"/>
          <w:trPrChange w:id="5333" w:author="st1" w:date="2021-05-07T16:45:00Z">
            <w:trPr>
              <w:trHeight w:val="244"/>
              <w:tblHeader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334" w:author="st1" w:date="2021-05-07T16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5364F28" w14:textId="77777777" w:rsidR="00BF040B" w:rsidRPr="007836FA" w:rsidRDefault="00BF040B" w:rsidP="007836FA">
            <w:pPr>
              <w:widowControl/>
              <w:rPr>
                <w:ins w:id="5335" w:author="st1" w:date="2021-05-07T16:42:00Z"/>
                <w:rFonts w:ascii="標楷體" w:eastAsia="標楷體" w:hAnsi="標楷體"/>
              </w:rPr>
            </w:pPr>
          </w:p>
        </w:tc>
        <w:tc>
          <w:tcPr>
            <w:tcW w:w="12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336" w:author="st1" w:date="2021-05-07T16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F878394" w14:textId="77777777" w:rsidR="00BF040B" w:rsidRPr="007836FA" w:rsidRDefault="00BF040B" w:rsidP="007836FA">
            <w:pPr>
              <w:widowControl/>
              <w:rPr>
                <w:ins w:id="5337" w:author="st1" w:date="2021-05-07T16:42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38" w:author="st1" w:date="2021-05-07T16:45:00Z">
              <w:tcPr>
                <w:tcW w:w="79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7CCF9AA1" w14:textId="77777777" w:rsidR="00BF040B" w:rsidRPr="007836FA" w:rsidRDefault="00BF040B" w:rsidP="007836FA">
            <w:pPr>
              <w:rPr>
                <w:ins w:id="5339" w:author="st1" w:date="2021-05-07T16:42:00Z"/>
                <w:rFonts w:ascii="標楷體" w:eastAsia="標楷體" w:hAnsi="標楷體"/>
              </w:rPr>
            </w:pPr>
            <w:ins w:id="5340" w:author="st1" w:date="2021-05-07T16:42:00Z">
              <w:r w:rsidRPr="007836FA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41" w:author="st1" w:date="2021-05-07T16:45:00Z">
              <w:tcPr>
                <w:tcW w:w="8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436C18D6" w14:textId="77777777" w:rsidR="00BF040B" w:rsidRPr="007836FA" w:rsidRDefault="00BF040B" w:rsidP="007836FA">
            <w:pPr>
              <w:rPr>
                <w:ins w:id="5342" w:author="st1" w:date="2021-05-07T16:42:00Z"/>
                <w:rFonts w:ascii="標楷體" w:eastAsia="標楷體" w:hAnsi="標楷體"/>
              </w:rPr>
            </w:pPr>
            <w:ins w:id="5343" w:author="st1" w:date="2021-05-07T16:42:00Z">
              <w:r w:rsidRPr="007836FA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44" w:author="st1" w:date="2021-05-07T16:45:00Z">
              <w:tcPr>
                <w:tcW w:w="4198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25019772" w14:textId="77777777" w:rsidR="00BF040B" w:rsidRPr="007836FA" w:rsidRDefault="00BF040B" w:rsidP="007836FA">
            <w:pPr>
              <w:rPr>
                <w:ins w:id="5345" w:author="st1" w:date="2021-05-07T16:42:00Z"/>
                <w:rFonts w:ascii="標楷體" w:eastAsia="標楷體" w:hAnsi="標楷體"/>
              </w:rPr>
            </w:pPr>
            <w:ins w:id="5346" w:author="st1" w:date="2021-05-07T16:42:00Z">
              <w:r w:rsidRPr="007836FA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47" w:author="st1" w:date="2021-05-07T16:45:00Z">
              <w:tcPr>
                <w:tcW w:w="83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491BB1C0" w14:textId="77777777" w:rsidR="00BF040B" w:rsidRPr="007836FA" w:rsidRDefault="00BF040B" w:rsidP="007836FA">
            <w:pPr>
              <w:rPr>
                <w:ins w:id="5348" w:author="st1" w:date="2021-05-07T16:42:00Z"/>
                <w:rFonts w:ascii="標楷體" w:eastAsia="標楷體" w:hAnsi="標楷體"/>
              </w:rPr>
            </w:pPr>
            <w:proofErr w:type="gramStart"/>
            <w:ins w:id="5349" w:author="st1" w:date="2021-05-07T16:42:00Z">
              <w:r w:rsidRPr="007836FA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  <w:tcPrChange w:id="5350" w:author="st1" w:date="2021-05-07T16:45:00Z">
              <w:tcPr>
                <w:tcW w:w="5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hideMark/>
              </w:tcPr>
            </w:tcPrChange>
          </w:tcPr>
          <w:p w14:paraId="467EFB93" w14:textId="77777777" w:rsidR="00BF040B" w:rsidRPr="007836FA" w:rsidRDefault="00BF040B" w:rsidP="007836FA">
            <w:pPr>
              <w:rPr>
                <w:ins w:id="5351" w:author="st1" w:date="2021-05-07T16:42:00Z"/>
                <w:rFonts w:ascii="標楷體" w:eastAsia="標楷體" w:hAnsi="標楷體"/>
              </w:rPr>
            </w:pPr>
            <w:ins w:id="5352" w:author="st1" w:date="2021-05-07T16:42:00Z">
              <w:r w:rsidRPr="007836FA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15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353" w:author="st1" w:date="2021-05-07T16:45:00Z">
              <w:tcPr>
                <w:tcW w:w="152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08614AA" w14:textId="77777777" w:rsidR="00BF040B" w:rsidRPr="007836FA" w:rsidRDefault="00BF040B" w:rsidP="007836FA">
            <w:pPr>
              <w:widowControl/>
              <w:rPr>
                <w:ins w:id="5354" w:author="st1" w:date="2021-05-07T16:42:00Z"/>
                <w:rFonts w:ascii="標楷體" w:eastAsia="標楷體" w:hAnsi="標楷體"/>
              </w:rPr>
            </w:pPr>
          </w:p>
        </w:tc>
      </w:tr>
      <w:tr w:rsidR="00BF040B" w:rsidRPr="007836FA" w14:paraId="10A81C3E" w14:textId="77777777" w:rsidTr="00BF040B">
        <w:trPr>
          <w:trHeight w:val="244"/>
          <w:jc w:val="center"/>
          <w:ins w:id="5355" w:author="st1" w:date="2021-05-07T16:42:00Z"/>
          <w:trPrChange w:id="5356" w:author="st1" w:date="2021-05-07T16:45:00Z">
            <w:trPr>
              <w:trHeight w:val="244"/>
              <w:jc w:val="center"/>
            </w:trPr>
          </w:trPrChange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357" w:author="st1" w:date="2021-05-07T16:45:00Z">
              <w:tcPr>
                <w:tcW w:w="52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7917B1B" w14:textId="77777777" w:rsidR="00BF040B" w:rsidRPr="007836FA" w:rsidRDefault="00BF040B" w:rsidP="007836FA">
            <w:pPr>
              <w:rPr>
                <w:ins w:id="5358" w:author="st1" w:date="2021-05-07T16:42:00Z"/>
                <w:rFonts w:ascii="標楷體" w:eastAsia="標楷體" w:hAnsi="標楷體"/>
              </w:rPr>
            </w:pPr>
            <w:ins w:id="5359" w:author="st1" w:date="2021-05-07T16:42:00Z">
              <w:r w:rsidRPr="007836F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360" w:author="st1" w:date="2021-05-07T16:45:00Z">
              <w:tcPr>
                <w:tcW w:w="110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32C78C6" w14:textId="1456E54E" w:rsidR="00BF040B" w:rsidRPr="007836FA" w:rsidRDefault="00BF040B" w:rsidP="007836FA">
            <w:pPr>
              <w:rPr>
                <w:ins w:id="5361" w:author="st1" w:date="2021-05-07T16:42:00Z"/>
                <w:rFonts w:ascii="標楷體" w:eastAsia="標楷體" w:hAnsi="標楷體"/>
                <w:lang w:eastAsia="ja-JP"/>
              </w:rPr>
            </w:pPr>
            <w:ins w:id="5362" w:author="st1" w:date="2021-05-07T16:44:00Z">
              <w:r>
                <w:rPr>
                  <w:rFonts w:ascii="標楷體" w:eastAsia="標楷體" w:hAnsi="標楷體" w:hint="eastAsia"/>
                </w:rPr>
                <w:t>開始日期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363" w:author="st1" w:date="2021-05-07T16:45:00Z">
              <w:tcPr>
                <w:tcW w:w="79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C223D15" w14:textId="75E24726" w:rsidR="00BF040B" w:rsidRPr="007836FA" w:rsidRDefault="00BF040B" w:rsidP="007836FA">
            <w:pPr>
              <w:rPr>
                <w:ins w:id="5364" w:author="st1" w:date="2021-05-07T16:42:00Z"/>
                <w:rFonts w:ascii="標楷體" w:eastAsia="標楷體" w:hAnsi="標楷體"/>
              </w:rPr>
            </w:pPr>
            <w:ins w:id="5365" w:author="st1" w:date="2021-05-07T16:45:00Z">
              <w:r>
                <w:rPr>
                  <w:rFonts w:ascii="標楷體" w:eastAsia="標楷體" w:hAnsi="標楷體" w:hint="eastAsia"/>
                </w:rPr>
                <w:t>7-7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66" w:author="st1" w:date="2021-05-07T16:45:00Z">
              <w:tcPr>
                <w:tcW w:w="8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8E0E3F" w14:textId="00AF8EE6" w:rsidR="00BF040B" w:rsidRPr="007836FA" w:rsidRDefault="00BF040B" w:rsidP="007836FA">
            <w:pPr>
              <w:rPr>
                <w:ins w:id="5367" w:author="st1" w:date="2021-05-07T16:42:00Z"/>
                <w:rFonts w:ascii="標楷體" w:eastAsia="標楷體" w:hAnsi="標楷體"/>
              </w:rPr>
            </w:pPr>
            <w:ins w:id="5368" w:author="st1" w:date="2021-05-07T16:46:00Z">
              <w:r>
                <w:rPr>
                  <w:rFonts w:ascii="標楷體" w:eastAsia="標楷體" w:hAnsi="標楷體" w:hint="eastAsia"/>
                </w:rPr>
                <w:t>營業日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69" w:author="st1" w:date="2021-05-07T16:45:00Z"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C54288" w14:textId="77777777" w:rsidR="00BF040B" w:rsidRPr="007836FA" w:rsidRDefault="00BF040B" w:rsidP="007836FA">
            <w:pPr>
              <w:rPr>
                <w:ins w:id="5370" w:author="st1" w:date="2021-05-07T16:42:00Z"/>
                <w:rFonts w:ascii="標楷體" w:eastAsia="標楷體" w:hAnsi="標楷體"/>
              </w:rPr>
            </w:pPr>
          </w:p>
        </w:tc>
        <w:tc>
          <w:tcPr>
            <w:tcW w:w="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71" w:author="st1" w:date="2021-05-07T16:45:00Z">
              <w:tcPr>
                <w:tcW w:w="2653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96255C" w14:textId="472A534C" w:rsidR="00BF040B" w:rsidRPr="007836FA" w:rsidRDefault="00BF040B" w:rsidP="007836FA">
            <w:pPr>
              <w:rPr>
                <w:ins w:id="5372" w:author="st1" w:date="2021-05-07T16:42:00Z"/>
                <w:rFonts w:ascii="標楷體" w:eastAsia="標楷體" w:hAnsi="標楷體"/>
              </w:rPr>
            </w:pPr>
            <w:ins w:id="5373" w:author="st1" w:date="2021-05-07T16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374" w:author="st1" w:date="2021-05-07T16:45:00Z">
              <w:tcPr>
                <w:tcW w:w="5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241EF9" w14:textId="7787AA0C" w:rsidR="00BF040B" w:rsidRPr="007836FA" w:rsidRDefault="00BF040B" w:rsidP="007836FA">
            <w:pPr>
              <w:jc w:val="center"/>
              <w:rPr>
                <w:ins w:id="5375" w:author="st1" w:date="2021-05-07T16:42:00Z"/>
                <w:rFonts w:ascii="標楷體" w:eastAsia="標楷體" w:hAnsi="標楷體"/>
              </w:rPr>
            </w:pPr>
            <w:ins w:id="5376" w:author="st1" w:date="2021-05-07T16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377" w:author="st1" w:date="2021-05-07T16:45:00Z">
              <w:tcPr>
                <w:tcW w:w="15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28FC5E7" w14:textId="5A67E1BA" w:rsidR="00BF040B" w:rsidRPr="007836FA" w:rsidRDefault="00BF040B">
            <w:pPr>
              <w:rPr>
                <w:ins w:id="5378" w:author="st1" w:date="2021-05-07T16:42:00Z"/>
                <w:rFonts w:ascii="標楷體" w:eastAsia="標楷體" w:hAnsi="標楷體"/>
              </w:rPr>
            </w:pPr>
          </w:p>
        </w:tc>
      </w:tr>
      <w:tr w:rsidR="00BF040B" w:rsidRPr="007836FA" w14:paraId="67E27183" w14:textId="77777777" w:rsidTr="00BF040B">
        <w:trPr>
          <w:trHeight w:val="244"/>
          <w:jc w:val="center"/>
          <w:ins w:id="5379" w:author="st1" w:date="2021-05-07T16:44:00Z"/>
          <w:trPrChange w:id="5380" w:author="st1" w:date="2021-05-07T16:45:00Z">
            <w:trPr>
              <w:trHeight w:val="244"/>
              <w:jc w:val="center"/>
            </w:trPr>
          </w:trPrChange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81" w:author="st1" w:date="2021-05-07T16:45:00Z">
              <w:tcPr>
                <w:tcW w:w="52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CEFAEB" w14:textId="1B355558" w:rsidR="00BF040B" w:rsidRPr="007836FA" w:rsidRDefault="00BF040B" w:rsidP="007836FA">
            <w:pPr>
              <w:rPr>
                <w:ins w:id="5382" w:author="st1" w:date="2021-05-07T16:44:00Z"/>
                <w:rFonts w:ascii="標楷體" w:eastAsia="標楷體" w:hAnsi="標楷體"/>
              </w:rPr>
            </w:pPr>
            <w:ins w:id="5383" w:author="st1" w:date="2021-05-07T16:4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84" w:author="st1" w:date="2021-05-07T16:45:00Z">
              <w:tcPr>
                <w:tcW w:w="110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CFCAF" w14:textId="49445261" w:rsidR="00BF040B" w:rsidRDefault="00BF040B" w:rsidP="007836FA">
            <w:pPr>
              <w:rPr>
                <w:ins w:id="5385" w:author="st1" w:date="2021-05-07T16:44:00Z"/>
                <w:rFonts w:ascii="標楷體" w:eastAsia="標楷體" w:hAnsi="標楷體"/>
              </w:rPr>
            </w:pPr>
            <w:ins w:id="5386" w:author="st1" w:date="2021-05-07T16:45:00Z">
              <w:r>
                <w:rPr>
                  <w:rFonts w:ascii="標楷體" w:eastAsia="標楷體" w:hAnsi="標楷體" w:hint="eastAsia"/>
                </w:rPr>
                <w:t>報表種類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87" w:author="st1" w:date="2021-05-07T16:45:00Z">
              <w:tcPr>
                <w:tcW w:w="79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F6B465" w14:textId="5D3F7ECF" w:rsidR="00BF040B" w:rsidRPr="007836FA" w:rsidRDefault="00BF040B" w:rsidP="007836FA">
            <w:pPr>
              <w:rPr>
                <w:ins w:id="5388" w:author="st1" w:date="2021-05-07T16:44:00Z"/>
                <w:rFonts w:ascii="標楷體" w:eastAsia="標楷體" w:hAnsi="標楷體"/>
              </w:rPr>
            </w:pPr>
            <w:ins w:id="5389" w:author="st1" w:date="2021-05-07T16:4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90" w:author="st1" w:date="2021-05-07T16:45:00Z">
              <w:tcPr>
                <w:tcW w:w="8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3530B" w14:textId="3EEC50BD" w:rsidR="00BF040B" w:rsidRPr="007836FA" w:rsidRDefault="00BF040B" w:rsidP="007836FA">
            <w:pPr>
              <w:rPr>
                <w:ins w:id="5391" w:author="st1" w:date="2021-05-07T16:44:00Z"/>
                <w:rFonts w:ascii="標楷體" w:eastAsia="標楷體" w:hAnsi="標楷體"/>
              </w:rPr>
            </w:pPr>
            <w:ins w:id="5392" w:author="st1" w:date="2021-05-07T16:4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393" w:author="st1" w:date="2021-05-07T16:45:00Z"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C68DA7" w14:textId="77777777" w:rsidR="00BF040B" w:rsidRPr="00BF040B" w:rsidRDefault="00BF040B" w:rsidP="00BF040B">
            <w:pPr>
              <w:rPr>
                <w:ins w:id="5394" w:author="st1" w:date="2021-05-07T16:46:00Z"/>
                <w:rFonts w:ascii="標楷體" w:eastAsia="標楷體" w:hAnsi="標楷體"/>
              </w:rPr>
            </w:pPr>
            <w:ins w:id="5395" w:author="st1" w:date="2021-05-07T16:46:00Z">
              <w:r w:rsidRPr="00BF040B">
                <w:rPr>
                  <w:rFonts w:ascii="標楷體" w:eastAsia="標楷體" w:hAnsi="標楷體" w:hint="eastAsia"/>
                </w:rPr>
                <w:t>1:未歸還月報表</w:t>
              </w:r>
            </w:ins>
          </w:p>
          <w:p w14:paraId="1434F53F" w14:textId="77777777" w:rsidR="00BF040B" w:rsidRPr="00BF040B" w:rsidRDefault="00BF040B" w:rsidP="00BF040B">
            <w:pPr>
              <w:rPr>
                <w:ins w:id="5396" w:author="st1" w:date="2021-05-07T16:46:00Z"/>
                <w:rFonts w:ascii="標楷體" w:eastAsia="標楷體" w:hAnsi="標楷體"/>
              </w:rPr>
            </w:pPr>
            <w:ins w:id="5397" w:author="st1" w:date="2021-05-07T16:46:00Z">
              <w:r w:rsidRPr="00BF040B">
                <w:rPr>
                  <w:rFonts w:ascii="標楷體" w:eastAsia="標楷體" w:hAnsi="標楷體" w:hint="eastAsia"/>
                </w:rPr>
                <w:t>2:法</w:t>
              </w:r>
              <w:proofErr w:type="gramStart"/>
              <w:r w:rsidRPr="00BF040B">
                <w:rPr>
                  <w:rFonts w:ascii="標楷體" w:eastAsia="標楷體" w:hAnsi="標楷體" w:hint="eastAsia"/>
                </w:rPr>
                <w:t>拍件月</w:t>
              </w:r>
              <w:proofErr w:type="gramEnd"/>
              <w:r w:rsidRPr="00BF040B">
                <w:rPr>
                  <w:rFonts w:ascii="標楷體" w:eastAsia="標楷體" w:hAnsi="標楷體" w:hint="eastAsia"/>
                </w:rPr>
                <w:t>報表</w:t>
              </w:r>
            </w:ins>
          </w:p>
          <w:p w14:paraId="4EB1207E" w14:textId="77777777" w:rsidR="00BF040B" w:rsidRPr="00BF040B" w:rsidRDefault="00BF040B" w:rsidP="00BF040B">
            <w:pPr>
              <w:rPr>
                <w:ins w:id="5398" w:author="st1" w:date="2021-05-07T16:46:00Z"/>
                <w:rFonts w:ascii="標楷體" w:eastAsia="標楷體" w:hAnsi="標楷體"/>
              </w:rPr>
            </w:pPr>
            <w:ins w:id="5399" w:author="st1" w:date="2021-05-07T16:46:00Z">
              <w:r w:rsidRPr="00BF040B">
                <w:rPr>
                  <w:rFonts w:ascii="標楷體" w:eastAsia="標楷體" w:hAnsi="標楷體" w:hint="eastAsia"/>
                </w:rPr>
                <w:t>3:件數統計表</w:t>
              </w:r>
            </w:ins>
          </w:p>
          <w:p w14:paraId="7D45AA5A" w14:textId="7C385ADC" w:rsidR="00BF040B" w:rsidRPr="007836FA" w:rsidRDefault="00BF040B" w:rsidP="00BF040B">
            <w:pPr>
              <w:rPr>
                <w:ins w:id="5400" w:author="st1" w:date="2021-05-07T16:44:00Z"/>
                <w:rFonts w:ascii="標楷體" w:eastAsia="標楷體" w:hAnsi="標楷體"/>
              </w:rPr>
            </w:pPr>
            <w:ins w:id="5401" w:author="st1" w:date="2021-05-07T16:46:00Z">
              <w:r w:rsidRPr="00BF040B">
                <w:rPr>
                  <w:rFonts w:ascii="標楷體" w:eastAsia="標楷體" w:hAnsi="標楷體" w:hint="eastAsia"/>
                </w:rPr>
                <w:t>4:全部</w:t>
              </w:r>
            </w:ins>
          </w:p>
        </w:tc>
        <w:tc>
          <w:tcPr>
            <w:tcW w:w="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402" w:author="st1" w:date="2021-05-07T16:45:00Z">
              <w:tcPr>
                <w:tcW w:w="77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A54B55" w14:textId="2DE35EE5" w:rsidR="00BF040B" w:rsidRPr="007836FA" w:rsidRDefault="00BF040B" w:rsidP="007836FA">
            <w:pPr>
              <w:rPr>
                <w:ins w:id="5403" w:author="st1" w:date="2021-05-07T16:44:00Z"/>
                <w:rFonts w:ascii="標楷體" w:eastAsia="標楷體" w:hAnsi="標楷體"/>
              </w:rPr>
            </w:pPr>
            <w:ins w:id="5404" w:author="st1" w:date="2021-05-07T16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405" w:author="st1" w:date="2021-05-07T16:45:00Z">
              <w:tcPr>
                <w:tcW w:w="6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47F9D6" w14:textId="2A0ABEBE" w:rsidR="00BF040B" w:rsidRPr="007836FA" w:rsidRDefault="00BF040B" w:rsidP="007836FA">
            <w:pPr>
              <w:jc w:val="center"/>
              <w:rPr>
                <w:ins w:id="5406" w:author="st1" w:date="2021-05-07T16:44:00Z"/>
                <w:rFonts w:ascii="標楷體" w:eastAsia="標楷體" w:hAnsi="標楷體"/>
              </w:rPr>
            </w:pPr>
            <w:ins w:id="5407" w:author="st1" w:date="2021-05-07T16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1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408" w:author="st1" w:date="2021-05-07T16:45:00Z">
              <w:tcPr>
                <w:tcW w:w="3336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484741" w14:textId="77777777" w:rsidR="00BF040B" w:rsidRPr="007836FA" w:rsidRDefault="00BF040B" w:rsidP="007836FA">
            <w:pPr>
              <w:rPr>
                <w:ins w:id="5409" w:author="st1" w:date="2021-05-07T16:44:00Z"/>
                <w:rFonts w:ascii="標楷體" w:eastAsia="標楷體" w:hAnsi="標楷體"/>
              </w:rPr>
            </w:pPr>
          </w:p>
        </w:tc>
      </w:tr>
    </w:tbl>
    <w:p w14:paraId="0243747A" w14:textId="58231DDA" w:rsidR="008508E6" w:rsidRDefault="008508E6" w:rsidP="00CE6D4E">
      <w:pPr>
        <w:rPr>
          <w:ins w:id="5410" w:author="st1" w:date="2021-05-07T16:24:00Z"/>
          <w:rFonts w:ascii="標楷體" w:eastAsia="標楷體" w:hAnsi="標楷體"/>
          <w:lang w:eastAsia="x-none"/>
        </w:rPr>
      </w:pPr>
    </w:p>
    <w:p w14:paraId="563D28A2" w14:textId="77777777" w:rsidR="008508E6" w:rsidRPr="00AF1A82" w:rsidRDefault="008508E6" w:rsidP="00CE6D4E">
      <w:pPr>
        <w:rPr>
          <w:rFonts w:ascii="標楷體" w:eastAsia="標楷體" w:hAnsi="標楷體"/>
          <w:lang w:eastAsia="x-none"/>
        </w:rPr>
      </w:pPr>
    </w:p>
    <w:p w14:paraId="79FFF9A6" w14:textId="74E8A787" w:rsidR="00CE6D4E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輸</w:t>
      </w:r>
      <w:ins w:id="5411" w:author="st1" w:date="2021-05-07T16:46:00Z">
        <w:r w:rsidR="00BF040B">
          <w:rPr>
            <w:rFonts w:ascii="標楷體" w:eastAsia="標楷體" w:hAnsi="標楷體" w:hint="eastAsia"/>
            <w:sz w:val="26"/>
            <w:szCs w:val="26"/>
          </w:rPr>
          <w:t>出</w:t>
        </w:r>
      </w:ins>
      <w:proofErr w:type="spellEnd"/>
      <w:del w:id="5412" w:author="st1" w:date="2021-05-07T16:46:00Z">
        <w:r w:rsidRPr="005F3296" w:rsidDel="00BF040B">
          <w:rPr>
            <w:rFonts w:ascii="標楷體" w:eastAsia="標楷體" w:hAnsi="標楷體"/>
            <w:sz w:val="26"/>
            <w:szCs w:val="26"/>
            <w:lang w:eastAsia="x-none"/>
          </w:rPr>
          <w:delText>入</w:delText>
        </w:r>
      </w:del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畫面資料說明</w:t>
      </w:r>
      <w:proofErr w:type="spellEnd"/>
    </w:p>
    <w:p w14:paraId="2EBBEEA4" w14:textId="4809F3FF" w:rsidR="00CE6D4E" w:rsidRDefault="00BF040B" w:rsidP="00CE6D4E">
      <w:pPr>
        <w:rPr>
          <w:ins w:id="5413" w:author="st1" w:date="2021-05-07T16:48:00Z"/>
          <w:rFonts w:ascii="標楷體" w:eastAsia="標楷體" w:hAnsi="標楷體"/>
          <w:lang w:eastAsia="x-none"/>
        </w:rPr>
      </w:pPr>
      <w:ins w:id="5414" w:author="st1" w:date="2021-05-07T16:48:00Z">
        <w:r w:rsidRPr="00BF040B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58B76F3A" wp14:editId="1032E9E7">
              <wp:extent cx="6030167" cy="2486372"/>
              <wp:effectExtent l="0" t="0" r="8890" b="9525"/>
              <wp:docPr id="160" name="圖片 1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30167" cy="24863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E25860" w14:textId="39DEF119" w:rsidR="00BF040B" w:rsidRDefault="00BF040B" w:rsidP="00CE6D4E">
      <w:pPr>
        <w:rPr>
          <w:ins w:id="5415" w:author="st1" w:date="2021-05-07T16:48:00Z"/>
          <w:rFonts w:ascii="標楷體" w:eastAsia="標楷體" w:hAnsi="標楷體"/>
          <w:lang w:eastAsia="x-none"/>
        </w:rPr>
      </w:pPr>
      <w:ins w:id="5416" w:author="st1" w:date="2021-05-07T16:48:00Z">
        <w:r w:rsidRPr="00BF040B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06FA224B" wp14:editId="45023ECF">
              <wp:extent cx="6182588" cy="2267266"/>
              <wp:effectExtent l="0" t="0" r="8890" b="0"/>
              <wp:docPr id="161" name="圖片 1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2588" cy="22672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D413DD" w14:textId="7F4F3569" w:rsidR="00BF040B" w:rsidRPr="00AF1A82" w:rsidRDefault="00BF040B" w:rsidP="00CE6D4E">
      <w:pPr>
        <w:rPr>
          <w:rFonts w:ascii="標楷體" w:eastAsia="標楷體" w:hAnsi="標楷體"/>
          <w:lang w:eastAsia="x-none"/>
        </w:rPr>
      </w:pPr>
      <w:ins w:id="5417" w:author="st1" w:date="2021-05-07T16:48:00Z">
        <w:r w:rsidRPr="00BF040B">
          <w:rPr>
            <w:rFonts w:ascii="標楷體" w:eastAsia="標楷體" w:hAnsi="標楷體"/>
            <w:noProof/>
            <w:lang w:eastAsia="x-none"/>
          </w:rPr>
          <w:drawing>
            <wp:inline distT="0" distB="0" distL="0" distR="0" wp14:anchorId="1CC109F0" wp14:editId="34A6FB5A">
              <wp:extent cx="6096851" cy="2353003"/>
              <wp:effectExtent l="0" t="0" r="0" b="9525"/>
              <wp:docPr id="162" name="圖片 1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96851" cy="23530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BEC5F8" w14:textId="77777777" w:rsidR="00D9578F" w:rsidRPr="00AF1A82" w:rsidRDefault="00F81500" w:rsidP="00D9578F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</w:rPr>
        <w:br w:type="page"/>
      </w:r>
    </w:p>
    <w:p w14:paraId="03BDA45F" w14:textId="2E203FAC" w:rsidR="00D9578F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ins w:id="5418" w:author="嘉榮 張" w:date="2020-07-30T15:02:00Z">
        <w:r w:rsidR="00236391">
          <w:rPr>
            <w:rFonts w:ascii="標楷體" w:hAnsi="標楷體" w:hint="eastAsia"/>
            <w:lang w:eastAsia="zh-TW"/>
          </w:rPr>
          <w:t>50</w:t>
        </w:r>
      </w:ins>
      <w:ins w:id="5419" w:author="嘉榮 張" w:date="2020-07-30T15:03:00Z">
        <w:r w:rsidR="00236391">
          <w:rPr>
            <w:rFonts w:ascii="標楷體" w:hAnsi="標楷體" w:hint="eastAsia"/>
            <w:lang w:eastAsia="zh-TW"/>
          </w:rPr>
          <w:t>21</w:t>
        </w:r>
      </w:ins>
      <w:del w:id="5420" w:author="嘉榮 張" w:date="2020-07-30T15:02:00Z">
        <w:r w:rsidR="000449DE" w:rsidRPr="00AF1A82" w:rsidDel="00236391">
          <w:rPr>
            <w:rFonts w:ascii="標楷體" w:hAnsi="標楷體"/>
          </w:rPr>
          <w:delText>5</w:delText>
        </w:r>
        <w:r w:rsidR="000B4CF9" w:rsidRPr="00AF1A82" w:rsidDel="00236391">
          <w:rPr>
            <w:rFonts w:ascii="標楷體" w:hAnsi="標楷體"/>
          </w:rPr>
          <w:delText>9</w:delText>
        </w:r>
        <w:r w:rsidR="00720C20" w:rsidRPr="00AF1A82" w:rsidDel="00236391">
          <w:rPr>
            <w:rFonts w:ascii="標楷體" w:hAnsi="標楷體"/>
          </w:rPr>
          <w:delText>40</w:delText>
        </w:r>
      </w:del>
      <w:r w:rsidRPr="00AF1A82">
        <w:rPr>
          <w:rFonts w:ascii="標楷體" w:hAnsi="標楷體" w:hint="eastAsia"/>
          <w:lang w:eastAsia="zh-TW"/>
        </w:rPr>
        <w:t>房貸專員</w:t>
      </w:r>
      <w:proofErr w:type="spellStart"/>
      <w:ins w:id="5421" w:author="嘉榮 張" w:date="2020-05-25T15:52:00Z">
        <w:r w:rsidR="00E9179D" w:rsidRPr="00AF1A82">
          <w:rPr>
            <w:rFonts w:ascii="標楷體" w:hAnsi="標楷體" w:hint="eastAsia"/>
          </w:rPr>
          <w:t>業績</w:t>
        </w:r>
      </w:ins>
      <w:r w:rsidRPr="00AF1A82">
        <w:rPr>
          <w:rFonts w:ascii="標楷體" w:hAnsi="標楷體" w:hint="eastAsia"/>
          <w:lang w:eastAsia="zh-TW"/>
        </w:rPr>
        <w:t>明細資料查詢</w:t>
      </w:r>
      <w:proofErr w:type="spellEnd"/>
    </w:p>
    <w:p w14:paraId="1D578BEF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B20AD09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004E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E7CFE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房貸專員業績統計作業－房貸專員明細資料查詢</w:t>
            </w:r>
            <w:proofErr w:type="spellEnd"/>
          </w:p>
        </w:tc>
      </w:tr>
      <w:tr w:rsidR="00F81500" w:rsidRPr="00AF1A82" w14:paraId="49A50C53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9B085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CA65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FD9A99B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D6AE0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DE651B" w14:textId="70730C9E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5C204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4C6F4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5098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106574F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4FAE5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DF47C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8D225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0596613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0338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D6E83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02399C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C446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794A48" w14:textId="413EE5E8" w:rsidR="00F81500" w:rsidRPr="00AF1A82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ins w:id="5422" w:author="嘉榮 張" w:date="2020-07-30T15:26:00Z">
              <w:r>
                <w:rPr>
                  <w:rFonts w:ascii="標楷體" w:eastAsia="標楷體" w:hAnsi="標楷體" w:hint="eastAsia"/>
                </w:rPr>
                <w:t>不輸入月分則查詢該年度</w:t>
              </w:r>
            </w:ins>
          </w:p>
        </w:tc>
      </w:tr>
      <w:tr w:rsidR="00F81500" w:rsidRPr="00AF1A82" w14:paraId="236DC71D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CF372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84383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57C664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506D4561" w14:textId="77777777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B0B76EE" w14:textId="77777777" w:rsidR="00F81500" w:rsidRPr="00AF1A82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51DE3006" w14:textId="1C44F7B9" w:rsidR="00F81500" w:rsidRPr="00AF1A82" w:rsidRDefault="00D20E5D" w:rsidP="00F81500">
      <w:pPr>
        <w:rPr>
          <w:rFonts w:ascii="標楷體" w:eastAsia="標楷體" w:hAnsi="標楷體"/>
          <w:lang w:eastAsia="x-none"/>
        </w:rPr>
      </w:pPr>
      <w:del w:id="5423" w:author="Fegie" w:date="2021-04-11T21:00:00Z">
        <w:r w:rsidDel="005C37C2">
          <w:rPr>
            <w:noProof/>
          </w:rPr>
          <w:drawing>
            <wp:inline distT="0" distB="0" distL="0" distR="0" wp14:anchorId="6EA1C0C5" wp14:editId="4E081574">
              <wp:extent cx="6479540" cy="1864995"/>
              <wp:effectExtent l="0" t="0" r="0" b="1905"/>
              <wp:docPr id="3" name="圖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649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424" w:author="Fegie" w:date="2021-04-11T21:00:00Z">
        <w:r w:rsidR="005C37C2">
          <w:rPr>
            <w:noProof/>
          </w:rPr>
          <w:drawing>
            <wp:inline distT="0" distB="0" distL="0" distR="0" wp14:anchorId="1CE03060" wp14:editId="754A0A1F">
              <wp:extent cx="6479540" cy="2241550"/>
              <wp:effectExtent l="0" t="0" r="0" b="6350"/>
              <wp:docPr id="91" name="圖片 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41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E52C6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19E607B3" w14:textId="77777777" w:rsidR="00F81500" w:rsidRPr="00AF1A82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輸出畫面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28C2170D" w14:textId="7A14CE2F" w:rsidR="00F81500" w:rsidRPr="00AF1A82" w:rsidRDefault="00D20E5D" w:rsidP="00F81500">
      <w:pPr>
        <w:rPr>
          <w:rFonts w:ascii="標楷體" w:eastAsia="標楷體" w:hAnsi="標楷體"/>
          <w:lang w:eastAsia="x-none"/>
        </w:rPr>
      </w:pPr>
      <w:del w:id="5425" w:author="Fegie" w:date="2021-04-11T21:02:00Z">
        <w:r w:rsidDel="005C37C2">
          <w:rPr>
            <w:noProof/>
          </w:rPr>
          <w:drawing>
            <wp:inline distT="0" distB="0" distL="0" distR="0" wp14:anchorId="4CBF1A7E" wp14:editId="7F15E333">
              <wp:extent cx="6479540" cy="2642235"/>
              <wp:effectExtent l="0" t="0" r="0" b="5715"/>
              <wp:docPr id="4" name="圖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42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426" w:author="Fegie" w:date="2021-04-11T21:02:00Z">
        <w:r w:rsidR="005C37C2">
          <w:rPr>
            <w:noProof/>
          </w:rPr>
          <w:drawing>
            <wp:inline distT="0" distB="0" distL="0" distR="0" wp14:anchorId="0B36E1E1" wp14:editId="1A27FC53">
              <wp:extent cx="6479540" cy="4555490"/>
              <wp:effectExtent l="0" t="0" r="0" b="0"/>
              <wp:docPr id="100" name="圖片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5554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FB09F7" w14:textId="77777777" w:rsidR="00F81500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6"/>
        <w:gridCol w:w="1531"/>
        <w:gridCol w:w="1559"/>
        <w:gridCol w:w="1105"/>
        <w:gridCol w:w="742"/>
        <w:gridCol w:w="695"/>
        <w:gridCol w:w="2686"/>
      </w:tblGrid>
      <w:tr w:rsidR="00DA2448" w:rsidRPr="00AF1A82" w14:paraId="4D041946" w14:textId="77777777" w:rsidTr="00082168">
        <w:trPr>
          <w:trHeight w:val="388"/>
          <w:jc w:val="center"/>
        </w:trPr>
        <w:tc>
          <w:tcPr>
            <w:tcW w:w="516" w:type="dxa"/>
            <w:vMerge w:val="restart"/>
          </w:tcPr>
          <w:p w14:paraId="11BA2412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86" w:type="dxa"/>
            <w:vMerge w:val="restart"/>
          </w:tcPr>
          <w:p w14:paraId="2D068A20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632" w:type="dxa"/>
            <w:gridSpan w:val="5"/>
          </w:tcPr>
          <w:p w14:paraId="6EEDC151" w14:textId="77777777" w:rsidR="00DA2448" w:rsidRPr="00AF1A82" w:rsidRDefault="00DA2448" w:rsidP="00DA2448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686" w:type="dxa"/>
            <w:vMerge w:val="restart"/>
          </w:tcPr>
          <w:p w14:paraId="321E3C82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963574" w:rsidRPr="00AF1A82" w14:paraId="2CF48089" w14:textId="77777777" w:rsidTr="00082168">
        <w:trPr>
          <w:trHeight w:val="244"/>
          <w:jc w:val="center"/>
        </w:trPr>
        <w:tc>
          <w:tcPr>
            <w:tcW w:w="516" w:type="dxa"/>
            <w:vMerge/>
          </w:tcPr>
          <w:p w14:paraId="314A684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</w:tcPr>
          <w:p w14:paraId="0E900B99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31" w:type="dxa"/>
          </w:tcPr>
          <w:p w14:paraId="471993D8" w14:textId="77777777" w:rsidR="00963574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559" w:type="dxa"/>
          </w:tcPr>
          <w:p w14:paraId="3B49A634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05" w:type="dxa"/>
          </w:tcPr>
          <w:p w14:paraId="1379DF7A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42" w:type="dxa"/>
          </w:tcPr>
          <w:p w14:paraId="457F02D8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5" w:type="dxa"/>
          </w:tcPr>
          <w:p w14:paraId="349CE2C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686" w:type="dxa"/>
            <w:vMerge/>
          </w:tcPr>
          <w:p w14:paraId="01B58D25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5298643A" w14:textId="77777777" w:rsidTr="00082168">
        <w:trPr>
          <w:trHeight w:val="244"/>
          <w:jc w:val="center"/>
        </w:trPr>
        <w:tc>
          <w:tcPr>
            <w:tcW w:w="516" w:type="dxa"/>
          </w:tcPr>
          <w:p w14:paraId="3AF3D52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86" w:type="dxa"/>
          </w:tcPr>
          <w:p w14:paraId="3745DBD1" w14:textId="77777777" w:rsidR="00963574" w:rsidRPr="00AF1A82" w:rsidRDefault="00963574" w:rsidP="0008216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年</w:t>
            </w:r>
            <w:r w:rsidR="00082168">
              <w:rPr>
                <w:rFonts w:ascii="標楷體" w:eastAsia="標楷體" w:hAnsi="標楷體" w:hint="eastAsia"/>
              </w:rPr>
              <w:t>度</w:t>
            </w:r>
            <w:proofErr w:type="spellEnd"/>
          </w:p>
        </w:tc>
        <w:tc>
          <w:tcPr>
            <w:tcW w:w="1531" w:type="dxa"/>
          </w:tcPr>
          <w:p w14:paraId="0E0EAACF" w14:textId="77777777" w:rsidR="00963574" w:rsidRPr="00AF1A82" w:rsidRDefault="00DA2448" w:rsidP="0008216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082168">
              <w:rPr>
                <w:rFonts w:ascii="標楷體" w:eastAsia="標楷體" w:hAnsi="標楷體"/>
              </w:rPr>
              <w:t>(3)</w:t>
            </w:r>
          </w:p>
        </w:tc>
        <w:tc>
          <w:tcPr>
            <w:tcW w:w="1559" w:type="dxa"/>
          </w:tcPr>
          <w:p w14:paraId="63BB7E6B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DCA0E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F6D463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5" w:type="dxa"/>
          </w:tcPr>
          <w:p w14:paraId="1E2C731F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2A49218A" w14:textId="77777777" w:rsidR="00963574" w:rsidRPr="00AF1A82" w:rsidRDefault="00082168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082168" w:rsidRPr="00AF1A82" w14:paraId="3DCA0EA7" w14:textId="77777777" w:rsidTr="00082168">
        <w:trPr>
          <w:trHeight w:val="244"/>
          <w:jc w:val="center"/>
        </w:trPr>
        <w:tc>
          <w:tcPr>
            <w:tcW w:w="516" w:type="dxa"/>
          </w:tcPr>
          <w:p w14:paraId="3B49EEA5" w14:textId="77777777" w:rsidR="00082168" w:rsidRPr="00AF1A82" w:rsidRDefault="00082168" w:rsidP="000821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86" w:type="dxa"/>
          </w:tcPr>
          <w:p w14:paraId="1E550729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月份</w:t>
            </w:r>
            <w:proofErr w:type="spellEnd"/>
          </w:p>
        </w:tc>
        <w:tc>
          <w:tcPr>
            <w:tcW w:w="1531" w:type="dxa"/>
          </w:tcPr>
          <w:p w14:paraId="3F0073DB" w14:textId="77777777" w:rsidR="00082168" w:rsidRPr="00AF1A82" w:rsidRDefault="00082168" w:rsidP="000821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1559" w:type="dxa"/>
          </w:tcPr>
          <w:p w14:paraId="0F6968BC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9E3B569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FB35111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6D39BD6F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5B25375F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可不輸入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查詢全部</w:t>
            </w:r>
            <w:proofErr w:type="spellEnd"/>
          </w:p>
        </w:tc>
      </w:tr>
    </w:tbl>
    <w:p w14:paraId="0BA10007" w14:textId="77777777" w:rsidR="00DA2448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DA2448" w:rsidRPr="00AF1A82" w14:paraId="4F81B458" w14:textId="77777777" w:rsidTr="00DA2448">
        <w:trPr>
          <w:trHeight w:val="388"/>
          <w:jc w:val="center"/>
        </w:trPr>
        <w:tc>
          <w:tcPr>
            <w:tcW w:w="696" w:type="dxa"/>
            <w:vMerge w:val="restart"/>
          </w:tcPr>
          <w:p w14:paraId="3A8ABA7A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7209B0E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E965E4" w14:textId="77777777" w:rsidR="00DA2448" w:rsidRPr="00AF1A82" w:rsidRDefault="00DA2448" w:rsidP="00DA2448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CF6B4C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A2448" w:rsidRPr="00AF1A82" w14:paraId="31A562D5" w14:textId="77777777" w:rsidTr="00DA2448">
        <w:trPr>
          <w:trHeight w:val="244"/>
          <w:jc w:val="center"/>
        </w:trPr>
        <w:tc>
          <w:tcPr>
            <w:tcW w:w="696" w:type="dxa"/>
            <w:vMerge/>
          </w:tcPr>
          <w:p w14:paraId="3DF07899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D4F5D3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B927A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3335D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0A1FB695" w14:textId="77777777" w:rsidTr="00DA2448">
        <w:trPr>
          <w:trHeight w:val="244"/>
          <w:jc w:val="center"/>
        </w:trPr>
        <w:tc>
          <w:tcPr>
            <w:tcW w:w="696" w:type="dxa"/>
          </w:tcPr>
          <w:p w14:paraId="30CD443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4DBFE793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  <w:proofErr w:type="spellEnd"/>
          </w:p>
        </w:tc>
        <w:tc>
          <w:tcPr>
            <w:tcW w:w="3969" w:type="dxa"/>
          </w:tcPr>
          <w:p w14:paraId="5623BF3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346B0EB3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0289D1C" w14:textId="77777777" w:rsidTr="00DA2448">
        <w:trPr>
          <w:trHeight w:val="291"/>
          <w:jc w:val="center"/>
        </w:trPr>
        <w:tc>
          <w:tcPr>
            <w:tcW w:w="9495" w:type="dxa"/>
            <w:gridSpan w:val="4"/>
          </w:tcPr>
          <w:p w14:paraId="7DAC258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698A6CC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412018C2" w14:textId="77777777" w:rsidR="00DA2448" w:rsidRPr="00AF1A82" w:rsidRDefault="00DA2448" w:rsidP="00DA2448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07629F4D" w14:textId="77777777" w:rsidR="00DA2448" w:rsidRPr="00AF1A82" w:rsidRDefault="00DA2448" w:rsidP="00DA2448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D85F1C3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4363A36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943BBBF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新增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6866DD8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proofErr w:type="spellStart"/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proofErr w:type="spellEnd"/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E30E10B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0DE614F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F6413F0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修改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D5DD4B9" w14:textId="77777777" w:rsidR="00DA2448" w:rsidRPr="00DC7571" w:rsidRDefault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proofErr w:type="spellStart"/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檔房貸專員業績統計作業－房貸專員資料維護</w:t>
            </w:r>
            <w:proofErr w:type="spellEnd"/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3B6A4D5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6A9E6923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7E47FD0B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刪除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AC39E09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proofErr w:type="spellStart"/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proofErr w:type="spellEnd"/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2D928FAB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13755B7" w14:textId="77777777" w:rsidTr="00DA2448">
        <w:trPr>
          <w:trHeight w:val="276"/>
          <w:jc w:val="center"/>
        </w:trPr>
        <w:tc>
          <w:tcPr>
            <w:tcW w:w="2833" w:type="dxa"/>
            <w:gridSpan w:val="2"/>
          </w:tcPr>
          <w:p w14:paraId="5A3451A2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查詢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42C9F9A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proofErr w:type="spellStart"/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proofErr w:type="spellEnd"/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5EF39210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78A12A72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02E02886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  <w:proofErr w:type="spellEnd"/>
          </w:p>
        </w:tc>
        <w:tc>
          <w:tcPr>
            <w:tcW w:w="3969" w:type="dxa"/>
          </w:tcPr>
          <w:p w14:paraId="6C7F446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696F948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0DDF9E1E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9E654D8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7451BF01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7F196FB6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1952A077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6C1A842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5E60D121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="00515BEF" w:rsidRPr="00AF1A82">
              <w:rPr>
                <w:rFonts w:ascii="標楷體" w:eastAsia="標楷體" w:hAnsi="標楷體" w:hint="eastAsia"/>
              </w:rPr>
              <w:t>20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343C11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6ED280FA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1E2AF4E" w14:textId="77777777" w:rsidR="00DA2448" w:rsidRPr="00AF1A82" w:rsidRDefault="00515BEF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06BEE0C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980A5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6C1BA60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CAAE5F1" w14:textId="33E7615C" w:rsidR="00DA2448" w:rsidRPr="00AF1A82" w:rsidRDefault="005C37C2" w:rsidP="00DA2448">
            <w:pPr>
              <w:rPr>
                <w:rFonts w:ascii="標楷體" w:eastAsia="標楷體" w:hAnsi="標楷體"/>
                <w:lang w:eastAsia="x-none"/>
              </w:rPr>
            </w:pPr>
            <w:ins w:id="5427" w:author="Fegie" w:date="2021-04-11T21:02:00Z">
              <w:r>
                <w:rPr>
                  <w:rFonts w:ascii="標楷體" w:eastAsia="標楷體" w:hAnsi="標楷體" w:hint="eastAsia"/>
                </w:rPr>
                <w:t>累</w:t>
              </w:r>
              <w:r w:rsidR="00C9609E">
                <w:rPr>
                  <w:rFonts w:ascii="標楷體" w:eastAsia="標楷體" w:hAnsi="標楷體" w:hint="eastAsia"/>
                </w:rPr>
                <w:t>積</w:t>
              </w:r>
              <w:r w:rsidRPr="00AF1A82">
                <w:rPr>
                  <w:rFonts w:ascii="標楷體" w:eastAsia="標楷體" w:hAnsi="標楷體" w:hint="eastAsia"/>
                </w:rPr>
                <w:t>目標金額</w:t>
              </w:r>
            </w:ins>
            <w:del w:id="5428" w:author="Fegie" w:date="2021-04-11T21:02:00Z">
              <w:r w:rsidR="00515BEF" w:rsidRPr="00AF1A82" w:rsidDel="005C37C2">
                <w:rPr>
                  <w:rFonts w:ascii="標楷體" w:eastAsia="標楷體" w:hAnsi="標楷體" w:hint="eastAsia"/>
                </w:rPr>
                <w:delText>房貸撥款金額</w:delText>
              </w:r>
            </w:del>
          </w:p>
        </w:tc>
        <w:tc>
          <w:tcPr>
            <w:tcW w:w="3969" w:type="dxa"/>
          </w:tcPr>
          <w:p w14:paraId="63441069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5367F6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</w:tbl>
    <w:p w14:paraId="6117E4AB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6CAC4E42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9432786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105008BD" w14:textId="77777777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720C20" w:rsidRPr="00AF1A82">
        <w:rPr>
          <w:rFonts w:ascii="標楷體" w:hAnsi="標楷體"/>
        </w:rPr>
        <w:t>5401</w:t>
      </w:r>
      <w:r w:rsidRPr="00AF1A82">
        <w:rPr>
          <w:rFonts w:ascii="標楷體" w:hAnsi="標楷體" w:hint="eastAsia"/>
          <w:lang w:eastAsia="zh-TW"/>
        </w:rPr>
        <w:t>房貸專員資料維護</w:t>
      </w:r>
    </w:p>
    <w:p w14:paraId="696BF1F4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A6134A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1FC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675C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房貸專員業績統計作業－房貸專員資料維護</w:t>
            </w:r>
            <w:proofErr w:type="spellEnd"/>
          </w:p>
        </w:tc>
      </w:tr>
      <w:tr w:rsidR="00F81500" w:rsidRPr="00AF1A82" w14:paraId="4A2B018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2CB61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5273A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2C1202A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6F65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5D820" w14:textId="46204102" w:rsidR="00F81500" w:rsidRPr="00AF1A82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ins w:id="5429" w:author="嘉榮 張" w:date="2020-07-30T15:27:00Z">
              <w:r>
                <w:rPr>
                  <w:rFonts w:ascii="標楷體" w:eastAsia="標楷體" w:hAnsi="標楷體" w:hint="eastAsia"/>
                </w:rPr>
                <w:t>從L5</w:t>
              </w:r>
            </w:ins>
            <w:ins w:id="5430" w:author="Fegie" w:date="2021-04-11T21:02:00Z">
              <w:r w:rsidR="00C9609E">
                <w:rPr>
                  <w:rFonts w:ascii="標楷體" w:eastAsia="標楷體" w:hAnsi="標楷體" w:hint="eastAsia"/>
                </w:rPr>
                <w:t>021</w:t>
              </w:r>
            </w:ins>
            <w:ins w:id="5431" w:author="嘉榮 張" w:date="2020-07-30T15:27:00Z">
              <w:del w:id="5432" w:author="Fegie" w:date="2021-04-11T21:02:00Z">
                <w:r w:rsidDel="00C9609E">
                  <w:rPr>
                    <w:rFonts w:ascii="標楷體" w:eastAsia="標楷體" w:hAnsi="標楷體" w:hint="eastAsia"/>
                  </w:rPr>
                  <w:delText>401</w:delText>
                </w:r>
              </w:del>
              <w:r>
                <w:rPr>
                  <w:rFonts w:ascii="標楷體" w:eastAsia="標楷體" w:hAnsi="標楷體" w:hint="eastAsia"/>
                </w:rPr>
                <w:t>選擇新增</w:t>
              </w:r>
            </w:ins>
            <w:ins w:id="5433" w:author="嘉榮 張" w:date="2020-07-30T15:28:00Z">
              <w:r>
                <w:rPr>
                  <w:rFonts w:ascii="標楷體" w:eastAsia="標楷體" w:hAnsi="標楷體" w:hint="eastAsia"/>
                </w:rPr>
                <w:t>後進入，或</w:t>
              </w:r>
            </w:ins>
            <w:ins w:id="5434" w:author="Fegie" w:date="2021-04-11T21:03:00Z">
              <w:r w:rsidR="00C9609E">
                <w:rPr>
                  <w:rFonts w:ascii="標楷體" w:eastAsia="標楷體" w:hAnsi="標楷體" w:hint="eastAsia"/>
                </w:rPr>
                <w:t>L5021</w:t>
              </w:r>
            </w:ins>
            <w:ins w:id="5435" w:author="嘉榮 張" w:date="2020-07-30T15:28:00Z">
              <w:del w:id="5436" w:author="Fegie" w:date="2021-04-11T21:03:00Z">
                <w:r w:rsidDel="00C9609E">
                  <w:rPr>
                    <w:rFonts w:ascii="標楷體" w:eastAsia="標楷體" w:hAnsi="標楷體" w:hint="eastAsia"/>
                  </w:rPr>
                  <w:delText>L5401</w:delText>
                </w:r>
              </w:del>
              <w:r>
                <w:rPr>
                  <w:rFonts w:ascii="標楷體" w:eastAsia="標楷體" w:hAnsi="標楷體" w:hint="eastAsia"/>
                </w:rPr>
                <w:t>查詢後更新單筆資料進入</w:t>
              </w:r>
            </w:ins>
          </w:p>
        </w:tc>
      </w:tr>
      <w:tr w:rsidR="00F81500" w:rsidRPr="00AF1A82" w14:paraId="16C8253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BAB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56E5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775E8AE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48FF6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C053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3EE1CCA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6382F90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6C4144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0907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6ECD4AE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975D3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DED70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8DB835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A7F1A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E505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FE09A8E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3695F022" w14:textId="77777777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12A2B2F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39C773F4" w14:textId="2DE92429" w:rsidR="00F81500" w:rsidRPr="00AF1A82" w:rsidRDefault="00CC09DA" w:rsidP="00F81500">
      <w:pPr>
        <w:rPr>
          <w:rFonts w:ascii="標楷體" w:eastAsia="標楷體" w:hAnsi="標楷體"/>
          <w:lang w:eastAsia="x-none"/>
        </w:rPr>
      </w:pPr>
      <w:del w:id="5437" w:author="Fegie" w:date="2021-04-11T21:03:00Z">
        <w:r w:rsidDel="00C9609E">
          <w:rPr>
            <w:noProof/>
          </w:rPr>
          <w:drawing>
            <wp:inline distT="0" distB="0" distL="0" distR="0" wp14:anchorId="68CD5BAA" wp14:editId="6A56A52B">
              <wp:extent cx="6479540" cy="3126105"/>
              <wp:effectExtent l="0" t="0" r="0" b="0"/>
              <wp:docPr id="5" name="圖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26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438" w:author="Fegie" w:date="2021-04-11T21:03:00Z">
        <w:r w:rsidR="00C9609E" w:rsidRPr="00C9609E">
          <w:rPr>
            <w:noProof/>
          </w:rPr>
          <w:t xml:space="preserve"> </w:t>
        </w:r>
        <w:r w:rsidR="00C9609E">
          <w:rPr>
            <w:noProof/>
          </w:rPr>
          <w:drawing>
            <wp:inline distT="0" distB="0" distL="0" distR="0" wp14:anchorId="15F1CC28" wp14:editId="5AF8976C">
              <wp:extent cx="6479540" cy="3620135"/>
              <wp:effectExtent l="0" t="0" r="0" b="0"/>
              <wp:docPr id="101" name="圖片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6201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3B8353A" w14:textId="77777777" w:rsidR="00F81500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105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648"/>
        <w:gridCol w:w="900"/>
        <w:gridCol w:w="1116"/>
        <w:gridCol w:w="1160"/>
        <w:gridCol w:w="673"/>
        <w:gridCol w:w="690"/>
        <w:gridCol w:w="9"/>
        <w:gridCol w:w="3805"/>
        <w:gridCol w:w="9"/>
        <w:tblGridChange w:id="5439">
          <w:tblGrid>
            <w:gridCol w:w="576"/>
            <w:gridCol w:w="1648"/>
            <w:gridCol w:w="900"/>
            <w:gridCol w:w="959"/>
            <w:gridCol w:w="157"/>
            <w:gridCol w:w="1003"/>
            <w:gridCol w:w="157"/>
            <w:gridCol w:w="516"/>
            <w:gridCol w:w="157"/>
            <w:gridCol w:w="533"/>
            <w:gridCol w:w="157"/>
            <w:gridCol w:w="9"/>
            <w:gridCol w:w="3648"/>
            <w:gridCol w:w="157"/>
            <w:gridCol w:w="9"/>
          </w:tblGrid>
        </w:tblGridChange>
      </w:tblGrid>
      <w:tr w:rsidR="009B6CB7" w:rsidRPr="00AF1A82" w14:paraId="03CB2947" w14:textId="77777777" w:rsidTr="00C9609E">
        <w:trPr>
          <w:trHeight w:val="388"/>
          <w:jc w:val="center"/>
        </w:trPr>
        <w:tc>
          <w:tcPr>
            <w:tcW w:w="576" w:type="dxa"/>
            <w:vMerge w:val="restart"/>
          </w:tcPr>
          <w:p w14:paraId="3CDEC6E4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48" w:type="dxa"/>
            <w:vMerge w:val="restart"/>
          </w:tcPr>
          <w:p w14:paraId="4980E3FB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548" w:type="dxa"/>
            <w:gridSpan w:val="6"/>
          </w:tcPr>
          <w:p w14:paraId="70B6F523" w14:textId="77777777" w:rsidR="009B6CB7" w:rsidRPr="00AF1A82" w:rsidRDefault="009B6CB7" w:rsidP="009B6CB7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814" w:type="dxa"/>
            <w:gridSpan w:val="2"/>
          </w:tcPr>
          <w:p w14:paraId="35E7419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9B6CB7" w:rsidRPr="00AF1A82" w14:paraId="045B2C0E" w14:textId="77777777" w:rsidTr="00C9609E">
        <w:trPr>
          <w:gridAfter w:val="1"/>
          <w:wAfter w:w="9" w:type="dxa"/>
          <w:trHeight w:val="244"/>
          <w:jc w:val="center"/>
        </w:trPr>
        <w:tc>
          <w:tcPr>
            <w:tcW w:w="576" w:type="dxa"/>
            <w:vMerge/>
          </w:tcPr>
          <w:p w14:paraId="23FB34D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48" w:type="dxa"/>
            <w:vMerge/>
          </w:tcPr>
          <w:p w14:paraId="7727618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0" w:type="dxa"/>
          </w:tcPr>
          <w:p w14:paraId="3CD5DCE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1116" w:type="dxa"/>
          </w:tcPr>
          <w:p w14:paraId="73874D0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60" w:type="dxa"/>
          </w:tcPr>
          <w:p w14:paraId="28A2BC3E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73" w:type="dxa"/>
          </w:tcPr>
          <w:p w14:paraId="061C611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0" w:type="dxa"/>
          </w:tcPr>
          <w:p w14:paraId="09C50BD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14" w:type="dxa"/>
            <w:gridSpan w:val="2"/>
          </w:tcPr>
          <w:p w14:paraId="67640D32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B6CB7" w:rsidRPr="00AF1A82" w14:paraId="15B780A9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440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441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442" w:author="Fegie" w:date="2021-04-11T21:06:00Z">
              <w:tcPr>
                <w:tcW w:w="494" w:type="dxa"/>
              </w:tcPr>
            </w:tcPrChange>
          </w:tcPr>
          <w:p w14:paraId="38B5D659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48" w:type="dxa"/>
            <w:tcPrChange w:id="5443" w:author="Fegie" w:date="2021-04-11T21:06:00Z">
              <w:tcPr>
                <w:tcW w:w="1664" w:type="dxa"/>
              </w:tcPr>
            </w:tcPrChange>
          </w:tcPr>
          <w:p w14:paraId="32ECF63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  <w:proofErr w:type="spellEnd"/>
          </w:p>
        </w:tc>
        <w:tc>
          <w:tcPr>
            <w:tcW w:w="900" w:type="dxa"/>
            <w:tcPrChange w:id="5444" w:author="Fegie" w:date="2021-04-11T21:06:00Z">
              <w:tcPr>
                <w:tcW w:w="901" w:type="dxa"/>
              </w:tcPr>
            </w:tcPrChange>
          </w:tcPr>
          <w:p w14:paraId="47AD71D1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16" w:type="dxa"/>
            <w:tcPrChange w:id="5445" w:author="Fegie" w:date="2021-04-11T21:06:00Z">
              <w:tcPr>
                <w:tcW w:w="966" w:type="dxa"/>
              </w:tcPr>
            </w:tcPrChange>
          </w:tcPr>
          <w:p w14:paraId="63F44BB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  <w:tcPrChange w:id="5446" w:author="Fegie" w:date="2021-04-11T21:06:00Z">
              <w:tcPr>
                <w:tcW w:w="1170" w:type="dxa"/>
                <w:gridSpan w:val="2"/>
              </w:tcPr>
            </w:tcPrChange>
          </w:tcPr>
          <w:p w14:paraId="2E09C82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  <w:proofErr w:type="spellEnd"/>
          </w:p>
        </w:tc>
        <w:tc>
          <w:tcPr>
            <w:tcW w:w="673" w:type="dxa"/>
            <w:tcPrChange w:id="5447" w:author="Fegie" w:date="2021-04-11T21:06:00Z">
              <w:tcPr>
                <w:tcW w:w="676" w:type="dxa"/>
                <w:gridSpan w:val="2"/>
              </w:tcPr>
            </w:tcPrChange>
          </w:tcPr>
          <w:p w14:paraId="4850791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  <w:tcPrChange w:id="5448" w:author="Fegie" w:date="2021-04-11T21:06:00Z">
              <w:tcPr>
                <w:tcW w:w="692" w:type="dxa"/>
                <w:gridSpan w:val="2"/>
              </w:tcPr>
            </w:tcPrChange>
          </w:tcPr>
          <w:p w14:paraId="5242BAB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449" w:author="Fegie" w:date="2021-04-11T21:06:00Z">
              <w:tcPr>
                <w:tcW w:w="3857" w:type="dxa"/>
                <w:gridSpan w:val="3"/>
              </w:tcPr>
            </w:tcPrChange>
          </w:tcPr>
          <w:p w14:paraId="65025B1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  <w:p w14:paraId="266C91C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</w:t>
            </w:r>
            <w:proofErr w:type="spellEnd"/>
          </w:p>
          <w:p w14:paraId="2E21BA7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修改</w:t>
            </w:r>
            <w:proofErr w:type="spellEnd"/>
          </w:p>
          <w:p w14:paraId="5EFB370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刪除</w:t>
            </w:r>
            <w:proofErr w:type="spellEnd"/>
          </w:p>
          <w:p w14:paraId="667AF28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9B6CB7" w:rsidRPr="00AF1A82" w14:paraId="7A18606F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450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451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452" w:author="Fegie" w:date="2021-04-11T21:06:00Z">
              <w:tcPr>
                <w:tcW w:w="494" w:type="dxa"/>
              </w:tcPr>
            </w:tcPrChange>
          </w:tcPr>
          <w:p w14:paraId="3BCF95C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48" w:type="dxa"/>
            <w:tcPrChange w:id="5453" w:author="Fegie" w:date="2021-04-11T21:06:00Z">
              <w:tcPr>
                <w:tcW w:w="1664" w:type="dxa"/>
              </w:tcPr>
            </w:tcPrChange>
          </w:tcPr>
          <w:p w14:paraId="25B1F0F3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  <w:proofErr w:type="spellEnd"/>
          </w:p>
        </w:tc>
        <w:tc>
          <w:tcPr>
            <w:tcW w:w="900" w:type="dxa"/>
            <w:tcPrChange w:id="5454" w:author="Fegie" w:date="2021-04-11T21:06:00Z">
              <w:tcPr>
                <w:tcW w:w="901" w:type="dxa"/>
              </w:tcPr>
            </w:tcPrChange>
          </w:tcPr>
          <w:p w14:paraId="36756535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1116" w:type="dxa"/>
            <w:tcPrChange w:id="5455" w:author="Fegie" w:date="2021-04-11T21:06:00Z">
              <w:tcPr>
                <w:tcW w:w="966" w:type="dxa"/>
              </w:tcPr>
            </w:tcPrChange>
          </w:tcPr>
          <w:p w14:paraId="50B86E4E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  <w:tcPrChange w:id="5456" w:author="Fegie" w:date="2021-04-11T21:06:00Z">
              <w:tcPr>
                <w:tcW w:w="1170" w:type="dxa"/>
                <w:gridSpan w:val="2"/>
              </w:tcPr>
            </w:tcPrChange>
          </w:tcPr>
          <w:p w14:paraId="4E6C8E3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457" w:author="Fegie" w:date="2021-04-11T21:06:00Z">
              <w:tcPr>
                <w:tcW w:w="676" w:type="dxa"/>
                <w:gridSpan w:val="2"/>
              </w:tcPr>
            </w:tcPrChange>
          </w:tcPr>
          <w:p w14:paraId="359797D6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  <w:tcPrChange w:id="5458" w:author="Fegie" w:date="2021-04-11T21:06:00Z">
              <w:tcPr>
                <w:tcW w:w="692" w:type="dxa"/>
                <w:gridSpan w:val="2"/>
              </w:tcPr>
            </w:tcPrChange>
          </w:tcPr>
          <w:p w14:paraId="13A8C2C3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459" w:author="Fegie" w:date="2021-04-11T21:06:00Z">
              <w:tcPr>
                <w:tcW w:w="3857" w:type="dxa"/>
                <w:gridSpan w:val="3"/>
              </w:tcPr>
            </w:tcPrChange>
          </w:tcPr>
          <w:p w14:paraId="4C447A6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</w:tc>
      </w:tr>
      <w:tr w:rsidR="009B6CB7" w:rsidRPr="00AF1A82" w14:paraId="0DB8FFA2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460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461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462" w:author="Fegie" w:date="2021-04-11T21:06:00Z">
              <w:tcPr>
                <w:tcW w:w="494" w:type="dxa"/>
              </w:tcPr>
            </w:tcPrChange>
          </w:tcPr>
          <w:p w14:paraId="14388A2C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48" w:type="dxa"/>
            <w:tcPrChange w:id="5463" w:author="Fegie" w:date="2021-04-11T21:06:00Z">
              <w:tcPr>
                <w:tcW w:w="1664" w:type="dxa"/>
              </w:tcPr>
            </w:tcPrChange>
          </w:tcPr>
          <w:p w14:paraId="58197999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  <w:proofErr w:type="spellEnd"/>
          </w:p>
        </w:tc>
        <w:tc>
          <w:tcPr>
            <w:tcW w:w="900" w:type="dxa"/>
            <w:tcPrChange w:id="5464" w:author="Fegie" w:date="2021-04-11T21:06:00Z">
              <w:tcPr>
                <w:tcW w:w="901" w:type="dxa"/>
              </w:tcPr>
            </w:tcPrChange>
          </w:tcPr>
          <w:p w14:paraId="645AC496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1116" w:type="dxa"/>
            <w:tcPrChange w:id="5465" w:author="Fegie" w:date="2021-04-11T21:06:00Z">
              <w:tcPr>
                <w:tcW w:w="966" w:type="dxa"/>
              </w:tcPr>
            </w:tcPrChange>
          </w:tcPr>
          <w:p w14:paraId="09349ED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  <w:tcPrChange w:id="5466" w:author="Fegie" w:date="2021-04-11T21:06:00Z">
              <w:tcPr>
                <w:tcW w:w="1170" w:type="dxa"/>
                <w:gridSpan w:val="2"/>
              </w:tcPr>
            </w:tcPrChange>
          </w:tcPr>
          <w:p w14:paraId="42BD4FC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467" w:author="Fegie" w:date="2021-04-11T21:06:00Z">
              <w:tcPr>
                <w:tcW w:w="676" w:type="dxa"/>
                <w:gridSpan w:val="2"/>
              </w:tcPr>
            </w:tcPrChange>
          </w:tcPr>
          <w:p w14:paraId="73A96FCF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  <w:tcPrChange w:id="5468" w:author="Fegie" w:date="2021-04-11T21:06:00Z">
              <w:tcPr>
                <w:tcW w:w="692" w:type="dxa"/>
                <w:gridSpan w:val="2"/>
              </w:tcPr>
            </w:tcPrChange>
          </w:tcPr>
          <w:p w14:paraId="46334A1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469" w:author="Fegie" w:date="2021-04-11T21:06:00Z">
              <w:tcPr>
                <w:tcW w:w="3857" w:type="dxa"/>
                <w:gridSpan w:val="3"/>
              </w:tcPr>
            </w:tcPrChange>
          </w:tcPr>
          <w:p w14:paraId="38AE31CB" w14:textId="390741BA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  <w:del w:id="5470" w:author="Fegie" w:date="2021-04-11T21:03:00Z">
              <w:r w:rsidRPr="00AF1A82" w:rsidDel="00C9609E">
                <w:rPr>
                  <w:rFonts w:ascii="標楷體" w:eastAsia="標楷體" w:hAnsi="標楷體" w:hint="eastAsia"/>
                  <w:lang w:eastAsia="x-none"/>
                </w:rPr>
                <w:delText>且必須存在於員工檔</w:delText>
              </w:r>
            </w:del>
          </w:p>
        </w:tc>
      </w:tr>
      <w:tr w:rsidR="002A223D" w:rsidRPr="00AF1A82" w14:paraId="7A8AB3D7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471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472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473" w:author="Fegie" w:date="2021-04-11T21:06:00Z">
              <w:tcPr>
                <w:tcW w:w="494" w:type="dxa"/>
              </w:tcPr>
            </w:tcPrChange>
          </w:tcPr>
          <w:p w14:paraId="0D3396E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48" w:type="dxa"/>
            <w:tcPrChange w:id="5474" w:author="Fegie" w:date="2021-04-11T21:06:00Z">
              <w:tcPr>
                <w:tcW w:w="1664" w:type="dxa"/>
              </w:tcPr>
            </w:tcPrChange>
          </w:tcPr>
          <w:p w14:paraId="0F303C50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員工姓名</w:t>
            </w:r>
            <w:proofErr w:type="spellEnd"/>
          </w:p>
        </w:tc>
        <w:tc>
          <w:tcPr>
            <w:tcW w:w="900" w:type="dxa"/>
            <w:tcPrChange w:id="5475" w:author="Fegie" w:date="2021-04-11T21:06:00Z">
              <w:tcPr>
                <w:tcW w:w="901" w:type="dxa"/>
              </w:tcPr>
            </w:tcPrChange>
          </w:tcPr>
          <w:p w14:paraId="4886853B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1116" w:type="dxa"/>
            <w:tcPrChange w:id="5476" w:author="Fegie" w:date="2021-04-11T21:06:00Z">
              <w:tcPr>
                <w:tcW w:w="966" w:type="dxa"/>
              </w:tcPr>
            </w:tcPrChange>
          </w:tcPr>
          <w:p w14:paraId="6BB1FCCD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477" w:author="Fegie" w:date="2021-04-11T21:06:00Z">
              <w:tcPr>
                <w:tcW w:w="1170" w:type="dxa"/>
                <w:gridSpan w:val="2"/>
              </w:tcPr>
            </w:tcPrChange>
          </w:tcPr>
          <w:p w14:paraId="263C328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478" w:author="Fegie" w:date="2021-04-11T21:06:00Z">
              <w:tcPr>
                <w:tcW w:w="676" w:type="dxa"/>
                <w:gridSpan w:val="2"/>
              </w:tcPr>
            </w:tcPrChange>
          </w:tcPr>
          <w:p w14:paraId="6E6BD1E4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479" w:author="Fegie" w:date="2021-04-11T21:06:00Z">
              <w:tcPr>
                <w:tcW w:w="692" w:type="dxa"/>
                <w:gridSpan w:val="2"/>
              </w:tcPr>
            </w:tcPrChange>
          </w:tcPr>
          <w:p w14:paraId="395FF809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480" w:author="Fegie" w:date="2021-04-11T21:06:00Z">
              <w:tcPr>
                <w:tcW w:w="3857" w:type="dxa"/>
                <w:gridSpan w:val="3"/>
              </w:tcPr>
            </w:tcPrChange>
          </w:tcPr>
          <w:p w14:paraId="31BB53CD" w14:textId="1672148A" w:rsidR="002A223D" w:rsidRDefault="002A223D" w:rsidP="002A223D"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9D6E8F">
              <w:rPr>
                <w:rFonts w:ascii="標楷體" w:eastAsia="標楷體" w:hAnsi="標楷體" w:hint="eastAsia"/>
                <w:lang w:eastAsia="x-none"/>
              </w:rPr>
              <w:t>.</w:t>
            </w:r>
            <w:del w:id="5481" w:author="Fegie" w:date="2021-04-11T21:03:00Z">
              <w:r w:rsidRPr="009D6E8F" w:rsidDel="00C9609E">
                <w:rPr>
                  <w:rFonts w:ascii="標楷體" w:eastAsia="標楷體" w:hAnsi="標楷體" w:hint="eastAsia"/>
                  <w:lang w:eastAsia="x-none"/>
                </w:rPr>
                <w:delText>必須輸入</w:delText>
              </w:r>
            </w:del>
            <w:ins w:id="5482" w:author="Fegie" w:date="2021-04-11T21:03:00Z">
              <w:r w:rsidR="00C9609E">
                <w:rPr>
                  <w:rFonts w:ascii="標楷體" w:eastAsia="標楷體" w:hAnsi="標楷體" w:hint="eastAsia"/>
                </w:rPr>
                <w:t>不</w:t>
              </w:r>
              <w:proofErr w:type="spellStart"/>
              <w:r w:rsidR="00C9609E" w:rsidRPr="009D6E8F">
                <w:rPr>
                  <w:rFonts w:ascii="標楷體" w:eastAsia="標楷體" w:hAnsi="標楷體" w:hint="eastAsia"/>
                  <w:lang w:eastAsia="x-none"/>
                </w:rPr>
                <w:t>須輸入</w:t>
              </w:r>
            </w:ins>
            <w:proofErr w:type="spellEnd"/>
          </w:p>
        </w:tc>
      </w:tr>
      <w:tr w:rsidR="00C9609E" w:rsidRPr="00AF1A82" w14:paraId="7E23FEBF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483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ins w:id="5484" w:author="Fegie" w:date="2021-04-11T21:03:00Z"/>
          <w:trPrChange w:id="5485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486" w:author="Fegie" w:date="2021-04-11T21:06:00Z">
              <w:tcPr>
                <w:tcW w:w="494" w:type="dxa"/>
              </w:tcPr>
            </w:tcPrChange>
          </w:tcPr>
          <w:p w14:paraId="517576EE" w14:textId="231BCBDE" w:rsidR="00C9609E" w:rsidRPr="00AF1A82" w:rsidRDefault="00C9609E" w:rsidP="002A223D">
            <w:pPr>
              <w:rPr>
                <w:ins w:id="5487" w:author="Fegie" w:date="2021-04-11T21:03:00Z"/>
                <w:rFonts w:ascii="標楷體" w:eastAsia="標楷體" w:hAnsi="標楷體"/>
              </w:rPr>
            </w:pPr>
            <w:ins w:id="5488" w:author="Fegie" w:date="2021-04-11T21:0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648" w:type="dxa"/>
            <w:tcPrChange w:id="5489" w:author="Fegie" w:date="2021-04-11T21:06:00Z">
              <w:tcPr>
                <w:tcW w:w="1664" w:type="dxa"/>
              </w:tcPr>
            </w:tcPrChange>
          </w:tcPr>
          <w:p w14:paraId="226068F9" w14:textId="568A1DC8" w:rsidR="00C9609E" w:rsidRPr="00AF1A82" w:rsidRDefault="00C9609E" w:rsidP="002A223D">
            <w:pPr>
              <w:rPr>
                <w:ins w:id="5490" w:author="Fegie" w:date="2021-04-11T21:03:00Z"/>
                <w:rFonts w:ascii="標楷體" w:eastAsia="標楷體" w:hAnsi="標楷體"/>
                <w:lang w:eastAsia="x-none"/>
              </w:rPr>
            </w:pPr>
            <w:ins w:id="5491" w:author="Fegie" w:date="2021-04-11T21:04:00Z">
              <w:r>
                <w:rPr>
                  <w:rFonts w:ascii="標楷體" w:eastAsia="標楷體" w:hAnsi="標楷體" w:hint="eastAsia"/>
                </w:rPr>
                <w:t>駐在地</w:t>
              </w:r>
            </w:ins>
          </w:p>
        </w:tc>
        <w:tc>
          <w:tcPr>
            <w:tcW w:w="900" w:type="dxa"/>
            <w:tcPrChange w:id="5492" w:author="Fegie" w:date="2021-04-11T21:06:00Z">
              <w:tcPr>
                <w:tcW w:w="901" w:type="dxa"/>
              </w:tcPr>
            </w:tcPrChange>
          </w:tcPr>
          <w:p w14:paraId="67A7CA22" w14:textId="03CF508C" w:rsidR="00C9609E" w:rsidRPr="00AF1A82" w:rsidRDefault="00C9609E" w:rsidP="002A223D">
            <w:pPr>
              <w:rPr>
                <w:ins w:id="5493" w:author="Fegie" w:date="2021-04-11T21:03:00Z"/>
                <w:rFonts w:ascii="標楷體" w:eastAsia="標楷體" w:hAnsi="標楷體"/>
              </w:rPr>
            </w:pPr>
            <w:proofErr w:type="gramStart"/>
            <w:ins w:id="5494" w:author="Fegie" w:date="2021-04-11T21:04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10)</w:t>
              </w:r>
            </w:ins>
          </w:p>
        </w:tc>
        <w:tc>
          <w:tcPr>
            <w:tcW w:w="1116" w:type="dxa"/>
            <w:tcPrChange w:id="5495" w:author="Fegie" w:date="2021-04-11T21:06:00Z">
              <w:tcPr>
                <w:tcW w:w="966" w:type="dxa"/>
              </w:tcPr>
            </w:tcPrChange>
          </w:tcPr>
          <w:p w14:paraId="2B02649A" w14:textId="77777777" w:rsidR="00C9609E" w:rsidRPr="00AF1A82" w:rsidRDefault="00C9609E" w:rsidP="002A223D">
            <w:pPr>
              <w:rPr>
                <w:ins w:id="5496" w:author="Fegie" w:date="2021-04-11T21:03:00Z"/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497" w:author="Fegie" w:date="2021-04-11T21:06:00Z">
              <w:tcPr>
                <w:tcW w:w="1170" w:type="dxa"/>
                <w:gridSpan w:val="2"/>
              </w:tcPr>
            </w:tcPrChange>
          </w:tcPr>
          <w:p w14:paraId="15DA3127" w14:textId="77777777" w:rsidR="00C9609E" w:rsidRPr="00AF1A82" w:rsidRDefault="00C9609E" w:rsidP="002A223D">
            <w:pPr>
              <w:rPr>
                <w:ins w:id="5498" w:author="Fegie" w:date="2021-04-11T21:0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499" w:author="Fegie" w:date="2021-04-11T21:06:00Z">
              <w:tcPr>
                <w:tcW w:w="676" w:type="dxa"/>
                <w:gridSpan w:val="2"/>
              </w:tcPr>
            </w:tcPrChange>
          </w:tcPr>
          <w:p w14:paraId="6E9C6A66" w14:textId="77777777" w:rsidR="00C9609E" w:rsidRPr="00AF1A82" w:rsidRDefault="00C9609E" w:rsidP="002A223D">
            <w:pPr>
              <w:rPr>
                <w:ins w:id="5500" w:author="Fegie" w:date="2021-04-11T21:0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01" w:author="Fegie" w:date="2021-04-11T21:06:00Z">
              <w:tcPr>
                <w:tcW w:w="692" w:type="dxa"/>
                <w:gridSpan w:val="2"/>
              </w:tcPr>
            </w:tcPrChange>
          </w:tcPr>
          <w:p w14:paraId="01AAC4F8" w14:textId="77777777" w:rsidR="00C9609E" w:rsidRPr="00AF1A82" w:rsidRDefault="00C9609E" w:rsidP="002A223D">
            <w:pPr>
              <w:rPr>
                <w:ins w:id="5502" w:author="Fegie" w:date="2021-04-11T21:03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03" w:author="Fegie" w:date="2021-04-11T21:06:00Z">
              <w:tcPr>
                <w:tcW w:w="3857" w:type="dxa"/>
                <w:gridSpan w:val="3"/>
              </w:tcPr>
            </w:tcPrChange>
          </w:tcPr>
          <w:p w14:paraId="0F52FF97" w14:textId="0C852385" w:rsidR="00C9609E" w:rsidRPr="009D6E8F" w:rsidRDefault="00C9609E" w:rsidP="002A223D">
            <w:pPr>
              <w:rPr>
                <w:ins w:id="5504" w:author="Fegie" w:date="2021-04-11T21:03:00Z"/>
                <w:rFonts w:ascii="標楷體" w:eastAsia="標楷體" w:hAnsi="標楷體"/>
              </w:rPr>
            </w:pPr>
            <w:proofErr w:type="spellStart"/>
            <w:ins w:id="5505" w:author="Fegie" w:date="2021-04-11T21:04:00Z">
              <w:r>
                <w:rPr>
                  <w:rFonts w:ascii="標楷體" w:eastAsia="標楷體" w:hAnsi="標楷體" w:hint="eastAsia"/>
                </w:rPr>
                <w:t>i</w:t>
              </w:r>
              <w:proofErr w:type="spellEnd"/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可輸可不輸</w:t>
              </w:r>
            </w:ins>
          </w:p>
        </w:tc>
      </w:tr>
      <w:tr w:rsidR="002A223D" w:rsidRPr="00AF1A82" w14:paraId="35B4AEF5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06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07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08" w:author="Fegie" w:date="2021-04-11T21:06:00Z">
              <w:tcPr>
                <w:tcW w:w="494" w:type="dxa"/>
              </w:tcPr>
            </w:tcPrChange>
          </w:tcPr>
          <w:p w14:paraId="36222D2D" w14:textId="3AA3EAD7" w:rsidR="002A223D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ins w:id="5509" w:author="Fegie" w:date="2021-04-11T21:03:00Z">
              <w:r>
                <w:rPr>
                  <w:rFonts w:ascii="標楷體" w:eastAsia="標楷體" w:hAnsi="標楷體"/>
                  <w:lang w:eastAsia="x-none"/>
                </w:rPr>
                <w:t>6</w:t>
              </w:r>
            </w:ins>
            <w:del w:id="5510" w:author="Fegie" w:date="2021-04-11T21:03:00Z">
              <w:r w:rsidR="002A223D" w:rsidRPr="00AF1A82" w:rsidDel="00C9609E">
                <w:rPr>
                  <w:rFonts w:ascii="標楷體" w:eastAsia="標楷體" w:hAnsi="標楷體" w:hint="eastAsia"/>
                  <w:lang w:eastAsia="x-none"/>
                </w:rPr>
                <w:delText>5</w:delText>
              </w:r>
            </w:del>
          </w:p>
        </w:tc>
        <w:tc>
          <w:tcPr>
            <w:tcW w:w="1648" w:type="dxa"/>
            <w:tcPrChange w:id="5511" w:author="Fegie" w:date="2021-04-11T21:06:00Z">
              <w:tcPr>
                <w:tcW w:w="1664" w:type="dxa"/>
              </w:tcPr>
            </w:tcPrChange>
          </w:tcPr>
          <w:p w14:paraId="582BEAB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區域中心</w:t>
            </w:r>
            <w:proofErr w:type="spellEnd"/>
          </w:p>
        </w:tc>
        <w:tc>
          <w:tcPr>
            <w:tcW w:w="900" w:type="dxa"/>
            <w:tcPrChange w:id="5512" w:author="Fegie" w:date="2021-04-11T21:06:00Z">
              <w:tcPr>
                <w:tcW w:w="901" w:type="dxa"/>
              </w:tcPr>
            </w:tcPrChange>
          </w:tcPr>
          <w:p w14:paraId="27D95B3C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1116" w:type="dxa"/>
            <w:tcPrChange w:id="5513" w:author="Fegie" w:date="2021-04-11T21:06:00Z">
              <w:tcPr>
                <w:tcW w:w="966" w:type="dxa"/>
              </w:tcPr>
            </w:tcPrChange>
          </w:tcPr>
          <w:p w14:paraId="588DC8F7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14" w:author="Fegie" w:date="2021-04-11T21:06:00Z">
              <w:tcPr>
                <w:tcW w:w="1170" w:type="dxa"/>
                <w:gridSpan w:val="2"/>
              </w:tcPr>
            </w:tcPrChange>
          </w:tcPr>
          <w:p w14:paraId="52638019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15" w:author="Fegie" w:date="2021-04-11T21:06:00Z">
              <w:tcPr>
                <w:tcW w:w="676" w:type="dxa"/>
                <w:gridSpan w:val="2"/>
              </w:tcPr>
            </w:tcPrChange>
          </w:tcPr>
          <w:p w14:paraId="4E362D27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16" w:author="Fegie" w:date="2021-04-11T21:06:00Z">
              <w:tcPr>
                <w:tcW w:w="692" w:type="dxa"/>
                <w:gridSpan w:val="2"/>
              </w:tcPr>
            </w:tcPrChange>
          </w:tcPr>
          <w:p w14:paraId="0F6F047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17" w:author="Fegie" w:date="2021-04-11T21:06:00Z">
              <w:tcPr>
                <w:tcW w:w="3857" w:type="dxa"/>
                <w:gridSpan w:val="3"/>
              </w:tcPr>
            </w:tcPrChange>
          </w:tcPr>
          <w:p w14:paraId="310C08A7" w14:textId="77777777" w:rsidR="002A223D" w:rsidRDefault="002A223D" w:rsidP="002A223D"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9D6E8F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</w:tc>
      </w:tr>
      <w:tr w:rsidR="002A223D" w:rsidRPr="00AF1A82" w14:paraId="6BC00E09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18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19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20" w:author="Fegie" w:date="2021-04-11T21:06:00Z">
              <w:tcPr>
                <w:tcW w:w="494" w:type="dxa"/>
              </w:tcPr>
            </w:tcPrChange>
          </w:tcPr>
          <w:p w14:paraId="6FA8C0FF" w14:textId="20666B8D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del w:id="5521" w:author="Fegie" w:date="2021-04-11T21:04:00Z">
              <w:r w:rsidRPr="00AF1A82" w:rsidDel="00C9609E">
                <w:rPr>
                  <w:rFonts w:ascii="標楷體" w:eastAsia="標楷體" w:hAnsi="標楷體" w:hint="eastAsia"/>
                  <w:lang w:eastAsia="x-none"/>
                </w:rPr>
                <w:delText>6</w:delText>
              </w:r>
            </w:del>
            <w:ins w:id="5522" w:author="Fegie" w:date="2021-04-11T21:04:00Z">
              <w:r w:rsidR="00C9609E">
                <w:rPr>
                  <w:rFonts w:ascii="標楷體" w:eastAsia="標楷體" w:hAnsi="標楷體"/>
                  <w:lang w:eastAsia="x-none"/>
                </w:rPr>
                <w:t>7</w:t>
              </w:r>
            </w:ins>
          </w:p>
        </w:tc>
        <w:tc>
          <w:tcPr>
            <w:tcW w:w="1648" w:type="dxa"/>
            <w:tcPrChange w:id="5523" w:author="Fegie" w:date="2021-04-11T21:06:00Z">
              <w:tcPr>
                <w:tcW w:w="1664" w:type="dxa"/>
              </w:tcPr>
            </w:tcPrChange>
          </w:tcPr>
          <w:p w14:paraId="3800E83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部室代號</w:t>
            </w:r>
            <w:proofErr w:type="spellEnd"/>
          </w:p>
        </w:tc>
        <w:tc>
          <w:tcPr>
            <w:tcW w:w="900" w:type="dxa"/>
            <w:tcPrChange w:id="5524" w:author="Fegie" w:date="2021-04-11T21:06:00Z">
              <w:tcPr>
                <w:tcW w:w="901" w:type="dxa"/>
              </w:tcPr>
            </w:tcPrChange>
          </w:tcPr>
          <w:p w14:paraId="15D9E100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1116" w:type="dxa"/>
            <w:tcPrChange w:id="5525" w:author="Fegie" w:date="2021-04-11T21:06:00Z">
              <w:tcPr>
                <w:tcW w:w="966" w:type="dxa"/>
              </w:tcPr>
            </w:tcPrChange>
          </w:tcPr>
          <w:p w14:paraId="62996E00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26" w:author="Fegie" w:date="2021-04-11T21:06:00Z">
              <w:tcPr>
                <w:tcW w:w="1170" w:type="dxa"/>
                <w:gridSpan w:val="2"/>
              </w:tcPr>
            </w:tcPrChange>
          </w:tcPr>
          <w:p w14:paraId="331DEE4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27" w:author="Fegie" w:date="2021-04-11T21:06:00Z">
              <w:tcPr>
                <w:tcW w:w="676" w:type="dxa"/>
                <w:gridSpan w:val="2"/>
              </w:tcPr>
            </w:tcPrChange>
          </w:tcPr>
          <w:p w14:paraId="1E4A4846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28" w:author="Fegie" w:date="2021-04-11T21:06:00Z">
              <w:tcPr>
                <w:tcW w:w="692" w:type="dxa"/>
                <w:gridSpan w:val="2"/>
              </w:tcPr>
            </w:tcPrChange>
          </w:tcPr>
          <w:p w14:paraId="22C3674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29" w:author="Fegie" w:date="2021-04-11T21:06:00Z">
              <w:tcPr>
                <w:tcW w:w="3857" w:type="dxa"/>
                <w:gridSpan w:val="3"/>
              </w:tcPr>
            </w:tcPrChange>
          </w:tcPr>
          <w:p w14:paraId="3D5E751F" w14:textId="77777777" w:rsidR="002A223D" w:rsidRDefault="002A223D" w:rsidP="002A223D"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9D6E8F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</w:tc>
      </w:tr>
      <w:tr w:rsidR="002A223D" w:rsidRPr="00AF1A82" w14:paraId="373E61CC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30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31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32" w:author="Fegie" w:date="2021-04-11T21:06:00Z">
              <w:tcPr>
                <w:tcW w:w="494" w:type="dxa"/>
              </w:tcPr>
            </w:tcPrChange>
          </w:tcPr>
          <w:p w14:paraId="41E75F10" w14:textId="1DCC8769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del w:id="5533" w:author="Fegie" w:date="2021-04-11T21:04:00Z">
              <w:r w:rsidRPr="00AF1A82" w:rsidDel="00C9609E">
                <w:rPr>
                  <w:rFonts w:ascii="標楷體" w:eastAsia="標楷體" w:hAnsi="標楷體" w:hint="eastAsia"/>
                  <w:lang w:eastAsia="x-none"/>
                </w:rPr>
                <w:delText>7</w:delText>
              </w:r>
            </w:del>
            <w:ins w:id="5534" w:author="Fegie" w:date="2021-04-11T21:04:00Z">
              <w:r w:rsidR="00C9609E">
                <w:rPr>
                  <w:rFonts w:ascii="標楷體" w:eastAsia="標楷體" w:hAnsi="標楷體"/>
                  <w:lang w:eastAsia="x-none"/>
                </w:rPr>
                <w:t>8</w:t>
              </w:r>
            </w:ins>
          </w:p>
        </w:tc>
        <w:tc>
          <w:tcPr>
            <w:tcW w:w="1648" w:type="dxa"/>
            <w:tcPrChange w:id="5535" w:author="Fegie" w:date="2021-04-11T21:06:00Z">
              <w:tcPr>
                <w:tcW w:w="1664" w:type="dxa"/>
              </w:tcPr>
            </w:tcPrChange>
          </w:tcPr>
          <w:p w14:paraId="6436C2F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區部代號</w:t>
            </w:r>
            <w:proofErr w:type="spellEnd"/>
          </w:p>
        </w:tc>
        <w:tc>
          <w:tcPr>
            <w:tcW w:w="900" w:type="dxa"/>
            <w:tcPrChange w:id="5536" w:author="Fegie" w:date="2021-04-11T21:06:00Z">
              <w:tcPr>
                <w:tcW w:w="901" w:type="dxa"/>
              </w:tcPr>
            </w:tcPrChange>
          </w:tcPr>
          <w:p w14:paraId="23E1D1D3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1116" w:type="dxa"/>
            <w:tcPrChange w:id="5537" w:author="Fegie" w:date="2021-04-11T21:06:00Z">
              <w:tcPr>
                <w:tcW w:w="966" w:type="dxa"/>
              </w:tcPr>
            </w:tcPrChange>
          </w:tcPr>
          <w:p w14:paraId="293B548F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38" w:author="Fegie" w:date="2021-04-11T21:06:00Z">
              <w:tcPr>
                <w:tcW w:w="1170" w:type="dxa"/>
                <w:gridSpan w:val="2"/>
              </w:tcPr>
            </w:tcPrChange>
          </w:tcPr>
          <w:p w14:paraId="6427C1AC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39" w:author="Fegie" w:date="2021-04-11T21:06:00Z">
              <w:tcPr>
                <w:tcW w:w="676" w:type="dxa"/>
                <w:gridSpan w:val="2"/>
              </w:tcPr>
            </w:tcPrChange>
          </w:tcPr>
          <w:p w14:paraId="643DC78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40" w:author="Fegie" w:date="2021-04-11T21:06:00Z">
              <w:tcPr>
                <w:tcW w:w="692" w:type="dxa"/>
                <w:gridSpan w:val="2"/>
              </w:tcPr>
            </w:tcPrChange>
          </w:tcPr>
          <w:p w14:paraId="311BD93D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41" w:author="Fegie" w:date="2021-04-11T21:06:00Z">
              <w:tcPr>
                <w:tcW w:w="3857" w:type="dxa"/>
                <w:gridSpan w:val="3"/>
              </w:tcPr>
            </w:tcPrChange>
          </w:tcPr>
          <w:p w14:paraId="1469BB2D" w14:textId="75945E79" w:rsidR="002A223D" w:rsidRDefault="002A223D" w:rsidP="002A223D">
            <w:proofErr w:type="spellStart"/>
            <w:r w:rsidRPr="009D6E8F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9D6E8F">
              <w:rPr>
                <w:rFonts w:ascii="標楷體" w:eastAsia="標楷體" w:hAnsi="標楷體" w:hint="eastAsia"/>
                <w:lang w:eastAsia="x-none"/>
              </w:rPr>
              <w:t>.</w:t>
            </w:r>
            <w:ins w:id="5542" w:author="Fegie" w:date="2021-04-11T21:05:00Z">
              <w:r w:rsidR="00C9609E">
                <w:rPr>
                  <w:rFonts w:ascii="標楷體" w:eastAsia="標楷體" w:hAnsi="標楷體" w:hint="eastAsia"/>
                </w:rPr>
                <w:t>可輸可不輸</w:t>
              </w:r>
            </w:ins>
            <w:del w:id="5543" w:author="Fegie" w:date="2021-04-11T21:05:00Z">
              <w:r w:rsidRPr="009D6E8F" w:rsidDel="00C9609E">
                <w:rPr>
                  <w:rFonts w:ascii="標楷體" w:eastAsia="標楷體" w:hAnsi="標楷體" w:hint="eastAsia"/>
                  <w:lang w:eastAsia="x-none"/>
                </w:rPr>
                <w:delText>必須輸入</w:delText>
              </w:r>
            </w:del>
          </w:p>
        </w:tc>
      </w:tr>
      <w:tr w:rsidR="00C9609E" w:rsidRPr="00AF1A82" w14:paraId="0E3D1A43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44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ins w:id="5545" w:author="Fegie" w:date="2021-04-11T21:05:00Z"/>
          <w:trPrChange w:id="5546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47" w:author="Fegie" w:date="2021-04-11T21:06:00Z">
              <w:tcPr>
                <w:tcW w:w="494" w:type="dxa"/>
              </w:tcPr>
            </w:tcPrChange>
          </w:tcPr>
          <w:p w14:paraId="06FA5BD2" w14:textId="2EFB1CD3" w:rsidR="00C9609E" w:rsidRPr="00AF1A82" w:rsidDel="00C9609E" w:rsidRDefault="00C9609E" w:rsidP="002A223D">
            <w:pPr>
              <w:rPr>
                <w:ins w:id="5548" w:author="Fegie" w:date="2021-04-11T21:05:00Z"/>
                <w:rFonts w:ascii="標楷體" w:eastAsia="標楷體" w:hAnsi="標楷體"/>
                <w:lang w:eastAsia="x-none"/>
              </w:rPr>
            </w:pPr>
            <w:ins w:id="5549" w:author="Fegie" w:date="2021-04-11T21:05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648" w:type="dxa"/>
            <w:tcPrChange w:id="5550" w:author="Fegie" w:date="2021-04-11T21:06:00Z">
              <w:tcPr>
                <w:tcW w:w="1664" w:type="dxa"/>
              </w:tcPr>
            </w:tcPrChange>
          </w:tcPr>
          <w:p w14:paraId="4DA145B4" w14:textId="685E8DA8" w:rsidR="00C9609E" w:rsidRPr="00AF1A82" w:rsidRDefault="00C9609E" w:rsidP="002A223D">
            <w:pPr>
              <w:rPr>
                <w:ins w:id="5551" w:author="Fegie" w:date="2021-04-11T21:05:00Z"/>
                <w:rFonts w:ascii="標楷體" w:eastAsia="標楷體" w:hAnsi="標楷體"/>
                <w:lang w:eastAsia="x-none"/>
              </w:rPr>
            </w:pPr>
            <w:ins w:id="5552" w:author="Fegie" w:date="2021-04-11T21:05:00Z">
              <w:r>
                <w:rPr>
                  <w:rFonts w:ascii="標楷體" w:eastAsia="標楷體" w:hAnsi="標楷體" w:hint="eastAsia"/>
                </w:rPr>
                <w:t>區域名稱</w:t>
              </w:r>
            </w:ins>
          </w:p>
        </w:tc>
        <w:tc>
          <w:tcPr>
            <w:tcW w:w="900" w:type="dxa"/>
            <w:tcPrChange w:id="5553" w:author="Fegie" w:date="2021-04-11T21:06:00Z">
              <w:tcPr>
                <w:tcW w:w="901" w:type="dxa"/>
              </w:tcPr>
            </w:tcPrChange>
          </w:tcPr>
          <w:p w14:paraId="3EFBEFFE" w14:textId="6655C366" w:rsidR="00C9609E" w:rsidRPr="00AF1A82" w:rsidRDefault="00C9609E" w:rsidP="002A223D">
            <w:pPr>
              <w:rPr>
                <w:ins w:id="5554" w:author="Fegie" w:date="2021-04-11T21:05:00Z"/>
                <w:rFonts w:ascii="標楷體" w:eastAsia="標楷體" w:hAnsi="標楷體"/>
              </w:rPr>
            </w:pPr>
            <w:proofErr w:type="gramStart"/>
            <w:ins w:id="5555" w:author="Fegie" w:date="2021-04-11T21:05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0)</w:t>
              </w:r>
            </w:ins>
          </w:p>
        </w:tc>
        <w:tc>
          <w:tcPr>
            <w:tcW w:w="1116" w:type="dxa"/>
            <w:tcPrChange w:id="5556" w:author="Fegie" w:date="2021-04-11T21:06:00Z">
              <w:tcPr>
                <w:tcW w:w="966" w:type="dxa"/>
              </w:tcPr>
            </w:tcPrChange>
          </w:tcPr>
          <w:p w14:paraId="6232C8CD" w14:textId="77777777" w:rsidR="00C9609E" w:rsidRPr="00AF1A82" w:rsidRDefault="00C9609E" w:rsidP="002A223D">
            <w:pPr>
              <w:rPr>
                <w:ins w:id="5557" w:author="Fegie" w:date="2021-04-11T21:05:00Z"/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58" w:author="Fegie" w:date="2021-04-11T21:06:00Z">
              <w:tcPr>
                <w:tcW w:w="1170" w:type="dxa"/>
                <w:gridSpan w:val="2"/>
              </w:tcPr>
            </w:tcPrChange>
          </w:tcPr>
          <w:p w14:paraId="514E3F08" w14:textId="77777777" w:rsidR="00C9609E" w:rsidRPr="00AF1A82" w:rsidRDefault="00C9609E" w:rsidP="002A223D">
            <w:pPr>
              <w:rPr>
                <w:ins w:id="5559" w:author="Fegie" w:date="2021-04-11T21:0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60" w:author="Fegie" w:date="2021-04-11T21:06:00Z">
              <w:tcPr>
                <w:tcW w:w="676" w:type="dxa"/>
                <w:gridSpan w:val="2"/>
              </w:tcPr>
            </w:tcPrChange>
          </w:tcPr>
          <w:p w14:paraId="41D4F896" w14:textId="77777777" w:rsidR="00C9609E" w:rsidRPr="00AF1A82" w:rsidRDefault="00C9609E" w:rsidP="002A223D">
            <w:pPr>
              <w:rPr>
                <w:ins w:id="5561" w:author="Fegie" w:date="2021-04-11T21:0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62" w:author="Fegie" w:date="2021-04-11T21:06:00Z">
              <w:tcPr>
                <w:tcW w:w="692" w:type="dxa"/>
                <w:gridSpan w:val="2"/>
              </w:tcPr>
            </w:tcPrChange>
          </w:tcPr>
          <w:p w14:paraId="225174CD" w14:textId="77777777" w:rsidR="00C9609E" w:rsidRPr="00AF1A82" w:rsidRDefault="00C9609E" w:rsidP="002A223D">
            <w:pPr>
              <w:rPr>
                <w:ins w:id="5563" w:author="Fegie" w:date="2021-04-11T21:0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64" w:author="Fegie" w:date="2021-04-11T21:06:00Z">
              <w:tcPr>
                <w:tcW w:w="3857" w:type="dxa"/>
                <w:gridSpan w:val="3"/>
              </w:tcPr>
            </w:tcPrChange>
          </w:tcPr>
          <w:p w14:paraId="29FA9BF0" w14:textId="509D0E84" w:rsidR="00C9609E" w:rsidRPr="009D6E8F" w:rsidRDefault="00C9609E" w:rsidP="002A223D">
            <w:pPr>
              <w:rPr>
                <w:ins w:id="5565" w:author="Fegie" w:date="2021-04-11T21:05:00Z"/>
                <w:rFonts w:ascii="標楷體" w:eastAsia="標楷體" w:hAnsi="標楷體"/>
                <w:lang w:eastAsia="x-none"/>
              </w:rPr>
            </w:pPr>
            <w:proofErr w:type="spellStart"/>
            <w:ins w:id="5566" w:author="Fegie" w:date="2021-04-11T21:05:00Z">
              <w:r>
                <w:rPr>
                  <w:rFonts w:ascii="標楷體" w:eastAsia="標楷體" w:hAnsi="標楷體" w:hint="eastAsia"/>
                </w:rPr>
                <w:t>i</w:t>
              </w:r>
              <w:proofErr w:type="spellEnd"/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不必輸入</w:t>
              </w:r>
            </w:ins>
          </w:p>
        </w:tc>
      </w:tr>
      <w:tr w:rsidR="005C6936" w:rsidRPr="00AF1A82" w14:paraId="303EB42F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67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68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69" w:author="Fegie" w:date="2021-04-11T21:06:00Z">
              <w:tcPr>
                <w:tcW w:w="494" w:type="dxa"/>
              </w:tcPr>
            </w:tcPrChange>
          </w:tcPr>
          <w:p w14:paraId="6F3AAEA4" w14:textId="1D0408B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  <w:del w:id="5570" w:author="Fegie" w:date="2021-04-11T21:04:00Z">
              <w:r w:rsidRPr="00AF1A82" w:rsidDel="00C9609E">
                <w:rPr>
                  <w:rFonts w:ascii="標楷體" w:eastAsia="標楷體" w:hAnsi="標楷體" w:hint="eastAsia"/>
                </w:rPr>
                <w:delText>8</w:delText>
              </w:r>
            </w:del>
            <w:ins w:id="5571" w:author="Fegie" w:date="2021-04-11T21:05:00Z">
              <w:r w:rsidR="00C9609E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648" w:type="dxa"/>
            <w:tcPrChange w:id="5572" w:author="Fegie" w:date="2021-04-11T21:06:00Z">
              <w:tcPr>
                <w:tcW w:w="1664" w:type="dxa"/>
              </w:tcPr>
            </w:tcPrChange>
          </w:tcPr>
          <w:p w14:paraId="394ABA1F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部室中文</w:t>
            </w:r>
            <w:proofErr w:type="gramEnd"/>
          </w:p>
        </w:tc>
        <w:tc>
          <w:tcPr>
            <w:tcW w:w="900" w:type="dxa"/>
            <w:tcPrChange w:id="5573" w:author="Fegie" w:date="2021-04-11T21:06:00Z">
              <w:tcPr>
                <w:tcW w:w="901" w:type="dxa"/>
              </w:tcPr>
            </w:tcPrChange>
          </w:tcPr>
          <w:p w14:paraId="02D30A83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  <w:proofErr w:type="gramStart"/>
            <w:r w:rsidRPr="005C6936">
              <w:rPr>
                <w:rFonts w:ascii="標楷體" w:eastAsia="標楷體" w:hAnsi="標楷體"/>
              </w:rPr>
              <w:t>X(</w:t>
            </w:r>
            <w:proofErr w:type="gramEnd"/>
            <w:r>
              <w:rPr>
                <w:rFonts w:ascii="標楷體" w:eastAsia="標楷體" w:hAnsi="標楷體"/>
              </w:rPr>
              <w:t>10</w:t>
            </w:r>
            <w:r w:rsidRPr="005C6936">
              <w:rPr>
                <w:rFonts w:ascii="標楷體" w:eastAsia="標楷體" w:hAnsi="標楷體"/>
              </w:rPr>
              <w:t>)</w:t>
            </w:r>
          </w:p>
        </w:tc>
        <w:tc>
          <w:tcPr>
            <w:tcW w:w="1116" w:type="dxa"/>
            <w:tcPrChange w:id="5574" w:author="Fegie" w:date="2021-04-11T21:06:00Z">
              <w:tcPr>
                <w:tcW w:w="966" w:type="dxa"/>
              </w:tcPr>
            </w:tcPrChange>
          </w:tcPr>
          <w:p w14:paraId="7546EF7F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75" w:author="Fegie" w:date="2021-04-11T21:06:00Z">
              <w:tcPr>
                <w:tcW w:w="1170" w:type="dxa"/>
                <w:gridSpan w:val="2"/>
              </w:tcPr>
            </w:tcPrChange>
          </w:tcPr>
          <w:p w14:paraId="3D5EC5EA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76" w:author="Fegie" w:date="2021-04-11T21:06:00Z">
              <w:tcPr>
                <w:tcW w:w="676" w:type="dxa"/>
                <w:gridSpan w:val="2"/>
              </w:tcPr>
            </w:tcPrChange>
          </w:tcPr>
          <w:p w14:paraId="77DB6644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77" w:author="Fegie" w:date="2021-04-11T21:06:00Z">
              <w:tcPr>
                <w:tcW w:w="692" w:type="dxa"/>
                <w:gridSpan w:val="2"/>
              </w:tcPr>
            </w:tcPrChange>
          </w:tcPr>
          <w:p w14:paraId="36EF2AC0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78" w:author="Fegie" w:date="2021-04-11T21:06:00Z">
              <w:tcPr>
                <w:tcW w:w="3857" w:type="dxa"/>
                <w:gridSpan w:val="3"/>
              </w:tcPr>
            </w:tcPrChange>
          </w:tcPr>
          <w:p w14:paraId="1047DEE5" w14:textId="45641BDD" w:rsidR="005C6936" w:rsidRPr="00AF1A82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ins w:id="5579" w:author="Fegie" w:date="2021-04-11T21:05:00Z">
              <w:r>
                <w:rPr>
                  <w:rFonts w:ascii="標楷體" w:eastAsia="標楷體" w:hAnsi="標楷體" w:hint="eastAsia"/>
                </w:rPr>
                <w:t>i</w:t>
              </w:r>
              <w:proofErr w:type="spellEnd"/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不必輸入</w:t>
              </w:r>
            </w:ins>
            <w:del w:id="5580" w:author="Fegie" w:date="2021-04-11T21:05:00Z">
              <w:r w:rsidR="002A223D" w:rsidRPr="002A223D" w:rsidDel="00C9609E">
                <w:rPr>
                  <w:rFonts w:ascii="標楷體" w:eastAsia="標楷體" w:hAnsi="標楷體" w:hint="eastAsia"/>
                  <w:lang w:eastAsia="x-none"/>
                </w:rPr>
                <w:delText>i.</w:delText>
              </w:r>
              <w:r w:rsidR="002A223D" w:rsidDel="00C9609E">
                <w:rPr>
                  <w:rFonts w:ascii="標楷體" w:eastAsia="標楷體" w:hAnsi="標楷體" w:hint="eastAsia"/>
                </w:rPr>
                <w:delText>代號欄位空白時</w:delText>
              </w:r>
              <w:r w:rsidR="002A223D" w:rsidRPr="002A223D" w:rsidDel="00C9609E">
                <w:rPr>
                  <w:rFonts w:ascii="標楷體" w:eastAsia="標楷體" w:hAnsi="標楷體" w:hint="eastAsia"/>
                  <w:lang w:eastAsia="x-none"/>
                </w:rPr>
                <w:delText>必須輸入</w:delText>
              </w:r>
            </w:del>
          </w:p>
        </w:tc>
      </w:tr>
      <w:tr w:rsidR="002A223D" w:rsidRPr="00AF1A82" w14:paraId="24B0A28D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81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82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83" w:author="Fegie" w:date="2021-04-11T21:06:00Z">
              <w:tcPr>
                <w:tcW w:w="494" w:type="dxa"/>
              </w:tcPr>
            </w:tcPrChange>
          </w:tcPr>
          <w:p w14:paraId="7093435E" w14:textId="1490E1AB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del w:id="5584" w:author="Fegie" w:date="2021-04-11T21:04:00Z">
              <w:r w:rsidRPr="00AF1A82" w:rsidDel="00C9609E">
                <w:rPr>
                  <w:rFonts w:ascii="標楷體" w:eastAsia="標楷體" w:hAnsi="標楷體" w:hint="eastAsia"/>
                  <w:lang w:eastAsia="x-none"/>
                </w:rPr>
                <w:delText>9</w:delText>
              </w:r>
            </w:del>
            <w:ins w:id="5585" w:author="Fegie" w:date="2021-04-11T21:04:00Z">
              <w:r w:rsidR="00C9609E">
                <w:rPr>
                  <w:rFonts w:ascii="標楷體" w:eastAsia="標楷體" w:hAnsi="標楷體"/>
                  <w:lang w:eastAsia="x-none"/>
                </w:rPr>
                <w:t>1</w:t>
              </w:r>
            </w:ins>
            <w:ins w:id="5586" w:author="Fegie" w:date="2021-04-11T21:05:00Z">
              <w:r w:rsidR="00C9609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648" w:type="dxa"/>
            <w:tcPrChange w:id="5587" w:author="Fegie" w:date="2021-04-11T21:06:00Z">
              <w:tcPr>
                <w:tcW w:w="1664" w:type="dxa"/>
              </w:tcPr>
            </w:tcPrChange>
          </w:tcPr>
          <w:p w14:paraId="5C8C5440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0" w:type="dxa"/>
            <w:tcPrChange w:id="5588" w:author="Fegie" w:date="2021-04-11T21:06:00Z">
              <w:tcPr>
                <w:tcW w:w="901" w:type="dxa"/>
              </w:tcPr>
            </w:tcPrChange>
          </w:tcPr>
          <w:p w14:paraId="0E88F2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proofErr w:type="gramStart"/>
            <w:r w:rsidRPr="005C6936">
              <w:rPr>
                <w:rFonts w:ascii="標楷體" w:eastAsia="標楷體" w:hAnsi="標楷體"/>
              </w:rPr>
              <w:t>X(</w:t>
            </w:r>
            <w:proofErr w:type="gramEnd"/>
            <w:r>
              <w:rPr>
                <w:rFonts w:ascii="標楷體" w:eastAsia="標楷體" w:hAnsi="標楷體"/>
              </w:rPr>
              <w:t>10</w:t>
            </w:r>
            <w:r w:rsidRPr="005C6936">
              <w:rPr>
                <w:rFonts w:ascii="標楷體" w:eastAsia="標楷體" w:hAnsi="標楷體"/>
              </w:rPr>
              <w:t>)</w:t>
            </w:r>
          </w:p>
        </w:tc>
        <w:tc>
          <w:tcPr>
            <w:tcW w:w="1116" w:type="dxa"/>
            <w:tcPrChange w:id="5589" w:author="Fegie" w:date="2021-04-11T21:06:00Z">
              <w:tcPr>
                <w:tcW w:w="966" w:type="dxa"/>
              </w:tcPr>
            </w:tcPrChange>
          </w:tcPr>
          <w:p w14:paraId="36D3492B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590" w:author="Fegie" w:date="2021-04-11T21:06:00Z">
              <w:tcPr>
                <w:tcW w:w="1170" w:type="dxa"/>
                <w:gridSpan w:val="2"/>
              </w:tcPr>
            </w:tcPrChange>
          </w:tcPr>
          <w:p w14:paraId="62AABA6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591" w:author="Fegie" w:date="2021-04-11T21:06:00Z">
              <w:tcPr>
                <w:tcW w:w="676" w:type="dxa"/>
                <w:gridSpan w:val="2"/>
              </w:tcPr>
            </w:tcPrChange>
          </w:tcPr>
          <w:p w14:paraId="4ABEF68F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592" w:author="Fegie" w:date="2021-04-11T21:06:00Z">
              <w:tcPr>
                <w:tcW w:w="692" w:type="dxa"/>
                <w:gridSpan w:val="2"/>
              </w:tcPr>
            </w:tcPrChange>
          </w:tcPr>
          <w:p w14:paraId="1B05BBA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593" w:author="Fegie" w:date="2021-04-11T21:06:00Z">
              <w:tcPr>
                <w:tcW w:w="3857" w:type="dxa"/>
                <w:gridSpan w:val="3"/>
              </w:tcPr>
            </w:tcPrChange>
          </w:tcPr>
          <w:p w14:paraId="45FD624B" w14:textId="1E62AF0A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2A223D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2A223D">
              <w:rPr>
                <w:rFonts w:ascii="標楷體" w:eastAsia="標楷體" w:hAnsi="標楷體" w:hint="eastAsia"/>
                <w:lang w:eastAsia="x-none"/>
              </w:rPr>
              <w:t>.</w:t>
            </w:r>
            <w:ins w:id="5594" w:author="Fegie" w:date="2021-04-11T21:05:00Z">
              <w:r w:rsidR="00C9609E" w:rsidRPr="00AF1A82">
                <w:rPr>
                  <w:rFonts w:ascii="標楷體" w:eastAsia="標楷體" w:hAnsi="標楷體" w:hint="eastAsia"/>
                  <w:lang w:eastAsia="x-none"/>
                </w:rPr>
                <w:t xml:space="preserve"> </w:t>
              </w:r>
              <w:proofErr w:type="spellStart"/>
              <w:r w:rsidR="00C9609E" w:rsidRPr="00AF1A82">
                <w:rPr>
                  <w:rFonts w:ascii="標楷體" w:eastAsia="標楷體" w:hAnsi="標楷體" w:hint="eastAsia"/>
                  <w:lang w:eastAsia="x-none"/>
                </w:rPr>
                <w:t>區部</w:t>
              </w:r>
            </w:ins>
            <w:r>
              <w:rPr>
                <w:rFonts w:ascii="標楷體" w:eastAsia="標楷體" w:hAnsi="標楷體" w:hint="eastAsia"/>
              </w:rPr>
              <w:t>代號欄位空白時</w:t>
            </w:r>
            <w:r w:rsidRPr="002A223D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</w:tc>
      </w:tr>
      <w:tr w:rsidR="002A223D" w:rsidRPr="00AF1A82" w14:paraId="276AE831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595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596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597" w:author="Fegie" w:date="2021-04-11T21:06:00Z">
              <w:tcPr>
                <w:tcW w:w="494" w:type="dxa"/>
              </w:tcPr>
            </w:tcPrChange>
          </w:tcPr>
          <w:p w14:paraId="2758C3C1" w14:textId="747AB870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ins w:id="5598" w:author="Fegie" w:date="2021-04-11T21:05:00Z">
              <w:r w:rsidR="00C9609E">
                <w:rPr>
                  <w:rFonts w:ascii="標楷體" w:eastAsia="標楷體" w:hAnsi="標楷體" w:hint="eastAsia"/>
                </w:rPr>
                <w:t>2</w:t>
              </w:r>
            </w:ins>
            <w:del w:id="5599" w:author="Fegie" w:date="2021-04-11T21:04:00Z">
              <w:r w:rsidDel="00C9609E">
                <w:rPr>
                  <w:rFonts w:ascii="標楷體" w:eastAsia="標楷體" w:hAnsi="標楷體" w:hint="eastAsia"/>
                </w:rPr>
                <w:delText>0</w:delText>
              </w:r>
            </w:del>
          </w:p>
        </w:tc>
        <w:tc>
          <w:tcPr>
            <w:tcW w:w="1648" w:type="dxa"/>
            <w:tcPrChange w:id="5600" w:author="Fegie" w:date="2021-04-11T21:06:00Z">
              <w:tcPr>
                <w:tcW w:w="1664" w:type="dxa"/>
              </w:tcPr>
            </w:tcPrChange>
          </w:tcPr>
          <w:p w14:paraId="135A965D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目標金額</w:t>
            </w:r>
            <w:proofErr w:type="spellEnd"/>
          </w:p>
        </w:tc>
        <w:tc>
          <w:tcPr>
            <w:tcW w:w="900" w:type="dxa"/>
            <w:tcPrChange w:id="5601" w:author="Fegie" w:date="2021-04-11T21:06:00Z">
              <w:tcPr>
                <w:tcW w:w="901" w:type="dxa"/>
              </w:tcPr>
            </w:tcPrChange>
          </w:tcPr>
          <w:p w14:paraId="154719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  <w:tcPrChange w:id="5602" w:author="Fegie" w:date="2021-04-11T21:06:00Z">
              <w:tcPr>
                <w:tcW w:w="966" w:type="dxa"/>
              </w:tcPr>
            </w:tcPrChange>
          </w:tcPr>
          <w:p w14:paraId="63B1861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603" w:author="Fegie" w:date="2021-04-11T21:06:00Z">
              <w:tcPr>
                <w:tcW w:w="1170" w:type="dxa"/>
                <w:gridSpan w:val="2"/>
              </w:tcPr>
            </w:tcPrChange>
          </w:tcPr>
          <w:p w14:paraId="2C715A86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604" w:author="Fegie" w:date="2021-04-11T21:06:00Z">
              <w:tcPr>
                <w:tcW w:w="676" w:type="dxa"/>
                <w:gridSpan w:val="2"/>
              </w:tcPr>
            </w:tcPrChange>
          </w:tcPr>
          <w:p w14:paraId="13AA956F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605" w:author="Fegie" w:date="2021-04-11T21:06:00Z">
              <w:tcPr>
                <w:tcW w:w="692" w:type="dxa"/>
                <w:gridSpan w:val="2"/>
              </w:tcPr>
            </w:tcPrChange>
          </w:tcPr>
          <w:p w14:paraId="12337322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606" w:author="Fegie" w:date="2021-04-11T21:06:00Z">
              <w:tcPr>
                <w:tcW w:w="3857" w:type="dxa"/>
                <w:gridSpan w:val="3"/>
              </w:tcPr>
            </w:tcPrChange>
          </w:tcPr>
          <w:p w14:paraId="5AD48E7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新增、</w:t>
            </w:r>
            <w:proofErr w:type="gramStart"/>
            <w:r w:rsidRPr="00AF1A82">
              <w:rPr>
                <w:rFonts w:ascii="標楷體" w:eastAsia="標楷體" w:hAnsi="標楷體" w:hint="eastAsia"/>
                <w:lang w:eastAsia="x-none"/>
              </w:rPr>
              <w:t>修改時可不輸入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其他自動顯示不必輸入</w:t>
            </w:r>
            <w:proofErr w:type="spellEnd"/>
            <w:proofErr w:type="gramEnd"/>
          </w:p>
        </w:tc>
      </w:tr>
      <w:tr w:rsidR="002A223D" w:rsidRPr="00AF1A82" w14:paraId="3D70956F" w14:textId="77777777" w:rsidTr="00C9609E">
        <w:tblPrEx>
          <w:tblW w:w="1058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5607" w:author="Fegie" w:date="2021-04-11T21:0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gridAfter w:val="1"/>
          <w:wAfter w:w="9" w:type="dxa"/>
          <w:trHeight w:val="291"/>
          <w:jc w:val="center"/>
          <w:trPrChange w:id="5608" w:author="Fegie" w:date="2021-04-11T21:06:00Z">
            <w:trPr>
              <w:gridAfter w:val="1"/>
              <w:trHeight w:val="291"/>
              <w:jc w:val="center"/>
            </w:trPr>
          </w:trPrChange>
        </w:trPr>
        <w:tc>
          <w:tcPr>
            <w:tcW w:w="576" w:type="dxa"/>
            <w:tcPrChange w:id="5609" w:author="Fegie" w:date="2021-04-11T21:06:00Z">
              <w:tcPr>
                <w:tcW w:w="494" w:type="dxa"/>
              </w:tcPr>
            </w:tcPrChange>
          </w:tcPr>
          <w:p w14:paraId="4B5A5BAB" w14:textId="52B9A83A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ins w:id="5610" w:author="Fegie" w:date="2021-04-11T21:05:00Z">
              <w:r w:rsidR="00C9609E">
                <w:rPr>
                  <w:rFonts w:ascii="標楷體" w:eastAsia="標楷體" w:hAnsi="標楷體" w:hint="eastAsia"/>
                </w:rPr>
                <w:t>3</w:t>
              </w:r>
            </w:ins>
            <w:del w:id="5611" w:author="Fegie" w:date="2021-04-11T21:04:00Z">
              <w:r w:rsidDel="00C9609E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648" w:type="dxa"/>
            <w:tcPrChange w:id="5612" w:author="Fegie" w:date="2021-04-11T21:06:00Z">
              <w:tcPr>
                <w:tcW w:w="1664" w:type="dxa"/>
              </w:tcPr>
            </w:tcPrChange>
          </w:tcPr>
          <w:p w14:paraId="647B8DFA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累計目標金額</w:t>
            </w:r>
            <w:proofErr w:type="spellEnd"/>
          </w:p>
        </w:tc>
        <w:tc>
          <w:tcPr>
            <w:tcW w:w="900" w:type="dxa"/>
            <w:tcPrChange w:id="5613" w:author="Fegie" w:date="2021-04-11T21:06:00Z">
              <w:tcPr>
                <w:tcW w:w="901" w:type="dxa"/>
              </w:tcPr>
            </w:tcPrChange>
          </w:tcPr>
          <w:p w14:paraId="7302AE5F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  <w:tcPrChange w:id="5614" w:author="Fegie" w:date="2021-04-11T21:06:00Z">
              <w:tcPr>
                <w:tcW w:w="966" w:type="dxa"/>
              </w:tcPr>
            </w:tcPrChange>
          </w:tcPr>
          <w:p w14:paraId="48E86A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  <w:tcPrChange w:id="5615" w:author="Fegie" w:date="2021-04-11T21:06:00Z">
              <w:tcPr>
                <w:tcW w:w="1170" w:type="dxa"/>
                <w:gridSpan w:val="2"/>
              </w:tcPr>
            </w:tcPrChange>
          </w:tcPr>
          <w:p w14:paraId="175215F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  <w:tcPrChange w:id="5616" w:author="Fegie" w:date="2021-04-11T21:06:00Z">
              <w:tcPr>
                <w:tcW w:w="676" w:type="dxa"/>
                <w:gridSpan w:val="2"/>
              </w:tcPr>
            </w:tcPrChange>
          </w:tcPr>
          <w:p w14:paraId="43227742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  <w:tcPrChange w:id="5617" w:author="Fegie" w:date="2021-04-11T21:06:00Z">
              <w:tcPr>
                <w:tcW w:w="692" w:type="dxa"/>
                <w:gridSpan w:val="2"/>
              </w:tcPr>
            </w:tcPrChange>
          </w:tcPr>
          <w:p w14:paraId="1C45EB7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  <w:tcPrChange w:id="5618" w:author="Fegie" w:date="2021-04-11T21:06:00Z">
              <w:tcPr>
                <w:tcW w:w="3857" w:type="dxa"/>
                <w:gridSpan w:val="3"/>
              </w:tcPr>
            </w:tcPrChange>
          </w:tcPr>
          <w:p w14:paraId="4167929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新增、</w:t>
            </w:r>
            <w:proofErr w:type="gramStart"/>
            <w:r w:rsidRPr="00AF1A82">
              <w:rPr>
                <w:rFonts w:ascii="標楷體" w:eastAsia="標楷體" w:hAnsi="標楷體" w:hint="eastAsia"/>
                <w:lang w:eastAsia="x-none"/>
              </w:rPr>
              <w:t>修改時可不輸入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其他自動顯示不必輸入</w:t>
            </w:r>
            <w:proofErr w:type="spellEnd"/>
            <w:proofErr w:type="gramEnd"/>
          </w:p>
        </w:tc>
      </w:tr>
    </w:tbl>
    <w:p w14:paraId="23219B98" w14:textId="77777777" w:rsidR="00526EAD" w:rsidRPr="0074547B" w:rsidRDefault="00526EAD" w:rsidP="00F81500">
      <w:pPr>
        <w:rPr>
          <w:rFonts w:ascii="標楷體" w:eastAsia="標楷體" w:hAnsi="標楷體"/>
        </w:rPr>
      </w:pPr>
    </w:p>
    <w:p w14:paraId="5B5AC8A5" w14:textId="77777777" w:rsidR="00506273" w:rsidRPr="00506273" w:rsidRDefault="00506273" w:rsidP="00506273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506273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proofErr w:type="gramStart"/>
      <w:r w:rsidRPr="00506273">
        <w:rPr>
          <w:rFonts w:ascii="標楷體" w:eastAsia="標楷體" w:hAnsi="標楷體"/>
          <w:sz w:val="32"/>
          <w:szCs w:val="20"/>
          <w:lang w:val="x-none" w:eastAsia="x-none"/>
        </w:rPr>
        <w:t>540</w:t>
      </w:r>
      <w:r>
        <w:rPr>
          <w:rFonts w:ascii="標楷體" w:eastAsia="標楷體" w:hAnsi="標楷體"/>
          <w:sz w:val="32"/>
          <w:szCs w:val="20"/>
          <w:lang w:val="x-none" w:eastAsia="x-none"/>
        </w:rPr>
        <w:t>2</w:t>
      </w:r>
      <w:proofErr w:type="gramEnd"/>
      <w:r w:rsidRPr="00506273">
        <w:rPr>
          <w:rFonts w:ascii="標楷體" w:eastAsia="標楷體" w:hAnsi="標楷體" w:hint="eastAsia"/>
          <w:sz w:val="32"/>
          <w:szCs w:val="20"/>
          <w:lang w:val="x-none"/>
        </w:rPr>
        <w:t>年度業績目標更新</w:t>
      </w:r>
    </w:p>
    <w:p w14:paraId="44D04526" w14:textId="77777777" w:rsidR="00506273" w:rsidRPr="00506273" w:rsidRDefault="00506273" w:rsidP="00506273">
      <w:pPr>
        <w:snapToGrid w:val="0"/>
        <w:ind w:left="1418" w:hanging="480"/>
        <w:rPr>
          <w:rFonts w:eastAsia="標楷體"/>
          <w:sz w:val="26"/>
          <w:lang w:eastAsia="x-none"/>
        </w:rPr>
      </w:pPr>
      <w:r w:rsidRPr="00506273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6273" w:rsidRPr="00506273" w14:paraId="1F0DCFDB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9892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506273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FD93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 w:hint="eastAsia"/>
                <w:lang w:eastAsia="x-none"/>
              </w:rPr>
              <w:t>房貸專員業績統計作業－年度業績目標更新</w:t>
            </w:r>
            <w:proofErr w:type="spellEnd"/>
          </w:p>
        </w:tc>
      </w:tr>
      <w:tr w:rsidR="00506273" w:rsidRPr="00506273" w14:paraId="0B0B9BFA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EBBE2D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EBB85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259B5FAB" w14:textId="77777777" w:rsidTr="005062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B8C6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506273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F6294D" w14:textId="2B19EB39" w:rsidR="00506273" w:rsidRPr="00506273" w:rsidRDefault="00651C45" w:rsidP="00506273">
            <w:pPr>
              <w:rPr>
                <w:rFonts w:ascii="標楷體" w:eastAsia="標楷體" w:hAnsi="標楷體"/>
              </w:rPr>
            </w:pPr>
            <w:ins w:id="5619" w:author="嘉榮 張" w:date="2020-07-30T15:34:00Z">
              <w:r>
                <w:rPr>
                  <w:rFonts w:ascii="標楷體" w:eastAsia="標楷體" w:hAnsi="標楷體" w:hint="eastAsia"/>
                </w:rPr>
                <w:t>上傳檔案後</w:t>
              </w:r>
              <w:r>
                <w:rPr>
                  <w:rFonts w:ascii="標楷體" w:eastAsia="標楷體" w:hAnsi="標楷體"/>
                </w:rPr>
                <w:t>，寫入資料到</w:t>
              </w:r>
              <w:proofErr w:type="spellStart"/>
              <w:r>
                <w:rPr>
                  <w:rFonts w:ascii="標楷體" w:eastAsia="標楷體" w:hAnsi="標楷體"/>
                </w:rPr>
                <w:t>PfBsOfficer</w:t>
              </w:r>
              <w:proofErr w:type="spellEnd"/>
              <w:r>
                <w:rPr>
                  <w:rFonts w:ascii="標楷體" w:eastAsia="標楷體" w:hAnsi="標楷體"/>
                </w:rPr>
                <w:t>資料庫</w:t>
              </w:r>
            </w:ins>
          </w:p>
        </w:tc>
      </w:tr>
      <w:tr w:rsidR="00506273" w:rsidRPr="00506273" w14:paraId="1473B582" w14:textId="77777777" w:rsidTr="005062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B1DDCA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670D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00D25C05" w14:textId="77777777" w:rsidTr="005062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7080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CD40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  <w:p w14:paraId="3AEF13A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506273" w:rsidRPr="00506273" w14:paraId="4F1EAE86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20D79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506273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FAFF3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15DE5D23" w14:textId="77777777" w:rsidTr="005062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1A275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39F2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275912B4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A7CED3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506273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B6369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F2F40AF" w14:textId="77777777" w:rsidR="00506273" w:rsidRPr="00506273" w:rsidRDefault="00506273" w:rsidP="00506273">
      <w:pPr>
        <w:rPr>
          <w:rFonts w:ascii="標楷體" w:eastAsia="標楷體" w:hAnsi="標楷體"/>
          <w:lang w:eastAsia="x-none"/>
        </w:rPr>
      </w:pPr>
    </w:p>
    <w:p w14:paraId="72D14360" w14:textId="77777777" w:rsidR="00506273" w:rsidRPr="00506273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506273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506273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6112B6DB" w14:textId="77777777" w:rsidR="00506273" w:rsidRPr="00506273" w:rsidRDefault="00506273" w:rsidP="00506273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506273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506273">
        <w:rPr>
          <w:rFonts w:ascii="標楷體" w:eastAsia="標楷體" w:hAnsi="標楷體" w:hint="eastAsia"/>
          <w:lang w:eastAsia="x-none"/>
        </w:rPr>
        <w:t>：</w:t>
      </w:r>
    </w:p>
    <w:p w14:paraId="25FDC880" w14:textId="606E613D" w:rsidR="00506273" w:rsidRPr="00506273" w:rsidRDefault="00156C22" w:rsidP="00506273">
      <w:pPr>
        <w:rPr>
          <w:rFonts w:ascii="標楷體" w:eastAsia="標楷體" w:hAnsi="標楷體"/>
          <w:lang w:eastAsia="x-none"/>
        </w:rPr>
      </w:pPr>
      <w:ins w:id="5620" w:author="Fegie" w:date="2021-04-11T21:07:00Z">
        <w:r>
          <w:rPr>
            <w:noProof/>
          </w:rPr>
          <w:drawing>
            <wp:inline distT="0" distB="0" distL="0" distR="0" wp14:anchorId="1A880F46" wp14:editId="70BEBD3B">
              <wp:extent cx="6479540" cy="2802890"/>
              <wp:effectExtent l="0" t="0" r="0" b="0"/>
              <wp:docPr id="102" name="圖片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028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651C45">
          <w:rPr>
            <w:noProof/>
          </w:rPr>
          <w:t xml:space="preserve"> </w:t>
        </w:r>
      </w:ins>
      <w:del w:id="5621" w:author="嘉榮 張" w:date="2020-07-30T15:34:00Z">
        <w:r w:rsidR="00506273" w:rsidDel="00651C45">
          <w:rPr>
            <w:noProof/>
          </w:rPr>
          <w:drawing>
            <wp:inline distT="0" distB="0" distL="0" distR="0" wp14:anchorId="744BA80D" wp14:editId="3AF182B2">
              <wp:extent cx="6479540" cy="1882140"/>
              <wp:effectExtent l="0" t="0" r="0" b="381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82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622" w:author="嘉榮 張" w:date="2020-07-30T15:34:00Z">
        <w:del w:id="5623" w:author="Fegie" w:date="2021-02-20T10:55:00Z">
          <w:r w:rsidR="00651C45" w:rsidDel="003F773C">
            <w:rPr>
              <w:noProof/>
            </w:rPr>
            <w:drawing>
              <wp:inline distT="0" distB="0" distL="0" distR="0" wp14:anchorId="70515873" wp14:editId="0179FCD8">
                <wp:extent cx="6479540" cy="2264410"/>
                <wp:effectExtent l="0" t="0" r="0" b="254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264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401A148" w14:textId="77777777" w:rsidR="00506273" w:rsidRPr="00506273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506273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4"/>
        <w:gridCol w:w="1664"/>
        <w:gridCol w:w="901"/>
        <w:gridCol w:w="966"/>
        <w:gridCol w:w="1170"/>
        <w:gridCol w:w="676"/>
        <w:gridCol w:w="692"/>
        <w:gridCol w:w="3857"/>
      </w:tblGrid>
      <w:tr w:rsidR="00506273" w:rsidRPr="00506273" w14:paraId="3A467139" w14:textId="77777777" w:rsidTr="00506273">
        <w:trPr>
          <w:trHeight w:val="388"/>
          <w:jc w:val="center"/>
        </w:trPr>
        <w:tc>
          <w:tcPr>
            <w:tcW w:w="494" w:type="dxa"/>
            <w:vMerge w:val="restart"/>
          </w:tcPr>
          <w:p w14:paraId="1D95054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64" w:type="dxa"/>
            <w:vMerge w:val="restart"/>
          </w:tcPr>
          <w:p w14:paraId="78F8182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405" w:type="dxa"/>
            <w:gridSpan w:val="5"/>
          </w:tcPr>
          <w:p w14:paraId="60C3AC8B" w14:textId="77777777" w:rsidR="00506273" w:rsidRPr="00506273" w:rsidRDefault="00506273" w:rsidP="00506273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857" w:type="dxa"/>
            <w:vMerge w:val="restart"/>
          </w:tcPr>
          <w:p w14:paraId="4DBF2DA2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06273" w:rsidRPr="00506273" w14:paraId="0F1E9689" w14:textId="77777777" w:rsidTr="00506273">
        <w:trPr>
          <w:trHeight w:val="244"/>
          <w:jc w:val="center"/>
        </w:trPr>
        <w:tc>
          <w:tcPr>
            <w:tcW w:w="494" w:type="dxa"/>
            <w:vMerge/>
          </w:tcPr>
          <w:p w14:paraId="3B727B9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64" w:type="dxa"/>
            <w:vMerge/>
          </w:tcPr>
          <w:p w14:paraId="31FC083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1" w:type="dxa"/>
          </w:tcPr>
          <w:p w14:paraId="2CD37D25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966" w:type="dxa"/>
          </w:tcPr>
          <w:p w14:paraId="4874CE81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70" w:type="dxa"/>
          </w:tcPr>
          <w:p w14:paraId="44231171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76" w:type="dxa"/>
          </w:tcPr>
          <w:p w14:paraId="1060E915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2" w:type="dxa"/>
          </w:tcPr>
          <w:p w14:paraId="70DA739D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57" w:type="dxa"/>
            <w:vMerge/>
          </w:tcPr>
          <w:p w14:paraId="0792359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42BA9495" w14:textId="77777777" w:rsidTr="00506273">
        <w:trPr>
          <w:trHeight w:val="291"/>
          <w:jc w:val="center"/>
        </w:trPr>
        <w:tc>
          <w:tcPr>
            <w:tcW w:w="494" w:type="dxa"/>
          </w:tcPr>
          <w:p w14:paraId="2381AD7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1</w:t>
            </w:r>
          </w:p>
        </w:tc>
        <w:tc>
          <w:tcPr>
            <w:tcW w:w="1664" w:type="dxa"/>
          </w:tcPr>
          <w:p w14:paraId="40E92BDD" w14:textId="77777777" w:rsidR="00506273" w:rsidRPr="00506273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上傳年度</w:t>
            </w:r>
          </w:p>
        </w:tc>
        <w:tc>
          <w:tcPr>
            <w:tcW w:w="901" w:type="dxa"/>
          </w:tcPr>
          <w:p w14:paraId="4C449181" w14:textId="77777777" w:rsidR="00506273" w:rsidRPr="00506273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966" w:type="dxa"/>
          </w:tcPr>
          <w:p w14:paraId="7D8EE1FE" w14:textId="77777777" w:rsidR="00506273" w:rsidRPr="00506273" w:rsidRDefault="00FB1EA0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系統日當年</w:t>
            </w:r>
          </w:p>
        </w:tc>
        <w:tc>
          <w:tcPr>
            <w:tcW w:w="1170" w:type="dxa"/>
          </w:tcPr>
          <w:p w14:paraId="6D80CF32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0199B02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2" w:type="dxa"/>
          </w:tcPr>
          <w:p w14:paraId="000836F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5631774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506273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506273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506273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</w:tc>
      </w:tr>
      <w:tr w:rsidR="00156C22" w:rsidRPr="00506273" w14:paraId="6158E3C2" w14:textId="77777777" w:rsidTr="00506273">
        <w:trPr>
          <w:trHeight w:val="291"/>
          <w:jc w:val="center"/>
          <w:ins w:id="5624" w:author="Fegie" w:date="2021-04-11T21:07:00Z"/>
        </w:trPr>
        <w:tc>
          <w:tcPr>
            <w:tcW w:w="494" w:type="dxa"/>
          </w:tcPr>
          <w:p w14:paraId="1DA8A3E0" w14:textId="04F2F950" w:rsidR="00156C22" w:rsidRDefault="00156C22" w:rsidP="00506273">
            <w:pPr>
              <w:rPr>
                <w:ins w:id="5625" w:author="Fegie" w:date="2021-04-11T21:07:00Z"/>
                <w:rFonts w:ascii="標楷體" w:eastAsia="標楷體" w:hAnsi="標楷體"/>
              </w:rPr>
            </w:pPr>
            <w:ins w:id="5626" w:author="Fegie" w:date="2021-04-11T21:0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664" w:type="dxa"/>
          </w:tcPr>
          <w:p w14:paraId="69A397B9" w14:textId="036AAD92" w:rsidR="00156C22" w:rsidRDefault="00156C22" w:rsidP="00506273">
            <w:pPr>
              <w:rPr>
                <w:ins w:id="5627" w:author="Fegie" w:date="2021-04-11T21:07:00Z"/>
                <w:rFonts w:ascii="標楷體" w:eastAsia="標楷體" w:hAnsi="標楷體"/>
              </w:rPr>
            </w:pPr>
            <w:ins w:id="5628" w:author="Fegie" w:date="2021-04-11T21:07:00Z">
              <w:r>
                <w:rPr>
                  <w:rFonts w:ascii="標楷體" w:eastAsia="標楷體" w:hAnsi="標楷體" w:hint="eastAsia"/>
                </w:rPr>
                <w:t>上傳模式</w:t>
              </w:r>
            </w:ins>
          </w:p>
        </w:tc>
        <w:tc>
          <w:tcPr>
            <w:tcW w:w="901" w:type="dxa"/>
          </w:tcPr>
          <w:p w14:paraId="44007BC2" w14:textId="1192CEAE" w:rsidR="00156C22" w:rsidRDefault="00156C22" w:rsidP="00506273">
            <w:pPr>
              <w:rPr>
                <w:ins w:id="5629" w:author="Fegie" w:date="2021-04-11T21:07:00Z"/>
                <w:rFonts w:ascii="標楷體" w:eastAsia="標楷體" w:hAnsi="標楷體"/>
              </w:rPr>
            </w:pPr>
            <w:ins w:id="5630" w:author="Fegie" w:date="2021-04-11T21:07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(1)</w:t>
              </w:r>
            </w:ins>
          </w:p>
        </w:tc>
        <w:tc>
          <w:tcPr>
            <w:tcW w:w="966" w:type="dxa"/>
          </w:tcPr>
          <w:p w14:paraId="61989C5D" w14:textId="77777777" w:rsidR="00156C22" w:rsidRDefault="00156C22" w:rsidP="00506273">
            <w:pPr>
              <w:rPr>
                <w:ins w:id="5631" w:author="Fegie" w:date="2021-04-11T21:07:00Z"/>
                <w:rFonts w:ascii="標楷體" w:eastAsia="標楷體" w:hAnsi="標楷體"/>
              </w:rPr>
            </w:pPr>
          </w:p>
        </w:tc>
        <w:tc>
          <w:tcPr>
            <w:tcW w:w="1170" w:type="dxa"/>
          </w:tcPr>
          <w:p w14:paraId="36B3824A" w14:textId="77777777" w:rsidR="00156C22" w:rsidRPr="00506273" w:rsidRDefault="00156C22" w:rsidP="00506273">
            <w:pPr>
              <w:rPr>
                <w:ins w:id="5632" w:author="Fegie" w:date="2021-04-11T21:0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1F9A16F1" w14:textId="18704DBF" w:rsidR="00156C22" w:rsidRPr="00506273" w:rsidRDefault="00156C22" w:rsidP="00506273">
            <w:pPr>
              <w:rPr>
                <w:ins w:id="5633" w:author="Fegie" w:date="2021-04-11T21:07:00Z"/>
                <w:rFonts w:ascii="標楷體" w:eastAsia="標楷體" w:hAnsi="標楷體"/>
              </w:rPr>
            </w:pPr>
            <w:ins w:id="5634" w:author="Fegie" w:date="2021-04-11T21:0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2" w:type="dxa"/>
          </w:tcPr>
          <w:p w14:paraId="756EEF05" w14:textId="77777777" w:rsidR="00156C22" w:rsidRPr="00506273" w:rsidRDefault="00156C22" w:rsidP="00506273">
            <w:pPr>
              <w:rPr>
                <w:ins w:id="5635" w:author="Fegie" w:date="2021-04-11T21:0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6D9D3555" w14:textId="39B13C96" w:rsidR="00156C22" w:rsidRPr="00156C22" w:rsidRDefault="00156C22">
            <w:pPr>
              <w:pStyle w:val="af9"/>
              <w:numPr>
                <w:ilvl w:val="0"/>
                <w:numId w:val="22"/>
              </w:numPr>
              <w:ind w:leftChars="0"/>
              <w:rPr>
                <w:ins w:id="5636" w:author="Fegie" w:date="2021-04-11T21:08:00Z"/>
                <w:rFonts w:ascii="標楷體" w:eastAsia="標楷體" w:hAnsi="標楷體"/>
                <w:rPrChange w:id="5637" w:author="Fegie" w:date="2021-04-11T21:08:00Z">
                  <w:rPr>
                    <w:ins w:id="5638" w:author="Fegie" w:date="2021-04-11T21:08:00Z"/>
                  </w:rPr>
                </w:rPrChange>
              </w:rPr>
              <w:pPrChange w:id="5639" w:author="Fegie" w:date="2021-04-11T21:08:00Z">
                <w:pPr/>
              </w:pPrChange>
            </w:pPr>
            <w:ins w:id="5640" w:author="Fegie" w:date="2021-04-11T21:07:00Z">
              <w:r w:rsidRPr="00156C22">
                <w:rPr>
                  <w:rFonts w:ascii="標楷體" w:eastAsia="標楷體" w:hAnsi="標楷體" w:hint="eastAsia"/>
                  <w:rPrChange w:id="5641" w:author="Fegie" w:date="2021-04-11T21:08:00Z">
                    <w:rPr>
                      <w:rFonts w:hint="eastAsia"/>
                    </w:rPr>
                  </w:rPrChange>
                </w:rPr>
                <w:t>若為</w:t>
              </w:r>
              <w:r w:rsidRPr="00156C22">
                <w:rPr>
                  <w:rFonts w:ascii="標楷體" w:eastAsia="標楷體" w:hAnsi="標楷體"/>
                  <w:rPrChange w:id="5642" w:author="Fegie" w:date="2021-04-11T21:08:00Z">
                    <w:rPr/>
                  </w:rPrChange>
                </w:rPr>
                <w:t>01</w:t>
              </w:r>
            </w:ins>
            <w:ins w:id="5643" w:author="Fegie" w:date="2021-04-11T21:08:00Z">
              <w:r w:rsidRPr="00156C22">
                <w:rPr>
                  <w:rFonts w:ascii="標楷體" w:eastAsia="標楷體" w:hAnsi="標楷體" w:hint="eastAsia"/>
                  <w:rPrChange w:id="5644" w:author="Fegie" w:date="2021-04-11T21:08:00Z">
                    <w:rPr>
                      <w:rFonts w:hint="eastAsia"/>
                    </w:rPr>
                  </w:rPrChange>
                </w:rPr>
                <w:t>則上傳過程中若有重複資料會出錯誤訊息</w:t>
              </w:r>
            </w:ins>
          </w:p>
          <w:p w14:paraId="3BD479FE" w14:textId="37163FBA" w:rsidR="00156C22" w:rsidRPr="00156C22" w:rsidRDefault="00156C22">
            <w:pPr>
              <w:pStyle w:val="af9"/>
              <w:numPr>
                <w:ilvl w:val="0"/>
                <w:numId w:val="22"/>
              </w:numPr>
              <w:ind w:leftChars="0"/>
              <w:rPr>
                <w:ins w:id="5645" w:author="Fegie" w:date="2021-04-11T21:07:00Z"/>
                <w:rFonts w:ascii="標楷體" w:eastAsia="標楷體" w:hAnsi="標楷體"/>
                <w:rPrChange w:id="5646" w:author="Fegie" w:date="2021-04-11T21:08:00Z">
                  <w:rPr>
                    <w:ins w:id="5647" w:author="Fegie" w:date="2021-04-11T21:07:00Z"/>
                  </w:rPr>
                </w:rPrChange>
              </w:rPr>
              <w:pPrChange w:id="5648" w:author="Fegie" w:date="2021-04-11T21:08:00Z">
                <w:pPr/>
              </w:pPrChange>
            </w:pPr>
            <w:ins w:id="5649" w:author="Fegie" w:date="2021-04-11T21:08:00Z">
              <w:r>
                <w:rPr>
                  <w:rFonts w:ascii="標楷體" w:eastAsia="標楷體" w:hAnsi="標楷體" w:hint="eastAsia"/>
                </w:rPr>
                <w:t>若為02則上傳過程中若有重複資料會執行更新</w:t>
              </w:r>
            </w:ins>
          </w:p>
        </w:tc>
      </w:tr>
    </w:tbl>
    <w:p w14:paraId="0AE2F006" w14:textId="77777777" w:rsidR="00526EAD" w:rsidRPr="00506273" w:rsidRDefault="00526EAD" w:rsidP="00F81500">
      <w:pPr>
        <w:rPr>
          <w:rFonts w:ascii="標楷體" w:eastAsia="標楷體" w:hAnsi="標楷體"/>
        </w:rPr>
      </w:pPr>
    </w:p>
    <w:p w14:paraId="3F1ECC21" w14:textId="77777777" w:rsidR="00526EAD" w:rsidRDefault="00526EAD" w:rsidP="00F81500">
      <w:pPr>
        <w:rPr>
          <w:rFonts w:ascii="標楷體" w:eastAsia="標楷體" w:hAnsi="標楷體"/>
        </w:rPr>
      </w:pPr>
    </w:p>
    <w:p w14:paraId="1B89DF70" w14:textId="77777777" w:rsidR="00F81500" w:rsidRPr="00AF1A82" w:rsidRDefault="00F81500" w:rsidP="00F8150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34D902D" w14:textId="6022871C" w:rsidR="00F81500" w:rsidRPr="00AF1A82" w:rsidDel="005D3D2C" w:rsidRDefault="00F81500" w:rsidP="00887594">
      <w:pPr>
        <w:pStyle w:val="3"/>
        <w:numPr>
          <w:ilvl w:val="2"/>
          <w:numId w:val="8"/>
        </w:numPr>
        <w:rPr>
          <w:del w:id="5650" w:author="Fegie" w:date="2021-02-20T16:25:00Z"/>
          <w:rFonts w:ascii="標楷體" w:hAnsi="標楷體"/>
        </w:rPr>
      </w:pPr>
      <w:bookmarkStart w:id="5651" w:name="_L2082放款專員業績統計作業－區域中心經理所屬區域中心明細資料查詢"/>
      <w:bookmarkEnd w:id="5651"/>
      <w:del w:id="5652" w:author="Fegie" w:date="2021-02-20T16:25:00Z">
        <w:r w:rsidRPr="00AF1A82" w:rsidDel="005D3D2C">
          <w:rPr>
            <w:rFonts w:ascii="標楷體" w:hAnsi="標楷體" w:hint="eastAsia"/>
          </w:rPr>
          <w:delText>L</w:delText>
        </w:r>
        <w:r w:rsidR="000B4CF9" w:rsidRPr="00AF1A82" w:rsidDel="005D3D2C">
          <w:rPr>
            <w:rFonts w:ascii="標楷體" w:hAnsi="標楷體"/>
          </w:rPr>
          <w:delText>5941</w:delText>
        </w:r>
        <w:r w:rsidRPr="00AF1A82" w:rsidDel="005D3D2C">
          <w:rPr>
            <w:rFonts w:ascii="標楷體" w:hAnsi="標楷體" w:hint="eastAsia"/>
            <w:lang w:eastAsia="zh-TW"/>
          </w:rPr>
          <w:delText>區域中心經理所屬區域中心明細資料查詢</w:delText>
        </w:r>
      </w:del>
    </w:p>
    <w:p w14:paraId="21A0C293" w14:textId="2D20797C" w:rsidR="00F81500" w:rsidRPr="00AF1A82" w:rsidDel="005D3D2C" w:rsidRDefault="00F81500" w:rsidP="00AD50CB">
      <w:pPr>
        <w:pStyle w:val="a"/>
        <w:rPr>
          <w:del w:id="5653" w:author="Fegie" w:date="2021-02-20T16:25:00Z"/>
          <w:lang w:eastAsia="x-none"/>
        </w:rPr>
      </w:pPr>
      <w:del w:id="5654" w:author="Fegie" w:date="2021-02-20T16:25:00Z">
        <w:r w:rsidRPr="00AF1A82" w:rsidDel="005D3D2C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:rsidDel="005D3D2C" w14:paraId="5BA1FEBF" w14:textId="2249EEE5" w:rsidTr="00D9578F">
        <w:trPr>
          <w:trHeight w:val="277"/>
          <w:del w:id="5655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554C08" w14:textId="2608525F" w:rsidR="00F81500" w:rsidRPr="00AF1A82" w:rsidDel="005D3D2C" w:rsidRDefault="00F81500" w:rsidP="00F81500">
            <w:pPr>
              <w:rPr>
                <w:del w:id="5656" w:author="Fegie" w:date="2021-02-20T16:25:00Z"/>
                <w:rFonts w:ascii="標楷體" w:eastAsia="標楷體" w:hAnsi="標楷體"/>
                <w:lang w:eastAsia="x-none"/>
              </w:rPr>
            </w:pPr>
            <w:del w:id="5657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52A572" w14:textId="264AE542" w:rsidR="00F81500" w:rsidRPr="00AF1A82" w:rsidDel="005D3D2C" w:rsidRDefault="00F81500" w:rsidP="00F81500">
            <w:pPr>
              <w:rPr>
                <w:del w:id="5658" w:author="Fegie" w:date="2021-02-20T16:25:00Z"/>
                <w:rFonts w:ascii="標楷體" w:eastAsia="標楷體" w:hAnsi="標楷體"/>
                <w:lang w:eastAsia="x-none"/>
              </w:rPr>
            </w:pPr>
            <w:del w:id="5659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房貸專員業績統計作業－區域中心經理所屬區域中心明細資料查詢</w:delText>
              </w:r>
            </w:del>
          </w:p>
        </w:tc>
      </w:tr>
      <w:tr w:rsidR="00F81500" w:rsidRPr="00AF1A82" w:rsidDel="005D3D2C" w14:paraId="13FCBB54" w14:textId="3F0735B2" w:rsidTr="00D9578F">
        <w:trPr>
          <w:trHeight w:val="277"/>
          <w:del w:id="5660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B6DACC" w14:textId="0866C5DE" w:rsidR="00F81500" w:rsidRPr="00AF1A82" w:rsidDel="005D3D2C" w:rsidRDefault="00F81500" w:rsidP="00F81500">
            <w:pPr>
              <w:rPr>
                <w:del w:id="5661" w:author="Fegie" w:date="2021-02-20T16:25:00Z"/>
                <w:rFonts w:ascii="標楷體" w:eastAsia="標楷體" w:hAnsi="標楷體"/>
                <w:lang w:eastAsia="x-none"/>
              </w:rPr>
            </w:pPr>
            <w:del w:id="5662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F4B627" w14:textId="69C17DE2" w:rsidR="00F81500" w:rsidRPr="00AF1A82" w:rsidDel="005D3D2C" w:rsidRDefault="00F81500" w:rsidP="00F81500">
            <w:pPr>
              <w:rPr>
                <w:del w:id="5663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5D3D2C" w14:paraId="37FE63AD" w14:textId="5E9AD533" w:rsidTr="00D9578F">
        <w:trPr>
          <w:trHeight w:val="773"/>
          <w:del w:id="5664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AB5217" w14:textId="2742F07A" w:rsidR="00F81500" w:rsidRPr="00AF1A82" w:rsidDel="005D3D2C" w:rsidRDefault="00F81500" w:rsidP="00F81500">
            <w:pPr>
              <w:rPr>
                <w:del w:id="5665" w:author="Fegie" w:date="2021-02-20T16:25:00Z"/>
                <w:rFonts w:ascii="標楷體" w:eastAsia="標楷體" w:hAnsi="標楷體"/>
                <w:lang w:eastAsia="x-none"/>
              </w:rPr>
            </w:pPr>
            <w:del w:id="5666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792EA0" w14:textId="4E1033AA" w:rsidR="00F81500" w:rsidRPr="00AF1A82" w:rsidDel="005D3D2C" w:rsidRDefault="00F81500" w:rsidP="00F81500">
            <w:pPr>
              <w:rPr>
                <w:del w:id="5667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5D3D2C" w14:paraId="7F2FCDCF" w14:textId="451AA1EA" w:rsidTr="00D9578F">
        <w:trPr>
          <w:trHeight w:val="321"/>
          <w:del w:id="5668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42BC7D" w14:textId="02265BE1" w:rsidR="00F81500" w:rsidRPr="00AF1A82" w:rsidDel="005D3D2C" w:rsidRDefault="00F81500" w:rsidP="00F81500">
            <w:pPr>
              <w:rPr>
                <w:del w:id="5669" w:author="Fegie" w:date="2021-02-20T16:25:00Z"/>
                <w:rFonts w:ascii="標楷體" w:eastAsia="標楷體" w:hAnsi="標楷體"/>
                <w:lang w:eastAsia="x-none"/>
              </w:rPr>
            </w:pPr>
            <w:del w:id="5670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45DCAD" w14:textId="149F7A11" w:rsidR="00F81500" w:rsidRPr="00AF1A82" w:rsidDel="005D3D2C" w:rsidRDefault="00F81500" w:rsidP="00F81500">
            <w:pPr>
              <w:rPr>
                <w:del w:id="5671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5D3D2C" w14:paraId="349A8BF6" w14:textId="68BF0F7F" w:rsidTr="00D9578F">
        <w:trPr>
          <w:trHeight w:val="1311"/>
          <w:del w:id="5672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F76CCB" w14:textId="20F46E91" w:rsidR="00F81500" w:rsidRPr="00AF1A82" w:rsidDel="005D3D2C" w:rsidRDefault="00F81500" w:rsidP="00F81500">
            <w:pPr>
              <w:rPr>
                <w:del w:id="5673" w:author="Fegie" w:date="2021-02-20T16:25:00Z"/>
                <w:rFonts w:ascii="標楷體" w:eastAsia="標楷體" w:hAnsi="標楷體"/>
                <w:lang w:eastAsia="x-none"/>
              </w:rPr>
            </w:pPr>
            <w:del w:id="5674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15857C" w14:textId="5C42844B" w:rsidR="00F81500" w:rsidRPr="00AF1A82" w:rsidDel="005D3D2C" w:rsidRDefault="00F81500" w:rsidP="00F81500">
            <w:pPr>
              <w:rPr>
                <w:del w:id="5675" w:author="Fegie" w:date="2021-02-20T16:25:00Z"/>
                <w:rFonts w:ascii="標楷體" w:eastAsia="標楷體" w:hAnsi="標楷體"/>
                <w:lang w:eastAsia="x-none"/>
              </w:rPr>
            </w:pPr>
          </w:p>
          <w:p w14:paraId="46AEA270" w14:textId="11FE6D98" w:rsidR="00F81500" w:rsidRPr="00AF1A82" w:rsidDel="005D3D2C" w:rsidRDefault="00F81500" w:rsidP="00F81500">
            <w:pPr>
              <w:rPr>
                <w:del w:id="5676" w:author="Fegie" w:date="2021-02-20T16:25:00Z"/>
                <w:rFonts w:ascii="標楷體" w:eastAsia="標楷體" w:hAnsi="標楷體"/>
                <w:lang w:eastAsia="x-none"/>
              </w:rPr>
            </w:pPr>
            <w:del w:id="5677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tab/>
              </w:r>
            </w:del>
          </w:p>
        </w:tc>
      </w:tr>
      <w:tr w:rsidR="00F81500" w:rsidRPr="00AF1A82" w:rsidDel="005D3D2C" w14:paraId="2D28AC02" w14:textId="67554608" w:rsidTr="00D9578F">
        <w:trPr>
          <w:trHeight w:val="278"/>
          <w:del w:id="5678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F83E13" w14:textId="045022BA" w:rsidR="00F81500" w:rsidRPr="00AF1A82" w:rsidDel="005D3D2C" w:rsidRDefault="00F81500" w:rsidP="00F81500">
            <w:pPr>
              <w:rPr>
                <w:del w:id="5679" w:author="Fegie" w:date="2021-02-20T16:25:00Z"/>
                <w:rFonts w:ascii="標楷體" w:eastAsia="標楷體" w:hAnsi="標楷體"/>
                <w:lang w:eastAsia="x-none"/>
              </w:rPr>
            </w:pPr>
            <w:del w:id="5680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23358" w14:textId="1150E45C" w:rsidR="00F81500" w:rsidRPr="00AF1A82" w:rsidDel="005D3D2C" w:rsidRDefault="00F81500" w:rsidP="00F81500">
            <w:pPr>
              <w:rPr>
                <w:del w:id="5681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5D3D2C" w14:paraId="01795508" w14:textId="2F2DE7F8" w:rsidTr="00D9578F">
        <w:trPr>
          <w:trHeight w:val="358"/>
          <w:del w:id="5682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B9814" w14:textId="5842E550" w:rsidR="00F81500" w:rsidRPr="00AF1A82" w:rsidDel="005D3D2C" w:rsidRDefault="00F81500" w:rsidP="00F81500">
            <w:pPr>
              <w:rPr>
                <w:del w:id="5683" w:author="Fegie" w:date="2021-02-20T16:25:00Z"/>
                <w:rFonts w:ascii="標楷體" w:eastAsia="標楷體" w:hAnsi="標楷體"/>
                <w:lang w:eastAsia="x-none"/>
              </w:rPr>
            </w:pPr>
            <w:del w:id="5684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5F874" w14:textId="196412B2" w:rsidR="00F81500" w:rsidRPr="00AF1A82" w:rsidDel="005D3D2C" w:rsidRDefault="00F81500" w:rsidP="00F81500">
            <w:pPr>
              <w:rPr>
                <w:del w:id="5685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5D3D2C" w14:paraId="513565D8" w14:textId="57B29432" w:rsidTr="00D9578F">
        <w:trPr>
          <w:trHeight w:val="278"/>
          <w:del w:id="5686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FD40C" w14:textId="6D05D86C" w:rsidR="00F81500" w:rsidRPr="00AF1A82" w:rsidDel="005D3D2C" w:rsidRDefault="00F81500" w:rsidP="00F81500">
            <w:pPr>
              <w:rPr>
                <w:del w:id="5687" w:author="Fegie" w:date="2021-02-20T16:25:00Z"/>
                <w:rFonts w:ascii="標楷體" w:eastAsia="標楷體" w:hAnsi="標楷體"/>
                <w:lang w:eastAsia="x-none"/>
              </w:rPr>
            </w:pPr>
            <w:del w:id="5688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36966C" w14:textId="144C8C64" w:rsidR="00F81500" w:rsidRPr="00AF1A82" w:rsidDel="005D3D2C" w:rsidRDefault="00F81500" w:rsidP="00F81500">
            <w:pPr>
              <w:rPr>
                <w:del w:id="5689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</w:tbl>
    <w:p w14:paraId="0890DEEF" w14:textId="78EC2105" w:rsidR="00F81500" w:rsidRPr="00AF1A82" w:rsidDel="005D3D2C" w:rsidRDefault="00F81500" w:rsidP="00F81500">
      <w:pPr>
        <w:rPr>
          <w:del w:id="5690" w:author="Fegie" w:date="2021-02-20T16:25:00Z"/>
          <w:rFonts w:ascii="標楷體" w:eastAsia="標楷體" w:hAnsi="標楷體"/>
          <w:lang w:eastAsia="x-none"/>
        </w:rPr>
      </w:pPr>
    </w:p>
    <w:p w14:paraId="38C52F52" w14:textId="26796D14" w:rsidR="00F81500" w:rsidRPr="005F3296" w:rsidDel="005D3D2C" w:rsidRDefault="00F81500" w:rsidP="00887594">
      <w:pPr>
        <w:pStyle w:val="af9"/>
        <w:numPr>
          <w:ilvl w:val="0"/>
          <w:numId w:val="9"/>
        </w:numPr>
        <w:ind w:leftChars="0" w:left="1418"/>
        <w:rPr>
          <w:del w:id="5691" w:author="Fegie" w:date="2021-02-20T16:25:00Z"/>
          <w:rFonts w:ascii="標楷體" w:eastAsia="標楷體" w:hAnsi="標楷體"/>
          <w:sz w:val="26"/>
          <w:szCs w:val="26"/>
          <w:lang w:eastAsia="x-none"/>
        </w:rPr>
      </w:pPr>
      <w:del w:id="5692" w:author="Fegie" w:date="2021-02-20T16:25:00Z">
        <w:r w:rsidRPr="005F3296" w:rsidDel="005D3D2C">
          <w:rPr>
            <w:rFonts w:ascii="標楷體" w:eastAsia="標楷體" w:hAnsi="標楷體"/>
            <w:sz w:val="26"/>
            <w:szCs w:val="26"/>
            <w:lang w:eastAsia="x-none"/>
          </w:rPr>
          <w:delText>UI畫面</w:delText>
        </w:r>
      </w:del>
    </w:p>
    <w:p w14:paraId="7FB534FA" w14:textId="744070DD" w:rsidR="00F81500" w:rsidRPr="00AF1A82" w:rsidDel="005D3D2C" w:rsidRDefault="00F81500" w:rsidP="00DC7571">
      <w:pPr>
        <w:ind w:leftChars="531" w:left="1274"/>
        <w:rPr>
          <w:del w:id="5693" w:author="Fegie" w:date="2021-02-20T16:25:00Z"/>
          <w:rFonts w:ascii="標楷體" w:eastAsia="標楷體" w:hAnsi="標楷體"/>
          <w:lang w:eastAsia="x-none"/>
        </w:rPr>
      </w:pPr>
      <w:del w:id="5694" w:author="Fegie" w:date="2021-02-20T16:25:00Z">
        <w:r w:rsidRPr="00AF1A82" w:rsidDel="005D3D2C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65BE5301" w14:textId="151A8EC0" w:rsidR="00F81500" w:rsidRPr="00AF1A82" w:rsidDel="005D3D2C" w:rsidRDefault="00C0078D" w:rsidP="00F81500">
      <w:pPr>
        <w:rPr>
          <w:del w:id="5695" w:author="Fegie" w:date="2021-02-20T16:25:00Z"/>
          <w:rFonts w:ascii="標楷體" w:eastAsia="標楷體" w:hAnsi="標楷體"/>
          <w:lang w:eastAsia="x-none"/>
        </w:rPr>
      </w:pPr>
      <w:del w:id="5696" w:author="Fegie" w:date="2021-02-20T16:25:00Z">
        <w:r w:rsidRPr="00AF1A82" w:rsidDel="005D3D2C">
          <w:rPr>
            <w:rFonts w:ascii="標楷體" w:eastAsia="標楷體" w:hAnsi="標楷體"/>
            <w:noProof/>
          </w:rPr>
          <w:drawing>
            <wp:inline distT="0" distB="0" distL="0" distR="0" wp14:anchorId="28415BB5" wp14:editId="6E68006C">
              <wp:extent cx="6477000" cy="16827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1682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18334B0" w14:textId="40530FAA" w:rsidR="00F81500" w:rsidRPr="00AF1A82" w:rsidDel="005D3D2C" w:rsidRDefault="00F81500" w:rsidP="00DC7571">
      <w:pPr>
        <w:ind w:leftChars="531" w:left="1274"/>
        <w:rPr>
          <w:del w:id="5697" w:author="Fegie" w:date="2021-02-20T16:25:00Z"/>
          <w:rFonts w:ascii="標楷體" w:eastAsia="標楷體" w:hAnsi="標楷體"/>
          <w:lang w:eastAsia="x-none"/>
        </w:rPr>
      </w:pPr>
      <w:del w:id="5698" w:author="Fegie" w:date="2021-02-20T16:25:00Z">
        <w:r w:rsidRPr="00AF1A82" w:rsidDel="005D3D2C">
          <w:rPr>
            <w:rFonts w:ascii="標楷體" w:eastAsia="標楷體" w:hAnsi="標楷體" w:hint="eastAsia"/>
            <w:lang w:eastAsia="x-none"/>
          </w:rPr>
          <w:delText>輸出畫面：</w:delText>
        </w:r>
      </w:del>
    </w:p>
    <w:p w14:paraId="31893049" w14:textId="1B26F26C" w:rsidR="0023461F" w:rsidRPr="00AF1A82" w:rsidDel="005D3D2C" w:rsidRDefault="00C0078D" w:rsidP="00F81500">
      <w:pPr>
        <w:rPr>
          <w:del w:id="5699" w:author="Fegie" w:date="2021-02-20T16:25:00Z"/>
          <w:rFonts w:ascii="標楷體" w:eastAsia="標楷體" w:hAnsi="標楷體"/>
        </w:rPr>
      </w:pPr>
      <w:del w:id="5700" w:author="Fegie" w:date="2021-02-20T16:25:00Z">
        <w:r w:rsidRPr="00AF1A82" w:rsidDel="005D3D2C">
          <w:rPr>
            <w:rFonts w:ascii="標楷體" w:eastAsia="標楷體" w:hAnsi="標楷體"/>
            <w:noProof/>
          </w:rPr>
          <w:drawing>
            <wp:inline distT="0" distB="0" distL="0" distR="0" wp14:anchorId="26E52EFD" wp14:editId="41486E36">
              <wp:extent cx="6477000" cy="2616200"/>
              <wp:effectExtent l="0" t="0" r="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616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0E2D05" w14:textId="402EE24A" w:rsidR="00F81500" w:rsidRPr="00AF1A82" w:rsidDel="005D3D2C" w:rsidRDefault="00F81500" w:rsidP="00F81500">
      <w:pPr>
        <w:rPr>
          <w:del w:id="5701" w:author="Fegie" w:date="2021-02-20T16:25:00Z"/>
          <w:rFonts w:ascii="標楷體" w:eastAsia="標楷體" w:hAnsi="標楷體"/>
          <w:lang w:eastAsia="x-none"/>
        </w:rPr>
      </w:pPr>
    </w:p>
    <w:p w14:paraId="75E2041C" w14:textId="20B6C649" w:rsidR="00F81500" w:rsidRPr="005F3296" w:rsidDel="005D3D2C" w:rsidRDefault="0002437F" w:rsidP="00887594">
      <w:pPr>
        <w:pStyle w:val="af9"/>
        <w:numPr>
          <w:ilvl w:val="0"/>
          <w:numId w:val="9"/>
        </w:numPr>
        <w:ind w:leftChars="0" w:left="1418"/>
        <w:rPr>
          <w:del w:id="5702" w:author="Fegie" w:date="2021-02-20T16:25:00Z"/>
          <w:rFonts w:ascii="標楷體" w:eastAsia="標楷體" w:hAnsi="標楷體"/>
          <w:sz w:val="26"/>
          <w:szCs w:val="26"/>
          <w:lang w:eastAsia="x-none"/>
        </w:rPr>
      </w:pPr>
      <w:del w:id="5703" w:author="Fegie" w:date="2021-02-20T16:25:00Z">
        <w:r w:rsidRPr="005F3296" w:rsidDel="005D3D2C">
          <w:rPr>
            <w:rFonts w:ascii="標楷體" w:eastAsia="標楷體" w:hAnsi="標楷體"/>
            <w:sz w:val="26"/>
            <w:szCs w:val="26"/>
            <w:lang w:eastAsia="x-none"/>
          </w:rPr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9B6CB7" w:rsidRPr="00AF1A82" w:rsidDel="005D3D2C" w14:paraId="5A9299D4" w14:textId="2ECCAAB0" w:rsidTr="009B6CB7">
        <w:trPr>
          <w:trHeight w:val="388"/>
          <w:jc w:val="center"/>
          <w:del w:id="5704" w:author="Fegie" w:date="2021-02-20T16:25:00Z"/>
        </w:trPr>
        <w:tc>
          <w:tcPr>
            <w:tcW w:w="519" w:type="dxa"/>
            <w:vMerge w:val="restart"/>
          </w:tcPr>
          <w:p w14:paraId="7AC4AA91" w14:textId="5198F38E" w:rsidR="009B6CB7" w:rsidRPr="00AF1A82" w:rsidDel="005D3D2C" w:rsidRDefault="009B6CB7" w:rsidP="00F81500">
            <w:pPr>
              <w:rPr>
                <w:del w:id="5705" w:author="Fegie" w:date="2021-02-20T16:25:00Z"/>
                <w:rFonts w:ascii="標楷體" w:eastAsia="標楷體" w:hAnsi="標楷體"/>
                <w:lang w:eastAsia="x-none"/>
              </w:rPr>
            </w:pPr>
            <w:del w:id="5706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624" w:type="dxa"/>
            <w:vMerge w:val="restart"/>
          </w:tcPr>
          <w:p w14:paraId="65D07B61" w14:textId="509F1281" w:rsidR="009B6CB7" w:rsidRPr="00AF1A82" w:rsidDel="005D3D2C" w:rsidRDefault="009B6CB7" w:rsidP="00F81500">
            <w:pPr>
              <w:rPr>
                <w:del w:id="5707" w:author="Fegie" w:date="2021-02-20T16:25:00Z"/>
                <w:rFonts w:ascii="標楷體" w:eastAsia="標楷體" w:hAnsi="標楷體"/>
                <w:lang w:eastAsia="x-none"/>
              </w:rPr>
            </w:pPr>
            <w:del w:id="5708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5733" w:type="dxa"/>
            <w:gridSpan w:val="5"/>
          </w:tcPr>
          <w:p w14:paraId="0A1A1813" w14:textId="65FE7887" w:rsidR="009B6CB7" w:rsidRPr="00AF1A82" w:rsidDel="005D3D2C" w:rsidRDefault="009B6CB7" w:rsidP="009B6CB7">
            <w:pPr>
              <w:jc w:val="center"/>
              <w:rPr>
                <w:del w:id="5709" w:author="Fegie" w:date="2021-02-20T16:25:00Z"/>
                <w:rFonts w:ascii="標楷體" w:eastAsia="標楷體" w:hAnsi="標楷體"/>
                <w:lang w:eastAsia="x-none"/>
              </w:rPr>
            </w:pPr>
            <w:del w:id="5710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2758" w:type="dxa"/>
            <w:vMerge w:val="restart"/>
          </w:tcPr>
          <w:p w14:paraId="261A5098" w14:textId="5F4680EB" w:rsidR="009B6CB7" w:rsidRPr="00AF1A82" w:rsidDel="005D3D2C" w:rsidRDefault="009B6CB7" w:rsidP="00F81500">
            <w:pPr>
              <w:rPr>
                <w:del w:id="5711" w:author="Fegie" w:date="2021-02-20T16:25:00Z"/>
                <w:rFonts w:ascii="標楷體" w:eastAsia="標楷體" w:hAnsi="標楷體"/>
                <w:lang w:eastAsia="x-none"/>
              </w:rPr>
            </w:pPr>
            <w:del w:id="5712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9B6CB7" w:rsidRPr="00AF1A82" w:rsidDel="005D3D2C" w14:paraId="40E17F84" w14:textId="017E38A5" w:rsidTr="009B6CB7">
        <w:trPr>
          <w:trHeight w:val="244"/>
          <w:jc w:val="center"/>
          <w:del w:id="5713" w:author="Fegie" w:date="2021-02-20T16:25:00Z"/>
        </w:trPr>
        <w:tc>
          <w:tcPr>
            <w:tcW w:w="519" w:type="dxa"/>
            <w:vMerge/>
          </w:tcPr>
          <w:p w14:paraId="45244636" w14:textId="7CBCEA51" w:rsidR="009B6CB7" w:rsidRPr="00AF1A82" w:rsidDel="005D3D2C" w:rsidRDefault="009B6CB7" w:rsidP="00F81500">
            <w:pPr>
              <w:rPr>
                <w:del w:id="5714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1BA66A8C" w14:textId="76761118" w:rsidR="009B6CB7" w:rsidRPr="00AF1A82" w:rsidDel="005D3D2C" w:rsidRDefault="009B6CB7" w:rsidP="00F81500">
            <w:pPr>
              <w:rPr>
                <w:del w:id="5715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5A524A09" w14:textId="43247F30" w:rsidR="009B6CB7" w:rsidRPr="00AF1A82" w:rsidDel="005D3D2C" w:rsidRDefault="009B6CB7" w:rsidP="00F81500">
            <w:pPr>
              <w:rPr>
                <w:del w:id="5716" w:author="Fegie" w:date="2021-02-20T16:25:00Z"/>
                <w:rFonts w:ascii="標楷體" w:eastAsia="標楷體" w:hAnsi="標楷體"/>
                <w:lang w:eastAsia="x-none"/>
              </w:rPr>
            </w:pPr>
            <w:del w:id="5717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資料型態長度</w:delText>
              </w:r>
            </w:del>
          </w:p>
        </w:tc>
        <w:tc>
          <w:tcPr>
            <w:tcW w:w="1596" w:type="dxa"/>
          </w:tcPr>
          <w:p w14:paraId="21EF188F" w14:textId="55F90520" w:rsidR="009B6CB7" w:rsidRPr="00AF1A82" w:rsidDel="005D3D2C" w:rsidRDefault="009B6CB7" w:rsidP="00F81500">
            <w:pPr>
              <w:rPr>
                <w:del w:id="5718" w:author="Fegie" w:date="2021-02-20T16:25:00Z"/>
                <w:rFonts w:ascii="標楷體" w:eastAsia="標楷體" w:hAnsi="標楷體"/>
                <w:lang w:eastAsia="x-none"/>
              </w:rPr>
            </w:pPr>
            <w:del w:id="5719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127" w:type="dxa"/>
          </w:tcPr>
          <w:p w14:paraId="6C8DDEE4" w14:textId="2765F4ED" w:rsidR="009B6CB7" w:rsidRPr="00AF1A82" w:rsidDel="005D3D2C" w:rsidRDefault="009B6CB7" w:rsidP="00F81500">
            <w:pPr>
              <w:rPr>
                <w:del w:id="5720" w:author="Fegie" w:date="2021-02-20T16:25:00Z"/>
                <w:rFonts w:ascii="標楷體" w:eastAsia="標楷體" w:hAnsi="標楷體"/>
                <w:lang w:eastAsia="x-none"/>
              </w:rPr>
            </w:pPr>
            <w:del w:id="5721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752" w:type="dxa"/>
          </w:tcPr>
          <w:p w14:paraId="19ACD2D5" w14:textId="64C7BF26" w:rsidR="009B6CB7" w:rsidRPr="00AF1A82" w:rsidDel="005D3D2C" w:rsidRDefault="009B6CB7" w:rsidP="00F81500">
            <w:pPr>
              <w:rPr>
                <w:del w:id="5722" w:author="Fegie" w:date="2021-02-20T16:25:00Z"/>
                <w:rFonts w:ascii="標楷體" w:eastAsia="標楷體" w:hAnsi="標楷體"/>
                <w:lang w:eastAsia="x-none"/>
              </w:rPr>
            </w:pPr>
            <w:del w:id="5723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99" w:type="dxa"/>
          </w:tcPr>
          <w:p w14:paraId="1620EE8D" w14:textId="4EABFB76" w:rsidR="009B6CB7" w:rsidRPr="00AF1A82" w:rsidDel="005D3D2C" w:rsidRDefault="009B6CB7" w:rsidP="00F81500">
            <w:pPr>
              <w:rPr>
                <w:del w:id="5724" w:author="Fegie" w:date="2021-02-20T16:25:00Z"/>
                <w:rFonts w:ascii="標楷體" w:eastAsia="標楷體" w:hAnsi="標楷體"/>
                <w:lang w:eastAsia="x-none"/>
              </w:rPr>
            </w:pPr>
            <w:del w:id="5725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2758" w:type="dxa"/>
            <w:vMerge/>
          </w:tcPr>
          <w:p w14:paraId="086C6168" w14:textId="36DAC32C" w:rsidR="009B6CB7" w:rsidRPr="00AF1A82" w:rsidDel="005D3D2C" w:rsidRDefault="009B6CB7" w:rsidP="00F81500">
            <w:pPr>
              <w:rPr>
                <w:del w:id="5726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9B6CB7" w:rsidRPr="00AF1A82" w:rsidDel="005D3D2C" w14:paraId="61D0B5ED" w14:textId="0CDCDDE1" w:rsidTr="009B6CB7">
        <w:trPr>
          <w:trHeight w:val="244"/>
          <w:jc w:val="center"/>
          <w:del w:id="5727" w:author="Fegie" w:date="2021-02-20T16:25:00Z"/>
        </w:trPr>
        <w:tc>
          <w:tcPr>
            <w:tcW w:w="519" w:type="dxa"/>
          </w:tcPr>
          <w:p w14:paraId="25E5AF4A" w14:textId="26C32929" w:rsidR="009B6CB7" w:rsidRPr="00AF1A82" w:rsidDel="005D3D2C" w:rsidRDefault="009B6CB7" w:rsidP="00F81500">
            <w:pPr>
              <w:rPr>
                <w:del w:id="5728" w:author="Fegie" w:date="2021-02-20T16:25:00Z"/>
                <w:rFonts w:ascii="標楷體" w:eastAsia="標楷體" w:hAnsi="標楷體"/>
                <w:lang w:eastAsia="x-none"/>
              </w:rPr>
            </w:pPr>
            <w:del w:id="5729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624" w:type="dxa"/>
          </w:tcPr>
          <w:p w14:paraId="77827688" w14:textId="5D9CBC78" w:rsidR="009B6CB7" w:rsidRPr="00AF1A82" w:rsidDel="005D3D2C" w:rsidRDefault="009B6CB7" w:rsidP="00F81500">
            <w:pPr>
              <w:rPr>
                <w:del w:id="5730" w:author="Fegie" w:date="2021-02-20T16:25:00Z"/>
                <w:rFonts w:ascii="標楷體" w:eastAsia="標楷體" w:hAnsi="標楷體"/>
                <w:lang w:eastAsia="x-none"/>
              </w:rPr>
            </w:pPr>
            <w:del w:id="573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員工代號</w:delText>
              </w:r>
            </w:del>
          </w:p>
        </w:tc>
        <w:tc>
          <w:tcPr>
            <w:tcW w:w="1559" w:type="dxa"/>
          </w:tcPr>
          <w:p w14:paraId="630A38A3" w14:textId="050C6284" w:rsidR="009B6CB7" w:rsidRPr="00AF1A82" w:rsidDel="005D3D2C" w:rsidRDefault="009B6CB7" w:rsidP="00F81500">
            <w:pPr>
              <w:rPr>
                <w:del w:id="5732" w:author="Fegie" w:date="2021-02-20T16:25:00Z"/>
                <w:rFonts w:ascii="標楷體" w:eastAsia="標楷體" w:hAnsi="標楷體"/>
              </w:rPr>
            </w:pPr>
            <w:del w:id="5733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1596" w:type="dxa"/>
          </w:tcPr>
          <w:p w14:paraId="1A2BC186" w14:textId="472C13C8" w:rsidR="009B6CB7" w:rsidRPr="00AF1A82" w:rsidDel="005D3D2C" w:rsidRDefault="009B6CB7" w:rsidP="00F81500">
            <w:pPr>
              <w:rPr>
                <w:del w:id="5734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1BABF245" w14:textId="00FFB17B" w:rsidR="009B6CB7" w:rsidRPr="00AF1A82" w:rsidDel="005D3D2C" w:rsidRDefault="009B6CB7" w:rsidP="00F81500">
            <w:pPr>
              <w:rPr>
                <w:del w:id="5735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2E7A0A93" w14:textId="6C487CA5" w:rsidR="009B6CB7" w:rsidRPr="00AF1A82" w:rsidDel="005D3D2C" w:rsidRDefault="009B6CB7" w:rsidP="00F81500">
            <w:pPr>
              <w:rPr>
                <w:del w:id="5736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AF46426" w14:textId="33E2B24A" w:rsidR="009B6CB7" w:rsidRPr="00AF1A82" w:rsidDel="005D3D2C" w:rsidRDefault="009B6CB7" w:rsidP="00F81500">
            <w:pPr>
              <w:rPr>
                <w:del w:id="5737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2CB2C8DE" w14:textId="28BA4459" w:rsidR="009B6CB7" w:rsidRPr="00AF1A82" w:rsidDel="005D3D2C" w:rsidRDefault="009B6CB7" w:rsidP="00F81500">
            <w:pPr>
              <w:rPr>
                <w:del w:id="5738" w:author="Fegie" w:date="2021-02-20T16:25:00Z"/>
                <w:rFonts w:ascii="標楷體" w:eastAsia="標楷體" w:hAnsi="標楷體"/>
                <w:lang w:eastAsia="x-none"/>
              </w:rPr>
            </w:pPr>
            <w:del w:id="5739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可不輸入,查詢全部</w:delText>
              </w:r>
            </w:del>
          </w:p>
        </w:tc>
      </w:tr>
    </w:tbl>
    <w:p w14:paraId="1EE037AA" w14:textId="6D71709A" w:rsidR="009B6CB7" w:rsidRPr="00AF1A82" w:rsidDel="005D3D2C" w:rsidRDefault="0002437F" w:rsidP="00AD50CB">
      <w:pPr>
        <w:pStyle w:val="a"/>
        <w:rPr>
          <w:del w:id="5740" w:author="Fegie" w:date="2021-02-20T16:25:00Z"/>
        </w:rPr>
      </w:pPr>
      <w:del w:id="5741" w:author="Fegie" w:date="2021-02-20T16:25:00Z">
        <w:r w:rsidRPr="00AF1A82" w:rsidDel="005D3D2C">
          <w:rPr>
            <w:rFonts w:hint="eastAsia"/>
          </w:rPr>
          <w:delText>輸出畫面資料說明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9B6CB7" w:rsidRPr="00AF1A82" w:rsidDel="005D3D2C" w14:paraId="5488D80F" w14:textId="2E997A6F" w:rsidTr="009B6CB7">
        <w:trPr>
          <w:trHeight w:val="388"/>
          <w:jc w:val="center"/>
          <w:del w:id="5742" w:author="Fegie" w:date="2021-02-20T16:25:00Z"/>
        </w:trPr>
        <w:tc>
          <w:tcPr>
            <w:tcW w:w="696" w:type="dxa"/>
            <w:vMerge w:val="restart"/>
          </w:tcPr>
          <w:p w14:paraId="1AC4442F" w14:textId="0F319FA1" w:rsidR="009B6CB7" w:rsidRPr="00AF1A82" w:rsidDel="005D3D2C" w:rsidRDefault="009B6CB7" w:rsidP="009B6CB7">
            <w:pPr>
              <w:rPr>
                <w:del w:id="5743" w:author="Fegie" w:date="2021-02-20T16:25:00Z"/>
                <w:rFonts w:ascii="標楷體" w:eastAsia="標楷體" w:hAnsi="標楷體"/>
              </w:rPr>
            </w:pPr>
            <w:del w:id="5744" w:author="Fegie" w:date="2021-02-20T16:25:00Z">
              <w:r w:rsidRPr="00AF1A82" w:rsidDel="005D3D2C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vMerge w:val="restart"/>
          </w:tcPr>
          <w:p w14:paraId="7678873A" w14:textId="1ED60392" w:rsidR="009B6CB7" w:rsidRPr="00AF1A82" w:rsidDel="005D3D2C" w:rsidRDefault="009B6CB7" w:rsidP="009B6CB7">
            <w:pPr>
              <w:rPr>
                <w:del w:id="5745" w:author="Fegie" w:date="2021-02-20T16:25:00Z"/>
                <w:rFonts w:ascii="標楷體" w:eastAsia="標楷體" w:hAnsi="標楷體"/>
              </w:rPr>
            </w:pPr>
            <w:del w:id="5746" w:author="Fegie" w:date="2021-02-20T16:25:00Z">
              <w:r w:rsidRPr="00AF1A82" w:rsidDel="005D3D2C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3969" w:type="dxa"/>
          </w:tcPr>
          <w:p w14:paraId="08E8B934" w14:textId="0E4EDCF4" w:rsidR="009B6CB7" w:rsidRPr="00AF1A82" w:rsidDel="005D3D2C" w:rsidRDefault="009B6CB7" w:rsidP="009B6CB7">
            <w:pPr>
              <w:jc w:val="center"/>
              <w:rPr>
                <w:del w:id="5747" w:author="Fegie" w:date="2021-02-20T16:25:00Z"/>
                <w:rFonts w:ascii="標楷體" w:eastAsia="標楷體" w:hAnsi="標楷體"/>
              </w:rPr>
            </w:pPr>
            <w:del w:id="5748" w:author="Fegie" w:date="2021-02-20T16:25:00Z">
              <w:r w:rsidRPr="00AF1A82" w:rsidDel="005D3D2C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693" w:type="dxa"/>
            <w:vMerge w:val="restart"/>
          </w:tcPr>
          <w:p w14:paraId="6315C08D" w14:textId="6465C092" w:rsidR="009B6CB7" w:rsidRPr="00AF1A82" w:rsidDel="005D3D2C" w:rsidRDefault="009B6CB7" w:rsidP="009B6CB7">
            <w:pPr>
              <w:rPr>
                <w:del w:id="5749" w:author="Fegie" w:date="2021-02-20T16:25:00Z"/>
                <w:rFonts w:ascii="標楷體" w:eastAsia="標楷體" w:hAnsi="標楷體"/>
              </w:rPr>
            </w:pPr>
            <w:del w:id="5750" w:author="Fegie" w:date="2021-02-20T16:25:00Z">
              <w:r w:rsidRPr="00AF1A82" w:rsidDel="005D3D2C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B6CB7" w:rsidRPr="00AF1A82" w:rsidDel="005D3D2C" w14:paraId="30C8079C" w14:textId="7FB19391" w:rsidTr="009B6CB7">
        <w:trPr>
          <w:trHeight w:val="244"/>
          <w:jc w:val="center"/>
          <w:del w:id="5751" w:author="Fegie" w:date="2021-02-20T16:25:00Z"/>
        </w:trPr>
        <w:tc>
          <w:tcPr>
            <w:tcW w:w="696" w:type="dxa"/>
            <w:vMerge/>
          </w:tcPr>
          <w:p w14:paraId="20D59470" w14:textId="50FAB330" w:rsidR="009B6CB7" w:rsidRPr="00AF1A82" w:rsidDel="005D3D2C" w:rsidRDefault="009B6CB7" w:rsidP="009B6CB7">
            <w:pPr>
              <w:rPr>
                <w:del w:id="5752" w:author="Fegie" w:date="2021-02-20T16:25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CAC5020" w14:textId="3CB9217D" w:rsidR="009B6CB7" w:rsidRPr="00AF1A82" w:rsidDel="005D3D2C" w:rsidRDefault="009B6CB7" w:rsidP="009B6CB7">
            <w:pPr>
              <w:rPr>
                <w:del w:id="5753" w:author="Fegie" w:date="2021-02-20T16:25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98AA162" w14:textId="1D71496D" w:rsidR="009B6CB7" w:rsidRPr="00AF1A82" w:rsidDel="005D3D2C" w:rsidRDefault="009B6CB7" w:rsidP="009B6CB7">
            <w:pPr>
              <w:rPr>
                <w:del w:id="5754" w:author="Fegie" w:date="2021-02-20T16:25:00Z"/>
                <w:rFonts w:ascii="標楷體" w:eastAsia="標楷體" w:hAnsi="標楷體"/>
              </w:rPr>
            </w:pPr>
            <w:del w:id="5755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693" w:type="dxa"/>
            <w:vMerge/>
          </w:tcPr>
          <w:p w14:paraId="165E0A91" w14:textId="1E1AA827" w:rsidR="009B6CB7" w:rsidRPr="00AF1A82" w:rsidDel="005D3D2C" w:rsidRDefault="009B6CB7" w:rsidP="009B6CB7">
            <w:pPr>
              <w:rPr>
                <w:del w:id="5756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1667C1C7" w14:textId="34F64B84" w:rsidTr="009B6CB7">
        <w:trPr>
          <w:trHeight w:val="244"/>
          <w:jc w:val="center"/>
          <w:del w:id="5757" w:author="Fegie" w:date="2021-02-20T16:25:00Z"/>
        </w:trPr>
        <w:tc>
          <w:tcPr>
            <w:tcW w:w="696" w:type="dxa"/>
          </w:tcPr>
          <w:p w14:paraId="04D8C896" w14:textId="2516E09C" w:rsidR="009B6CB7" w:rsidRPr="00AF1A82" w:rsidDel="005D3D2C" w:rsidRDefault="009B6CB7" w:rsidP="009B6CB7">
            <w:pPr>
              <w:rPr>
                <w:del w:id="5758" w:author="Fegie" w:date="2021-02-20T16:25:00Z"/>
                <w:rFonts w:ascii="標楷體" w:eastAsia="標楷體" w:hAnsi="標楷體"/>
              </w:rPr>
            </w:pPr>
            <w:del w:id="5759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1.</w:delText>
              </w:r>
            </w:del>
          </w:p>
        </w:tc>
        <w:tc>
          <w:tcPr>
            <w:tcW w:w="2137" w:type="dxa"/>
          </w:tcPr>
          <w:p w14:paraId="0B93DEF6" w14:textId="797ACDEC" w:rsidR="009B6CB7" w:rsidRPr="00AF1A82" w:rsidDel="005D3D2C" w:rsidRDefault="009B6CB7" w:rsidP="009B6CB7">
            <w:pPr>
              <w:rPr>
                <w:del w:id="5760" w:author="Fegie" w:date="2021-02-20T16:25:00Z"/>
                <w:rFonts w:ascii="標楷體" w:eastAsia="標楷體" w:hAnsi="標楷體"/>
                <w:lang w:eastAsia="x-none"/>
              </w:rPr>
            </w:pPr>
            <w:del w:id="576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員工代號</w:delText>
              </w:r>
            </w:del>
          </w:p>
        </w:tc>
        <w:tc>
          <w:tcPr>
            <w:tcW w:w="3969" w:type="dxa"/>
          </w:tcPr>
          <w:p w14:paraId="42DD4D3F" w14:textId="28687A85" w:rsidR="009B6CB7" w:rsidRPr="00AF1A82" w:rsidDel="005D3D2C" w:rsidRDefault="009B6CB7" w:rsidP="009B6CB7">
            <w:pPr>
              <w:rPr>
                <w:del w:id="5762" w:author="Fegie" w:date="2021-02-20T16:25:00Z"/>
                <w:rFonts w:ascii="標楷體" w:eastAsia="標楷體" w:hAnsi="標楷體"/>
              </w:rPr>
            </w:pPr>
            <w:del w:id="5763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3EE94779" w14:textId="4B3114C3" w:rsidR="009B6CB7" w:rsidRPr="00AF1A82" w:rsidDel="005D3D2C" w:rsidRDefault="009B6CB7" w:rsidP="009B6CB7">
            <w:pPr>
              <w:rPr>
                <w:del w:id="5764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7CDA885E" w14:textId="2C136FC9" w:rsidTr="009B6CB7">
        <w:trPr>
          <w:trHeight w:val="291"/>
          <w:jc w:val="center"/>
          <w:del w:id="5765" w:author="Fegie" w:date="2021-02-20T16:25:00Z"/>
        </w:trPr>
        <w:tc>
          <w:tcPr>
            <w:tcW w:w="9495" w:type="dxa"/>
            <w:gridSpan w:val="4"/>
          </w:tcPr>
          <w:p w14:paraId="2581BA73" w14:textId="67BBD626" w:rsidR="009B6CB7" w:rsidRPr="00AF1A82" w:rsidDel="005D3D2C" w:rsidRDefault="009B6CB7" w:rsidP="009B6CB7">
            <w:pPr>
              <w:rPr>
                <w:del w:id="5766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3D4F51B6" w14:textId="3D7E9240" w:rsidTr="009B6CB7">
        <w:trPr>
          <w:trHeight w:val="291"/>
          <w:jc w:val="center"/>
          <w:del w:id="5767" w:author="Fegie" w:date="2021-02-20T16:25:00Z"/>
        </w:trPr>
        <w:tc>
          <w:tcPr>
            <w:tcW w:w="2833" w:type="dxa"/>
            <w:gridSpan w:val="2"/>
          </w:tcPr>
          <w:p w14:paraId="66AE7FFF" w14:textId="1B73BAC6" w:rsidR="009B6CB7" w:rsidRPr="00AF1A82" w:rsidDel="005D3D2C" w:rsidRDefault="009B6CB7" w:rsidP="009B6CB7">
            <w:pPr>
              <w:rPr>
                <w:del w:id="5768" w:author="Fegie" w:date="2021-02-20T16:25:00Z"/>
                <w:rFonts w:ascii="標楷體" w:eastAsia="標楷體" w:hAnsi="標楷體" w:cs="新細明體"/>
              </w:rPr>
            </w:pPr>
            <w:del w:id="5769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多筆式明細資料</w:delText>
              </w:r>
            </w:del>
          </w:p>
        </w:tc>
        <w:tc>
          <w:tcPr>
            <w:tcW w:w="3969" w:type="dxa"/>
          </w:tcPr>
          <w:p w14:paraId="4F715199" w14:textId="41D10B08" w:rsidR="009B6CB7" w:rsidRPr="00AF1A82" w:rsidDel="005D3D2C" w:rsidRDefault="009B6CB7" w:rsidP="009B6CB7">
            <w:pPr>
              <w:rPr>
                <w:del w:id="5770" w:author="Fegie" w:date="2021-02-20T16:25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9542D01" w14:textId="0BA113BB" w:rsidR="009B6CB7" w:rsidRPr="00AF1A82" w:rsidDel="005D3D2C" w:rsidRDefault="009B6CB7" w:rsidP="009B6CB7">
            <w:pPr>
              <w:rPr>
                <w:del w:id="5771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24ABED41" w14:textId="50377A95" w:rsidTr="009B6CB7">
        <w:trPr>
          <w:trHeight w:val="291"/>
          <w:jc w:val="center"/>
          <w:del w:id="5772" w:author="Fegie" w:date="2021-02-20T16:25:00Z"/>
        </w:trPr>
        <w:tc>
          <w:tcPr>
            <w:tcW w:w="2833" w:type="dxa"/>
            <w:gridSpan w:val="2"/>
          </w:tcPr>
          <w:p w14:paraId="26FE7E7F" w14:textId="7C2082C0" w:rsidR="009B6CB7" w:rsidRPr="00AF1A82" w:rsidDel="005D3D2C" w:rsidRDefault="009B6CB7" w:rsidP="009B6CB7">
            <w:pPr>
              <w:rPr>
                <w:del w:id="5773" w:author="Fegie" w:date="2021-02-20T16:25:00Z"/>
                <w:rFonts w:ascii="標楷體" w:eastAsia="標楷體" w:hAnsi="標楷體"/>
                <w:b/>
                <w:lang w:eastAsia="x-none"/>
              </w:rPr>
            </w:pPr>
            <w:del w:id="5774" w:author="Fegie" w:date="2021-02-20T16:25:00Z"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Pr="00AF1A82" w:rsidDel="005D3D2C">
                <w:rPr>
                  <w:rFonts w:ascii="標楷體" w:eastAsia="標楷體" w:hAnsi="標楷體" w:hint="eastAsia"/>
                  <w:b/>
                </w:rPr>
                <w:delText>新增</w:delText>
              </w:r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0C479DA4" w14:textId="2C9C79A3" w:rsidR="009B6CB7" w:rsidRPr="005F3296" w:rsidDel="005D3D2C" w:rsidRDefault="009B6CB7" w:rsidP="009B6CB7">
            <w:pPr>
              <w:rPr>
                <w:del w:id="5775" w:author="Fegie" w:date="2021-02-20T16:25:00Z"/>
                <w:rFonts w:ascii="標楷體" w:eastAsia="標楷體" w:hAnsi="標楷體"/>
                <w:b/>
              </w:rPr>
            </w:pPr>
            <w:del w:id="5776" w:author="Fegie" w:date="2021-02-20T16:25:00Z">
              <w:r w:rsidRPr="005F3296" w:rsidDel="005D3D2C">
                <w:rPr>
                  <w:rFonts w:ascii="標楷體" w:eastAsia="標楷體" w:hAnsi="標楷體" w:hint="eastAsia"/>
                  <w:b/>
                </w:rPr>
                <w:delText>連結[L540</w:delText>
              </w:r>
              <w:r w:rsidR="00407C3F" w:rsidRPr="005F3296" w:rsidDel="005D3D2C">
                <w:rPr>
                  <w:rFonts w:ascii="標楷體" w:eastAsia="標楷體" w:hAnsi="標楷體" w:hint="eastAsia"/>
                  <w:b/>
                </w:rPr>
                <w:delText>3區域中心經理所屬區域中心維護</w:delText>
              </w:r>
              <w:r w:rsidRPr="005F3296" w:rsidDel="005D3D2C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32774557" w14:textId="09F3274D" w:rsidR="009B6CB7" w:rsidRPr="00AF1A82" w:rsidDel="005D3D2C" w:rsidRDefault="009B6CB7" w:rsidP="009B6CB7">
            <w:pPr>
              <w:rPr>
                <w:del w:id="5777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3B02DA37" w14:textId="1FF36184" w:rsidTr="009B6CB7">
        <w:trPr>
          <w:trHeight w:val="291"/>
          <w:jc w:val="center"/>
          <w:del w:id="5778" w:author="Fegie" w:date="2021-02-20T16:25:00Z"/>
        </w:trPr>
        <w:tc>
          <w:tcPr>
            <w:tcW w:w="2833" w:type="dxa"/>
            <w:gridSpan w:val="2"/>
          </w:tcPr>
          <w:p w14:paraId="72B99780" w14:textId="3C8550C1" w:rsidR="009B6CB7" w:rsidRPr="00AF1A82" w:rsidDel="005D3D2C" w:rsidRDefault="009B6CB7" w:rsidP="009B6CB7">
            <w:pPr>
              <w:rPr>
                <w:del w:id="5779" w:author="Fegie" w:date="2021-02-20T16:25:00Z"/>
                <w:rFonts w:ascii="標楷體" w:eastAsia="標楷體" w:hAnsi="標楷體"/>
                <w:b/>
                <w:lang w:eastAsia="x-none"/>
              </w:rPr>
            </w:pPr>
            <w:del w:id="5780" w:author="Fegie" w:date="2021-02-20T16:25:00Z"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Pr="00AF1A82" w:rsidDel="005D3D2C">
                <w:rPr>
                  <w:rFonts w:ascii="標楷體" w:eastAsia="標楷體" w:hAnsi="標楷體" w:hint="eastAsia"/>
                  <w:b/>
                </w:rPr>
                <w:delText>拷貝</w:delText>
              </w:r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54F5EEE1" w14:textId="71B5AA2E" w:rsidR="009B6CB7" w:rsidRPr="005F3296" w:rsidDel="005D3D2C" w:rsidRDefault="009B6CB7" w:rsidP="009B6CB7">
            <w:pPr>
              <w:rPr>
                <w:del w:id="5781" w:author="Fegie" w:date="2021-02-20T16:25:00Z"/>
                <w:rFonts w:ascii="標楷體" w:eastAsia="標楷體" w:hAnsi="標楷體"/>
                <w:b/>
              </w:rPr>
            </w:pPr>
            <w:del w:id="5782" w:author="Fegie" w:date="2021-02-20T16:25:00Z">
              <w:r w:rsidRPr="005F3296" w:rsidDel="005D3D2C">
                <w:rPr>
                  <w:rFonts w:ascii="標楷體" w:eastAsia="標楷體" w:hAnsi="標楷體" w:hint="eastAsia"/>
                  <w:b/>
                </w:rPr>
                <w:delText>連結[</w:delText>
              </w:r>
              <w:r w:rsidR="00407C3F" w:rsidRPr="005F3296" w:rsidDel="005D3D2C">
                <w:rPr>
                  <w:rFonts w:ascii="標楷體" w:eastAsia="標楷體" w:hAnsi="標楷體" w:hint="eastAsia"/>
                  <w:b/>
                </w:rPr>
                <w:delText>L5403區域中心經理所屬區域中心維護</w:delText>
              </w:r>
              <w:r w:rsidRPr="005F3296" w:rsidDel="005D3D2C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79D9FE6F" w14:textId="614E9D3F" w:rsidR="009B6CB7" w:rsidRPr="00AF1A82" w:rsidDel="005D3D2C" w:rsidRDefault="009B6CB7" w:rsidP="009B6CB7">
            <w:pPr>
              <w:rPr>
                <w:del w:id="5783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03A7862E" w14:textId="201355FB" w:rsidTr="009B6CB7">
        <w:trPr>
          <w:trHeight w:val="291"/>
          <w:jc w:val="center"/>
          <w:del w:id="5784" w:author="Fegie" w:date="2021-02-20T16:25:00Z"/>
        </w:trPr>
        <w:tc>
          <w:tcPr>
            <w:tcW w:w="2833" w:type="dxa"/>
            <w:gridSpan w:val="2"/>
          </w:tcPr>
          <w:p w14:paraId="777A4D6A" w14:textId="24864B72" w:rsidR="009B6CB7" w:rsidRPr="00AF1A82" w:rsidDel="005D3D2C" w:rsidRDefault="009B6CB7" w:rsidP="009B6CB7">
            <w:pPr>
              <w:rPr>
                <w:del w:id="5785" w:author="Fegie" w:date="2021-02-20T16:25:00Z"/>
                <w:rFonts w:ascii="標楷體" w:eastAsia="標楷體" w:hAnsi="標楷體"/>
                <w:b/>
                <w:lang w:eastAsia="x-none"/>
              </w:rPr>
            </w:pPr>
            <w:del w:id="5786" w:author="Fegie" w:date="2021-02-20T16:25:00Z"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Pr="00AF1A82" w:rsidDel="005D3D2C">
                <w:rPr>
                  <w:rFonts w:ascii="標楷體" w:eastAsia="標楷體" w:hAnsi="標楷體" w:hint="eastAsia"/>
                  <w:b/>
                </w:rPr>
                <w:delText>刪除</w:delText>
              </w:r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29F8C8C1" w14:textId="49422968" w:rsidR="009B6CB7" w:rsidRPr="005F3296" w:rsidDel="005D3D2C" w:rsidRDefault="009B6CB7" w:rsidP="009B6CB7">
            <w:pPr>
              <w:rPr>
                <w:del w:id="5787" w:author="Fegie" w:date="2021-02-20T16:25:00Z"/>
                <w:rFonts w:ascii="標楷體" w:eastAsia="標楷體" w:hAnsi="標楷體"/>
                <w:b/>
              </w:rPr>
            </w:pPr>
            <w:del w:id="5788" w:author="Fegie" w:date="2021-02-20T16:25:00Z">
              <w:r w:rsidRPr="005F3296" w:rsidDel="005D3D2C">
                <w:rPr>
                  <w:rFonts w:ascii="標楷體" w:eastAsia="標楷體" w:hAnsi="標楷體" w:hint="eastAsia"/>
                  <w:b/>
                </w:rPr>
                <w:delText>連結[</w:delText>
              </w:r>
              <w:r w:rsidR="00407C3F" w:rsidRPr="005F3296" w:rsidDel="005D3D2C">
                <w:rPr>
                  <w:rFonts w:ascii="標楷體" w:eastAsia="標楷體" w:hAnsi="標楷體" w:hint="eastAsia"/>
                  <w:b/>
                </w:rPr>
                <w:delText>L5403區域中心經理所屬區域中心維護</w:delText>
              </w:r>
              <w:r w:rsidRPr="005F3296" w:rsidDel="005D3D2C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483A67A8" w14:textId="0A3B4D5B" w:rsidR="009B6CB7" w:rsidRPr="00AF1A82" w:rsidDel="005D3D2C" w:rsidRDefault="009B6CB7" w:rsidP="009B6CB7">
            <w:pPr>
              <w:rPr>
                <w:del w:id="5789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127CFBC2" w14:textId="6F6D7EF4" w:rsidTr="009B6CB7">
        <w:trPr>
          <w:trHeight w:val="276"/>
          <w:jc w:val="center"/>
          <w:del w:id="5790" w:author="Fegie" w:date="2021-02-20T16:25:00Z"/>
        </w:trPr>
        <w:tc>
          <w:tcPr>
            <w:tcW w:w="2833" w:type="dxa"/>
            <w:gridSpan w:val="2"/>
          </w:tcPr>
          <w:p w14:paraId="4CD346A3" w14:textId="5CC0B647" w:rsidR="009B6CB7" w:rsidRPr="00AF1A82" w:rsidDel="005D3D2C" w:rsidRDefault="009B6CB7" w:rsidP="009B6CB7">
            <w:pPr>
              <w:rPr>
                <w:del w:id="5791" w:author="Fegie" w:date="2021-02-20T16:25:00Z"/>
                <w:rFonts w:ascii="標楷體" w:eastAsia="標楷體" w:hAnsi="標楷體"/>
                <w:b/>
                <w:lang w:eastAsia="x-none"/>
              </w:rPr>
            </w:pPr>
            <w:del w:id="5792" w:author="Fegie" w:date="2021-02-20T16:25:00Z"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Pr="00AF1A82" w:rsidDel="005D3D2C">
                <w:rPr>
                  <w:rFonts w:ascii="標楷體" w:eastAsia="標楷體" w:hAnsi="標楷體" w:hint="eastAsia"/>
                  <w:b/>
                </w:rPr>
                <w:delText>查詢</w:delText>
              </w:r>
              <w:r w:rsidRPr="00AF1A82" w:rsidDel="005D3D2C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6049B055" w14:textId="2CA5DB8F" w:rsidR="009B6CB7" w:rsidRPr="005F3296" w:rsidDel="005D3D2C" w:rsidRDefault="009B6CB7" w:rsidP="009B6CB7">
            <w:pPr>
              <w:rPr>
                <w:del w:id="5793" w:author="Fegie" w:date="2021-02-20T16:25:00Z"/>
                <w:rFonts w:ascii="標楷體" w:eastAsia="標楷體" w:hAnsi="標楷體"/>
                <w:b/>
              </w:rPr>
            </w:pPr>
            <w:del w:id="5794" w:author="Fegie" w:date="2021-02-20T16:25:00Z">
              <w:r w:rsidRPr="005F3296" w:rsidDel="005D3D2C">
                <w:rPr>
                  <w:rFonts w:ascii="標楷體" w:eastAsia="標楷體" w:hAnsi="標楷體" w:hint="eastAsia"/>
                  <w:b/>
                </w:rPr>
                <w:delText>連結[</w:delText>
              </w:r>
              <w:r w:rsidR="00407C3F" w:rsidRPr="005F3296" w:rsidDel="005D3D2C">
                <w:rPr>
                  <w:rFonts w:ascii="標楷體" w:eastAsia="標楷體" w:hAnsi="標楷體" w:hint="eastAsia"/>
                  <w:b/>
                </w:rPr>
                <w:delText>L5403區域中心經理所屬區域中心維護</w:delText>
              </w:r>
              <w:r w:rsidRPr="005F3296" w:rsidDel="005D3D2C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05FE93E9" w14:textId="71E4BE82" w:rsidR="009B6CB7" w:rsidRPr="00AF1A82" w:rsidDel="005D3D2C" w:rsidRDefault="009B6CB7" w:rsidP="009B6CB7">
            <w:pPr>
              <w:rPr>
                <w:del w:id="5795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644BCCE1" w14:textId="2694A413" w:rsidTr="009B6CB7">
        <w:trPr>
          <w:trHeight w:val="291"/>
          <w:jc w:val="center"/>
          <w:del w:id="5796" w:author="Fegie" w:date="2021-02-20T16:25:00Z"/>
        </w:trPr>
        <w:tc>
          <w:tcPr>
            <w:tcW w:w="2833" w:type="dxa"/>
            <w:gridSpan w:val="2"/>
          </w:tcPr>
          <w:p w14:paraId="5FD2F819" w14:textId="2B617BAB" w:rsidR="009B6CB7" w:rsidRPr="00AF1A82" w:rsidDel="005D3D2C" w:rsidRDefault="00407C3F" w:rsidP="009B6CB7">
            <w:pPr>
              <w:rPr>
                <w:del w:id="5797" w:author="Fegie" w:date="2021-02-20T16:25:00Z"/>
                <w:rFonts w:ascii="標楷體" w:eastAsia="標楷體" w:hAnsi="標楷體"/>
                <w:lang w:eastAsia="x-none"/>
              </w:rPr>
            </w:pPr>
            <w:del w:id="5798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員工代號</w:delText>
              </w:r>
            </w:del>
          </w:p>
        </w:tc>
        <w:tc>
          <w:tcPr>
            <w:tcW w:w="3969" w:type="dxa"/>
          </w:tcPr>
          <w:p w14:paraId="3B84C0E2" w14:textId="76B1829E" w:rsidR="009B6CB7" w:rsidRPr="00AF1A82" w:rsidDel="005D3D2C" w:rsidRDefault="00407C3F" w:rsidP="009B6CB7">
            <w:pPr>
              <w:rPr>
                <w:del w:id="5799" w:author="Fegie" w:date="2021-02-20T16:25:00Z"/>
                <w:rFonts w:ascii="標楷體" w:eastAsia="標楷體" w:hAnsi="標楷體"/>
              </w:rPr>
            </w:pPr>
            <w:del w:id="5800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6EE863DB" w14:textId="12ECEEDF" w:rsidR="009B6CB7" w:rsidRPr="00AF1A82" w:rsidDel="005D3D2C" w:rsidRDefault="009B6CB7" w:rsidP="009B6CB7">
            <w:pPr>
              <w:rPr>
                <w:del w:id="5801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35009099" w14:textId="6AC83894" w:rsidTr="009B6CB7">
        <w:trPr>
          <w:trHeight w:val="291"/>
          <w:jc w:val="center"/>
          <w:del w:id="5802" w:author="Fegie" w:date="2021-02-20T16:25:00Z"/>
        </w:trPr>
        <w:tc>
          <w:tcPr>
            <w:tcW w:w="2833" w:type="dxa"/>
            <w:gridSpan w:val="2"/>
          </w:tcPr>
          <w:p w14:paraId="4AFFCB8C" w14:textId="25967547" w:rsidR="009B6CB7" w:rsidRPr="00AF1A82" w:rsidDel="005D3D2C" w:rsidRDefault="00407C3F" w:rsidP="009B6CB7">
            <w:pPr>
              <w:rPr>
                <w:del w:id="5803" w:author="Fegie" w:date="2021-02-20T16:25:00Z"/>
                <w:rFonts w:ascii="標楷體" w:eastAsia="標楷體" w:hAnsi="標楷體"/>
                <w:lang w:eastAsia="x-none"/>
              </w:rPr>
            </w:pPr>
            <w:del w:id="5804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員工姓名</w:delText>
              </w:r>
            </w:del>
          </w:p>
        </w:tc>
        <w:tc>
          <w:tcPr>
            <w:tcW w:w="3969" w:type="dxa"/>
          </w:tcPr>
          <w:p w14:paraId="5230A4B5" w14:textId="502ED080" w:rsidR="009B6CB7" w:rsidRPr="00AF1A82" w:rsidDel="005D3D2C" w:rsidRDefault="009B6CB7" w:rsidP="009B6CB7">
            <w:pPr>
              <w:rPr>
                <w:del w:id="5805" w:author="Fegie" w:date="2021-02-20T16:25:00Z"/>
                <w:rFonts w:ascii="標楷體" w:eastAsia="標楷體" w:hAnsi="標楷體"/>
              </w:rPr>
            </w:pPr>
            <w:del w:id="5806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2F2B8E58" w14:textId="2F019545" w:rsidR="009B6CB7" w:rsidRPr="00AF1A82" w:rsidDel="005D3D2C" w:rsidRDefault="009B6CB7" w:rsidP="009B6CB7">
            <w:pPr>
              <w:rPr>
                <w:del w:id="5807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2DFE0788" w14:textId="056EEFDF" w:rsidTr="009B6CB7">
        <w:trPr>
          <w:trHeight w:val="291"/>
          <w:jc w:val="center"/>
          <w:del w:id="5808" w:author="Fegie" w:date="2021-02-20T16:25:00Z"/>
        </w:trPr>
        <w:tc>
          <w:tcPr>
            <w:tcW w:w="2833" w:type="dxa"/>
            <w:gridSpan w:val="2"/>
          </w:tcPr>
          <w:p w14:paraId="71B8141F" w14:textId="1CB554FD" w:rsidR="009B6CB7" w:rsidRPr="00AF1A82" w:rsidDel="005D3D2C" w:rsidRDefault="00407C3F" w:rsidP="009B6CB7">
            <w:pPr>
              <w:rPr>
                <w:del w:id="5809" w:author="Fegie" w:date="2021-02-20T16:25:00Z"/>
                <w:rFonts w:ascii="標楷體" w:eastAsia="標楷體" w:hAnsi="標楷體"/>
              </w:rPr>
            </w:pPr>
            <w:del w:id="5810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單位代號</w:delText>
              </w:r>
            </w:del>
          </w:p>
        </w:tc>
        <w:tc>
          <w:tcPr>
            <w:tcW w:w="3969" w:type="dxa"/>
          </w:tcPr>
          <w:p w14:paraId="3DE8E199" w14:textId="4814B391" w:rsidR="009B6CB7" w:rsidRPr="00AF1A82" w:rsidDel="005D3D2C" w:rsidRDefault="009B6CB7" w:rsidP="009B6CB7">
            <w:pPr>
              <w:rPr>
                <w:del w:id="5811" w:author="Fegie" w:date="2021-02-20T16:25:00Z"/>
                <w:rFonts w:ascii="標楷體" w:eastAsia="標楷體" w:hAnsi="標楷體"/>
              </w:rPr>
            </w:pPr>
            <w:del w:id="5812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</w:delText>
              </w:r>
              <w:r w:rsidR="00407C3F" w:rsidRPr="00AF1A82" w:rsidDel="005D3D2C">
                <w:rPr>
                  <w:rFonts w:ascii="標楷體" w:eastAsia="標楷體" w:hAnsi="標楷體" w:hint="eastAsia"/>
                </w:rPr>
                <w:delText>6</w:delText>
              </w:r>
              <w:r w:rsidRPr="00AF1A82" w:rsidDel="005D3D2C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2A2379A2" w14:textId="5D399751" w:rsidR="009B6CB7" w:rsidRPr="00AF1A82" w:rsidDel="005D3D2C" w:rsidRDefault="009B6CB7" w:rsidP="009B6CB7">
            <w:pPr>
              <w:rPr>
                <w:del w:id="5813" w:author="Fegie" w:date="2021-02-20T16:25:00Z"/>
                <w:rFonts w:ascii="標楷體" w:eastAsia="標楷體" w:hAnsi="標楷體"/>
              </w:rPr>
            </w:pPr>
          </w:p>
        </w:tc>
      </w:tr>
      <w:tr w:rsidR="009B6CB7" w:rsidRPr="00AF1A82" w:rsidDel="005D3D2C" w14:paraId="295F3A77" w14:textId="630EADC2" w:rsidTr="009B6CB7">
        <w:trPr>
          <w:trHeight w:val="291"/>
          <w:jc w:val="center"/>
          <w:del w:id="5814" w:author="Fegie" w:date="2021-02-20T16:25:00Z"/>
        </w:trPr>
        <w:tc>
          <w:tcPr>
            <w:tcW w:w="2833" w:type="dxa"/>
            <w:gridSpan w:val="2"/>
          </w:tcPr>
          <w:p w14:paraId="0573B16B" w14:textId="4EE6D9D3" w:rsidR="009B6CB7" w:rsidRPr="00AF1A82" w:rsidDel="005D3D2C" w:rsidRDefault="00407C3F" w:rsidP="009B6CB7">
            <w:pPr>
              <w:rPr>
                <w:del w:id="5815" w:author="Fegie" w:date="2021-02-20T16:25:00Z"/>
                <w:rFonts w:ascii="標楷體" w:eastAsia="標楷體" w:hAnsi="標楷體"/>
                <w:lang w:eastAsia="x-none"/>
              </w:rPr>
            </w:pPr>
            <w:del w:id="5816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單位名稱</w:delText>
              </w:r>
            </w:del>
          </w:p>
        </w:tc>
        <w:tc>
          <w:tcPr>
            <w:tcW w:w="3969" w:type="dxa"/>
          </w:tcPr>
          <w:p w14:paraId="426A1483" w14:textId="23D86F7D" w:rsidR="009B6CB7" w:rsidRPr="00AF1A82" w:rsidDel="005D3D2C" w:rsidRDefault="00407C3F" w:rsidP="009B6CB7">
            <w:pPr>
              <w:rPr>
                <w:del w:id="5817" w:author="Fegie" w:date="2021-02-20T16:25:00Z"/>
                <w:rFonts w:ascii="標楷體" w:eastAsia="標楷體" w:hAnsi="標楷體"/>
              </w:rPr>
            </w:pPr>
            <w:del w:id="5818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X(20</w:delText>
              </w:r>
              <w:r w:rsidR="009B6CB7" w:rsidRPr="00AF1A82" w:rsidDel="005D3D2C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7AA1B9BB" w14:textId="4139D78A" w:rsidR="009B6CB7" w:rsidRPr="00AF1A82" w:rsidDel="005D3D2C" w:rsidRDefault="009B6CB7" w:rsidP="009B6CB7">
            <w:pPr>
              <w:rPr>
                <w:del w:id="5819" w:author="Fegie" w:date="2021-02-20T16:25:00Z"/>
                <w:rFonts w:ascii="標楷體" w:eastAsia="標楷體" w:hAnsi="標楷體"/>
              </w:rPr>
            </w:pPr>
          </w:p>
        </w:tc>
      </w:tr>
    </w:tbl>
    <w:p w14:paraId="4552A0B3" w14:textId="452CE982" w:rsidR="00F81500" w:rsidRPr="00AF1A82" w:rsidDel="005D3D2C" w:rsidRDefault="00F81500" w:rsidP="00F81500">
      <w:pPr>
        <w:rPr>
          <w:del w:id="5820" w:author="Fegie" w:date="2021-02-20T16:25:00Z"/>
          <w:rFonts w:ascii="標楷體" w:eastAsia="標楷體" w:hAnsi="標楷體"/>
          <w:lang w:eastAsia="x-none"/>
        </w:rPr>
      </w:pPr>
    </w:p>
    <w:p w14:paraId="0DEBD915" w14:textId="0EF10FAA" w:rsidR="00F81500" w:rsidRPr="00AF1A82" w:rsidDel="005D3D2C" w:rsidRDefault="00F81500" w:rsidP="00F81500">
      <w:pPr>
        <w:rPr>
          <w:del w:id="5821" w:author="Fegie" w:date="2021-02-20T16:25:00Z"/>
          <w:rFonts w:ascii="標楷體" w:eastAsia="標楷體" w:hAnsi="標楷體"/>
          <w:lang w:eastAsia="x-none"/>
        </w:rPr>
      </w:pPr>
      <w:del w:id="5822" w:author="Fegie" w:date="2021-02-20T16:25:00Z">
        <w:r w:rsidRPr="00AF1A82" w:rsidDel="005D3D2C">
          <w:rPr>
            <w:rFonts w:ascii="標楷體" w:eastAsia="標楷體" w:hAnsi="標楷體"/>
            <w:lang w:eastAsia="x-none"/>
          </w:rPr>
          <w:br w:type="page"/>
        </w:r>
      </w:del>
    </w:p>
    <w:p w14:paraId="2BF3BD3E" w14:textId="60E8E409" w:rsidR="00281093" w:rsidRPr="00AF1A82" w:rsidDel="005D3D2C" w:rsidRDefault="00281093" w:rsidP="00887594">
      <w:pPr>
        <w:pStyle w:val="3"/>
        <w:numPr>
          <w:ilvl w:val="2"/>
          <w:numId w:val="8"/>
        </w:numPr>
        <w:rPr>
          <w:del w:id="5823" w:author="Fegie" w:date="2021-02-20T16:25:00Z"/>
          <w:rFonts w:ascii="標楷體" w:hAnsi="標楷體"/>
        </w:rPr>
      </w:pPr>
      <w:del w:id="5824" w:author="Fegie" w:date="2021-02-20T16:25:00Z">
        <w:r w:rsidRPr="00AF1A82" w:rsidDel="005D3D2C">
          <w:rPr>
            <w:rFonts w:ascii="標楷體" w:hAnsi="標楷體" w:hint="eastAsia"/>
          </w:rPr>
          <w:delText>L</w:delText>
        </w:r>
        <w:r w:rsidRPr="00AF1A82" w:rsidDel="005D3D2C">
          <w:rPr>
            <w:rFonts w:ascii="標楷體" w:hAnsi="標楷體"/>
          </w:rPr>
          <w:delText>5403</w:delText>
        </w:r>
        <w:r w:rsidRPr="00AF1A82" w:rsidDel="005D3D2C">
          <w:rPr>
            <w:rFonts w:ascii="標楷體" w:hAnsi="標楷體" w:hint="eastAsia"/>
            <w:lang w:eastAsia="zh-TW"/>
          </w:rPr>
          <w:delText>區域中心經理所屬區域中心維護</w:delText>
        </w:r>
      </w:del>
    </w:p>
    <w:p w14:paraId="40AFB95B" w14:textId="303974FB" w:rsidR="00281093" w:rsidRPr="00AF1A82" w:rsidDel="005D3D2C" w:rsidRDefault="00281093" w:rsidP="00AD50CB">
      <w:pPr>
        <w:pStyle w:val="a"/>
        <w:rPr>
          <w:del w:id="5825" w:author="Fegie" w:date="2021-02-20T16:25:00Z"/>
          <w:lang w:eastAsia="x-none"/>
        </w:rPr>
      </w:pPr>
      <w:del w:id="5826" w:author="Fegie" w:date="2021-02-20T16:25:00Z">
        <w:r w:rsidRPr="00AF1A82" w:rsidDel="005D3D2C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1093" w:rsidRPr="00AF1A82" w:rsidDel="005D3D2C" w14:paraId="211C4048" w14:textId="58F67F52" w:rsidTr="00281093">
        <w:trPr>
          <w:trHeight w:val="277"/>
          <w:del w:id="5827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66BCFD" w14:textId="63AFA25B" w:rsidR="00281093" w:rsidRPr="00AF1A82" w:rsidDel="005D3D2C" w:rsidRDefault="00281093" w:rsidP="00281093">
            <w:pPr>
              <w:rPr>
                <w:del w:id="5828" w:author="Fegie" w:date="2021-02-20T16:25:00Z"/>
                <w:rFonts w:ascii="標楷體" w:eastAsia="標楷體" w:hAnsi="標楷體"/>
                <w:lang w:eastAsia="x-none"/>
              </w:rPr>
            </w:pPr>
            <w:del w:id="5829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6D0315" w14:textId="30F598DF" w:rsidR="00281093" w:rsidRPr="00AF1A82" w:rsidDel="005D3D2C" w:rsidRDefault="00281093" w:rsidP="00281093">
            <w:pPr>
              <w:rPr>
                <w:del w:id="5830" w:author="Fegie" w:date="2021-02-20T16:25:00Z"/>
                <w:rFonts w:ascii="標楷體" w:eastAsia="標楷體" w:hAnsi="標楷體"/>
                <w:lang w:eastAsia="x-none"/>
              </w:rPr>
            </w:pPr>
            <w:del w:id="583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房貸專員業績統計作業－區域中心經理所屬區域中心維護</w:delText>
              </w:r>
            </w:del>
          </w:p>
        </w:tc>
      </w:tr>
      <w:tr w:rsidR="00281093" w:rsidRPr="00AF1A82" w:rsidDel="005D3D2C" w14:paraId="30CCA6FB" w14:textId="40C7B5DA" w:rsidTr="00281093">
        <w:trPr>
          <w:trHeight w:val="277"/>
          <w:del w:id="5832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DAC32D" w14:textId="49432C6E" w:rsidR="00281093" w:rsidRPr="00AF1A82" w:rsidDel="005D3D2C" w:rsidRDefault="00281093" w:rsidP="00281093">
            <w:pPr>
              <w:rPr>
                <w:del w:id="5833" w:author="Fegie" w:date="2021-02-20T16:25:00Z"/>
                <w:rFonts w:ascii="標楷體" w:eastAsia="標楷體" w:hAnsi="標楷體"/>
                <w:lang w:eastAsia="x-none"/>
              </w:rPr>
            </w:pPr>
            <w:del w:id="5834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E77F5" w14:textId="310C528D" w:rsidR="00281093" w:rsidRPr="00AF1A82" w:rsidDel="005D3D2C" w:rsidRDefault="00281093" w:rsidP="00281093">
            <w:pPr>
              <w:rPr>
                <w:del w:id="5835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15CBD310" w14:textId="22CE16D0" w:rsidTr="00281093">
        <w:trPr>
          <w:trHeight w:val="773"/>
          <w:del w:id="5836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2EAEC5" w14:textId="3AB4FBC0" w:rsidR="00281093" w:rsidRPr="00AF1A82" w:rsidDel="005D3D2C" w:rsidRDefault="00281093" w:rsidP="00281093">
            <w:pPr>
              <w:rPr>
                <w:del w:id="5837" w:author="Fegie" w:date="2021-02-20T16:25:00Z"/>
                <w:rFonts w:ascii="標楷體" w:eastAsia="標楷體" w:hAnsi="標楷體"/>
                <w:lang w:eastAsia="x-none"/>
              </w:rPr>
            </w:pPr>
            <w:del w:id="5838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F38F43" w14:textId="4C2AD8DB" w:rsidR="00281093" w:rsidRPr="00AF1A82" w:rsidDel="005D3D2C" w:rsidRDefault="00281093" w:rsidP="00281093">
            <w:pPr>
              <w:rPr>
                <w:del w:id="5839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50C92459" w14:textId="510FE8FB" w:rsidTr="00281093">
        <w:trPr>
          <w:trHeight w:val="321"/>
          <w:del w:id="5840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6CB87F" w14:textId="62B52854" w:rsidR="00281093" w:rsidRPr="00AF1A82" w:rsidDel="005D3D2C" w:rsidRDefault="00281093" w:rsidP="00281093">
            <w:pPr>
              <w:rPr>
                <w:del w:id="5841" w:author="Fegie" w:date="2021-02-20T16:25:00Z"/>
                <w:rFonts w:ascii="標楷體" w:eastAsia="標楷體" w:hAnsi="標楷體"/>
                <w:lang w:eastAsia="x-none"/>
              </w:rPr>
            </w:pPr>
            <w:del w:id="5842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EB601" w14:textId="5AD8FA87" w:rsidR="00281093" w:rsidRPr="00AF1A82" w:rsidDel="005D3D2C" w:rsidRDefault="00281093" w:rsidP="00281093">
            <w:pPr>
              <w:rPr>
                <w:del w:id="5843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5FB1DF68" w14:textId="516DFD9C" w:rsidTr="00281093">
        <w:trPr>
          <w:trHeight w:val="1311"/>
          <w:del w:id="5844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8437F5" w14:textId="75174341" w:rsidR="00281093" w:rsidRPr="00AF1A82" w:rsidDel="005D3D2C" w:rsidRDefault="00281093" w:rsidP="00281093">
            <w:pPr>
              <w:rPr>
                <w:del w:id="5845" w:author="Fegie" w:date="2021-02-20T16:25:00Z"/>
                <w:rFonts w:ascii="標楷體" w:eastAsia="標楷體" w:hAnsi="標楷體"/>
                <w:lang w:eastAsia="x-none"/>
              </w:rPr>
            </w:pPr>
            <w:del w:id="5846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6392BD" w14:textId="187C13B2" w:rsidR="00281093" w:rsidRPr="00AF1A82" w:rsidDel="005D3D2C" w:rsidRDefault="00281093" w:rsidP="00281093">
            <w:pPr>
              <w:rPr>
                <w:del w:id="5847" w:author="Fegie" w:date="2021-02-20T16:25:00Z"/>
                <w:rFonts w:ascii="標楷體" w:eastAsia="標楷體" w:hAnsi="標楷體"/>
                <w:lang w:eastAsia="x-none"/>
              </w:rPr>
            </w:pPr>
          </w:p>
          <w:p w14:paraId="6D01233D" w14:textId="6B0C4989" w:rsidR="00281093" w:rsidRPr="00AF1A82" w:rsidDel="005D3D2C" w:rsidRDefault="00281093" w:rsidP="00281093">
            <w:pPr>
              <w:rPr>
                <w:del w:id="5848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720D8141" w14:textId="2F60EE71" w:rsidTr="00281093">
        <w:trPr>
          <w:trHeight w:val="278"/>
          <w:del w:id="5849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D4898C" w14:textId="7D219EAD" w:rsidR="00281093" w:rsidRPr="00AF1A82" w:rsidDel="005D3D2C" w:rsidRDefault="00281093" w:rsidP="00281093">
            <w:pPr>
              <w:rPr>
                <w:del w:id="5850" w:author="Fegie" w:date="2021-02-20T16:25:00Z"/>
                <w:rFonts w:ascii="標楷體" w:eastAsia="標楷體" w:hAnsi="標楷體"/>
                <w:lang w:eastAsia="x-none"/>
              </w:rPr>
            </w:pPr>
            <w:del w:id="5851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ADA7DD" w14:textId="0DD13EBF" w:rsidR="00281093" w:rsidRPr="00AF1A82" w:rsidDel="005D3D2C" w:rsidRDefault="00281093" w:rsidP="00281093">
            <w:pPr>
              <w:rPr>
                <w:del w:id="5852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588A8F51" w14:textId="7CB89064" w:rsidTr="00281093">
        <w:trPr>
          <w:trHeight w:val="358"/>
          <w:del w:id="5853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248EC1" w14:textId="36141BE8" w:rsidR="00281093" w:rsidRPr="00AF1A82" w:rsidDel="005D3D2C" w:rsidRDefault="00281093" w:rsidP="00281093">
            <w:pPr>
              <w:rPr>
                <w:del w:id="5854" w:author="Fegie" w:date="2021-02-20T16:25:00Z"/>
                <w:rFonts w:ascii="標楷體" w:eastAsia="標楷體" w:hAnsi="標楷體"/>
                <w:lang w:eastAsia="x-none"/>
              </w:rPr>
            </w:pPr>
            <w:del w:id="5855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854A92" w14:textId="3C7F5A50" w:rsidR="00281093" w:rsidRPr="00AF1A82" w:rsidDel="005D3D2C" w:rsidRDefault="00281093" w:rsidP="00281093">
            <w:pPr>
              <w:rPr>
                <w:del w:id="5856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5FF05F4B" w14:textId="5B4919E9" w:rsidTr="00281093">
        <w:trPr>
          <w:trHeight w:val="278"/>
          <w:del w:id="5857" w:author="Fegie" w:date="2021-02-20T16:2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A8ECD1" w14:textId="64F67421" w:rsidR="00281093" w:rsidRPr="00AF1A82" w:rsidDel="005D3D2C" w:rsidRDefault="00281093" w:rsidP="00281093">
            <w:pPr>
              <w:rPr>
                <w:del w:id="5858" w:author="Fegie" w:date="2021-02-20T16:25:00Z"/>
                <w:rFonts w:ascii="標楷體" w:eastAsia="標楷體" w:hAnsi="標楷體"/>
                <w:lang w:eastAsia="x-none"/>
              </w:rPr>
            </w:pPr>
            <w:del w:id="5859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91F853" w14:textId="5DD1F8F8" w:rsidR="00281093" w:rsidRPr="00AF1A82" w:rsidDel="005D3D2C" w:rsidRDefault="00281093" w:rsidP="00281093">
            <w:pPr>
              <w:rPr>
                <w:del w:id="5860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</w:tbl>
    <w:p w14:paraId="2384A39A" w14:textId="1E73D4FD" w:rsidR="00281093" w:rsidRPr="00AF1A82" w:rsidDel="005D3D2C" w:rsidRDefault="00281093" w:rsidP="00281093">
      <w:pPr>
        <w:rPr>
          <w:del w:id="5861" w:author="Fegie" w:date="2021-02-20T16:25:00Z"/>
          <w:rFonts w:ascii="標楷體" w:eastAsia="標楷體" w:hAnsi="標楷體"/>
          <w:lang w:eastAsia="x-none"/>
        </w:rPr>
      </w:pPr>
    </w:p>
    <w:p w14:paraId="32851F3E" w14:textId="3BAA8EDB" w:rsidR="00281093" w:rsidRPr="00AF1A82" w:rsidDel="005D3D2C" w:rsidRDefault="00281093" w:rsidP="00AD50CB">
      <w:pPr>
        <w:pStyle w:val="a"/>
        <w:rPr>
          <w:del w:id="5862" w:author="Fegie" w:date="2021-02-20T16:25:00Z"/>
        </w:rPr>
      </w:pPr>
      <w:del w:id="5863" w:author="Fegie" w:date="2021-02-20T16:25:00Z">
        <w:r w:rsidRPr="00AF1A82" w:rsidDel="005D3D2C">
          <w:delText>UI</w:delText>
        </w:r>
        <w:r w:rsidRPr="00AF1A82" w:rsidDel="005D3D2C">
          <w:delText>畫面</w:delText>
        </w:r>
      </w:del>
    </w:p>
    <w:p w14:paraId="380C4E43" w14:textId="78A3AE69" w:rsidR="00281093" w:rsidRPr="00AF1A82" w:rsidDel="005D3D2C" w:rsidRDefault="00281093" w:rsidP="00AD50CB">
      <w:pPr>
        <w:ind w:leftChars="472" w:left="1133"/>
        <w:rPr>
          <w:del w:id="5864" w:author="Fegie" w:date="2021-02-20T16:25:00Z"/>
          <w:rFonts w:ascii="標楷體" w:eastAsia="標楷體" w:hAnsi="標楷體"/>
          <w:lang w:eastAsia="x-none"/>
        </w:rPr>
      </w:pPr>
      <w:del w:id="5865" w:author="Fegie" w:date="2021-02-20T16:25:00Z">
        <w:r w:rsidRPr="00AF1A82" w:rsidDel="005D3D2C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4B2337C8" w14:textId="24B07EC2" w:rsidR="00281093" w:rsidRPr="00AF1A82" w:rsidDel="005D3D2C" w:rsidRDefault="00281093" w:rsidP="00281093">
      <w:pPr>
        <w:rPr>
          <w:del w:id="5866" w:author="Fegie" w:date="2021-02-20T16:25:00Z"/>
          <w:rFonts w:ascii="標楷體" w:eastAsia="標楷體" w:hAnsi="標楷體"/>
          <w:lang w:eastAsia="x-none"/>
        </w:rPr>
      </w:pPr>
      <w:del w:id="5867" w:author="Fegie" w:date="2021-02-20T16:25:00Z">
        <w:r w:rsidRPr="00AF1A82" w:rsidDel="005D3D2C">
          <w:rPr>
            <w:rFonts w:ascii="標楷體" w:eastAsia="標楷體" w:hAnsi="標楷體"/>
            <w:noProof/>
          </w:rPr>
          <w:drawing>
            <wp:inline distT="0" distB="0" distL="0" distR="0" wp14:anchorId="12B8E057" wp14:editId="59833176">
              <wp:extent cx="6477000" cy="2508250"/>
              <wp:effectExtent l="0" t="0" r="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508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211FCC86" w14:textId="4C42E9A5" w:rsidR="00281093" w:rsidRPr="00AF1A82" w:rsidDel="005D3D2C" w:rsidRDefault="00281093" w:rsidP="00AD50CB">
      <w:pPr>
        <w:pStyle w:val="a"/>
        <w:rPr>
          <w:del w:id="5868" w:author="Fegie" w:date="2021-02-20T16:25:00Z"/>
        </w:rPr>
      </w:pPr>
      <w:del w:id="5869" w:author="Fegie" w:date="2021-02-20T16:25:00Z">
        <w:r w:rsidRPr="00AF1A82" w:rsidDel="005D3D2C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5"/>
        <w:gridCol w:w="907"/>
        <w:gridCol w:w="929"/>
        <w:gridCol w:w="1176"/>
        <w:gridCol w:w="678"/>
        <w:gridCol w:w="693"/>
        <w:gridCol w:w="3869"/>
      </w:tblGrid>
      <w:tr w:rsidR="00281093" w:rsidRPr="00AF1A82" w:rsidDel="005D3D2C" w14:paraId="20D711F2" w14:textId="1EF79A20" w:rsidTr="00281093">
        <w:trPr>
          <w:trHeight w:val="388"/>
          <w:jc w:val="center"/>
          <w:del w:id="5870" w:author="Fegie" w:date="2021-02-20T16:25:00Z"/>
        </w:trPr>
        <w:tc>
          <w:tcPr>
            <w:tcW w:w="494" w:type="dxa"/>
            <w:vMerge w:val="restart"/>
          </w:tcPr>
          <w:p w14:paraId="5BF5F47D" w14:textId="2B16EC79" w:rsidR="00281093" w:rsidRPr="00AF1A82" w:rsidDel="005D3D2C" w:rsidRDefault="00281093" w:rsidP="00281093">
            <w:pPr>
              <w:rPr>
                <w:del w:id="5871" w:author="Fegie" w:date="2021-02-20T16:25:00Z"/>
                <w:rFonts w:ascii="標楷體" w:eastAsia="標楷體" w:hAnsi="標楷體"/>
                <w:lang w:eastAsia="x-none"/>
              </w:rPr>
            </w:pPr>
            <w:del w:id="5872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689" w:type="dxa"/>
            <w:vMerge w:val="restart"/>
          </w:tcPr>
          <w:p w14:paraId="05B14804" w14:textId="62F589C6" w:rsidR="00281093" w:rsidRPr="00AF1A82" w:rsidDel="005D3D2C" w:rsidRDefault="00281093" w:rsidP="00281093">
            <w:pPr>
              <w:rPr>
                <w:del w:id="5873" w:author="Fegie" w:date="2021-02-20T16:25:00Z"/>
                <w:rFonts w:ascii="標楷體" w:eastAsia="標楷體" w:hAnsi="標楷體"/>
                <w:lang w:eastAsia="x-none"/>
              </w:rPr>
            </w:pPr>
            <w:del w:id="5874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4401" w:type="dxa"/>
            <w:gridSpan w:val="5"/>
          </w:tcPr>
          <w:p w14:paraId="7D246471" w14:textId="79F79159" w:rsidR="00281093" w:rsidRPr="00AF1A82" w:rsidDel="005D3D2C" w:rsidRDefault="00281093" w:rsidP="00281093">
            <w:pPr>
              <w:jc w:val="center"/>
              <w:rPr>
                <w:del w:id="5875" w:author="Fegie" w:date="2021-02-20T16:25:00Z"/>
                <w:rFonts w:ascii="標楷體" w:eastAsia="標楷體" w:hAnsi="標楷體"/>
                <w:lang w:eastAsia="x-none"/>
              </w:rPr>
            </w:pPr>
            <w:del w:id="5876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3907" w:type="dxa"/>
            <w:vMerge w:val="restart"/>
          </w:tcPr>
          <w:p w14:paraId="782E3C95" w14:textId="11A5C15C" w:rsidR="00281093" w:rsidRPr="00AF1A82" w:rsidDel="005D3D2C" w:rsidRDefault="00281093" w:rsidP="00281093">
            <w:pPr>
              <w:rPr>
                <w:del w:id="5877" w:author="Fegie" w:date="2021-02-20T16:25:00Z"/>
                <w:rFonts w:ascii="標楷體" w:eastAsia="標楷體" w:hAnsi="標楷體"/>
                <w:lang w:eastAsia="x-none"/>
              </w:rPr>
            </w:pPr>
            <w:del w:id="5878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281093" w:rsidRPr="00AF1A82" w:rsidDel="005D3D2C" w14:paraId="2C6FA129" w14:textId="1C23EA25" w:rsidTr="00281093">
        <w:trPr>
          <w:trHeight w:val="244"/>
          <w:jc w:val="center"/>
          <w:del w:id="5879" w:author="Fegie" w:date="2021-02-20T16:25:00Z"/>
        </w:trPr>
        <w:tc>
          <w:tcPr>
            <w:tcW w:w="494" w:type="dxa"/>
            <w:vMerge/>
          </w:tcPr>
          <w:p w14:paraId="75D84774" w14:textId="1BE07DD7" w:rsidR="00281093" w:rsidRPr="00AF1A82" w:rsidDel="005D3D2C" w:rsidRDefault="00281093" w:rsidP="00281093">
            <w:pPr>
              <w:rPr>
                <w:del w:id="5880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89" w:type="dxa"/>
            <w:vMerge/>
          </w:tcPr>
          <w:p w14:paraId="053A257B" w14:textId="0E486E23" w:rsidR="00281093" w:rsidRPr="00AF1A82" w:rsidDel="005D3D2C" w:rsidRDefault="00281093" w:rsidP="00281093">
            <w:pPr>
              <w:rPr>
                <w:del w:id="5881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22BC885F" w14:textId="5B070394" w:rsidR="00281093" w:rsidRPr="00AF1A82" w:rsidDel="005D3D2C" w:rsidRDefault="00281093" w:rsidP="00281093">
            <w:pPr>
              <w:rPr>
                <w:del w:id="5882" w:author="Fegie" w:date="2021-02-20T16:25:00Z"/>
                <w:rFonts w:ascii="標楷體" w:eastAsia="標楷體" w:hAnsi="標楷體"/>
                <w:lang w:eastAsia="x-none"/>
              </w:rPr>
            </w:pPr>
            <w:del w:id="5883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資料型態長度</w:delText>
              </w:r>
            </w:del>
          </w:p>
        </w:tc>
        <w:tc>
          <w:tcPr>
            <w:tcW w:w="934" w:type="dxa"/>
          </w:tcPr>
          <w:p w14:paraId="35C87031" w14:textId="0CC8302C" w:rsidR="00281093" w:rsidRPr="00AF1A82" w:rsidDel="005D3D2C" w:rsidRDefault="00281093" w:rsidP="00281093">
            <w:pPr>
              <w:rPr>
                <w:del w:id="5884" w:author="Fegie" w:date="2021-02-20T16:25:00Z"/>
                <w:rFonts w:ascii="標楷體" w:eastAsia="標楷體" w:hAnsi="標楷體"/>
                <w:lang w:eastAsia="x-none"/>
              </w:rPr>
            </w:pPr>
            <w:del w:id="5885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184" w:type="dxa"/>
          </w:tcPr>
          <w:p w14:paraId="6584CCCF" w14:textId="75A94F77" w:rsidR="00281093" w:rsidRPr="00AF1A82" w:rsidDel="005D3D2C" w:rsidRDefault="00281093" w:rsidP="00281093">
            <w:pPr>
              <w:rPr>
                <w:del w:id="5886" w:author="Fegie" w:date="2021-02-20T16:25:00Z"/>
                <w:rFonts w:ascii="標楷體" w:eastAsia="標楷體" w:hAnsi="標楷體"/>
                <w:lang w:eastAsia="x-none"/>
              </w:rPr>
            </w:pPr>
            <w:del w:id="5887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681" w:type="dxa"/>
          </w:tcPr>
          <w:p w14:paraId="32B20634" w14:textId="57768702" w:rsidR="00281093" w:rsidRPr="00AF1A82" w:rsidDel="005D3D2C" w:rsidRDefault="00281093" w:rsidP="00281093">
            <w:pPr>
              <w:rPr>
                <w:del w:id="5888" w:author="Fegie" w:date="2021-02-20T16:25:00Z"/>
                <w:rFonts w:ascii="標楷體" w:eastAsia="標楷體" w:hAnsi="標楷體"/>
                <w:lang w:eastAsia="x-none"/>
              </w:rPr>
            </w:pPr>
            <w:del w:id="5889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94" w:type="dxa"/>
          </w:tcPr>
          <w:p w14:paraId="72A4CD08" w14:textId="4856E436" w:rsidR="00281093" w:rsidRPr="00AF1A82" w:rsidDel="005D3D2C" w:rsidRDefault="00281093" w:rsidP="00281093">
            <w:pPr>
              <w:rPr>
                <w:del w:id="5890" w:author="Fegie" w:date="2021-02-20T16:25:00Z"/>
                <w:rFonts w:ascii="標楷體" w:eastAsia="標楷體" w:hAnsi="標楷體"/>
                <w:lang w:eastAsia="x-none"/>
              </w:rPr>
            </w:pPr>
            <w:del w:id="5891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3907" w:type="dxa"/>
            <w:vMerge/>
          </w:tcPr>
          <w:p w14:paraId="375AAB6F" w14:textId="487DC60E" w:rsidR="00281093" w:rsidRPr="00AF1A82" w:rsidDel="005D3D2C" w:rsidRDefault="00281093" w:rsidP="00281093">
            <w:pPr>
              <w:rPr>
                <w:del w:id="5892" w:author="Fegie" w:date="2021-02-20T16:25:00Z"/>
                <w:rFonts w:ascii="標楷體" w:eastAsia="標楷體" w:hAnsi="標楷體"/>
                <w:lang w:eastAsia="x-none"/>
              </w:rPr>
            </w:pPr>
          </w:p>
        </w:tc>
      </w:tr>
      <w:tr w:rsidR="00281093" w:rsidRPr="00AF1A82" w:rsidDel="005D3D2C" w14:paraId="4A11DB48" w14:textId="4FF59ED9" w:rsidTr="00281093">
        <w:trPr>
          <w:trHeight w:val="291"/>
          <w:jc w:val="center"/>
          <w:del w:id="5893" w:author="Fegie" w:date="2021-02-20T16:25:00Z"/>
        </w:trPr>
        <w:tc>
          <w:tcPr>
            <w:tcW w:w="494" w:type="dxa"/>
          </w:tcPr>
          <w:p w14:paraId="51866195" w14:textId="58B70082" w:rsidR="00281093" w:rsidRPr="00AF1A82" w:rsidDel="005D3D2C" w:rsidRDefault="00281093" w:rsidP="00281093">
            <w:pPr>
              <w:rPr>
                <w:del w:id="5894" w:author="Fegie" w:date="2021-02-20T16:25:00Z"/>
                <w:rFonts w:ascii="標楷體" w:eastAsia="標楷體" w:hAnsi="標楷體"/>
                <w:lang w:eastAsia="x-none"/>
              </w:rPr>
            </w:pPr>
            <w:del w:id="5895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689" w:type="dxa"/>
          </w:tcPr>
          <w:p w14:paraId="2B5A7A1B" w14:textId="0485C594" w:rsidR="00281093" w:rsidRPr="00AF1A82" w:rsidDel="005D3D2C" w:rsidRDefault="00281093" w:rsidP="00281093">
            <w:pPr>
              <w:rPr>
                <w:del w:id="5896" w:author="Fegie" w:date="2021-02-20T16:25:00Z"/>
                <w:rFonts w:ascii="標楷體" w:eastAsia="標楷體" w:hAnsi="標楷體"/>
                <w:lang w:eastAsia="x-none"/>
              </w:rPr>
            </w:pPr>
            <w:del w:id="5897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功能</w:delText>
              </w:r>
            </w:del>
          </w:p>
        </w:tc>
        <w:tc>
          <w:tcPr>
            <w:tcW w:w="908" w:type="dxa"/>
          </w:tcPr>
          <w:p w14:paraId="490B23A4" w14:textId="6C33A221" w:rsidR="00281093" w:rsidRPr="00AF1A82" w:rsidDel="005D3D2C" w:rsidRDefault="00281093" w:rsidP="00281093">
            <w:pPr>
              <w:rPr>
                <w:del w:id="5898" w:author="Fegie" w:date="2021-02-20T16:25:00Z"/>
                <w:rFonts w:ascii="標楷體" w:eastAsia="標楷體" w:hAnsi="標楷體"/>
              </w:rPr>
            </w:pPr>
            <w:del w:id="5899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34" w:type="dxa"/>
          </w:tcPr>
          <w:p w14:paraId="4B632F82" w14:textId="13DFAD2C" w:rsidR="00281093" w:rsidRPr="00AF1A82" w:rsidDel="005D3D2C" w:rsidRDefault="00281093" w:rsidP="00281093">
            <w:pPr>
              <w:rPr>
                <w:del w:id="5900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37225B67" w14:textId="21FEAD7C" w:rsidR="00281093" w:rsidRPr="00AF1A82" w:rsidDel="005D3D2C" w:rsidRDefault="00281093" w:rsidP="00281093">
            <w:pPr>
              <w:rPr>
                <w:del w:id="5901" w:author="Fegie" w:date="2021-02-20T16:25:00Z"/>
                <w:rFonts w:ascii="標楷體" w:eastAsia="標楷體" w:hAnsi="標楷體"/>
                <w:lang w:eastAsia="x-none"/>
              </w:rPr>
            </w:pPr>
            <w:del w:id="5902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下拉式選單</w:delText>
              </w:r>
            </w:del>
          </w:p>
        </w:tc>
        <w:tc>
          <w:tcPr>
            <w:tcW w:w="681" w:type="dxa"/>
          </w:tcPr>
          <w:p w14:paraId="3C195BB4" w14:textId="6701BF23" w:rsidR="00281093" w:rsidRPr="00AF1A82" w:rsidDel="005D3D2C" w:rsidRDefault="00281093" w:rsidP="00281093">
            <w:pPr>
              <w:rPr>
                <w:del w:id="5903" w:author="Fegie" w:date="2021-02-20T16:25:00Z"/>
                <w:rFonts w:ascii="標楷體" w:eastAsia="標楷體" w:hAnsi="標楷體"/>
                <w:lang w:eastAsia="x-none"/>
              </w:rPr>
            </w:pPr>
            <w:del w:id="5904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V</w:delText>
              </w:r>
            </w:del>
          </w:p>
        </w:tc>
        <w:tc>
          <w:tcPr>
            <w:tcW w:w="694" w:type="dxa"/>
          </w:tcPr>
          <w:p w14:paraId="33DFE7B3" w14:textId="490E9E78" w:rsidR="00281093" w:rsidRPr="00AF1A82" w:rsidDel="005D3D2C" w:rsidRDefault="00281093" w:rsidP="00281093">
            <w:pPr>
              <w:rPr>
                <w:del w:id="5905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2FC899AA" w14:textId="12F093DE" w:rsidR="00281093" w:rsidRPr="00AF1A82" w:rsidDel="005D3D2C" w:rsidRDefault="00281093" w:rsidP="00281093">
            <w:pPr>
              <w:rPr>
                <w:del w:id="5906" w:author="Fegie" w:date="2021-02-20T16:25:00Z"/>
                <w:rFonts w:ascii="標楷體" w:eastAsia="標楷體" w:hAnsi="標楷體"/>
                <w:lang w:eastAsia="x-none"/>
              </w:rPr>
            </w:pPr>
            <w:del w:id="5907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i.必須輸入</w:delText>
              </w:r>
            </w:del>
          </w:p>
          <w:p w14:paraId="3DBBEE38" w14:textId="772C4116" w:rsidR="00281093" w:rsidRPr="00AF1A82" w:rsidDel="005D3D2C" w:rsidRDefault="00281093" w:rsidP="00281093">
            <w:pPr>
              <w:rPr>
                <w:del w:id="5908" w:author="Fegie" w:date="2021-02-20T16:25:00Z"/>
                <w:rFonts w:ascii="標楷體" w:eastAsia="標楷體" w:hAnsi="標楷體"/>
                <w:lang w:eastAsia="x-none"/>
              </w:rPr>
            </w:pPr>
            <w:del w:id="5909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1.新增</w:delText>
              </w:r>
            </w:del>
          </w:p>
          <w:p w14:paraId="6DAE9D8D" w14:textId="3F8A7864" w:rsidR="00281093" w:rsidRPr="00AF1A82" w:rsidDel="005D3D2C" w:rsidRDefault="00281093" w:rsidP="00281093">
            <w:pPr>
              <w:rPr>
                <w:del w:id="5910" w:author="Fegie" w:date="2021-02-20T16:25:00Z"/>
                <w:rFonts w:ascii="標楷體" w:eastAsia="標楷體" w:hAnsi="標楷體"/>
                <w:lang w:eastAsia="x-none"/>
              </w:rPr>
            </w:pPr>
            <w:del w:id="591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2.修改</w:delText>
              </w:r>
            </w:del>
          </w:p>
          <w:p w14:paraId="5EDF27CD" w14:textId="61A794FD" w:rsidR="00281093" w:rsidRPr="00AF1A82" w:rsidDel="005D3D2C" w:rsidRDefault="00281093" w:rsidP="00281093">
            <w:pPr>
              <w:rPr>
                <w:del w:id="5912" w:author="Fegie" w:date="2021-02-20T16:25:00Z"/>
                <w:rFonts w:ascii="標楷體" w:eastAsia="標楷體" w:hAnsi="標楷體"/>
                <w:lang w:eastAsia="x-none"/>
              </w:rPr>
            </w:pPr>
            <w:del w:id="5913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4.刪除</w:delText>
              </w:r>
            </w:del>
          </w:p>
          <w:p w14:paraId="3206CDCC" w14:textId="62F44485" w:rsidR="00281093" w:rsidRPr="00AF1A82" w:rsidDel="005D3D2C" w:rsidRDefault="00281093" w:rsidP="00281093">
            <w:pPr>
              <w:rPr>
                <w:del w:id="5914" w:author="Fegie" w:date="2021-02-20T16:25:00Z"/>
                <w:rFonts w:ascii="標楷體" w:eastAsia="標楷體" w:hAnsi="標楷體"/>
                <w:lang w:eastAsia="x-none"/>
              </w:rPr>
            </w:pPr>
            <w:del w:id="5915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5.查詢</w:delText>
              </w:r>
            </w:del>
          </w:p>
        </w:tc>
      </w:tr>
      <w:tr w:rsidR="00281093" w:rsidRPr="00AF1A82" w:rsidDel="005D3D2C" w14:paraId="0EBA74FF" w14:textId="6E2C43C1" w:rsidTr="00281093">
        <w:trPr>
          <w:trHeight w:val="291"/>
          <w:jc w:val="center"/>
          <w:del w:id="5916" w:author="Fegie" w:date="2021-02-20T16:25:00Z"/>
        </w:trPr>
        <w:tc>
          <w:tcPr>
            <w:tcW w:w="494" w:type="dxa"/>
          </w:tcPr>
          <w:p w14:paraId="2A1640A2" w14:textId="356E13A8" w:rsidR="00281093" w:rsidRPr="00AF1A82" w:rsidDel="005D3D2C" w:rsidRDefault="00281093" w:rsidP="00281093">
            <w:pPr>
              <w:rPr>
                <w:del w:id="5917" w:author="Fegie" w:date="2021-02-20T16:25:00Z"/>
                <w:rFonts w:ascii="標楷體" w:eastAsia="標楷體" w:hAnsi="標楷體"/>
                <w:lang w:eastAsia="x-none"/>
              </w:rPr>
            </w:pPr>
            <w:del w:id="5918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2</w:delText>
              </w:r>
            </w:del>
          </w:p>
        </w:tc>
        <w:tc>
          <w:tcPr>
            <w:tcW w:w="1689" w:type="dxa"/>
          </w:tcPr>
          <w:p w14:paraId="32BA5AC6" w14:textId="02984734" w:rsidR="00281093" w:rsidRPr="00AF1A82" w:rsidDel="005D3D2C" w:rsidRDefault="00281093" w:rsidP="00281093">
            <w:pPr>
              <w:rPr>
                <w:del w:id="5919" w:author="Fegie" w:date="2021-02-20T16:25:00Z"/>
                <w:rFonts w:ascii="標楷體" w:eastAsia="標楷體" w:hAnsi="標楷體"/>
                <w:lang w:eastAsia="x-none"/>
              </w:rPr>
            </w:pPr>
            <w:del w:id="5920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員工代號</w:delText>
              </w:r>
            </w:del>
          </w:p>
        </w:tc>
        <w:tc>
          <w:tcPr>
            <w:tcW w:w="908" w:type="dxa"/>
          </w:tcPr>
          <w:p w14:paraId="32392231" w14:textId="6AFC2FAA" w:rsidR="00281093" w:rsidRPr="00AF1A82" w:rsidDel="005D3D2C" w:rsidRDefault="00281093" w:rsidP="00281093">
            <w:pPr>
              <w:rPr>
                <w:del w:id="5921" w:author="Fegie" w:date="2021-02-20T16:25:00Z"/>
                <w:rFonts w:ascii="標楷體" w:eastAsia="標楷體" w:hAnsi="標楷體"/>
              </w:rPr>
            </w:pPr>
            <w:del w:id="5922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934" w:type="dxa"/>
          </w:tcPr>
          <w:p w14:paraId="54E1777C" w14:textId="67BD8B16" w:rsidR="00281093" w:rsidRPr="00AF1A82" w:rsidDel="005D3D2C" w:rsidRDefault="00281093" w:rsidP="00281093">
            <w:pPr>
              <w:rPr>
                <w:del w:id="5923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68B1A709" w14:textId="6D8DAE6B" w:rsidR="00281093" w:rsidRPr="00AF1A82" w:rsidDel="005D3D2C" w:rsidRDefault="00281093" w:rsidP="00281093">
            <w:pPr>
              <w:rPr>
                <w:del w:id="5924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262000E" w14:textId="6F69407F" w:rsidR="00281093" w:rsidRPr="00AF1A82" w:rsidDel="005D3D2C" w:rsidRDefault="00281093" w:rsidP="00281093">
            <w:pPr>
              <w:rPr>
                <w:del w:id="5925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4A8CF43" w14:textId="33DC2B45" w:rsidR="00281093" w:rsidRPr="00AF1A82" w:rsidDel="005D3D2C" w:rsidRDefault="00281093" w:rsidP="00281093">
            <w:pPr>
              <w:rPr>
                <w:del w:id="5926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5B23FD54" w14:textId="14507885" w:rsidR="00281093" w:rsidRPr="00AF1A82" w:rsidDel="005D3D2C" w:rsidRDefault="00281093" w:rsidP="00281093">
            <w:pPr>
              <w:rPr>
                <w:del w:id="5927" w:author="Fegie" w:date="2021-02-20T16:25:00Z"/>
                <w:rFonts w:ascii="標楷體" w:eastAsia="標楷體" w:hAnsi="標楷體"/>
                <w:lang w:eastAsia="x-none"/>
              </w:rPr>
            </w:pPr>
            <w:del w:id="5928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i.必須輸入且存在於員工檔</w:delText>
              </w:r>
            </w:del>
          </w:p>
        </w:tc>
      </w:tr>
      <w:tr w:rsidR="00281093" w:rsidRPr="00AF1A82" w:rsidDel="005D3D2C" w14:paraId="748669CD" w14:textId="35CF7154" w:rsidTr="00281093">
        <w:trPr>
          <w:trHeight w:val="291"/>
          <w:jc w:val="center"/>
          <w:del w:id="5929" w:author="Fegie" w:date="2021-02-20T16:25:00Z"/>
        </w:trPr>
        <w:tc>
          <w:tcPr>
            <w:tcW w:w="494" w:type="dxa"/>
          </w:tcPr>
          <w:p w14:paraId="22271E00" w14:textId="5D42CFCB" w:rsidR="00281093" w:rsidRPr="00AF1A82" w:rsidDel="005D3D2C" w:rsidRDefault="00281093" w:rsidP="00281093">
            <w:pPr>
              <w:rPr>
                <w:del w:id="5930" w:author="Fegie" w:date="2021-02-20T16:25:00Z"/>
                <w:rFonts w:ascii="標楷體" w:eastAsia="標楷體" w:hAnsi="標楷體"/>
                <w:lang w:eastAsia="x-none"/>
              </w:rPr>
            </w:pPr>
            <w:del w:id="593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3</w:delText>
              </w:r>
            </w:del>
          </w:p>
        </w:tc>
        <w:tc>
          <w:tcPr>
            <w:tcW w:w="1689" w:type="dxa"/>
          </w:tcPr>
          <w:p w14:paraId="51B6A4CA" w14:textId="64667865" w:rsidR="00281093" w:rsidRPr="00AF1A82" w:rsidDel="005D3D2C" w:rsidRDefault="00281093" w:rsidP="00281093">
            <w:pPr>
              <w:rPr>
                <w:del w:id="5932" w:author="Fegie" w:date="2021-02-20T16:25:00Z"/>
                <w:rFonts w:ascii="標楷體" w:eastAsia="標楷體" w:hAnsi="標楷體"/>
                <w:lang w:eastAsia="x-none"/>
              </w:rPr>
            </w:pPr>
            <w:del w:id="5933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員工姓名</w:delText>
              </w:r>
            </w:del>
          </w:p>
        </w:tc>
        <w:tc>
          <w:tcPr>
            <w:tcW w:w="908" w:type="dxa"/>
          </w:tcPr>
          <w:p w14:paraId="66DCBB76" w14:textId="1FF948FC" w:rsidR="00281093" w:rsidRPr="00AF1A82" w:rsidDel="005D3D2C" w:rsidRDefault="00281093" w:rsidP="00281093">
            <w:pPr>
              <w:rPr>
                <w:del w:id="5934" w:author="Fegie" w:date="2021-02-20T16:25:00Z"/>
                <w:rFonts w:ascii="標楷體" w:eastAsia="標楷體" w:hAnsi="標楷體"/>
              </w:rPr>
            </w:pPr>
            <w:del w:id="5935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X(20)</w:delText>
              </w:r>
            </w:del>
          </w:p>
        </w:tc>
        <w:tc>
          <w:tcPr>
            <w:tcW w:w="934" w:type="dxa"/>
          </w:tcPr>
          <w:p w14:paraId="3D109527" w14:textId="3971A9BD" w:rsidR="00281093" w:rsidRPr="00AF1A82" w:rsidDel="005D3D2C" w:rsidRDefault="00281093" w:rsidP="00281093">
            <w:pPr>
              <w:rPr>
                <w:del w:id="5936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4036D99A" w14:textId="5889885B" w:rsidR="00281093" w:rsidRPr="00AF1A82" w:rsidDel="005D3D2C" w:rsidRDefault="00281093" w:rsidP="00281093">
            <w:pPr>
              <w:rPr>
                <w:del w:id="5937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1346BA05" w14:textId="2F40FCF3" w:rsidR="00281093" w:rsidRPr="00AF1A82" w:rsidDel="005D3D2C" w:rsidRDefault="00281093" w:rsidP="00281093">
            <w:pPr>
              <w:rPr>
                <w:del w:id="5938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B5B19D3" w14:textId="6B34D3B6" w:rsidR="00281093" w:rsidRPr="00AF1A82" w:rsidDel="005D3D2C" w:rsidRDefault="00281093" w:rsidP="00281093">
            <w:pPr>
              <w:rPr>
                <w:del w:id="5939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10FA7C7C" w14:textId="123FD4B2" w:rsidR="00281093" w:rsidRPr="00AF1A82" w:rsidDel="005D3D2C" w:rsidRDefault="00281093" w:rsidP="00281093">
            <w:pPr>
              <w:rPr>
                <w:del w:id="5940" w:author="Fegie" w:date="2021-02-20T16:25:00Z"/>
                <w:rFonts w:ascii="標楷體" w:eastAsia="標楷體" w:hAnsi="標楷體"/>
                <w:lang w:eastAsia="x-none"/>
              </w:rPr>
            </w:pPr>
            <w:del w:id="5941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i.自動顯示,不必輸入</w:delText>
              </w:r>
            </w:del>
          </w:p>
        </w:tc>
      </w:tr>
      <w:tr w:rsidR="00281093" w:rsidRPr="00AF1A82" w:rsidDel="005D3D2C" w14:paraId="10231ACA" w14:textId="35F5B329" w:rsidTr="00281093">
        <w:trPr>
          <w:trHeight w:val="291"/>
          <w:jc w:val="center"/>
          <w:del w:id="5942" w:author="Fegie" w:date="2021-02-20T16:25:00Z"/>
        </w:trPr>
        <w:tc>
          <w:tcPr>
            <w:tcW w:w="494" w:type="dxa"/>
          </w:tcPr>
          <w:p w14:paraId="6395C59F" w14:textId="6DDD8DE5" w:rsidR="00281093" w:rsidRPr="00AF1A82" w:rsidDel="005D3D2C" w:rsidRDefault="00281093" w:rsidP="00281093">
            <w:pPr>
              <w:rPr>
                <w:del w:id="5943" w:author="Fegie" w:date="2021-02-20T16:25:00Z"/>
                <w:rFonts w:ascii="標楷體" w:eastAsia="標楷體" w:hAnsi="標楷體"/>
                <w:lang w:eastAsia="x-none"/>
              </w:rPr>
            </w:pPr>
            <w:del w:id="5944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4</w:delText>
              </w:r>
            </w:del>
          </w:p>
        </w:tc>
        <w:tc>
          <w:tcPr>
            <w:tcW w:w="1689" w:type="dxa"/>
          </w:tcPr>
          <w:p w14:paraId="03CB5130" w14:textId="05067CFB" w:rsidR="00281093" w:rsidRPr="00AF1A82" w:rsidDel="005D3D2C" w:rsidRDefault="00281093" w:rsidP="00281093">
            <w:pPr>
              <w:rPr>
                <w:del w:id="5945" w:author="Fegie" w:date="2021-02-20T16:25:00Z"/>
                <w:rFonts w:ascii="標楷體" w:eastAsia="標楷體" w:hAnsi="標楷體"/>
                <w:lang w:eastAsia="x-none"/>
              </w:rPr>
            </w:pPr>
            <w:del w:id="5946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單位代號</w:delText>
              </w:r>
            </w:del>
          </w:p>
        </w:tc>
        <w:tc>
          <w:tcPr>
            <w:tcW w:w="908" w:type="dxa"/>
          </w:tcPr>
          <w:p w14:paraId="29F64B8C" w14:textId="34FBE50A" w:rsidR="00281093" w:rsidRPr="00AF1A82" w:rsidDel="005D3D2C" w:rsidRDefault="00281093" w:rsidP="00281093">
            <w:pPr>
              <w:rPr>
                <w:del w:id="5947" w:author="Fegie" w:date="2021-02-20T16:25:00Z"/>
                <w:rFonts w:ascii="標楷體" w:eastAsia="標楷體" w:hAnsi="標楷體"/>
              </w:rPr>
            </w:pPr>
            <w:del w:id="5948" w:author="Fegie" w:date="2021-02-20T16:25:00Z">
              <w:r w:rsidRPr="00AF1A82" w:rsidDel="005D3D2C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934" w:type="dxa"/>
          </w:tcPr>
          <w:p w14:paraId="68BCFAAC" w14:textId="3E8E8A66" w:rsidR="00281093" w:rsidRPr="00AF1A82" w:rsidDel="005D3D2C" w:rsidRDefault="00281093" w:rsidP="00281093">
            <w:pPr>
              <w:rPr>
                <w:del w:id="5949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34E976E5" w14:textId="6EFB30FC" w:rsidR="00281093" w:rsidRPr="00AF1A82" w:rsidDel="005D3D2C" w:rsidRDefault="00281093" w:rsidP="00281093">
            <w:pPr>
              <w:rPr>
                <w:del w:id="5950" w:author="Fegie" w:date="2021-02-20T16:25:00Z"/>
                <w:rFonts w:ascii="標楷體" w:eastAsia="標楷體" w:hAnsi="標楷體"/>
                <w:lang w:eastAsia="x-none"/>
              </w:rPr>
            </w:pPr>
            <w:del w:id="5951" w:author="Fegie" w:date="2021-02-20T16:25:00Z">
              <w:r w:rsidRPr="00AF1A82" w:rsidDel="005D3D2C">
                <w:rPr>
                  <w:rFonts w:ascii="標楷體" w:eastAsia="標楷體" w:hAnsi="標楷體"/>
                  <w:lang w:eastAsia="x-none"/>
                </w:rPr>
                <w:delText>下拉式選單</w:delText>
              </w:r>
            </w:del>
          </w:p>
        </w:tc>
        <w:tc>
          <w:tcPr>
            <w:tcW w:w="681" w:type="dxa"/>
          </w:tcPr>
          <w:p w14:paraId="7B8303EF" w14:textId="359327C3" w:rsidR="00281093" w:rsidRPr="00AF1A82" w:rsidDel="005D3D2C" w:rsidRDefault="00281093" w:rsidP="00281093">
            <w:pPr>
              <w:rPr>
                <w:del w:id="5952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6C3AD25F" w14:textId="69693330" w:rsidR="00281093" w:rsidRPr="00AF1A82" w:rsidDel="005D3D2C" w:rsidRDefault="00281093" w:rsidP="00281093">
            <w:pPr>
              <w:rPr>
                <w:del w:id="5953" w:author="Fegie" w:date="2021-02-20T16:25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27A56BBE" w14:textId="22085D72" w:rsidR="00281093" w:rsidRPr="00AF1A82" w:rsidDel="005D3D2C" w:rsidRDefault="00281093" w:rsidP="00281093">
            <w:pPr>
              <w:rPr>
                <w:del w:id="5954" w:author="Fegie" w:date="2021-02-20T16:25:00Z"/>
                <w:rFonts w:ascii="標楷體" w:eastAsia="標楷體" w:hAnsi="標楷體"/>
                <w:lang w:eastAsia="x-none"/>
              </w:rPr>
            </w:pPr>
            <w:del w:id="5955" w:author="Fegie" w:date="2021-02-20T16:25:00Z">
              <w:r w:rsidRPr="00AF1A82" w:rsidDel="005D3D2C">
                <w:rPr>
                  <w:rFonts w:ascii="標楷體" w:eastAsia="標楷體" w:hAnsi="標楷體" w:hint="eastAsia"/>
                  <w:lang w:eastAsia="x-none"/>
                </w:rPr>
                <w:delText>i.新增修改時必須輸入,其他自動顯示,不必輸入</w:delText>
              </w:r>
            </w:del>
          </w:p>
        </w:tc>
      </w:tr>
    </w:tbl>
    <w:p w14:paraId="2DC764CA" w14:textId="0F951459" w:rsidR="00281093" w:rsidRPr="00AF1A82" w:rsidDel="005D3D2C" w:rsidRDefault="00281093" w:rsidP="00281093">
      <w:pPr>
        <w:rPr>
          <w:del w:id="5956" w:author="Fegie" w:date="2021-02-20T16:25:00Z"/>
          <w:rFonts w:ascii="標楷體" w:eastAsia="標楷體" w:hAnsi="標楷體"/>
        </w:rPr>
      </w:pPr>
      <w:del w:id="5957" w:author="Fegie" w:date="2021-02-20T16:25:00Z">
        <w:r w:rsidRPr="00AF1A82" w:rsidDel="005D3D2C">
          <w:rPr>
            <w:rFonts w:ascii="標楷體" w:eastAsia="標楷體" w:hAnsi="標楷體"/>
          </w:rPr>
          <w:br w:type="page"/>
        </w:r>
      </w:del>
    </w:p>
    <w:p w14:paraId="55727611" w14:textId="1913B981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0B4CF9" w:rsidRPr="00AF1A82">
        <w:rPr>
          <w:rFonts w:ascii="標楷體" w:hAnsi="標楷體"/>
        </w:rPr>
        <w:t>5</w:t>
      </w:r>
      <w:del w:id="5958" w:author="Fegie" w:date="2021-02-20T11:03:00Z">
        <w:r w:rsidR="000B4CF9" w:rsidRPr="00AF1A82" w:rsidDel="003F773C">
          <w:rPr>
            <w:rFonts w:ascii="標楷體" w:hAnsi="標楷體" w:hint="eastAsia"/>
            <w:lang w:eastAsia="zh-TW"/>
          </w:rPr>
          <w:delText>40</w:delText>
        </w:r>
      </w:del>
      <w:ins w:id="5959" w:author="Fegie" w:date="2021-02-20T11:03:00Z">
        <w:r w:rsidR="003F773C">
          <w:rPr>
            <w:rFonts w:ascii="標楷體" w:hAnsi="標楷體" w:hint="eastAsia"/>
            <w:lang w:eastAsia="zh-TW"/>
          </w:rPr>
          <w:t>9</w:t>
        </w:r>
      </w:ins>
      <w:del w:id="5960" w:author="Fegie" w:date="2021-02-20T11:03:00Z">
        <w:r w:rsidR="000B4CF9" w:rsidRPr="00AF1A82" w:rsidDel="003F773C">
          <w:rPr>
            <w:rFonts w:ascii="標楷體" w:hAnsi="標楷體"/>
          </w:rPr>
          <w:delText>4</w:delText>
        </w:r>
      </w:del>
      <w:ins w:id="5961" w:author="Fegie" w:date="2021-02-20T11:03:00Z">
        <w:r w:rsidR="003F773C">
          <w:rPr>
            <w:rFonts w:ascii="標楷體" w:hAnsi="標楷體" w:hint="eastAsia"/>
            <w:lang w:eastAsia="zh-TW"/>
          </w:rPr>
          <w:t>13</w:t>
        </w:r>
      </w:ins>
      <w:r w:rsidRPr="00AF1A82">
        <w:rPr>
          <w:rFonts w:ascii="標楷體" w:hAnsi="標楷體" w:hint="eastAsia"/>
          <w:lang w:eastAsia="zh-TW"/>
        </w:rPr>
        <w:t>房貸專員績效津貼計算</w:t>
      </w:r>
    </w:p>
    <w:p w14:paraId="23285E77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6A04741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CD17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BCEB6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房貸專員業績統計作業－房貸專員績效津貼計算</w:t>
            </w:r>
            <w:proofErr w:type="spellEnd"/>
          </w:p>
        </w:tc>
      </w:tr>
      <w:tr w:rsidR="00F81500" w:rsidRPr="00AF1A82" w14:paraId="0FB5E32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DA6B3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501EA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66ADE74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86F9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DC99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03D95B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E4B7A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6614E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6C63F27D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5BA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01762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2D1DD43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10FF4B8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5A867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47F9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E10B1A5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0353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06059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CBF0F14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7BC74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99D64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8B25AA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4D4C2064" w14:textId="77777777" w:rsidR="00F81500" w:rsidRPr="00AF1A82" w:rsidRDefault="00F81500" w:rsidP="00AD50CB">
      <w:pPr>
        <w:pStyle w:val="a"/>
      </w:pPr>
      <w:r w:rsidRPr="00AF1A82">
        <w:t>UI</w:t>
      </w:r>
      <w:r w:rsidRPr="00AF1A82">
        <w:t>畫面</w:t>
      </w:r>
    </w:p>
    <w:p w14:paraId="7C837BDC" w14:textId="77777777" w:rsidR="00F81500" w:rsidRPr="00AF1A82" w:rsidRDefault="00F81500" w:rsidP="00AD50CB">
      <w:pPr>
        <w:ind w:leftChars="472" w:left="1133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5B339776" w14:textId="2970842A" w:rsidR="00F81500" w:rsidRPr="00AF1A82" w:rsidRDefault="00C0078D" w:rsidP="00F81500">
      <w:pPr>
        <w:rPr>
          <w:rFonts w:ascii="標楷體" w:eastAsia="標楷體" w:hAnsi="標楷體"/>
          <w:lang w:eastAsia="x-none"/>
        </w:rPr>
      </w:pPr>
      <w:del w:id="5962" w:author="Fegie" w:date="2021-02-20T11:04:00Z">
        <w:r w:rsidRPr="00AF1A82" w:rsidDel="003F773C">
          <w:rPr>
            <w:rFonts w:ascii="標楷體" w:eastAsia="標楷體" w:hAnsi="標楷體"/>
            <w:noProof/>
          </w:rPr>
          <w:drawing>
            <wp:inline distT="0" distB="0" distL="0" distR="0" wp14:anchorId="190D5D20" wp14:editId="1F27A141">
              <wp:extent cx="6483350" cy="1765300"/>
              <wp:effectExtent l="0" t="0" r="0" b="6350"/>
              <wp:docPr id="3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765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963" w:author="Fegie" w:date="2021-02-20T11:04:00Z">
        <w:r w:rsidR="003F773C">
          <w:rPr>
            <w:noProof/>
          </w:rPr>
          <w:drawing>
            <wp:inline distT="0" distB="0" distL="0" distR="0" wp14:anchorId="5C8B0C35" wp14:editId="7DDB90FD">
              <wp:extent cx="6479540" cy="2638425"/>
              <wp:effectExtent l="0" t="0" r="0" b="9525"/>
              <wp:docPr id="83" name="圖片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38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468379" w14:textId="77777777" w:rsidR="00F81500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5"/>
        <w:gridCol w:w="907"/>
        <w:gridCol w:w="929"/>
        <w:gridCol w:w="1176"/>
        <w:gridCol w:w="678"/>
        <w:gridCol w:w="693"/>
        <w:gridCol w:w="3869"/>
      </w:tblGrid>
      <w:tr w:rsidR="00407C3F" w:rsidRPr="00AF1A82" w14:paraId="7423FFF9" w14:textId="77777777" w:rsidTr="00726507">
        <w:trPr>
          <w:trHeight w:val="388"/>
          <w:jc w:val="center"/>
        </w:trPr>
        <w:tc>
          <w:tcPr>
            <w:tcW w:w="494" w:type="dxa"/>
            <w:vMerge w:val="restart"/>
          </w:tcPr>
          <w:p w14:paraId="5D2EB197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89" w:type="dxa"/>
            <w:vMerge w:val="restart"/>
          </w:tcPr>
          <w:p w14:paraId="635FD8A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401" w:type="dxa"/>
            <w:gridSpan w:val="5"/>
          </w:tcPr>
          <w:p w14:paraId="6F066C1B" w14:textId="77777777" w:rsidR="00407C3F" w:rsidRPr="00AF1A82" w:rsidRDefault="00407C3F" w:rsidP="00407C3F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907" w:type="dxa"/>
            <w:vMerge w:val="restart"/>
          </w:tcPr>
          <w:p w14:paraId="646E3CEB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407C3F" w:rsidRPr="00AF1A82" w14:paraId="4ABABBA9" w14:textId="77777777" w:rsidTr="00407C3F">
        <w:trPr>
          <w:trHeight w:val="244"/>
          <w:jc w:val="center"/>
        </w:trPr>
        <w:tc>
          <w:tcPr>
            <w:tcW w:w="494" w:type="dxa"/>
            <w:vMerge/>
          </w:tcPr>
          <w:p w14:paraId="241FF649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9" w:type="dxa"/>
            <w:vMerge/>
          </w:tcPr>
          <w:p w14:paraId="793807B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758BDB7A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934" w:type="dxa"/>
          </w:tcPr>
          <w:p w14:paraId="116FD0EF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84" w:type="dxa"/>
          </w:tcPr>
          <w:p w14:paraId="09AF0CD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81" w:type="dxa"/>
          </w:tcPr>
          <w:p w14:paraId="1B8B2C94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4" w:type="dxa"/>
          </w:tcPr>
          <w:p w14:paraId="4539F944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07" w:type="dxa"/>
            <w:vMerge/>
          </w:tcPr>
          <w:p w14:paraId="5C1C74D3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07C3F" w:rsidRPr="00AF1A82" w14:paraId="210963FF" w14:textId="77777777" w:rsidTr="00407C3F">
        <w:trPr>
          <w:trHeight w:val="291"/>
          <w:jc w:val="center"/>
        </w:trPr>
        <w:tc>
          <w:tcPr>
            <w:tcW w:w="494" w:type="dxa"/>
          </w:tcPr>
          <w:p w14:paraId="78BE29A5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9" w:type="dxa"/>
          </w:tcPr>
          <w:p w14:paraId="32508452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  <w:proofErr w:type="spellEnd"/>
          </w:p>
        </w:tc>
        <w:tc>
          <w:tcPr>
            <w:tcW w:w="908" w:type="dxa"/>
          </w:tcPr>
          <w:p w14:paraId="55F10E7C" w14:textId="77777777" w:rsidR="00407C3F" w:rsidRPr="00AF1A82" w:rsidRDefault="00407C3F" w:rsidP="00F8150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1BC59CF1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072280A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1AD4102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7EA3BD1E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6A9B2E78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  <w:p w14:paraId="5E52941F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ii.有第13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個工作月</w:t>
            </w:r>
            <w:proofErr w:type="spellEnd"/>
          </w:p>
        </w:tc>
      </w:tr>
    </w:tbl>
    <w:p w14:paraId="004DF559" w14:textId="77777777" w:rsidR="00407C3F" w:rsidRPr="00AF1A82" w:rsidRDefault="00407C3F" w:rsidP="00F81500">
      <w:pPr>
        <w:rPr>
          <w:rFonts w:ascii="標楷體" w:eastAsia="標楷體" w:hAnsi="標楷體"/>
        </w:rPr>
      </w:pPr>
    </w:p>
    <w:p w14:paraId="49CA044A" w14:textId="77777777" w:rsidR="00F81500" w:rsidRPr="00AF1A82" w:rsidRDefault="00D9578F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6613641F" w14:textId="294E5E72" w:rsidR="00F81500" w:rsidRPr="00AF1A82" w:rsidDel="00CF08E3" w:rsidRDefault="00F81500" w:rsidP="00887594">
      <w:pPr>
        <w:pStyle w:val="3"/>
        <w:numPr>
          <w:ilvl w:val="2"/>
          <w:numId w:val="8"/>
        </w:numPr>
        <w:rPr>
          <w:moveFrom w:id="5964" w:author="Fegie" w:date="2021-02-20T11:08:00Z"/>
          <w:rFonts w:ascii="標楷體" w:hAnsi="標楷體"/>
        </w:rPr>
      </w:pPr>
      <w:moveFromRangeStart w:id="5965" w:author="Fegie" w:date="2021-02-20T11:08:00Z" w:name="move64711734"/>
      <w:moveFrom w:id="5966" w:author="Fegie" w:date="2021-02-20T11:08:00Z">
        <w:r w:rsidRPr="00AF1A82" w:rsidDel="00CF08E3">
          <w:rPr>
            <w:rFonts w:ascii="標楷體" w:hAnsi="標楷體" w:hint="eastAsia"/>
          </w:rPr>
          <w:t>L</w:t>
        </w:r>
        <w:r w:rsidR="000B4CF9" w:rsidRPr="00AF1A82" w:rsidDel="00CF08E3">
          <w:rPr>
            <w:rFonts w:ascii="標楷體" w:hAnsi="標楷體"/>
          </w:rPr>
          <w:t>54</w:t>
        </w:r>
        <w:r w:rsidRPr="00AF1A82" w:rsidDel="00CF08E3">
          <w:rPr>
            <w:rFonts w:ascii="標楷體" w:hAnsi="標楷體" w:hint="eastAsia"/>
          </w:rPr>
          <w:t>05</w:t>
        </w:r>
        <w:r w:rsidRPr="00AF1A82" w:rsidDel="00CF08E3">
          <w:rPr>
            <w:rFonts w:ascii="標楷體" w:hAnsi="標楷體" w:hint="eastAsia"/>
            <w:lang w:eastAsia="zh-TW"/>
          </w:rPr>
          <w:t>更改目標金額</w:t>
        </w:r>
        <w:r w:rsidRPr="00AF1A82" w:rsidDel="00CF08E3">
          <w:rPr>
            <w:rFonts w:ascii="標楷體" w:hAnsi="標楷體" w:hint="eastAsia"/>
          </w:rPr>
          <w:t>、累計目標金額</w:t>
        </w:r>
      </w:moveFrom>
    </w:p>
    <w:p w14:paraId="10F4EE4E" w14:textId="51025FEF" w:rsidR="00F81500" w:rsidRPr="00AF1A82" w:rsidDel="00CF08E3" w:rsidRDefault="00F81500" w:rsidP="00AD50CB">
      <w:pPr>
        <w:pStyle w:val="a"/>
        <w:rPr>
          <w:moveFrom w:id="5967" w:author="Fegie" w:date="2021-02-20T11:08:00Z"/>
          <w:lang w:eastAsia="x-none"/>
        </w:rPr>
      </w:pPr>
      <w:moveFrom w:id="5968" w:author="Fegie" w:date="2021-02-20T11:08:00Z">
        <w:r w:rsidRPr="00AF1A82" w:rsidDel="00CF08E3">
          <w:t>功能說明</w:t>
        </w:r>
      </w:moveFrom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:rsidDel="00CF08E3" w14:paraId="538564B6" w14:textId="0379F2B3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66CF2D" w14:textId="7C37041D" w:rsidR="00F81500" w:rsidRPr="00AF1A82" w:rsidDel="00CF08E3" w:rsidRDefault="00F81500" w:rsidP="00F81500">
            <w:pPr>
              <w:rPr>
                <w:moveFrom w:id="5969" w:author="Fegie" w:date="2021-02-20T11:08:00Z"/>
                <w:rFonts w:ascii="標楷體" w:eastAsia="標楷體" w:hAnsi="標楷體"/>
                <w:lang w:eastAsia="x-none"/>
              </w:rPr>
            </w:pPr>
            <w:moveFrom w:id="5970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26A499" w14:textId="228FD8B9" w:rsidR="00F81500" w:rsidRPr="00AF1A82" w:rsidDel="00CF08E3" w:rsidRDefault="00F81500" w:rsidP="00F81500">
            <w:pPr>
              <w:rPr>
                <w:moveFrom w:id="5971" w:author="Fegie" w:date="2021-02-20T11:08:00Z"/>
                <w:rFonts w:ascii="標楷體" w:eastAsia="標楷體" w:hAnsi="標楷體"/>
                <w:lang w:eastAsia="x-none"/>
              </w:rPr>
            </w:pPr>
            <w:moveFrom w:id="5972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房貸專員業績統計作業－更改目標金額、累計目標金額</w:t>
              </w:r>
            </w:moveFrom>
          </w:p>
        </w:tc>
      </w:tr>
      <w:tr w:rsidR="00F81500" w:rsidRPr="00AF1A82" w:rsidDel="00CF08E3" w14:paraId="2A2F3DDB" w14:textId="2EB7BC93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757FDF" w14:textId="255EA6D5" w:rsidR="00F81500" w:rsidRPr="00AF1A82" w:rsidDel="00CF08E3" w:rsidRDefault="00F81500" w:rsidP="00F81500">
            <w:pPr>
              <w:rPr>
                <w:moveFrom w:id="5973" w:author="Fegie" w:date="2021-02-20T11:08:00Z"/>
                <w:rFonts w:ascii="標楷體" w:eastAsia="標楷體" w:hAnsi="標楷體"/>
                <w:lang w:eastAsia="x-none"/>
              </w:rPr>
            </w:pPr>
            <w:moveFrom w:id="5974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進入條件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B75B1E" w14:textId="3B3300F0" w:rsidR="00F81500" w:rsidRPr="00AF1A82" w:rsidDel="00CF08E3" w:rsidRDefault="00F81500" w:rsidP="00F81500">
            <w:pPr>
              <w:rPr>
                <w:moveFrom w:id="5975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CF08E3" w14:paraId="5B49C918" w14:textId="3FBE432D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4B79F" w14:textId="73754161" w:rsidR="00F81500" w:rsidRPr="00AF1A82" w:rsidDel="00CF08E3" w:rsidRDefault="00F81500" w:rsidP="00F81500">
            <w:pPr>
              <w:rPr>
                <w:moveFrom w:id="5976" w:author="Fegie" w:date="2021-02-20T11:08:00Z"/>
                <w:rFonts w:ascii="標楷體" w:eastAsia="標楷體" w:hAnsi="標楷體"/>
                <w:lang w:eastAsia="x-none"/>
              </w:rPr>
            </w:pPr>
            <w:moveFrom w:id="5977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E55063" w14:textId="745A1AAD" w:rsidR="00F81500" w:rsidRPr="00AF1A82" w:rsidDel="00CF08E3" w:rsidRDefault="00F81500" w:rsidP="00F81500">
            <w:pPr>
              <w:rPr>
                <w:moveFrom w:id="5978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CF08E3" w14:paraId="1437C3C5" w14:textId="44B189B6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B48379" w14:textId="5BDDC7A0" w:rsidR="00F81500" w:rsidRPr="00AF1A82" w:rsidDel="00CF08E3" w:rsidRDefault="00F81500" w:rsidP="00F81500">
            <w:pPr>
              <w:rPr>
                <w:moveFrom w:id="5979" w:author="Fegie" w:date="2021-02-20T11:08:00Z"/>
                <w:rFonts w:ascii="標楷體" w:eastAsia="標楷體" w:hAnsi="標楷體"/>
                <w:lang w:eastAsia="x-none"/>
              </w:rPr>
            </w:pPr>
            <w:moveFrom w:id="5980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選用流程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248610" w14:textId="66401D51" w:rsidR="00F81500" w:rsidRPr="00AF1A82" w:rsidDel="00CF08E3" w:rsidRDefault="00F81500" w:rsidP="00F81500">
            <w:pPr>
              <w:rPr>
                <w:moveFrom w:id="5981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CF08E3" w14:paraId="7303C645" w14:textId="2D4EEBFE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5E19A3" w14:textId="26BA333D" w:rsidR="00F81500" w:rsidRPr="00AF1A82" w:rsidDel="00CF08E3" w:rsidRDefault="00F81500" w:rsidP="00F81500">
            <w:pPr>
              <w:rPr>
                <w:moveFrom w:id="5982" w:author="Fegie" w:date="2021-02-20T11:08:00Z"/>
                <w:rFonts w:ascii="標楷體" w:eastAsia="標楷體" w:hAnsi="標楷體"/>
                <w:lang w:eastAsia="x-none"/>
              </w:rPr>
            </w:pPr>
            <w:moveFrom w:id="5983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例外流程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0A457B" w14:textId="504C6441" w:rsidR="00F81500" w:rsidRPr="00AF1A82" w:rsidDel="00CF08E3" w:rsidRDefault="00F81500" w:rsidP="00F81500">
            <w:pPr>
              <w:rPr>
                <w:moveFrom w:id="5984" w:author="Fegie" w:date="2021-02-20T11:08:00Z"/>
                <w:rFonts w:ascii="標楷體" w:eastAsia="標楷體" w:hAnsi="標楷體"/>
                <w:lang w:eastAsia="x-none"/>
              </w:rPr>
            </w:pPr>
          </w:p>
          <w:p w14:paraId="701865BC" w14:textId="5CE737A7" w:rsidR="00F81500" w:rsidRPr="00AF1A82" w:rsidDel="00CF08E3" w:rsidRDefault="00F81500" w:rsidP="00F81500">
            <w:pPr>
              <w:rPr>
                <w:moveFrom w:id="5985" w:author="Fegie" w:date="2021-02-20T11:08:00Z"/>
                <w:rFonts w:ascii="標楷體" w:eastAsia="標楷體" w:hAnsi="標楷體"/>
                <w:lang w:eastAsia="x-none"/>
              </w:rPr>
            </w:pPr>
            <w:moveFrom w:id="5986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ab/>
              </w:r>
            </w:moveFrom>
          </w:p>
        </w:tc>
      </w:tr>
      <w:tr w:rsidR="00F81500" w:rsidRPr="00AF1A82" w:rsidDel="00CF08E3" w14:paraId="1AACBA15" w14:textId="24CE23C6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DA3156" w14:textId="2DF001C0" w:rsidR="00F81500" w:rsidRPr="00AF1A82" w:rsidDel="00CF08E3" w:rsidRDefault="00F81500" w:rsidP="00F81500">
            <w:pPr>
              <w:rPr>
                <w:moveFrom w:id="5987" w:author="Fegie" w:date="2021-02-20T11:08:00Z"/>
                <w:rFonts w:ascii="標楷體" w:eastAsia="標楷體" w:hAnsi="標楷體"/>
                <w:lang w:eastAsia="x-none"/>
              </w:rPr>
            </w:pPr>
            <w:moveFrom w:id="5988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A39C37" w14:textId="6B7FE702" w:rsidR="00F81500" w:rsidRPr="00AF1A82" w:rsidDel="00CF08E3" w:rsidRDefault="00F81500" w:rsidP="00F81500">
            <w:pPr>
              <w:rPr>
                <w:moveFrom w:id="5989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:rsidDel="00CF08E3" w14:paraId="1FBF2D0C" w14:textId="4D836133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6B71C5" w14:textId="7BA3A7E4" w:rsidR="00F81500" w:rsidRPr="00AF1A82" w:rsidDel="00CF08E3" w:rsidRDefault="00F81500" w:rsidP="00F81500">
            <w:pPr>
              <w:rPr>
                <w:moveFrom w:id="5990" w:author="Fegie" w:date="2021-02-20T11:08:00Z"/>
                <w:rFonts w:ascii="標楷體" w:eastAsia="標楷體" w:hAnsi="標楷體"/>
                <w:lang w:eastAsia="x-none"/>
              </w:rPr>
            </w:pPr>
            <w:moveFrom w:id="5991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特別需求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890F9" w14:textId="311A5221" w:rsidR="00D32EEF" w:rsidDel="00CF08E3" w:rsidRDefault="00D32EEF" w:rsidP="004E1A55">
            <w:pPr>
              <w:rPr>
                <w:moveFrom w:id="5992" w:author="Fegie" w:date="2021-02-20T11:08:00Z"/>
                <w:rFonts w:ascii="標楷體" w:eastAsia="標楷體" w:hAnsi="標楷體"/>
                <w:lang w:eastAsia="x-none"/>
              </w:rPr>
            </w:pPr>
            <w:moveFrom w:id="5993" w:author="Fegie" w:date="2021-02-20T11:08:00Z">
              <w:r w:rsidDel="00CF08E3">
                <w:rPr>
                  <w:rFonts w:ascii="標楷體" w:eastAsia="標楷體" w:hAnsi="標楷體" w:hint="eastAsia"/>
                </w:rPr>
                <w:t>1.</w:t>
              </w:r>
              <w:r w:rsidDel="00CF08E3">
                <w:rPr>
                  <w:rFonts w:ascii="標楷體" w:eastAsia="標楷體" w:hAnsi="標楷體" w:hint="eastAsia"/>
                  <w:lang w:eastAsia="x-none"/>
                </w:rPr>
                <w:t>員工資料相關欄位與員工在職</w:t>
              </w:r>
              <w:r w:rsidRPr="00675ADD" w:rsidDel="00CF08E3">
                <w:rPr>
                  <w:rFonts w:ascii="標楷體" w:eastAsia="標楷體" w:hAnsi="標楷體" w:hint="eastAsia"/>
                  <w:lang w:eastAsia="x-none"/>
                </w:rPr>
                <w:t>檔</w:t>
              </w:r>
              <w:r w:rsidDel="00CF08E3">
                <w:rPr>
                  <w:rFonts w:ascii="標楷體" w:eastAsia="標楷體" w:hAnsi="標楷體" w:hint="eastAsia"/>
                  <w:lang w:eastAsia="x-none"/>
                </w:rPr>
                <w:t>同步維護。</w:t>
              </w:r>
            </w:moveFrom>
          </w:p>
          <w:p w14:paraId="65DE646A" w14:textId="78115F56" w:rsidR="00F81500" w:rsidRPr="00AF1A82" w:rsidDel="00CF08E3" w:rsidRDefault="00D32EEF">
            <w:pPr>
              <w:rPr>
                <w:moveFrom w:id="5994" w:author="Fegie" w:date="2021-02-20T11:08:00Z"/>
                <w:rFonts w:ascii="標楷體" w:eastAsia="標楷體" w:hAnsi="標楷體"/>
                <w:lang w:eastAsia="x-none"/>
              </w:rPr>
            </w:pPr>
            <w:moveFrom w:id="5995" w:author="Fegie" w:date="2021-02-20T11:08:00Z">
              <w:r w:rsidDel="00CF08E3">
                <w:rPr>
                  <w:rFonts w:ascii="標楷體" w:eastAsia="標楷體" w:hAnsi="標楷體" w:hint="eastAsia"/>
                </w:rPr>
                <w:t>2.</w:t>
              </w:r>
              <w:r w:rsidDel="00CF08E3">
                <w:rPr>
                  <w:rFonts w:ascii="標楷體" w:eastAsia="標楷體" w:hAnsi="標楷體" w:hint="eastAsia"/>
                  <w:lang w:eastAsia="x-none"/>
                </w:rPr>
                <w:t>工作月中間異動單位時，以撥款當時的單位認定</w:t>
              </w:r>
              <w:r w:rsidRPr="00FA061C" w:rsidDel="00CF08E3">
                <w:rPr>
                  <w:rFonts w:ascii="標楷體" w:eastAsia="標楷體" w:hAnsi="標楷體" w:hint="eastAsia"/>
                  <w:lang w:eastAsia="x-none"/>
                </w:rPr>
                <w:t>。</w:t>
              </w:r>
            </w:moveFrom>
          </w:p>
        </w:tc>
      </w:tr>
      <w:tr w:rsidR="00F81500" w:rsidRPr="00AF1A82" w:rsidDel="00CF08E3" w14:paraId="4E3512FF" w14:textId="6D641076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2FE67A" w14:textId="5125C786" w:rsidR="00F81500" w:rsidRPr="00AF1A82" w:rsidDel="00CF08E3" w:rsidRDefault="00F81500" w:rsidP="00F81500">
            <w:pPr>
              <w:rPr>
                <w:moveFrom w:id="5996" w:author="Fegie" w:date="2021-02-20T11:08:00Z"/>
                <w:rFonts w:ascii="標楷體" w:eastAsia="標楷體" w:hAnsi="標楷體"/>
                <w:lang w:eastAsia="x-none"/>
              </w:rPr>
            </w:pPr>
            <w:moveFrom w:id="5997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A983E1" w14:textId="31643C24" w:rsidR="00F81500" w:rsidRPr="00AF1A82" w:rsidDel="00CF08E3" w:rsidRDefault="00F81500" w:rsidP="00F81500">
            <w:pPr>
              <w:rPr>
                <w:moveFrom w:id="5998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</w:tbl>
    <w:p w14:paraId="6526ACAE" w14:textId="32D86179" w:rsidR="00F81500" w:rsidRPr="00AF1A82" w:rsidDel="00CF08E3" w:rsidRDefault="00F81500" w:rsidP="00F81500">
      <w:pPr>
        <w:rPr>
          <w:moveFrom w:id="5999" w:author="Fegie" w:date="2021-02-20T11:08:00Z"/>
          <w:rFonts w:ascii="標楷體" w:eastAsia="標楷體" w:hAnsi="標楷體"/>
          <w:lang w:eastAsia="x-none"/>
        </w:rPr>
      </w:pPr>
    </w:p>
    <w:p w14:paraId="17BB8C92" w14:textId="74C406DB" w:rsidR="00F81500" w:rsidRPr="00DC7571" w:rsidDel="00CF08E3" w:rsidRDefault="00F81500" w:rsidP="00887594">
      <w:pPr>
        <w:pStyle w:val="af9"/>
        <w:numPr>
          <w:ilvl w:val="0"/>
          <w:numId w:val="9"/>
        </w:numPr>
        <w:ind w:leftChars="0" w:left="1418"/>
        <w:rPr>
          <w:moveFrom w:id="6000" w:author="Fegie" w:date="2021-02-20T11:08:00Z"/>
          <w:rFonts w:ascii="標楷體" w:eastAsia="標楷體" w:hAnsi="標楷體"/>
          <w:sz w:val="26"/>
          <w:szCs w:val="26"/>
          <w:lang w:eastAsia="x-none"/>
        </w:rPr>
      </w:pPr>
      <w:moveFrom w:id="6001" w:author="Fegie" w:date="2021-02-20T11:08:00Z">
        <w:r w:rsidRPr="00DC7571" w:rsidDel="00CF08E3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</w:moveFrom>
    </w:p>
    <w:p w14:paraId="110C6C19" w14:textId="278D94A0" w:rsidR="00F81500" w:rsidRPr="00AF1A82" w:rsidDel="00CF08E3" w:rsidRDefault="00F81500" w:rsidP="00DC7571">
      <w:pPr>
        <w:ind w:leftChars="531" w:left="1274"/>
        <w:rPr>
          <w:moveFrom w:id="6002" w:author="Fegie" w:date="2021-02-20T11:08:00Z"/>
          <w:rFonts w:ascii="標楷體" w:eastAsia="標楷體" w:hAnsi="標楷體"/>
          <w:lang w:eastAsia="x-none"/>
        </w:rPr>
      </w:pPr>
      <w:moveFrom w:id="6003" w:author="Fegie" w:date="2021-02-20T11:08:00Z">
        <w:r w:rsidRPr="00AF1A82" w:rsidDel="00CF08E3">
          <w:rPr>
            <w:rFonts w:ascii="標楷體" w:eastAsia="標楷體" w:hAnsi="標楷體" w:hint="eastAsia"/>
            <w:lang w:eastAsia="x-none"/>
          </w:rPr>
          <w:t>輸入畫面：</w:t>
        </w:r>
      </w:moveFrom>
    </w:p>
    <w:p w14:paraId="249BB142" w14:textId="1079E8BA" w:rsidR="00F81500" w:rsidRPr="00AF1A82" w:rsidDel="00CF08E3" w:rsidRDefault="00227600" w:rsidP="00F81500">
      <w:pPr>
        <w:rPr>
          <w:moveFrom w:id="6004" w:author="Fegie" w:date="2021-02-20T11:08:00Z"/>
          <w:rFonts w:ascii="標楷體" w:eastAsia="標楷體" w:hAnsi="標楷體"/>
          <w:lang w:eastAsia="x-none"/>
        </w:rPr>
      </w:pPr>
      <w:moveFrom w:id="6005" w:author="Fegie" w:date="2021-02-20T11:08:00Z">
        <w:r w:rsidDel="00CF08E3">
          <w:rPr>
            <w:noProof/>
          </w:rPr>
          <w:drawing>
            <wp:inline distT="0" distB="0" distL="0" distR="0" wp14:anchorId="79D96C29" wp14:editId="25175436">
              <wp:extent cx="6479540" cy="4398645"/>
              <wp:effectExtent l="0" t="0" r="0" b="1905"/>
              <wp:docPr id="10" name="圖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398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03EBF0F8" w14:textId="2FE1EED4" w:rsidR="00F81500" w:rsidRPr="00AF1A82" w:rsidDel="00CF08E3" w:rsidRDefault="00F81500" w:rsidP="00F81500">
      <w:pPr>
        <w:rPr>
          <w:moveFrom w:id="6006" w:author="Fegie" w:date="2021-02-20T11:08:00Z"/>
          <w:rFonts w:ascii="標楷體" w:eastAsia="標楷體" w:hAnsi="標楷體"/>
          <w:lang w:eastAsia="x-none"/>
        </w:rPr>
      </w:pPr>
    </w:p>
    <w:p w14:paraId="0D881238" w14:textId="09940AE5" w:rsidR="00F81500" w:rsidRPr="00AF1A82" w:rsidDel="00CF08E3" w:rsidRDefault="00F81500" w:rsidP="00F81500">
      <w:pPr>
        <w:rPr>
          <w:moveFrom w:id="6007" w:author="Fegie" w:date="2021-02-20T11:08:00Z"/>
          <w:rFonts w:ascii="標楷體" w:eastAsia="標楷體" w:hAnsi="標楷體"/>
          <w:lang w:eastAsia="x-none"/>
        </w:rPr>
      </w:pPr>
    </w:p>
    <w:p w14:paraId="382FA3B2" w14:textId="3A4E985E" w:rsidR="00F81500" w:rsidRPr="00DC7571" w:rsidDel="00CF08E3" w:rsidRDefault="0002437F" w:rsidP="00887594">
      <w:pPr>
        <w:pStyle w:val="af9"/>
        <w:numPr>
          <w:ilvl w:val="0"/>
          <w:numId w:val="9"/>
        </w:numPr>
        <w:ind w:leftChars="0" w:left="1418"/>
        <w:rPr>
          <w:moveFrom w:id="6008" w:author="Fegie" w:date="2021-02-20T11:08:00Z"/>
          <w:rFonts w:ascii="標楷體" w:eastAsia="標楷體" w:hAnsi="標楷體"/>
          <w:sz w:val="26"/>
          <w:szCs w:val="26"/>
          <w:lang w:eastAsia="x-none"/>
        </w:rPr>
      </w:pPr>
      <w:moveFrom w:id="6009" w:author="Fegie" w:date="2021-02-20T11:08:00Z">
        <w:r w:rsidRPr="00DC7571" w:rsidDel="00CF08E3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</w:moveFrom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407C3F" w:rsidRPr="00AF1A82" w:rsidDel="00CF08E3" w14:paraId="3D038515" w14:textId="1773691F" w:rsidTr="00227600">
        <w:trPr>
          <w:trHeight w:val="388"/>
          <w:jc w:val="center"/>
        </w:trPr>
        <w:tc>
          <w:tcPr>
            <w:tcW w:w="493" w:type="dxa"/>
            <w:vMerge w:val="restart"/>
          </w:tcPr>
          <w:p w14:paraId="16A7A3BB" w14:textId="25ED8E6B" w:rsidR="00407C3F" w:rsidRPr="00AF1A82" w:rsidDel="00CF08E3" w:rsidRDefault="00407C3F" w:rsidP="00F81500">
            <w:pPr>
              <w:rPr>
                <w:moveFrom w:id="6010" w:author="Fegie" w:date="2021-02-20T11:08:00Z"/>
                <w:rFonts w:ascii="標楷體" w:eastAsia="標楷體" w:hAnsi="標楷體"/>
                <w:lang w:eastAsia="x-none"/>
              </w:rPr>
            </w:pPr>
            <w:moveFrom w:id="6011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序號</w:t>
              </w:r>
            </w:moveFrom>
          </w:p>
        </w:tc>
        <w:tc>
          <w:tcPr>
            <w:tcW w:w="1677" w:type="dxa"/>
            <w:vMerge w:val="restart"/>
          </w:tcPr>
          <w:p w14:paraId="3840FC06" w14:textId="543FECD4" w:rsidR="00407C3F" w:rsidRPr="00AF1A82" w:rsidDel="00CF08E3" w:rsidRDefault="00407C3F" w:rsidP="00F81500">
            <w:pPr>
              <w:rPr>
                <w:moveFrom w:id="6012" w:author="Fegie" w:date="2021-02-20T11:08:00Z"/>
                <w:rFonts w:ascii="標楷體" w:eastAsia="標楷體" w:hAnsi="標楷體"/>
                <w:lang w:eastAsia="x-none"/>
              </w:rPr>
            </w:pPr>
            <w:moveFrom w:id="6013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欄位</w:t>
              </w:r>
            </w:moveFrom>
          </w:p>
        </w:tc>
        <w:tc>
          <w:tcPr>
            <w:tcW w:w="4387" w:type="dxa"/>
            <w:gridSpan w:val="5"/>
          </w:tcPr>
          <w:p w14:paraId="301149C6" w14:textId="093CE774" w:rsidR="00407C3F" w:rsidRPr="00AF1A82" w:rsidDel="00CF08E3" w:rsidRDefault="00407C3F" w:rsidP="00407C3F">
            <w:pPr>
              <w:jc w:val="center"/>
              <w:rPr>
                <w:moveFrom w:id="6014" w:author="Fegie" w:date="2021-02-20T11:08:00Z"/>
                <w:rFonts w:ascii="標楷體" w:eastAsia="標楷體" w:hAnsi="標楷體"/>
                <w:lang w:eastAsia="x-none"/>
              </w:rPr>
            </w:pPr>
            <w:moveFrom w:id="6015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說明</w:t>
              </w:r>
            </w:moveFrom>
          </w:p>
        </w:tc>
        <w:tc>
          <w:tcPr>
            <w:tcW w:w="3863" w:type="dxa"/>
            <w:vMerge w:val="restart"/>
          </w:tcPr>
          <w:p w14:paraId="2247F15F" w14:textId="7C5301A7" w:rsidR="00407C3F" w:rsidRPr="00AF1A82" w:rsidDel="00CF08E3" w:rsidRDefault="00407C3F" w:rsidP="00F81500">
            <w:pPr>
              <w:rPr>
                <w:moveFrom w:id="6016" w:author="Fegie" w:date="2021-02-20T11:08:00Z"/>
                <w:rFonts w:ascii="標楷體" w:eastAsia="標楷體" w:hAnsi="標楷體"/>
                <w:lang w:eastAsia="x-none"/>
              </w:rPr>
            </w:pPr>
            <w:moveFrom w:id="6017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moveFrom>
          </w:p>
        </w:tc>
      </w:tr>
      <w:tr w:rsidR="00407C3F" w:rsidRPr="00AF1A82" w:rsidDel="00CF08E3" w14:paraId="240037B4" w14:textId="77535788" w:rsidTr="00227600">
        <w:trPr>
          <w:trHeight w:val="244"/>
          <w:jc w:val="center"/>
        </w:trPr>
        <w:tc>
          <w:tcPr>
            <w:tcW w:w="493" w:type="dxa"/>
            <w:vMerge/>
          </w:tcPr>
          <w:p w14:paraId="4B15399D" w14:textId="4194763F" w:rsidR="00407C3F" w:rsidRPr="00AF1A82" w:rsidDel="00CF08E3" w:rsidRDefault="00407C3F" w:rsidP="00F81500">
            <w:pPr>
              <w:rPr>
                <w:moveFrom w:id="601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085024B7" w14:textId="77891A43" w:rsidR="00407C3F" w:rsidRPr="00AF1A82" w:rsidDel="00CF08E3" w:rsidRDefault="00407C3F" w:rsidP="00F81500">
            <w:pPr>
              <w:rPr>
                <w:moveFrom w:id="601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059D2A72" w14:textId="55470417" w:rsidR="00407C3F" w:rsidRPr="00AF1A82" w:rsidDel="00CF08E3" w:rsidRDefault="00407C3F" w:rsidP="00F81500">
            <w:pPr>
              <w:rPr>
                <w:moveFrom w:id="6020" w:author="Fegie" w:date="2021-02-20T11:08:00Z"/>
                <w:rFonts w:ascii="標楷體" w:eastAsia="標楷體" w:hAnsi="標楷體"/>
                <w:lang w:eastAsia="x-none"/>
              </w:rPr>
            </w:pPr>
            <w:moveFrom w:id="602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moveFrom>
          </w:p>
        </w:tc>
        <w:tc>
          <w:tcPr>
            <w:tcW w:w="929" w:type="dxa"/>
          </w:tcPr>
          <w:p w14:paraId="79720019" w14:textId="39F57039" w:rsidR="00407C3F" w:rsidRPr="00AF1A82" w:rsidDel="00CF08E3" w:rsidRDefault="00407C3F" w:rsidP="00F81500">
            <w:pPr>
              <w:rPr>
                <w:moveFrom w:id="6022" w:author="Fegie" w:date="2021-02-20T11:08:00Z"/>
                <w:rFonts w:ascii="標楷體" w:eastAsia="標楷體" w:hAnsi="標楷體"/>
                <w:lang w:eastAsia="x-none"/>
              </w:rPr>
            </w:pPr>
            <w:moveFrom w:id="6023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預設值</w:t>
              </w:r>
            </w:moveFrom>
          </w:p>
        </w:tc>
        <w:tc>
          <w:tcPr>
            <w:tcW w:w="1178" w:type="dxa"/>
          </w:tcPr>
          <w:p w14:paraId="257AB120" w14:textId="65ED1BF7" w:rsidR="00407C3F" w:rsidRPr="00AF1A82" w:rsidDel="00CF08E3" w:rsidRDefault="00407C3F" w:rsidP="00F81500">
            <w:pPr>
              <w:rPr>
                <w:moveFrom w:id="6024" w:author="Fegie" w:date="2021-02-20T11:08:00Z"/>
                <w:rFonts w:ascii="標楷體" w:eastAsia="標楷體" w:hAnsi="標楷體"/>
                <w:lang w:eastAsia="x-none"/>
              </w:rPr>
            </w:pPr>
            <w:moveFrom w:id="6025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選單內容</w:t>
              </w:r>
            </w:moveFrom>
          </w:p>
        </w:tc>
        <w:tc>
          <w:tcPr>
            <w:tcW w:w="678" w:type="dxa"/>
          </w:tcPr>
          <w:p w14:paraId="6EE9DDC8" w14:textId="215FD294" w:rsidR="00407C3F" w:rsidRPr="00AF1A82" w:rsidDel="00CF08E3" w:rsidRDefault="00407C3F" w:rsidP="00F81500">
            <w:pPr>
              <w:rPr>
                <w:moveFrom w:id="6026" w:author="Fegie" w:date="2021-02-20T11:08:00Z"/>
                <w:rFonts w:ascii="標楷體" w:eastAsia="標楷體" w:hAnsi="標楷體"/>
                <w:lang w:eastAsia="x-none"/>
              </w:rPr>
            </w:pPr>
            <w:moveFrom w:id="6027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必填</w:t>
              </w:r>
            </w:moveFrom>
          </w:p>
        </w:tc>
        <w:tc>
          <w:tcPr>
            <w:tcW w:w="694" w:type="dxa"/>
          </w:tcPr>
          <w:p w14:paraId="1CEE3499" w14:textId="44A458BD" w:rsidR="00407C3F" w:rsidRPr="00AF1A82" w:rsidDel="00CF08E3" w:rsidRDefault="00407C3F" w:rsidP="00F81500">
            <w:pPr>
              <w:rPr>
                <w:moveFrom w:id="6028" w:author="Fegie" w:date="2021-02-20T11:08:00Z"/>
                <w:rFonts w:ascii="標楷體" w:eastAsia="標楷體" w:hAnsi="標楷體"/>
                <w:lang w:eastAsia="x-none"/>
              </w:rPr>
            </w:pPr>
            <w:moveFrom w:id="6029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>R/W</w:t>
              </w:r>
            </w:moveFrom>
          </w:p>
        </w:tc>
        <w:tc>
          <w:tcPr>
            <w:tcW w:w="3863" w:type="dxa"/>
            <w:vMerge/>
          </w:tcPr>
          <w:p w14:paraId="79649DA2" w14:textId="6FED228C" w:rsidR="00407C3F" w:rsidRPr="00AF1A82" w:rsidDel="00CF08E3" w:rsidRDefault="00407C3F" w:rsidP="00F81500">
            <w:pPr>
              <w:rPr>
                <w:moveFrom w:id="6030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407C3F" w:rsidRPr="00AF1A82" w:rsidDel="00CF08E3" w14:paraId="24F0C6E8" w14:textId="3DE8E18C" w:rsidTr="00227600">
        <w:trPr>
          <w:trHeight w:val="291"/>
          <w:jc w:val="center"/>
        </w:trPr>
        <w:tc>
          <w:tcPr>
            <w:tcW w:w="493" w:type="dxa"/>
          </w:tcPr>
          <w:p w14:paraId="3765C4F0" w14:textId="0A12CCE8" w:rsidR="00407C3F" w:rsidRPr="00AF1A82" w:rsidDel="00CF08E3" w:rsidRDefault="00407C3F" w:rsidP="00F81500">
            <w:pPr>
              <w:rPr>
                <w:moveFrom w:id="6031" w:author="Fegie" w:date="2021-02-20T11:08:00Z"/>
                <w:rFonts w:ascii="標楷體" w:eastAsia="標楷體" w:hAnsi="標楷體"/>
                <w:lang w:eastAsia="x-none"/>
              </w:rPr>
            </w:pPr>
            <w:moveFrom w:id="6032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</w:t>
              </w:r>
            </w:moveFrom>
          </w:p>
        </w:tc>
        <w:tc>
          <w:tcPr>
            <w:tcW w:w="1677" w:type="dxa"/>
          </w:tcPr>
          <w:p w14:paraId="56410F24" w14:textId="05985DD5" w:rsidR="00407C3F" w:rsidRPr="00AF1A82" w:rsidDel="00CF08E3" w:rsidRDefault="00227600" w:rsidP="00F81500">
            <w:pPr>
              <w:rPr>
                <w:moveFrom w:id="6033" w:author="Fegie" w:date="2021-02-20T11:08:00Z"/>
                <w:rFonts w:ascii="標楷體" w:eastAsia="標楷體" w:hAnsi="標楷體"/>
                <w:lang w:eastAsia="x-none"/>
              </w:rPr>
            </w:pPr>
            <w:moveFrom w:id="6034" w:author="Fegie" w:date="2021-02-20T11:08:00Z">
              <w:r w:rsidDel="00CF08E3">
                <w:rPr>
                  <w:rFonts w:ascii="標楷體" w:eastAsia="標楷體" w:hAnsi="標楷體" w:hint="eastAsia"/>
                </w:rPr>
                <w:t>功能</w:t>
              </w:r>
            </w:moveFrom>
          </w:p>
        </w:tc>
        <w:tc>
          <w:tcPr>
            <w:tcW w:w="908" w:type="dxa"/>
          </w:tcPr>
          <w:p w14:paraId="18EEBDC2" w14:textId="5DB0F346" w:rsidR="00407C3F" w:rsidRPr="00AF1A82" w:rsidDel="00CF08E3" w:rsidRDefault="00227600" w:rsidP="00F81500">
            <w:pPr>
              <w:rPr>
                <w:moveFrom w:id="6035" w:author="Fegie" w:date="2021-02-20T11:08:00Z"/>
                <w:rFonts w:ascii="標楷體" w:eastAsia="標楷體" w:hAnsi="標楷體"/>
              </w:rPr>
            </w:pPr>
            <w:moveFrom w:id="6036" w:author="Fegie" w:date="2021-02-20T11:08:00Z">
              <w:r w:rsidDel="00CF08E3">
                <w:rPr>
                  <w:rFonts w:ascii="標楷體" w:eastAsia="標楷體" w:hAnsi="標楷體" w:hint="eastAsia"/>
                </w:rPr>
                <w:t>9(01)</w:t>
              </w:r>
            </w:moveFrom>
          </w:p>
        </w:tc>
        <w:tc>
          <w:tcPr>
            <w:tcW w:w="929" w:type="dxa"/>
          </w:tcPr>
          <w:p w14:paraId="19F2819D" w14:textId="6871A516" w:rsidR="00407C3F" w:rsidRPr="00AF1A82" w:rsidDel="00CF08E3" w:rsidRDefault="00407C3F" w:rsidP="00F81500">
            <w:pPr>
              <w:rPr>
                <w:moveFrom w:id="603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763181D" w14:textId="6AD722F8" w:rsidR="00407C3F" w:rsidRPr="00AF1A82" w:rsidDel="00CF08E3" w:rsidRDefault="00407C3F" w:rsidP="00F81500">
            <w:pPr>
              <w:rPr>
                <w:moveFrom w:id="603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FA0CD39" w14:textId="5A656619" w:rsidR="00407C3F" w:rsidRPr="00AF1A82" w:rsidDel="00CF08E3" w:rsidRDefault="00407C3F" w:rsidP="00F81500">
            <w:pPr>
              <w:rPr>
                <w:moveFrom w:id="603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56EE08DB" w14:textId="7F0ABD65" w:rsidR="00407C3F" w:rsidRPr="00AF1A82" w:rsidDel="00CF08E3" w:rsidRDefault="00407C3F" w:rsidP="00F81500">
            <w:pPr>
              <w:rPr>
                <w:moveFrom w:id="604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4D68ADC" w14:textId="25C29AC8" w:rsidR="009573E1" w:rsidRPr="009573E1" w:rsidDel="00CF08E3" w:rsidRDefault="009573E1" w:rsidP="009573E1">
            <w:pPr>
              <w:rPr>
                <w:moveFrom w:id="6041" w:author="Fegie" w:date="2021-02-20T11:08:00Z"/>
                <w:rFonts w:ascii="標楷體" w:eastAsia="標楷體" w:hAnsi="標楷體"/>
                <w:lang w:eastAsia="x-none"/>
              </w:rPr>
            </w:pPr>
            <w:moveFrom w:id="6042" w:author="Fegie" w:date="2021-02-20T11:08:00Z">
              <w:r w:rsidRPr="009573E1" w:rsidDel="00CF08E3">
                <w:rPr>
                  <w:rFonts w:ascii="標楷體" w:eastAsia="標楷體" w:hAnsi="標楷體" w:hint="eastAsia"/>
                  <w:lang w:eastAsia="x-none"/>
                </w:rPr>
                <w:t>1:新增</w:t>
              </w:r>
            </w:moveFrom>
          </w:p>
          <w:p w14:paraId="3599D078" w14:textId="4DABF25E" w:rsidR="009573E1" w:rsidRPr="009573E1" w:rsidDel="00CF08E3" w:rsidRDefault="009573E1" w:rsidP="009573E1">
            <w:pPr>
              <w:rPr>
                <w:moveFrom w:id="6043" w:author="Fegie" w:date="2021-02-20T11:08:00Z"/>
                <w:rFonts w:ascii="標楷體" w:eastAsia="標楷體" w:hAnsi="標楷體"/>
                <w:lang w:eastAsia="x-none"/>
              </w:rPr>
            </w:pPr>
            <w:moveFrom w:id="6044" w:author="Fegie" w:date="2021-02-20T11:08:00Z">
              <w:r w:rsidRPr="009573E1" w:rsidDel="00CF08E3">
                <w:rPr>
                  <w:rFonts w:ascii="標楷體" w:eastAsia="標楷體" w:hAnsi="標楷體" w:hint="eastAsia"/>
                  <w:lang w:eastAsia="x-none"/>
                </w:rPr>
                <w:t>2:修改</w:t>
              </w:r>
            </w:moveFrom>
          </w:p>
          <w:p w14:paraId="68DF6E6C" w14:textId="0E44EE62" w:rsidR="009573E1" w:rsidRPr="009573E1" w:rsidDel="00CF08E3" w:rsidRDefault="009573E1" w:rsidP="009573E1">
            <w:pPr>
              <w:rPr>
                <w:moveFrom w:id="6045" w:author="Fegie" w:date="2021-02-20T11:08:00Z"/>
                <w:rFonts w:ascii="標楷體" w:eastAsia="標楷體" w:hAnsi="標楷體"/>
                <w:lang w:eastAsia="x-none"/>
              </w:rPr>
            </w:pPr>
            <w:moveFrom w:id="6046" w:author="Fegie" w:date="2021-02-20T11:08:00Z">
              <w:r w:rsidRPr="009573E1" w:rsidDel="00CF08E3">
                <w:rPr>
                  <w:rFonts w:ascii="標楷體" w:eastAsia="標楷體" w:hAnsi="標楷體" w:hint="eastAsia"/>
                  <w:lang w:eastAsia="x-none"/>
                </w:rPr>
                <w:t>4:刪除</w:t>
              </w:r>
            </w:moveFrom>
          </w:p>
          <w:p w14:paraId="5E9C157A" w14:textId="067B2937" w:rsidR="00407C3F" w:rsidRPr="00AF1A82" w:rsidDel="00CF08E3" w:rsidRDefault="009573E1" w:rsidP="009573E1">
            <w:pPr>
              <w:rPr>
                <w:moveFrom w:id="6047" w:author="Fegie" w:date="2021-02-20T11:08:00Z"/>
                <w:rFonts w:ascii="標楷體" w:eastAsia="標楷體" w:hAnsi="標楷體"/>
                <w:lang w:eastAsia="x-none"/>
              </w:rPr>
            </w:pPr>
            <w:moveFrom w:id="6048" w:author="Fegie" w:date="2021-02-20T11:08:00Z">
              <w:r w:rsidRPr="009573E1" w:rsidDel="00CF08E3">
                <w:rPr>
                  <w:rFonts w:ascii="標楷體" w:eastAsia="標楷體" w:hAnsi="標楷體" w:hint="eastAsia"/>
                  <w:lang w:eastAsia="x-none"/>
                </w:rPr>
                <w:t>非連結進此交易，固定1.新增</w:t>
              </w:r>
            </w:moveFrom>
          </w:p>
        </w:tc>
      </w:tr>
      <w:tr w:rsidR="00227600" w:rsidRPr="00AF1A82" w:rsidDel="00CF08E3" w14:paraId="0EFEF5EE" w14:textId="50014398" w:rsidTr="00227600">
        <w:trPr>
          <w:trHeight w:val="291"/>
          <w:jc w:val="center"/>
        </w:trPr>
        <w:tc>
          <w:tcPr>
            <w:tcW w:w="493" w:type="dxa"/>
          </w:tcPr>
          <w:p w14:paraId="440B871A" w14:textId="62F9878E" w:rsidR="00227600" w:rsidRPr="00AF1A82" w:rsidDel="00CF08E3" w:rsidRDefault="00227600" w:rsidP="00227600">
            <w:pPr>
              <w:rPr>
                <w:moveFrom w:id="6049" w:author="Fegie" w:date="2021-02-20T11:08:00Z"/>
                <w:rFonts w:ascii="標楷體" w:eastAsia="標楷體" w:hAnsi="標楷體"/>
                <w:lang w:eastAsia="x-none"/>
              </w:rPr>
            </w:pPr>
            <w:moveFrom w:id="6050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2</w:t>
              </w:r>
            </w:moveFrom>
          </w:p>
        </w:tc>
        <w:tc>
          <w:tcPr>
            <w:tcW w:w="1677" w:type="dxa"/>
          </w:tcPr>
          <w:p w14:paraId="094ABB9A" w14:textId="2FD0F9D4" w:rsidR="00227600" w:rsidRPr="00AF1A82" w:rsidDel="00CF08E3" w:rsidRDefault="00227600" w:rsidP="00227600">
            <w:pPr>
              <w:rPr>
                <w:moveFrom w:id="6051" w:author="Fegie" w:date="2021-02-20T11:08:00Z"/>
                <w:rFonts w:ascii="標楷體" w:eastAsia="標楷體" w:hAnsi="標楷體"/>
                <w:lang w:eastAsia="x-none"/>
              </w:rPr>
            </w:pPr>
            <w:moveFrom w:id="6052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目標金額</w:t>
              </w:r>
            </w:moveFrom>
          </w:p>
        </w:tc>
        <w:tc>
          <w:tcPr>
            <w:tcW w:w="908" w:type="dxa"/>
          </w:tcPr>
          <w:p w14:paraId="130BBD8B" w14:textId="34972088" w:rsidR="00227600" w:rsidRPr="00AF1A82" w:rsidDel="00CF08E3" w:rsidRDefault="00227600" w:rsidP="00227600">
            <w:pPr>
              <w:rPr>
                <w:moveFrom w:id="6053" w:author="Fegie" w:date="2021-02-20T11:08:00Z"/>
                <w:rFonts w:ascii="標楷體" w:eastAsia="標楷體" w:hAnsi="標楷體"/>
              </w:rPr>
            </w:pPr>
            <w:moveFrom w:id="6054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9(14)</w:t>
              </w:r>
            </w:moveFrom>
          </w:p>
        </w:tc>
        <w:tc>
          <w:tcPr>
            <w:tcW w:w="929" w:type="dxa"/>
          </w:tcPr>
          <w:p w14:paraId="4473329F" w14:textId="24C7D8B3" w:rsidR="00227600" w:rsidRPr="00AF1A82" w:rsidDel="00CF08E3" w:rsidRDefault="00227600" w:rsidP="00227600">
            <w:pPr>
              <w:rPr>
                <w:moveFrom w:id="605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269CF49" w14:textId="21D115F5" w:rsidR="00227600" w:rsidRPr="00AF1A82" w:rsidDel="00CF08E3" w:rsidRDefault="00227600" w:rsidP="00227600">
            <w:pPr>
              <w:rPr>
                <w:moveFrom w:id="605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041EEFA" w14:textId="6A2814EF" w:rsidR="00227600" w:rsidRPr="00AF1A82" w:rsidDel="00CF08E3" w:rsidRDefault="007531AF" w:rsidP="00227600">
            <w:pPr>
              <w:rPr>
                <w:moveFrom w:id="6057" w:author="Fegie" w:date="2021-02-20T11:08:00Z"/>
                <w:rFonts w:ascii="標楷體" w:eastAsia="標楷體" w:hAnsi="標楷體"/>
              </w:rPr>
            </w:pPr>
            <w:moveFrom w:id="6058" w:author="Fegie" w:date="2021-02-20T11:08:00Z">
              <w:r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7C799CEC" w14:textId="1EB80BBD" w:rsidR="00227600" w:rsidRPr="00AF1A82" w:rsidDel="00CF08E3" w:rsidRDefault="00227600" w:rsidP="00227600">
            <w:pPr>
              <w:rPr>
                <w:moveFrom w:id="605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085FB1A" w14:textId="4500EFED" w:rsidR="00227600" w:rsidRPr="00AF1A82" w:rsidDel="00CF08E3" w:rsidRDefault="007531AF" w:rsidP="00227600">
            <w:pPr>
              <w:rPr>
                <w:moveFrom w:id="6060" w:author="Fegie" w:date="2021-02-20T11:08:00Z"/>
                <w:rFonts w:ascii="標楷體" w:eastAsia="標楷體" w:hAnsi="標楷體"/>
                <w:lang w:eastAsia="x-none"/>
              </w:rPr>
            </w:pPr>
            <w:moveFrom w:id="6061" w:author="Fegie" w:date="2021-02-20T11:08:00Z">
              <w:r w:rsidRPr="007531AF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7531AF" w:rsidRPr="00AF1A82" w:rsidDel="00CF08E3" w14:paraId="73F7DBFE" w14:textId="1571EF02" w:rsidTr="00227600">
        <w:trPr>
          <w:trHeight w:val="291"/>
          <w:jc w:val="center"/>
        </w:trPr>
        <w:tc>
          <w:tcPr>
            <w:tcW w:w="493" w:type="dxa"/>
          </w:tcPr>
          <w:p w14:paraId="662D6B00" w14:textId="7D722815" w:rsidR="007531AF" w:rsidRPr="00AF1A82" w:rsidDel="00CF08E3" w:rsidRDefault="007531AF" w:rsidP="007531AF">
            <w:pPr>
              <w:rPr>
                <w:moveFrom w:id="6062" w:author="Fegie" w:date="2021-02-20T11:08:00Z"/>
                <w:rFonts w:ascii="標楷體" w:eastAsia="標楷體" w:hAnsi="標楷體"/>
                <w:lang w:eastAsia="x-none"/>
              </w:rPr>
            </w:pPr>
            <w:moveFrom w:id="606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3</w:t>
              </w:r>
            </w:moveFrom>
          </w:p>
        </w:tc>
        <w:tc>
          <w:tcPr>
            <w:tcW w:w="1677" w:type="dxa"/>
          </w:tcPr>
          <w:p w14:paraId="776EBA09" w14:textId="746F4D96" w:rsidR="007531AF" w:rsidRPr="00AF1A82" w:rsidDel="00CF08E3" w:rsidRDefault="007531AF" w:rsidP="007531AF">
            <w:pPr>
              <w:rPr>
                <w:moveFrom w:id="6064" w:author="Fegie" w:date="2021-02-20T11:08:00Z"/>
                <w:rFonts w:ascii="標楷體" w:eastAsia="標楷體" w:hAnsi="標楷體"/>
                <w:lang w:eastAsia="x-none"/>
              </w:rPr>
            </w:pPr>
            <w:moveFrom w:id="6065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累計目標金額</w:t>
              </w:r>
            </w:moveFrom>
          </w:p>
        </w:tc>
        <w:tc>
          <w:tcPr>
            <w:tcW w:w="908" w:type="dxa"/>
          </w:tcPr>
          <w:p w14:paraId="6DE3DFB5" w14:textId="45D92009" w:rsidR="007531AF" w:rsidRPr="00AF1A82" w:rsidDel="00CF08E3" w:rsidRDefault="007531AF" w:rsidP="007531AF">
            <w:pPr>
              <w:rPr>
                <w:moveFrom w:id="6066" w:author="Fegie" w:date="2021-02-20T11:08:00Z"/>
                <w:rFonts w:ascii="標楷體" w:eastAsia="標楷體" w:hAnsi="標楷體"/>
                <w:lang w:eastAsia="x-none"/>
              </w:rPr>
            </w:pPr>
            <w:moveFrom w:id="6067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9(14)</w:t>
              </w:r>
            </w:moveFrom>
          </w:p>
        </w:tc>
        <w:tc>
          <w:tcPr>
            <w:tcW w:w="929" w:type="dxa"/>
          </w:tcPr>
          <w:p w14:paraId="5A0A0715" w14:textId="35AEC33A" w:rsidR="007531AF" w:rsidRPr="00AF1A82" w:rsidDel="00CF08E3" w:rsidRDefault="007531AF" w:rsidP="007531AF">
            <w:pPr>
              <w:rPr>
                <w:moveFrom w:id="606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DBE92DC" w14:textId="0C844644" w:rsidR="007531AF" w:rsidRPr="00AF1A82" w:rsidDel="00CF08E3" w:rsidRDefault="007531AF" w:rsidP="007531AF">
            <w:pPr>
              <w:rPr>
                <w:moveFrom w:id="606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314E0C8" w14:textId="0C66D02A" w:rsidR="007531AF" w:rsidDel="00CF08E3" w:rsidRDefault="007531AF" w:rsidP="007531AF">
            <w:pPr>
              <w:rPr>
                <w:moveFrom w:id="6070" w:author="Fegie" w:date="2021-02-20T11:08:00Z"/>
              </w:rPr>
            </w:pPr>
            <w:moveFrom w:id="6071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730030D8" w14:textId="5F4C9254" w:rsidR="007531AF" w:rsidRPr="00AF1A82" w:rsidDel="00CF08E3" w:rsidRDefault="007531AF" w:rsidP="007531AF">
            <w:pPr>
              <w:rPr>
                <w:moveFrom w:id="607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95EC6A7" w14:textId="05C9453D" w:rsidR="007531AF" w:rsidDel="00CF08E3" w:rsidRDefault="007531AF" w:rsidP="007531AF">
            <w:pPr>
              <w:rPr>
                <w:moveFrom w:id="6073" w:author="Fegie" w:date="2021-02-20T11:08:00Z"/>
              </w:rPr>
            </w:pPr>
            <w:moveFrom w:id="6074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EE74E2" w:rsidRPr="00AF1A82" w:rsidDel="00CF08E3" w14:paraId="04BB77B0" w14:textId="3AEA194F" w:rsidTr="00227600">
        <w:trPr>
          <w:trHeight w:val="291"/>
          <w:jc w:val="center"/>
        </w:trPr>
        <w:tc>
          <w:tcPr>
            <w:tcW w:w="493" w:type="dxa"/>
          </w:tcPr>
          <w:p w14:paraId="06BF8BA0" w14:textId="2302B490" w:rsidR="00EE74E2" w:rsidRPr="00AF1A82" w:rsidDel="00CF08E3" w:rsidRDefault="00EE74E2" w:rsidP="007531AF">
            <w:pPr>
              <w:rPr>
                <w:moveFrom w:id="6075" w:author="Fegie" w:date="2021-02-20T11:08:00Z"/>
                <w:rFonts w:ascii="標楷體" w:eastAsia="標楷體" w:hAnsi="標楷體"/>
                <w:lang w:eastAsia="x-none"/>
              </w:rPr>
            </w:pPr>
            <w:moveFrom w:id="6076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4</w:t>
              </w:r>
            </w:moveFrom>
          </w:p>
        </w:tc>
        <w:tc>
          <w:tcPr>
            <w:tcW w:w="1677" w:type="dxa"/>
          </w:tcPr>
          <w:p w14:paraId="7D5C1F69" w14:textId="58345323" w:rsidR="00EE74E2" w:rsidRPr="00AF1A82" w:rsidDel="00CF08E3" w:rsidRDefault="00EE74E2" w:rsidP="007531AF">
            <w:pPr>
              <w:rPr>
                <w:moveFrom w:id="6077" w:author="Fegie" w:date="2021-02-20T11:08:00Z"/>
                <w:rFonts w:ascii="標楷體" w:eastAsia="標楷體" w:hAnsi="標楷體"/>
                <w:lang w:eastAsia="x-none"/>
              </w:rPr>
            </w:pPr>
            <w:moveFrom w:id="6078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單位代號</w:t>
              </w:r>
            </w:moveFrom>
          </w:p>
        </w:tc>
        <w:tc>
          <w:tcPr>
            <w:tcW w:w="908" w:type="dxa"/>
          </w:tcPr>
          <w:p w14:paraId="522DF861" w14:textId="6F89FD4A" w:rsidR="00EE74E2" w:rsidRPr="00AF1A82" w:rsidDel="00CF08E3" w:rsidRDefault="00EE74E2" w:rsidP="007531AF">
            <w:pPr>
              <w:rPr>
                <w:moveFrom w:id="6079" w:author="Fegie" w:date="2021-02-20T11:08:00Z"/>
                <w:rFonts w:ascii="標楷體" w:eastAsia="標楷體" w:hAnsi="標楷體"/>
              </w:rPr>
            </w:pPr>
            <w:moveFrom w:id="6080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X(06)</w:t>
              </w:r>
            </w:moveFrom>
          </w:p>
        </w:tc>
        <w:tc>
          <w:tcPr>
            <w:tcW w:w="929" w:type="dxa"/>
          </w:tcPr>
          <w:p w14:paraId="489E772E" w14:textId="1BC6FA3E" w:rsidR="00EE74E2" w:rsidRPr="00AF1A82" w:rsidDel="00CF08E3" w:rsidRDefault="00EE74E2" w:rsidP="007531AF">
            <w:pPr>
              <w:rPr>
                <w:moveFrom w:id="6081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24F06AB" w14:textId="3B7AE7D4" w:rsidR="00EE74E2" w:rsidRPr="00AF1A82" w:rsidDel="00CF08E3" w:rsidRDefault="00EE74E2" w:rsidP="007531AF">
            <w:pPr>
              <w:rPr>
                <w:moveFrom w:id="608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2CBF7144" w14:textId="6049661A" w:rsidR="00EE74E2" w:rsidDel="00CF08E3" w:rsidRDefault="00EE74E2" w:rsidP="007531AF">
            <w:pPr>
              <w:rPr>
                <w:moveFrom w:id="6083" w:author="Fegie" w:date="2021-02-20T11:08:00Z"/>
              </w:rPr>
            </w:pPr>
            <w:moveFrom w:id="6084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4768F873" w14:textId="7ADEEC27" w:rsidR="00EE74E2" w:rsidRPr="00AF1A82" w:rsidDel="00CF08E3" w:rsidRDefault="00EE74E2" w:rsidP="007531AF">
            <w:pPr>
              <w:rPr>
                <w:moveFrom w:id="608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21102DD8" w14:textId="5C1C0B4B" w:rsidR="00EE74E2" w:rsidDel="00CF08E3" w:rsidRDefault="00EE74E2" w:rsidP="007531AF">
            <w:pPr>
              <w:rPr>
                <w:moveFrom w:id="6086" w:author="Fegie" w:date="2021-02-20T11:08:00Z"/>
              </w:rPr>
            </w:pPr>
            <w:moveFrom w:id="6087" w:author="Fegie" w:date="2021-02-20T11:08:00Z">
              <w:r w:rsidDel="00CF08E3">
                <w:rPr>
                  <w:rFonts w:ascii="標楷體" w:eastAsia="標楷體" w:hAnsi="標楷體" w:hint="eastAsia"/>
                </w:rPr>
                <w:t>三擇一輸入</w:t>
              </w:r>
            </w:moveFrom>
          </w:p>
        </w:tc>
      </w:tr>
      <w:tr w:rsidR="00EE74E2" w:rsidRPr="00AF1A82" w:rsidDel="00CF08E3" w14:paraId="44FD05A9" w14:textId="3C78AC06" w:rsidTr="00227600">
        <w:trPr>
          <w:trHeight w:val="291"/>
          <w:jc w:val="center"/>
        </w:trPr>
        <w:tc>
          <w:tcPr>
            <w:tcW w:w="493" w:type="dxa"/>
          </w:tcPr>
          <w:p w14:paraId="26EB419A" w14:textId="582BEB72" w:rsidR="00EE74E2" w:rsidRPr="00AF1A82" w:rsidDel="00CF08E3" w:rsidRDefault="00EE74E2" w:rsidP="007531AF">
            <w:pPr>
              <w:rPr>
                <w:moveFrom w:id="6088" w:author="Fegie" w:date="2021-02-20T11:08:00Z"/>
                <w:rFonts w:ascii="標楷體" w:eastAsia="標楷體" w:hAnsi="標楷體"/>
                <w:lang w:eastAsia="x-none"/>
              </w:rPr>
            </w:pPr>
            <w:moveFrom w:id="6089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5</w:t>
              </w:r>
            </w:moveFrom>
          </w:p>
        </w:tc>
        <w:tc>
          <w:tcPr>
            <w:tcW w:w="1677" w:type="dxa"/>
          </w:tcPr>
          <w:p w14:paraId="2A40804C" w14:textId="126BCC5A" w:rsidR="00EE74E2" w:rsidRPr="00AF1A82" w:rsidDel="00CF08E3" w:rsidRDefault="00EE74E2" w:rsidP="007531AF">
            <w:pPr>
              <w:rPr>
                <w:moveFrom w:id="6090" w:author="Fegie" w:date="2021-02-20T11:08:00Z"/>
                <w:rFonts w:ascii="標楷體" w:eastAsia="標楷體" w:hAnsi="標楷體"/>
                <w:lang w:eastAsia="x-none"/>
              </w:rPr>
            </w:pPr>
            <w:moveFrom w:id="609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區部代號</w:t>
              </w:r>
            </w:moveFrom>
          </w:p>
        </w:tc>
        <w:tc>
          <w:tcPr>
            <w:tcW w:w="908" w:type="dxa"/>
          </w:tcPr>
          <w:p w14:paraId="0786A4CD" w14:textId="1896D2E8" w:rsidR="00EE74E2" w:rsidRPr="00AF1A82" w:rsidDel="00CF08E3" w:rsidRDefault="00EE74E2" w:rsidP="007531AF">
            <w:pPr>
              <w:rPr>
                <w:moveFrom w:id="6092" w:author="Fegie" w:date="2021-02-20T11:08:00Z"/>
                <w:rFonts w:ascii="標楷體" w:eastAsia="標楷體" w:hAnsi="標楷體"/>
              </w:rPr>
            </w:pPr>
            <w:moveFrom w:id="6093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X(06)</w:t>
              </w:r>
            </w:moveFrom>
          </w:p>
        </w:tc>
        <w:tc>
          <w:tcPr>
            <w:tcW w:w="929" w:type="dxa"/>
          </w:tcPr>
          <w:p w14:paraId="536D00FF" w14:textId="6D25D190" w:rsidR="00EE74E2" w:rsidRPr="00AF1A82" w:rsidDel="00CF08E3" w:rsidRDefault="00EE74E2" w:rsidP="007531AF">
            <w:pPr>
              <w:rPr>
                <w:moveFrom w:id="6094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7CC1D24" w14:textId="5EE585DC" w:rsidR="00EE74E2" w:rsidRPr="00AF1A82" w:rsidDel="00CF08E3" w:rsidRDefault="00EE74E2" w:rsidP="007531AF">
            <w:pPr>
              <w:rPr>
                <w:moveFrom w:id="609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C86B424" w14:textId="7A188F0A" w:rsidR="00EE74E2" w:rsidDel="00CF08E3" w:rsidRDefault="00EE74E2" w:rsidP="007531AF">
            <w:pPr>
              <w:rPr>
                <w:moveFrom w:id="6096" w:author="Fegie" w:date="2021-02-20T11:08:00Z"/>
              </w:rPr>
            </w:pPr>
            <w:moveFrom w:id="6097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26B97630" w14:textId="1B3478D5" w:rsidR="00EE74E2" w:rsidRPr="00AF1A82" w:rsidDel="00CF08E3" w:rsidRDefault="00EE74E2" w:rsidP="007531AF">
            <w:pPr>
              <w:rPr>
                <w:moveFrom w:id="609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33F7D040" w14:textId="470C4325" w:rsidR="00EE74E2" w:rsidDel="00CF08E3" w:rsidRDefault="00EE74E2" w:rsidP="007531AF">
            <w:pPr>
              <w:rPr>
                <w:moveFrom w:id="6099" w:author="Fegie" w:date="2021-02-20T11:08:00Z"/>
              </w:rPr>
            </w:pPr>
          </w:p>
        </w:tc>
      </w:tr>
      <w:tr w:rsidR="00EE74E2" w:rsidRPr="00AF1A82" w:rsidDel="00CF08E3" w14:paraId="1DEA3DE9" w14:textId="5B87CD9B" w:rsidTr="00227600">
        <w:trPr>
          <w:trHeight w:val="291"/>
          <w:jc w:val="center"/>
        </w:trPr>
        <w:tc>
          <w:tcPr>
            <w:tcW w:w="493" w:type="dxa"/>
          </w:tcPr>
          <w:p w14:paraId="39CEF924" w14:textId="5BA9C721" w:rsidR="00EE74E2" w:rsidRPr="00AF1A82" w:rsidDel="00CF08E3" w:rsidRDefault="00EE74E2" w:rsidP="007531AF">
            <w:pPr>
              <w:rPr>
                <w:moveFrom w:id="6100" w:author="Fegie" w:date="2021-02-20T11:08:00Z"/>
                <w:rFonts w:ascii="標楷體" w:eastAsia="標楷體" w:hAnsi="標楷體"/>
                <w:lang w:eastAsia="x-none"/>
              </w:rPr>
            </w:pPr>
            <w:moveFrom w:id="610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6</w:t>
              </w:r>
            </w:moveFrom>
          </w:p>
        </w:tc>
        <w:tc>
          <w:tcPr>
            <w:tcW w:w="1677" w:type="dxa"/>
          </w:tcPr>
          <w:p w14:paraId="54389E43" w14:textId="61506E68" w:rsidR="00EE74E2" w:rsidRPr="00AF1A82" w:rsidDel="00CF08E3" w:rsidRDefault="00EE74E2" w:rsidP="007531AF">
            <w:pPr>
              <w:rPr>
                <w:moveFrom w:id="6102" w:author="Fegie" w:date="2021-02-20T11:08:00Z"/>
                <w:rFonts w:ascii="標楷體" w:eastAsia="標楷體" w:hAnsi="標楷體"/>
                <w:lang w:eastAsia="x-none"/>
              </w:rPr>
            </w:pPr>
            <w:moveFrom w:id="610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部室代號</w:t>
              </w:r>
            </w:moveFrom>
          </w:p>
        </w:tc>
        <w:tc>
          <w:tcPr>
            <w:tcW w:w="908" w:type="dxa"/>
          </w:tcPr>
          <w:p w14:paraId="1B1C556C" w14:textId="096909C3" w:rsidR="00EE74E2" w:rsidRPr="00AF1A82" w:rsidDel="00CF08E3" w:rsidRDefault="00EE74E2" w:rsidP="007531AF">
            <w:pPr>
              <w:rPr>
                <w:moveFrom w:id="6104" w:author="Fegie" w:date="2021-02-20T11:08:00Z"/>
                <w:rFonts w:ascii="標楷體" w:eastAsia="標楷體" w:hAnsi="標楷體"/>
              </w:rPr>
            </w:pPr>
            <w:moveFrom w:id="610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X(06)</w:t>
              </w:r>
            </w:moveFrom>
          </w:p>
        </w:tc>
        <w:tc>
          <w:tcPr>
            <w:tcW w:w="929" w:type="dxa"/>
          </w:tcPr>
          <w:p w14:paraId="2905C4FC" w14:textId="1DA84300" w:rsidR="00EE74E2" w:rsidRPr="00AF1A82" w:rsidDel="00CF08E3" w:rsidRDefault="00EE74E2" w:rsidP="007531AF">
            <w:pPr>
              <w:rPr>
                <w:moveFrom w:id="610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D62CC97" w14:textId="5B1F2393" w:rsidR="00EE74E2" w:rsidRPr="00AF1A82" w:rsidDel="00CF08E3" w:rsidRDefault="00EE74E2" w:rsidP="007531AF">
            <w:pPr>
              <w:rPr>
                <w:moveFrom w:id="610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24F9CEA" w14:textId="4D1A6A09" w:rsidR="00EE74E2" w:rsidDel="00CF08E3" w:rsidRDefault="00EE74E2" w:rsidP="007531AF">
            <w:pPr>
              <w:rPr>
                <w:moveFrom w:id="6108" w:author="Fegie" w:date="2021-02-20T11:08:00Z"/>
              </w:rPr>
            </w:pPr>
            <w:moveFrom w:id="6109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3343919A" w14:textId="0962B3EA" w:rsidR="00EE74E2" w:rsidRPr="00AF1A82" w:rsidDel="00CF08E3" w:rsidRDefault="00EE74E2" w:rsidP="007531AF">
            <w:pPr>
              <w:rPr>
                <w:moveFrom w:id="611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42359D8F" w14:textId="2A9CC6EA" w:rsidR="00EE74E2" w:rsidDel="00CF08E3" w:rsidRDefault="00EE74E2" w:rsidP="007531AF">
            <w:pPr>
              <w:rPr>
                <w:moveFrom w:id="6111" w:author="Fegie" w:date="2021-02-20T11:08:00Z"/>
              </w:rPr>
            </w:pPr>
          </w:p>
        </w:tc>
      </w:tr>
      <w:tr w:rsidR="007531AF" w:rsidRPr="00AF1A82" w:rsidDel="00CF08E3" w14:paraId="27506F95" w14:textId="39166FE7" w:rsidTr="00227600">
        <w:trPr>
          <w:trHeight w:val="291"/>
          <w:jc w:val="center"/>
        </w:trPr>
        <w:tc>
          <w:tcPr>
            <w:tcW w:w="493" w:type="dxa"/>
          </w:tcPr>
          <w:p w14:paraId="3E55C7A5" w14:textId="683AF8A7" w:rsidR="007531AF" w:rsidRPr="00AF1A82" w:rsidDel="00CF08E3" w:rsidRDefault="007531AF" w:rsidP="007531AF">
            <w:pPr>
              <w:rPr>
                <w:moveFrom w:id="6112" w:author="Fegie" w:date="2021-02-20T11:08:00Z"/>
                <w:rFonts w:ascii="標楷體" w:eastAsia="標楷體" w:hAnsi="標楷體"/>
                <w:lang w:eastAsia="x-none"/>
              </w:rPr>
            </w:pPr>
            <w:moveFrom w:id="611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7</w:t>
              </w:r>
            </w:moveFrom>
          </w:p>
        </w:tc>
        <w:tc>
          <w:tcPr>
            <w:tcW w:w="1677" w:type="dxa"/>
          </w:tcPr>
          <w:p w14:paraId="7BD8E106" w14:textId="7FDD7581" w:rsidR="007531AF" w:rsidRPr="00AF1A82" w:rsidDel="00CF08E3" w:rsidRDefault="007531AF" w:rsidP="007531AF">
            <w:pPr>
              <w:rPr>
                <w:moveFrom w:id="6114" w:author="Fegie" w:date="2021-02-20T11:08:00Z"/>
                <w:rFonts w:ascii="標楷體" w:eastAsia="標楷體" w:hAnsi="標楷體"/>
                <w:lang w:eastAsia="x-none"/>
              </w:rPr>
            </w:pPr>
            <w:moveFrom w:id="6115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處長主任別</w:t>
              </w:r>
            </w:moveFrom>
          </w:p>
        </w:tc>
        <w:tc>
          <w:tcPr>
            <w:tcW w:w="908" w:type="dxa"/>
          </w:tcPr>
          <w:p w14:paraId="4A3DAC73" w14:textId="72DBEE44" w:rsidR="007531AF" w:rsidRPr="00AF1A82" w:rsidDel="00CF08E3" w:rsidRDefault="007531AF" w:rsidP="007531AF">
            <w:pPr>
              <w:rPr>
                <w:moveFrom w:id="6116" w:author="Fegie" w:date="2021-02-20T11:08:00Z"/>
                <w:rFonts w:ascii="標楷體" w:eastAsia="標楷體" w:hAnsi="標楷體"/>
              </w:rPr>
            </w:pPr>
            <w:moveFrom w:id="6117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X(01)</w:t>
              </w:r>
            </w:moveFrom>
          </w:p>
        </w:tc>
        <w:tc>
          <w:tcPr>
            <w:tcW w:w="929" w:type="dxa"/>
          </w:tcPr>
          <w:p w14:paraId="3B0D88A0" w14:textId="7A509BD0" w:rsidR="007531AF" w:rsidRPr="00AF1A82" w:rsidDel="00CF08E3" w:rsidRDefault="007531AF" w:rsidP="007531AF">
            <w:pPr>
              <w:rPr>
                <w:moveFrom w:id="611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13F3B98" w14:textId="0176772C" w:rsidR="007531AF" w:rsidRPr="00AF1A82" w:rsidDel="00CF08E3" w:rsidRDefault="007531AF" w:rsidP="007531AF">
            <w:pPr>
              <w:rPr>
                <w:moveFrom w:id="611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DE50D" w14:textId="3388A9E3" w:rsidR="007531AF" w:rsidDel="00CF08E3" w:rsidRDefault="007531AF" w:rsidP="007531AF">
            <w:pPr>
              <w:rPr>
                <w:moveFrom w:id="6120" w:author="Fegie" w:date="2021-02-20T11:08:00Z"/>
              </w:rPr>
            </w:pPr>
            <w:moveFrom w:id="6121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78A8EB5A" w14:textId="1CEA2D0D" w:rsidR="007531AF" w:rsidRPr="00AF1A82" w:rsidDel="00CF08E3" w:rsidRDefault="007531AF" w:rsidP="007531AF">
            <w:pPr>
              <w:rPr>
                <w:moveFrom w:id="612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59CE6A" w14:textId="4AF52197" w:rsidR="007531AF" w:rsidDel="00CF08E3" w:rsidRDefault="007531AF" w:rsidP="007531AF">
            <w:pPr>
              <w:rPr>
                <w:moveFrom w:id="6123" w:author="Fegie" w:date="2021-02-20T11:08:00Z"/>
              </w:rPr>
            </w:pPr>
            <w:moveFrom w:id="6124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EE74E2" w:rsidRPr="00AF1A82" w:rsidDel="00CF08E3" w14:paraId="1D23A5F3" w14:textId="2ACF6D19" w:rsidTr="00227600">
        <w:trPr>
          <w:trHeight w:val="291"/>
          <w:jc w:val="center"/>
        </w:trPr>
        <w:tc>
          <w:tcPr>
            <w:tcW w:w="493" w:type="dxa"/>
          </w:tcPr>
          <w:p w14:paraId="53D56E03" w14:textId="3A09ED01" w:rsidR="00EE74E2" w:rsidRPr="00AF1A82" w:rsidDel="00CF08E3" w:rsidRDefault="00EE74E2" w:rsidP="007531AF">
            <w:pPr>
              <w:rPr>
                <w:moveFrom w:id="6125" w:author="Fegie" w:date="2021-02-20T11:08:00Z"/>
                <w:rFonts w:ascii="標楷體" w:eastAsia="標楷體" w:hAnsi="標楷體"/>
                <w:lang w:eastAsia="x-none"/>
              </w:rPr>
            </w:pPr>
            <w:moveFrom w:id="6126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8</w:t>
              </w:r>
            </w:moveFrom>
          </w:p>
        </w:tc>
        <w:tc>
          <w:tcPr>
            <w:tcW w:w="1677" w:type="dxa"/>
          </w:tcPr>
          <w:p w14:paraId="3DEA3C7C" w14:textId="13BD26A5" w:rsidR="00EE74E2" w:rsidRPr="00AF1A82" w:rsidDel="00CF08E3" w:rsidRDefault="00EE74E2" w:rsidP="007531AF">
            <w:pPr>
              <w:rPr>
                <w:moveFrom w:id="6127" w:author="Fegie" w:date="2021-02-20T11:08:00Z"/>
                <w:rFonts w:ascii="標楷體" w:eastAsia="標楷體" w:hAnsi="標楷體"/>
                <w:lang w:eastAsia="x-none"/>
              </w:rPr>
            </w:pPr>
            <w:moveFrom w:id="6128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單位中文</w:t>
              </w:r>
            </w:moveFrom>
          </w:p>
        </w:tc>
        <w:tc>
          <w:tcPr>
            <w:tcW w:w="908" w:type="dxa"/>
          </w:tcPr>
          <w:p w14:paraId="5E1F4141" w14:textId="07514892" w:rsidR="00EE74E2" w:rsidRPr="00AF1A82" w:rsidDel="00CF08E3" w:rsidRDefault="00EE74E2" w:rsidP="007531AF">
            <w:pPr>
              <w:rPr>
                <w:moveFrom w:id="6129" w:author="Fegie" w:date="2021-02-20T11:08:00Z"/>
                <w:rFonts w:ascii="標楷體" w:eastAsia="標楷體" w:hAnsi="標楷體"/>
              </w:rPr>
            </w:pPr>
            <w:moveFrom w:id="6130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X(16)</w:t>
              </w:r>
            </w:moveFrom>
          </w:p>
        </w:tc>
        <w:tc>
          <w:tcPr>
            <w:tcW w:w="929" w:type="dxa"/>
          </w:tcPr>
          <w:p w14:paraId="70173D24" w14:textId="5459AD01" w:rsidR="00EE74E2" w:rsidRPr="00AF1A82" w:rsidDel="00CF08E3" w:rsidRDefault="00EE74E2" w:rsidP="007531AF">
            <w:pPr>
              <w:rPr>
                <w:moveFrom w:id="6131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69188D0" w14:textId="0F4EE066" w:rsidR="00EE74E2" w:rsidRPr="00AF1A82" w:rsidDel="00CF08E3" w:rsidRDefault="00EE74E2" w:rsidP="007531AF">
            <w:pPr>
              <w:rPr>
                <w:moveFrom w:id="613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83A5B6B" w14:textId="7D4C3034" w:rsidR="00EE74E2" w:rsidDel="00CF08E3" w:rsidRDefault="00EE74E2" w:rsidP="007531AF">
            <w:pPr>
              <w:rPr>
                <w:moveFrom w:id="6133" w:author="Fegie" w:date="2021-02-20T11:08:00Z"/>
              </w:rPr>
            </w:pPr>
            <w:moveFrom w:id="6134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51D1F921" w14:textId="6EE22D14" w:rsidR="00EE74E2" w:rsidRPr="00AF1A82" w:rsidDel="00CF08E3" w:rsidRDefault="00EE74E2" w:rsidP="007531AF">
            <w:pPr>
              <w:rPr>
                <w:moveFrom w:id="613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7F4F37FB" w14:textId="6C8E513C" w:rsidR="00EE74E2" w:rsidDel="00CF08E3" w:rsidRDefault="00EE74E2" w:rsidP="007531AF">
            <w:pPr>
              <w:rPr>
                <w:moveFrom w:id="6136" w:author="Fegie" w:date="2021-02-20T11:08:00Z"/>
              </w:rPr>
            </w:pPr>
            <w:moveFrom w:id="6137" w:author="Fegie" w:date="2021-02-20T11:08:00Z">
              <w:r w:rsidRPr="00EE74E2" w:rsidDel="00CF08E3">
                <w:rPr>
                  <w:rFonts w:ascii="標楷體" w:eastAsia="標楷體" w:hAnsi="標楷體" w:hint="eastAsia"/>
                  <w:lang w:eastAsia="x-none"/>
                </w:rPr>
                <w:t>三擇一輸入</w:t>
              </w:r>
            </w:moveFrom>
          </w:p>
        </w:tc>
      </w:tr>
      <w:tr w:rsidR="00EE74E2" w:rsidRPr="00AF1A82" w:rsidDel="00CF08E3" w14:paraId="4058E794" w14:textId="20E59B60" w:rsidTr="00227600">
        <w:trPr>
          <w:trHeight w:val="291"/>
          <w:jc w:val="center"/>
        </w:trPr>
        <w:tc>
          <w:tcPr>
            <w:tcW w:w="493" w:type="dxa"/>
          </w:tcPr>
          <w:p w14:paraId="7BA2283A" w14:textId="796504AE" w:rsidR="00EE74E2" w:rsidRPr="00AF1A82" w:rsidDel="00CF08E3" w:rsidRDefault="00EE74E2" w:rsidP="007531AF">
            <w:pPr>
              <w:rPr>
                <w:moveFrom w:id="6138" w:author="Fegie" w:date="2021-02-20T11:08:00Z"/>
                <w:rFonts w:ascii="標楷體" w:eastAsia="標楷體" w:hAnsi="標楷體"/>
                <w:lang w:eastAsia="x-none"/>
              </w:rPr>
            </w:pPr>
            <w:moveFrom w:id="6139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9</w:t>
              </w:r>
            </w:moveFrom>
          </w:p>
        </w:tc>
        <w:tc>
          <w:tcPr>
            <w:tcW w:w="1677" w:type="dxa"/>
          </w:tcPr>
          <w:p w14:paraId="16EE27D1" w14:textId="24A1480D" w:rsidR="00EE74E2" w:rsidRPr="00AF1A82" w:rsidDel="00CF08E3" w:rsidRDefault="00EE74E2" w:rsidP="007531AF">
            <w:pPr>
              <w:rPr>
                <w:moveFrom w:id="6140" w:author="Fegie" w:date="2021-02-20T11:08:00Z"/>
                <w:rFonts w:ascii="標楷體" w:eastAsia="標楷體" w:hAnsi="標楷體"/>
                <w:lang w:eastAsia="x-none"/>
              </w:rPr>
            </w:pPr>
            <w:moveFrom w:id="614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駐區中文</w:t>
              </w:r>
            </w:moveFrom>
          </w:p>
        </w:tc>
        <w:tc>
          <w:tcPr>
            <w:tcW w:w="908" w:type="dxa"/>
          </w:tcPr>
          <w:p w14:paraId="497A4262" w14:textId="2B8ECCC6" w:rsidR="00EE74E2" w:rsidRPr="00AF1A82" w:rsidDel="00CF08E3" w:rsidRDefault="00EE74E2" w:rsidP="007531AF">
            <w:pPr>
              <w:rPr>
                <w:moveFrom w:id="6142" w:author="Fegie" w:date="2021-02-20T11:08:00Z"/>
                <w:rFonts w:ascii="標楷體" w:eastAsia="標楷體" w:hAnsi="標楷體"/>
              </w:rPr>
            </w:pPr>
            <w:moveFrom w:id="6143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X(16)</w:t>
              </w:r>
            </w:moveFrom>
          </w:p>
        </w:tc>
        <w:tc>
          <w:tcPr>
            <w:tcW w:w="929" w:type="dxa"/>
          </w:tcPr>
          <w:p w14:paraId="7251920D" w14:textId="20529D5A" w:rsidR="00EE74E2" w:rsidRPr="00AF1A82" w:rsidDel="00CF08E3" w:rsidRDefault="00EE74E2" w:rsidP="007531AF">
            <w:pPr>
              <w:rPr>
                <w:moveFrom w:id="6144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E5CDE81" w14:textId="1C6B3BDF" w:rsidR="00EE74E2" w:rsidRPr="00AF1A82" w:rsidDel="00CF08E3" w:rsidRDefault="00EE74E2" w:rsidP="007531AF">
            <w:pPr>
              <w:rPr>
                <w:moveFrom w:id="614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BD0D65B" w14:textId="54F4D07C" w:rsidR="00EE74E2" w:rsidDel="00CF08E3" w:rsidRDefault="00EE74E2" w:rsidP="007531AF">
            <w:pPr>
              <w:rPr>
                <w:moveFrom w:id="6146" w:author="Fegie" w:date="2021-02-20T11:08:00Z"/>
              </w:rPr>
            </w:pPr>
            <w:moveFrom w:id="6147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65BC0C37" w14:textId="4EEF00C2" w:rsidR="00EE74E2" w:rsidRPr="00AF1A82" w:rsidDel="00CF08E3" w:rsidRDefault="00EE74E2" w:rsidP="007531AF">
            <w:pPr>
              <w:rPr>
                <w:moveFrom w:id="614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A2D8BCB" w14:textId="41FCF8E7" w:rsidR="00EE74E2" w:rsidDel="00CF08E3" w:rsidRDefault="00EE74E2" w:rsidP="007531AF">
            <w:pPr>
              <w:rPr>
                <w:moveFrom w:id="6149" w:author="Fegie" w:date="2021-02-20T11:08:00Z"/>
              </w:rPr>
            </w:pPr>
          </w:p>
        </w:tc>
      </w:tr>
      <w:tr w:rsidR="00EE74E2" w:rsidRPr="00AF1A82" w:rsidDel="00CF08E3" w14:paraId="2363E9A0" w14:textId="76751E44" w:rsidTr="00227600">
        <w:trPr>
          <w:trHeight w:val="291"/>
          <w:jc w:val="center"/>
        </w:trPr>
        <w:tc>
          <w:tcPr>
            <w:tcW w:w="493" w:type="dxa"/>
          </w:tcPr>
          <w:p w14:paraId="2DB8E3EC" w14:textId="7594C33E" w:rsidR="00EE74E2" w:rsidRPr="00AF1A82" w:rsidDel="00CF08E3" w:rsidRDefault="00EE74E2" w:rsidP="007531AF">
            <w:pPr>
              <w:rPr>
                <w:moveFrom w:id="6150" w:author="Fegie" w:date="2021-02-20T11:08:00Z"/>
                <w:rFonts w:ascii="標楷體" w:eastAsia="標楷體" w:hAnsi="標楷體"/>
                <w:lang w:eastAsia="x-none"/>
              </w:rPr>
            </w:pPr>
            <w:moveFrom w:id="615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10</w:t>
              </w:r>
            </w:moveFrom>
          </w:p>
        </w:tc>
        <w:tc>
          <w:tcPr>
            <w:tcW w:w="1677" w:type="dxa"/>
          </w:tcPr>
          <w:p w14:paraId="290C8F54" w14:textId="65382059" w:rsidR="00EE74E2" w:rsidRPr="00AF1A82" w:rsidDel="00CF08E3" w:rsidRDefault="00EE74E2" w:rsidP="007531AF">
            <w:pPr>
              <w:rPr>
                <w:moveFrom w:id="6152" w:author="Fegie" w:date="2021-02-20T11:08:00Z"/>
                <w:rFonts w:ascii="標楷體" w:eastAsia="標楷體" w:hAnsi="標楷體"/>
                <w:lang w:eastAsia="x-none"/>
              </w:rPr>
            </w:pPr>
            <w:moveFrom w:id="615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部室中文</w:t>
              </w:r>
            </w:moveFrom>
          </w:p>
        </w:tc>
        <w:tc>
          <w:tcPr>
            <w:tcW w:w="908" w:type="dxa"/>
          </w:tcPr>
          <w:p w14:paraId="61E36500" w14:textId="22AC7406" w:rsidR="00EE74E2" w:rsidRPr="00AF1A82" w:rsidDel="00CF08E3" w:rsidRDefault="00EE74E2" w:rsidP="007531AF">
            <w:pPr>
              <w:rPr>
                <w:moveFrom w:id="6154" w:author="Fegie" w:date="2021-02-20T11:08:00Z"/>
                <w:rFonts w:ascii="標楷體" w:eastAsia="標楷體" w:hAnsi="標楷體"/>
              </w:rPr>
            </w:pPr>
            <w:moveFrom w:id="615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X(16)</w:t>
              </w:r>
            </w:moveFrom>
          </w:p>
        </w:tc>
        <w:tc>
          <w:tcPr>
            <w:tcW w:w="929" w:type="dxa"/>
          </w:tcPr>
          <w:p w14:paraId="6BA6A8E2" w14:textId="4CEBD99A" w:rsidR="00EE74E2" w:rsidRPr="00AF1A82" w:rsidDel="00CF08E3" w:rsidRDefault="00EE74E2" w:rsidP="007531AF">
            <w:pPr>
              <w:rPr>
                <w:moveFrom w:id="615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3A9D7EA" w14:textId="0F07D778" w:rsidR="00EE74E2" w:rsidRPr="00AF1A82" w:rsidDel="00CF08E3" w:rsidRDefault="00EE74E2" w:rsidP="007531AF">
            <w:pPr>
              <w:rPr>
                <w:moveFrom w:id="615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5CD28EA" w14:textId="029C0B84" w:rsidR="00EE74E2" w:rsidDel="00CF08E3" w:rsidRDefault="00EE74E2" w:rsidP="007531AF">
            <w:pPr>
              <w:rPr>
                <w:moveFrom w:id="6158" w:author="Fegie" w:date="2021-02-20T11:08:00Z"/>
              </w:rPr>
            </w:pPr>
            <w:moveFrom w:id="6159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3AA76B0E" w14:textId="3772897E" w:rsidR="00EE74E2" w:rsidRPr="00AF1A82" w:rsidDel="00CF08E3" w:rsidRDefault="00EE74E2" w:rsidP="007531AF">
            <w:pPr>
              <w:rPr>
                <w:moveFrom w:id="616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43C2CDF4" w14:textId="401165A4" w:rsidR="00EE74E2" w:rsidDel="00CF08E3" w:rsidRDefault="00EE74E2" w:rsidP="007531AF">
            <w:pPr>
              <w:rPr>
                <w:moveFrom w:id="6161" w:author="Fegie" w:date="2021-02-20T11:08:00Z"/>
              </w:rPr>
            </w:pPr>
          </w:p>
        </w:tc>
      </w:tr>
      <w:tr w:rsidR="007531AF" w:rsidRPr="00AF1A82" w:rsidDel="00CF08E3" w14:paraId="3E03DBCA" w14:textId="0C8F04C3" w:rsidTr="00227600">
        <w:trPr>
          <w:trHeight w:val="291"/>
          <w:jc w:val="center"/>
        </w:trPr>
        <w:tc>
          <w:tcPr>
            <w:tcW w:w="493" w:type="dxa"/>
          </w:tcPr>
          <w:p w14:paraId="4B066CC0" w14:textId="3B869A1B" w:rsidR="007531AF" w:rsidRPr="00AF1A82" w:rsidDel="00CF08E3" w:rsidRDefault="007531AF" w:rsidP="007531AF">
            <w:pPr>
              <w:rPr>
                <w:moveFrom w:id="6162" w:author="Fegie" w:date="2021-02-20T11:08:00Z"/>
                <w:rFonts w:ascii="標楷體" w:eastAsia="標楷體" w:hAnsi="標楷體"/>
                <w:lang w:eastAsia="x-none"/>
              </w:rPr>
            </w:pPr>
            <w:moveFrom w:id="616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11</w:t>
              </w:r>
            </w:moveFrom>
          </w:p>
        </w:tc>
        <w:tc>
          <w:tcPr>
            <w:tcW w:w="1677" w:type="dxa"/>
          </w:tcPr>
          <w:p w14:paraId="5086E27B" w14:textId="72CD8250" w:rsidR="007531AF" w:rsidRPr="00AF1A82" w:rsidDel="00CF08E3" w:rsidRDefault="007531AF" w:rsidP="007531AF">
            <w:pPr>
              <w:rPr>
                <w:moveFrom w:id="6164" w:author="Fegie" w:date="2021-02-20T11:08:00Z"/>
                <w:rFonts w:ascii="標楷體" w:eastAsia="標楷體" w:hAnsi="標楷體"/>
                <w:lang w:eastAsia="x-none"/>
              </w:rPr>
            </w:pPr>
            <w:moveFrom w:id="6165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員工代號</w:t>
              </w:r>
            </w:moveFrom>
          </w:p>
        </w:tc>
        <w:tc>
          <w:tcPr>
            <w:tcW w:w="908" w:type="dxa"/>
          </w:tcPr>
          <w:p w14:paraId="61AB75A1" w14:textId="01677064" w:rsidR="007531AF" w:rsidRPr="00AF1A82" w:rsidDel="00CF08E3" w:rsidRDefault="007531AF" w:rsidP="007531AF">
            <w:pPr>
              <w:rPr>
                <w:moveFrom w:id="6166" w:author="Fegie" w:date="2021-02-20T11:08:00Z"/>
                <w:rFonts w:ascii="標楷體" w:eastAsia="標楷體" w:hAnsi="標楷體"/>
              </w:rPr>
            </w:pPr>
            <w:moveFrom w:id="6167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X(06)</w:t>
              </w:r>
            </w:moveFrom>
          </w:p>
        </w:tc>
        <w:tc>
          <w:tcPr>
            <w:tcW w:w="929" w:type="dxa"/>
          </w:tcPr>
          <w:p w14:paraId="09CC7F61" w14:textId="784F5755" w:rsidR="007531AF" w:rsidRPr="00AF1A82" w:rsidDel="00CF08E3" w:rsidRDefault="007531AF" w:rsidP="007531AF">
            <w:pPr>
              <w:rPr>
                <w:moveFrom w:id="616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53F5035" w14:textId="16D66220" w:rsidR="007531AF" w:rsidRPr="00AF1A82" w:rsidDel="00CF08E3" w:rsidRDefault="007531AF" w:rsidP="007531AF">
            <w:pPr>
              <w:rPr>
                <w:moveFrom w:id="616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8F4BBEC" w14:textId="5E6B2FAA" w:rsidR="007531AF" w:rsidDel="00CF08E3" w:rsidRDefault="007531AF" w:rsidP="007531AF">
            <w:pPr>
              <w:rPr>
                <w:moveFrom w:id="6170" w:author="Fegie" w:date="2021-02-20T11:08:00Z"/>
              </w:rPr>
            </w:pPr>
            <w:moveFrom w:id="6171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0FDA2F32" w14:textId="5110743C" w:rsidR="007531AF" w:rsidRPr="00AF1A82" w:rsidDel="00CF08E3" w:rsidRDefault="007531AF" w:rsidP="007531AF">
            <w:pPr>
              <w:rPr>
                <w:moveFrom w:id="617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0513834" w14:textId="06AA581B" w:rsidR="003B5EE5" w:rsidDel="00CF08E3" w:rsidRDefault="007531AF" w:rsidP="007531AF">
            <w:pPr>
              <w:rPr>
                <w:moveFrom w:id="6173" w:author="Fegie" w:date="2021-02-20T11:08:00Z"/>
                <w:rFonts w:ascii="標楷體" w:eastAsia="標楷體" w:hAnsi="標楷體"/>
                <w:lang w:eastAsia="x-none"/>
              </w:rPr>
            </w:pPr>
            <w:moveFrom w:id="6174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  <w:p w14:paraId="06E5EEB9" w14:textId="41379655" w:rsidR="007531AF" w:rsidDel="00CF08E3" w:rsidRDefault="003B5EE5">
            <w:pPr>
              <w:rPr>
                <w:moveFrom w:id="6175" w:author="Fegie" w:date="2021-02-20T11:08:00Z"/>
              </w:rPr>
            </w:pPr>
            <w:moveFrom w:id="6176" w:author="Fegie" w:date="2021-02-20T11:08:00Z">
              <w:r w:rsidDel="00CF08E3">
                <w:rPr>
                  <w:rFonts w:ascii="標楷體" w:eastAsia="標楷體" w:hAnsi="標楷體" w:hint="eastAsia"/>
                </w:rPr>
                <w:t>&lt;</w:t>
              </w:r>
              <w:r w:rsidRPr="003B5EE5" w:rsidDel="00CF08E3">
                <w:rPr>
                  <w:rFonts w:ascii="標楷體" w:eastAsia="標楷體" w:hAnsi="標楷體" w:hint="eastAsia"/>
                  <w:lang w:eastAsia="x-none"/>
                </w:rPr>
                <w:t>瀏覽</w:t>
              </w:r>
              <w:r w:rsidDel="00CF08E3">
                <w:rPr>
                  <w:rFonts w:ascii="標楷體" w:eastAsia="標楷體" w:hAnsi="標楷體" w:hint="eastAsia"/>
                </w:rPr>
                <w:t>&gt;</w:t>
              </w:r>
              <w:r w:rsidRPr="003B5EE5" w:rsidDel="00CF08E3">
                <w:rPr>
                  <w:rFonts w:ascii="標楷體" w:eastAsia="標楷體" w:hAnsi="標楷體" w:hint="eastAsia"/>
                  <w:lang w:eastAsia="x-none"/>
                </w:rPr>
                <w:t>輸入姓名後可查詢員工代號。</w:t>
              </w:r>
            </w:moveFrom>
          </w:p>
        </w:tc>
      </w:tr>
      <w:tr w:rsidR="007531AF" w:rsidRPr="00AF1A82" w:rsidDel="00CF08E3" w14:paraId="200447C2" w14:textId="4DE2CB7D" w:rsidTr="00227600">
        <w:trPr>
          <w:trHeight w:val="291"/>
          <w:jc w:val="center"/>
        </w:trPr>
        <w:tc>
          <w:tcPr>
            <w:tcW w:w="493" w:type="dxa"/>
          </w:tcPr>
          <w:p w14:paraId="3513B125" w14:textId="21298EA2" w:rsidR="007531AF" w:rsidRPr="00AF1A82" w:rsidDel="00CF08E3" w:rsidRDefault="007531AF" w:rsidP="007531AF">
            <w:pPr>
              <w:rPr>
                <w:moveFrom w:id="6177" w:author="Fegie" w:date="2021-02-20T11:08:00Z"/>
                <w:rFonts w:ascii="標楷體" w:eastAsia="標楷體" w:hAnsi="標楷體"/>
                <w:lang w:eastAsia="x-none"/>
              </w:rPr>
            </w:pPr>
            <w:moveFrom w:id="6178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12</w:t>
              </w:r>
            </w:moveFrom>
          </w:p>
        </w:tc>
        <w:tc>
          <w:tcPr>
            <w:tcW w:w="1677" w:type="dxa"/>
          </w:tcPr>
          <w:p w14:paraId="4F7FAD56" w14:textId="21A70F53" w:rsidR="007531AF" w:rsidRPr="00AF1A82" w:rsidDel="00CF08E3" w:rsidRDefault="007531AF" w:rsidP="007531AF">
            <w:pPr>
              <w:rPr>
                <w:moveFrom w:id="6179" w:author="Fegie" w:date="2021-02-20T11:08:00Z"/>
                <w:rFonts w:ascii="標楷體" w:eastAsia="標楷體" w:hAnsi="標楷體"/>
                <w:lang w:eastAsia="x-none"/>
              </w:rPr>
            </w:pPr>
            <w:moveFrom w:id="6180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員工姓名</w:t>
              </w:r>
            </w:moveFrom>
          </w:p>
        </w:tc>
        <w:tc>
          <w:tcPr>
            <w:tcW w:w="908" w:type="dxa"/>
          </w:tcPr>
          <w:p w14:paraId="70298E5C" w14:textId="21F5AD51" w:rsidR="007531AF" w:rsidRPr="00AF1A82" w:rsidDel="00CF08E3" w:rsidRDefault="007531AF" w:rsidP="007531AF">
            <w:pPr>
              <w:rPr>
                <w:moveFrom w:id="6181" w:author="Fegie" w:date="2021-02-20T11:08:00Z"/>
                <w:rFonts w:ascii="標楷體" w:eastAsia="標楷體" w:hAnsi="標楷體"/>
              </w:rPr>
            </w:pPr>
            <w:moveFrom w:id="6182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X(08)</w:t>
              </w:r>
            </w:moveFrom>
          </w:p>
        </w:tc>
        <w:tc>
          <w:tcPr>
            <w:tcW w:w="929" w:type="dxa"/>
          </w:tcPr>
          <w:p w14:paraId="054762A0" w14:textId="6906C7E0" w:rsidR="007531AF" w:rsidRPr="00AF1A82" w:rsidDel="00CF08E3" w:rsidRDefault="007531AF" w:rsidP="007531AF">
            <w:pPr>
              <w:rPr>
                <w:moveFrom w:id="6183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9F49B3" w14:textId="442ED935" w:rsidR="007531AF" w:rsidRPr="00AF1A82" w:rsidDel="00CF08E3" w:rsidRDefault="007531AF" w:rsidP="007531AF">
            <w:pPr>
              <w:rPr>
                <w:moveFrom w:id="6184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FDB2CFF" w14:textId="0B846400" w:rsidR="007531AF" w:rsidDel="00CF08E3" w:rsidRDefault="007531AF" w:rsidP="007531AF">
            <w:pPr>
              <w:rPr>
                <w:moveFrom w:id="6185" w:author="Fegie" w:date="2021-02-20T11:08:00Z"/>
              </w:rPr>
            </w:pPr>
            <w:moveFrom w:id="6186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765A0BB9" w14:textId="70FD115D" w:rsidR="007531AF" w:rsidRPr="00AF1A82" w:rsidDel="00CF08E3" w:rsidRDefault="007531AF" w:rsidP="007531AF">
            <w:pPr>
              <w:rPr>
                <w:moveFrom w:id="618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7780B748" w14:textId="2D591762" w:rsidR="007531AF" w:rsidDel="00CF08E3" w:rsidRDefault="007531AF" w:rsidP="007531AF">
            <w:pPr>
              <w:rPr>
                <w:moveFrom w:id="6188" w:author="Fegie" w:date="2021-02-20T11:08:00Z"/>
              </w:rPr>
            </w:pPr>
            <w:moveFrom w:id="6189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7531AF" w:rsidRPr="00AF1A82" w:rsidDel="00CF08E3" w14:paraId="31938A84" w14:textId="3E93F204" w:rsidTr="00227600">
        <w:trPr>
          <w:trHeight w:val="291"/>
          <w:jc w:val="center"/>
        </w:trPr>
        <w:tc>
          <w:tcPr>
            <w:tcW w:w="493" w:type="dxa"/>
          </w:tcPr>
          <w:p w14:paraId="5F41A807" w14:textId="33589902" w:rsidR="007531AF" w:rsidRPr="00AF1A82" w:rsidDel="00CF08E3" w:rsidRDefault="007531AF" w:rsidP="007531AF">
            <w:pPr>
              <w:rPr>
                <w:moveFrom w:id="6190" w:author="Fegie" w:date="2021-02-20T11:08:00Z"/>
                <w:rFonts w:ascii="標楷體" w:eastAsia="標楷體" w:hAnsi="標楷體"/>
                <w:lang w:eastAsia="x-none"/>
              </w:rPr>
            </w:pPr>
            <w:moveFrom w:id="619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13</w:t>
              </w:r>
            </w:moveFrom>
          </w:p>
        </w:tc>
        <w:tc>
          <w:tcPr>
            <w:tcW w:w="1677" w:type="dxa"/>
          </w:tcPr>
          <w:p w14:paraId="74D80A7A" w14:textId="3FE22014" w:rsidR="007531AF" w:rsidRPr="00AF1A82" w:rsidDel="00CF08E3" w:rsidRDefault="007531AF" w:rsidP="007531AF">
            <w:pPr>
              <w:rPr>
                <w:moveFrom w:id="6192" w:author="Fegie" w:date="2021-02-20T11:08:00Z"/>
                <w:rFonts w:ascii="標楷體" w:eastAsia="標楷體" w:hAnsi="標楷體"/>
                <w:lang w:eastAsia="x-none"/>
              </w:rPr>
            </w:pPr>
            <w:moveFrom w:id="619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專員姓名</w:t>
              </w:r>
            </w:moveFrom>
          </w:p>
        </w:tc>
        <w:tc>
          <w:tcPr>
            <w:tcW w:w="908" w:type="dxa"/>
          </w:tcPr>
          <w:p w14:paraId="1F16E6C7" w14:textId="414E33D9" w:rsidR="007531AF" w:rsidRPr="00AF1A82" w:rsidDel="00CF08E3" w:rsidRDefault="007531AF" w:rsidP="007531AF">
            <w:pPr>
              <w:rPr>
                <w:moveFrom w:id="6194" w:author="Fegie" w:date="2021-02-20T11:08:00Z"/>
                <w:rFonts w:ascii="標楷體" w:eastAsia="標楷體" w:hAnsi="標楷體"/>
              </w:rPr>
            </w:pPr>
            <w:moveFrom w:id="619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X(08)</w:t>
              </w:r>
            </w:moveFrom>
          </w:p>
        </w:tc>
        <w:tc>
          <w:tcPr>
            <w:tcW w:w="929" w:type="dxa"/>
          </w:tcPr>
          <w:p w14:paraId="4CA02EE4" w14:textId="7027DA48" w:rsidR="007531AF" w:rsidRPr="00AF1A82" w:rsidDel="00CF08E3" w:rsidRDefault="007531AF" w:rsidP="007531AF">
            <w:pPr>
              <w:rPr>
                <w:moveFrom w:id="619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833CF6C" w14:textId="43EDDCD0" w:rsidR="007531AF" w:rsidRPr="00AF1A82" w:rsidDel="00CF08E3" w:rsidRDefault="007531AF" w:rsidP="007531AF">
            <w:pPr>
              <w:rPr>
                <w:moveFrom w:id="619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6A93FF8" w14:textId="19DD38E2" w:rsidR="007531AF" w:rsidDel="00CF08E3" w:rsidRDefault="007531AF" w:rsidP="007531AF">
            <w:pPr>
              <w:rPr>
                <w:moveFrom w:id="6198" w:author="Fegie" w:date="2021-02-20T11:08:00Z"/>
              </w:rPr>
            </w:pPr>
            <w:moveFrom w:id="6199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1607EFDA" w14:textId="56DBF7D0" w:rsidR="007531AF" w:rsidRPr="00AF1A82" w:rsidDel="00CF08E3" w:rsidRDefault="007531AF" w:rsidP="007531AF">
            <w:pPr>
              <w:rPr>
                <w:moveFrom w:id="620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989411B" w14:textId="659FCD4D" w:rsidR="007531AF" w:rsidDel="00CF08E3" w:rsidRDefault="007531AF" w:rsidP="007531AF">
            <w:pPr>
              <w:rPr>
                <w:moveFrom w:id="6201" w:author="Fegie" w:date="2021-02-20T11:08:00Z"/>
              </w:rPr>
            </w:pPr>
            <w:moveFrom w:id="6202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7531AF" w:rsidRPr="00AF1A82" w:rsidDel="00CF08E3" w14:paraId="3D809927" w14:textId="0B624F13" w:rsidTr="00227600">
        <w:trPr>
          <w:trHeight w:val="291"/>
          <w:jc w:val="center"/>
        </w:trPr>
        <w:tc>
          <w:tcPr>
            <w:tcW w:w="493" w:type="dxa"/>
          </w:tcPr>
          <w:p w14:paraId="0435BE67" w14:textId="58F98B3E" w:rsidR="007531AF" w:rsidRPr="00AF1A82" w:rsidDel="00CF08E3" w:rsidRDefault="007531AF" w:rsidP="007531AF">
            <w:pPr>
              <w:rPr>
                <w:moveFrom w:id="6203" w:author="Fegie" w:date="2021-02-20T11:08:00Z"/>
                <w:rFonts w:ascii="標楷體" w:eastAsia="標楷體" w:hAnsi="標楷體"/>
                <w:lang w:eastAsia="x-none"/>
              </w:rPr>
            </w:pPr>
            <w:moveFrom w:id="6204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14</w:t>
              </w:r>
            </w:moveFrom>
          </w:p>
        </w:tc>
        <w:tc>
          <w:tcPr>
            <w:tcW w:w="1677" w:type="dxa"/>
          </w:tcPr>
          <w:p w14:paraId="1CD61DBB" w14:textId="0AB159F1" w:rsidR="007531AF" w:rsidRPr="00AF1A82" w:rsidDel="00CF08E3" w:rsidRDefault="007531AF" w:rsidP="007531AF">
            <w:pPr>
              <w:rPr>
                <w:moveFrom w:id="6205" w:author="Fegie" w:date="2021-02-20T11:08:00Z"/>
                <w:rFonts w:ascii="標楷體" w:eastAsia="標楷體" w:hAnsi="標楷體"/>
                <w:lang w:eastAsia="x-none"/>
              </w:rPr>
            </w:pPr>
            <w:moveFrom w:id="6206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目標件數</w:t>
              </w:r>
            </w:moveFrom>
          </w:p>
        </w:tc>
        <w:tc>
          <w:tcPr>
            <w:tcW w:w="908" w:type="dxa"/>
          </w:tcPr>
          <w:p w14:paraId="5D3F5E22" w14:textId="73B2C402" w:rsidR="007531AF" w:rsidRPr="00AF1A82" w:rsidDel="00CF08E3" w:rsidRDefault="007531AF" w:rsidP="007531AF">
            <w:pPr>
              <w:rPr>
                <w:moveFrom w:id="6207" w:author="Fegie" w:date="2021-02-20T11:08:00Z"/>
                <w:rFonts w:ascii="標楷體" w:eastAsia="標楷體" w:hAnsi="標楷體"/>
              </w:rPr>
            </w:pPr>
            <w:moveFrom w:id="6208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9(05)</w:t>
              </w:r>
            </w:moveFrom>
          </w:p>
        </w:tc>
        <w:tc>
          <w:tcPr>
            <w:tcW w:w="929" w:type="dxa"/>
          </w:tcPr>
          <w:p w14:paraId="630B17F7" w14:textId="2C16777D" w:rsidR="007531AF" w:rsidRPr="00AF1A82" w:rsidDel="00CF08E3" w:rsidRDefault="007531AF" w:rsidP="007531AF">
            <w:pPr>
              <w:rPr>
                <w:moveFrom w:id="620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BA341DC" w14:textId="74F2CC80" w:rsidR="007531AF" w:rsidRPr="00AF1A82" w:rsidDel="00CF08E3" w:rsidRDefault="007531AF" w:rsidP="007531AF">
            <w:pPr>
              <w:rPr>
                <w:moveFrom w:id="621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1227AAE" w14:textId="0238A098" w:rsidR="007531AF" w:rsidDel="00CF08E3" w:rsidRDefault="007531AF" w:rsidP="007531AF">
            <w:pPr>
              <w:rPr>
                <w:moveFrom w:id="6211" w:author="Fegie" w:date="2021-02-20T11:08:00Z"/>
              </w:rPr>
            </w:pPr>
            <w:moveFrom w:id="6212" w:author="Fegie" w:date="2021-02-20T11:08:00Z">
              <w:r w:rsidRPr="003861CA" w:rsidDel="00CF08E3">
                <w:rPr>
                  <w:rFonts w:ascii="標楷體" w:eastAsia="標楷體" w:hAnsi="標楷體" w:hint="eastAsia"/>
                </w:rPr>
                <w:t>V</w:t>
              </w:r>
            </w:moveFrom>
          </w:p>
        </w:tc>
        <w:tc>
          <w:tcPr>
            <w:tcW w:w="694" w:type="dxa"/>
          </w:tcPr>
          <w:p w14:paraId="22C90BF3" w14:textId="5175A2B6" w:rsidR="007531AF" w:rsidRPr="00AF1A82" w:rsidDel="00CF08E3" w:rsidRDefault="007531AF" w:rsidP="007531AF">
            <w:pPr>
              <w:rPr>
                <w:moveFrom w:id="6213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5DC3F99" w14:textId="1A9CC5F0" w:rsidR="007531AF" w:rsidDel="00CF08E3" w:rsidRDefault="007531AF" w:rsidP="007531AF">
            <w:pPr>
              <w:rPr>
                <w:moveFrom w:id="6214" w:author="Fegie" w:date="2021-02-20T11:08:00Z"/>
              </w:rPr>
            </w:pPr>
            <w:moveFrom w:id="6215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  <w:tr w:rsidR="007531AF" w:rsidRPr="00AF1A82" w:rsidDel="00CF08E3" w14:paraId="5BD9193C" w14:textId="45BD090C" w:rsidTr="00227600">
        <w:trPr>
          <w:trHeight w:val="291"/>
          <w:jc w:val="center"/>
        </w:trPr>
        <w:tc>
          <w:tcPr>
            <w:tcW w:w="493" w:type="dxa"/>
          </w:tcPr>
          <w:p w14:paraId="098030B8" w14:textId="33150909" w:rsidR="007531AF" w:rsidRPr="00AF1A82" w:rsidDel="00CF08E3" w:rsidRDefault="007531AF" w:rsidP="007531AF">
            <w:pPr>
              <w:rPr>
                <w:moveFrom w:id="6216" w:author="Fegie" w:date="2021-02-20T11:08:00Z"/>
                <w:rFonts w:ascii="標楷體" w:eastAsia="標楷體" w:hAnsi="標楷體"/>
              </w:rPr>
            </w:pPr>
            <w:moveFrom w:id="6217" w:author="Fegie" w:date="2021-02-20T11:08:00Z">
              <w:r w:rsidDel="00CF08E3">
                <w:rPr>
                  <w:rFonts w:ascii="標楷體" w:eastAsia="標楷體" w:hAnsi="標楷體" w:hint="eastAsia"/>
                </w:rPr>
                <w:t>15</w:t>
              </w:r>
            </w:moveFrom>
          </w:p>
        </w:tc>
        <w:tc>
          <w:tcPr>
            <w:tcW w:w="1677" w:type="dxa"/>
          </w:tcPr>
          <w:p w14:paraId="15D9BFD7" w14:textId="60824F0E" w:rsidR="007531AF" w:rsidRPr="00AF1A82" w:rsidDel="00CF08E3" w:rsidRDefault="007531AF" w:rsidP="007531AF">
            <w:pPr>
              <w:rPr>
                <w:moveFrom w:id="6218" w:author="Fegie" w:date="2021-02-20T11:08:00Z"/>
                <w:rFonts w:ascii="標楷體" w:eastAsia="標楷體" w:hAnsi="標楷體"/>
                <w:lang w:eastAsia="x-none"/>
              </w:rPr>
            </w:pPr>
            <w:moveFrom w:id="6219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t>累計目標件數</w:t>
              </w:r>
            </w:moveFrom>
          </w:p>
        </w:tc>
        <w:tc>
          <w:tcPr>
            <w:tcW w:w="908" w:type="dxa"/>
          </w:tcPr>
          <w:p w14:paraId="5DA14909" w14:textId="163563DB" w:rsidR="007531AF" w:rsidRPr="00AF1A82" w:rsidDel="00CF08E3" w:rsidRDefault="007531AF" w:rsidP="007531AF">
            <w:pPr>
              <w:rPr>
                <w:moveFrom w:id="6220" w:author="Fegie" w:date="2021-02-20T11:08:00Z"/>
                <w:rFonts w:ascii="標楷體" w:eastAsia="標楷體" w:hAnsi="標楷體"/>
              </w:rPr>
            </w:pPr>
            <w:moveFrom w:id="6221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t>9(05)</w:t>
              </w:r>
            </w:moveFrom>
          </w:p>
        </w:tc>
        <w:tc>
          <w:tcPr>
            <w:tcW w:w="929" w:type="dxa"/>
          </w:tcPr>
          <w:p w14:paraId="0F7BC560" w14:textId="19447B71" w:rsidR="007531AF" w:rsidRPr="00AF1A82" w:rsidDel="00CF08E3" w:rsidRDefault="007531AF" w:rsidP="007531AF">
            <w:pPr>
              <w:rPr>
                <w:moveFrom w:id="622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A4FA4F5" w14:textId="73404EFA" w:rsidR="007531AF" w:rsidRPr="00AF1A82" w:rsidDel="00CF08E3" w:rsidRDefault="007531AF" w:rsidP="007531AF">
            <w:pPr>
              <w:rPr>
                <w:moveFrom w:id="6223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C77FD81" w14:textId="20E42A97" w:rsidR="007531AF" w:rsidRPr="00AF1A82" w:rsidDel="00CF08E3" w:rsidRDefault="007531AF" w:rsidP="007531AF">
            <w:pPr>
              <w:rPr>
                <w:moveFrom w:id="6224" w:author="Fegie" w:date="2021-02-20T11:08:00Z"/>
                <w:rFonts w:ascii="標楷體" w:eastAsia="標楷體" w:hAnsi="標楷體"/>
                <w:lang w:eastAsia="x-none"/>
              </w:rPr>
            </w:pPr>
            <w:moveFrom w:id="6225" w:author="Fegie" w:date="2021-02-20T11:08:00Z">
              <w:r w:rsidRPr="007531AF" w:rsidDel="00CF08E3">
                <w:rPr>
                  <w:rFonts w:ascii="標楷體" w:eastAsia="標楷體" w:hAnsi="標楷體"/>
                  <w:lang w:eastAsia="x-none"/>
                </w:rPr>
                <w:t>V</w:t>
              </w:r>
            </w:moveFrom>
          </w:p>
        </w:tc>
        <w:tc>
          <w:tcPr>
            <w:tcW w:w="694" w:type="dxa"/>
          </w:tcPr>
          <w:p w14:paraId="2245280A" w14:textId="6C42A457" w:rsidR="007531AF" w:rsidRPr="00AF1A82" w:rsidDel="00CF08E3" w:rsidRDefault="007531AF" w:rsidP="007531AF">
            <w:pPr>
              <w:rPr>
                <w:moveFrom w:id="622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21DC9F2" w14:textId="5EF3B03D" w:rsidR="007531AF" w:rsidDel="00CF08E3" w:rsidRDefault="007531AF" w:rsidP="007531AF">
            <w:pPr>
              <w:rPr>
                <w:moveFrom w:id="6227" w:author="Fegie" w:date="2021-02-20T11:08:00Z"/>
              </w:rPr>
            </w:pPr>
            <w:moveFrom w:id="6228" w:author="Fegie" w:date="2021-02-20T11:08:00Z">
              <w:r w:rsidRPr="00D93EDE" w:rsidDel="00CF08E3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moveFrom>
          </w:p>
        </w:tc>
      </w:tr>
    </w:tbl>
    <w:p w14:paraId="32AA0836" w14:textId="0010F8FD" w:rsidR="00F81500" w:rsidRPr="00AF1A82" w:rsidDel="00CF08E3" w:rsidRDefault="00F81500" w:rsidP="00F81500">
      <w:pPr>
        <w:rPr>
          <w:moveFrom w:id="6229" w:author="Fegie" w:date="2021-02-20T11:08:00Z"/>
          <w:rFonts w:ascii="標楷體" w:eastAsia="標楷體" w:hAnsi="標楷體"/>
          <w:lang w:eastAsia="x-none"/>
        </w:rPr>
      </w:pPr>
    </w:p>
    <w:p w14:paraId="4009CB4C" w14:textId="262CBD68" w:rsidR="00F81500" w:rsidRPr="00AF1A82" w:rsidDel="00CF08E3" w:rsidRDefault="00F81500" w:rsidP="00F81500">
      <w:pPr>
        <w:rPr>
          <w:moveFrom w:id="6230" w:author="Fegie" w:date="2021-02-20T11:08:00Z"/>
          <w:rFonts w:ascii="標楷體" w:eastAsia="標楷體" w:hAnsi="標楷體"/>
          <w:lang w:eastAsia="x-none"/>
        </w:rPr>
      </w:pPr>
    </w:p>
    <w:p w14:paraId="52C8E79E" w14:textId="1D6AFACD" w:rsidR="00F81500" w:rsidRPr="00AF1A82" w:rsidDel="00CF08E3" w:rsidRDefault="00F81500" w:rsidP="00F81500">
      <w:pPr>
        <w:rPr>
          <w:moveFrom w:id="6231" w:author="Fegie" w:date="2021-02-20T11:08:00Z"/>
          <w:rFonts w:ascii="標楷體" w:eastAsia="標楷體" w:hAnsi="標楷體"/>
          <w:lang w:eastAsia="x-none"/>
        </w:rPr>
      </w:pPr>
    </w:p>
    <w:p w14:paraId="006A7D68" w14:textId="0A4BCCB2" w:rsidR="00F81500" w:rsidRPr="00AF1A82" w:rsidDel="00CF08E3" w:rsidRDefault="00D9578F" w:rsidP="00F81500">
      <w:pPr>
        <w:rPr>
          <w:moveFrom w:id="6232" w:author="Fegie" w:date="2021-02-20T11:08:00Z"/>
          <w:rFonts w:ascii="標楷體" w:eastAsia="標楷體" w:hAnsi="標楷體"/>
          <w:lang w:eastAsia="x-none"/>
        </w:rPr>
      </w:pPr>
      <w:moveFrom w:id="6233" w:author="Fegie" w:date="2021-02-20T11:08:00Z">
        <w:r w:rsidRPr="00AF1A82" w:rsidDel="00CF08E3">
          <w:rPr>
            <w:rFonts w:ascii="標楷體" w:eastAsia="標楷體" w:hAnsi="標楷體"/>
            <w:lang w:eastAsia="x-none"/>
          </w:rPr>
          <w:br w:type="page"/>
        </w:r>
      </w:moveFrom>
    </w:p>
    <w:moveFromRangeEnd w:id="5965"/>
    <w:p w14:paraId="037E0C70" w14:textId="77777777" w:rsidR="00CF08E3" w:rsidRPr="00AF1A82" w:rsidRDefault="00CF08E3" w:rsidP="00CF08E3">
      <w:pPr>
        <w:pStyle w:val="3"/>
        <w:numPr>
          <w:ilvl w:val="2"/>
          <w:numId w:val="8"/>
        </w:numPr>
        <w:rPr>
          <w:ins w:id="6234" w:author="Fegie" w:date="2021-02-20T11:08:00Z"/>
          <w:rFonts w:ascii="標楷體" w:hAnsi="標楷體"/>
        </w:rPr>
      </w:pPr>
      <w:ins w:id="6235" w:author="Fegie" w:date="2021-02-20T11:08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</w:t>
        </w:r>
        <w:r>
          <w:rPr>
            <w:rFonts w:ascii="標楷體" w:hAnsi="標楷體" w:hint="eastAsia"/>
            <w:lang w:eastAsia="zh-TW"/>
          </w:rPr>
          <w:t>02</w:t>
        </w:r>
        <w:r>
          <w:rPr>
            <w:rFonts w:ascii="標楷體" w:hAnsi="標楷體"/>
          </w:rPr>
          <w:t>4</w:t>
        </w:r>
        <w:r w:rsidRPr="006E5D9C">
          <w:rPr>
            <w:rFonts w:ascii="標楷體" w:hAnsi="標楷體" w:hint="eastAsia"/>
            <w:lang w:eastAsia="zh-TW"/>
          </w:rPr>
          <w:t>目標金額、累計目標金額查詢</w:t>
        </w:r>
      </w:ins>
    </w:p>
    <w:p w14:paraId="15AFCEBA" w14:textId="77777777" w:rsidR="00CF08E3" w:rsidRPr="00AF1A82" w:rsidRDefault="00CF08E3" w:rsidP="00CF08E3">
      <w:pPr>
        <w:pStyle w:val="a"/>
        <w:rPr>
          <w:ins w:id="6236" w:author="Fegie" w:date="2021-02-20T11:08:00Z"/>
          <w:lang w:eastAsia="x-none"/>
        </w:rPr>
      </w:pPr>
      <w:ins w:id="6237" w:author="Fegie" w:date="2021-02-20T11:08:00Z"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268BCAE0" w14:textId="77777777" w:rsidTr="0082660B">
        <w:trPr>
          <w:trHeight w:val="277"/>
          <w:ins w:id="6238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A653A" w14:textId="77777777" w:rsidR="00CF08E3" w:rsidRPr="00AF1A82" w:rsidRDefault="00CF08E3" w:rsidP="0082660B">
            <w:pPr>
              <w:rPr>
                <w:ins w:id="6239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40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功能名稱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A29A2" w14:textId="77777777" w:rsidR="00CF08E3" w:rsidRPr="00AF1A82" w:rsidRDefault="00CF08E3" w:rsidP="0082660B">
            <w:pPr>
              <w:rPr>
                <w:ins w:id="624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4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放款專員業績統計作業－</w:t>
              </w:r>
              <w:r w:rsidRPr="006E5D9C">
                <w:rPr>
                  <w:rFonts w:ascii="標楷體" w:eastAsia="標楷體" w:hAnsi="標楷體" w:hint="eastAsia"/>
                  <w:lang w:eastAsia="x-none"/>
                </w:rPr>
                <w:t>目標金額、累計目標金額查詢</w:t>
              </w:r>
              <w:proofErr w:type="spellEnd"/>
            </w:ins>
          </w:p>
        </w:tc>
      </w:tr>
      <w:tr w:rsidR="00CF08E3" w:rsidRPr="00AF1A82" w14:paraId="5EAF292E" w14:textId="77777777" w:rsidTr="0082660B">
        <w:trPr>
          <w:trHeight w:val="277"/>
          <w:ins w:id="6243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AE7F" w14:textId="77777777" w:rsidR="00CF08E3" w:rsidRPr="00AF1A82" w:rsidRDefault="00CF08E3" w:rsidP="0082660B">
            <w:pPr>
              <w:rPr>
                <w:ins w:id="624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4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  <w:proofErr w:type="spellEnd"/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D14AF" w14:textId="77777777" w:rsidR="00CF08E3" w:rsidRPr="00AF1A82" w:rsidRDefault="00CF08E3" w:rsidP="0082660B">
            <w:pPr>
              <w:rPr>
                <w:ins w:id="6246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3D557391" w14:textId="77777777" w:rsidTr="0082660B">
        <w:trPr>
          <w:trHeight w:val="773"/>
          <w:ins w:id="6247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BBEFA" w14:textId="77777777" w:rsidR="00CF08E3" w:rsidRPr="00AF1A82" w:rsidRDefault="00CF08E3" w:rsidP="0082660B">
            <w:pPr>
              <w:rPr>
                <w:ins w:id="6248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49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基本流程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6A3A90" w14:textId="77777777" w:rsidR="00CF08E3" w:rsidRPr="00AF1A82" w:rsidRDefault="00CF08E3" w:rsidP="0082660B">
            <w:pPr>
              <w:rPr>
                <w:ins w:id="6250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3E3EA094" w14:textId="77777777" w:rsidTr="0082660B">
        <w:trPr>
          <w:trHeight w:val="321"/>
          <w:ins w:id="6251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3F4B12" w14:textId="77777777" w:rsidR="00CF08E3" w:rsidRPr="00AF1A82" w:rsidRDefault="00CF08E3" w:rsidP="0082660B">
            <w:pPr>
              <w:rPr>
                <w:ins w:id="625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53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  <w:proofErr w:type="spellEnd"/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2FB4FA" w14:textId="77777777" w:rsidR="00CF08E3" w:rsidRPr="00AF1A82" w:rsidRDefault="00CF08E3" w:rsidP="0082660B">
            <w:pPr>
              <w:rPr>
                <w:ins w:id="6254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D7454C7" w14:textId="77777777" w:rsidTr="0082660B">
        <w:trPr>
          <w:trHeight w:val="1311"/>
          <w:ins w:id="6255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A32BBB" w14:textId="77777777" w:rsidR="00CF08E3" w:rsidRPr="00AF1A82" w:rsidRDefault="00CF08E3" w:rsidP="0082660B">
            <w:pPr>
              <w:rPr>
                <w:ins w:id="6256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57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  <w:proofErr w:type="spellEnd"/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D14FDF" w14:textId="77777777" w:rsidR="00CF08E3" w:rsidRPr="00AF1A82" w:rsidRDefault="00CF08E3" w:rsidP="0082660B">
            <w:pPr>
              <w:rPr>
                <w:ins w:id="6258" w:author="Fegie" w:date="2021-02-20T11:08:00Z"/>
                <w:rFonts w:ascii="標楷體" w:eastAsia="標楷體" w:hAnsi="標楷體"/>
                <w:lang w:eastAsia="x-none"/>
              </w:rPr>
            </w:pPr>
          </w:p>
          <w:p w14:paraId="69F1D48F" w14:textId="77777777" w:rsidR="00CF08E3" w:rsidRPr="00AF1A82" w:rsidRDefault="00CF08E3" w:rsidP="0082660B">
            <w:pPr>
              <w:rPr>
                <w:ins w:id="6259" w:author="Fegie" w:date="2021-02-20T11:08:00Z"/>
                <w:rFonts w:ascii="標楷體" w:eastAsia="標楷體" w:hAnsi="標楷體"/>
                <w:lang w:eastAsia="x-none"/>
              </w:rPr>
            </w:pPr>
            <w:ins w:id="6260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ab/>
              </w:r>
            </w:ins>
          </w:p>
        </w:tc>
      </w:tr>
      <w:tr w:rsidR="00CF08E3" w:rsidRPr="00AF1A82" w14:paraId="1FF1DEB2" w14:textId="77777777" w:rsidTr="0082660B">
        <w:trPr>
          <w:trHeight w:val="278"/>
          <w:ins w:id="6261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E54688" w14:textId="77777777" w:rsidR="00CF08E3" w:rsidRPr="00AF1A82" w:rsidRDefault="00CF08E3" w:rsidP="0082660B">
            <w:pPr>
              <w:rPr>
                <w:ins w:id="626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63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執行後狀況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CFD381" w14:textId="77777777" w:rsidR="00CF08E3" w:rsidRPr="00AF1A82" w:rsidRDefault="00CF08E3" w:rsidP="0082660B">
            <w:pPr>
              <w:rPr>
                <w:ins w:id="6264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03FCA074" w14:textId="77777777" w:rsidTr="0082660B">
        <w:trPr>
          <w:trHeight w:val="358"/>
          <w:ins w:id="6265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F91C8C" w14:textId="77777777" w:rsidR="00CF08E3" w:rsidRPr="00AF1A82" w:rsidRDefault="00CF08E3" w:rsidP="0082660B">
            <w:pPr>
              <w:rPr>
                <w:ins w:id="6266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67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  <w:proofErr w:type="spellEnd"/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C8DE16" w14:textId="77777777" w:rsidR="00CF08E3" w:rsidRPr="00AF1A82" w:rsidRDefault="00CF08E3" w:rsidP="0082660B">
            <w:pPr>
              <w:rPr>
                <w:ins w:id="6268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051395B" w14:textId="77777777" w:rsidTr="0082660B">
        <w:trPr>
          <w:trHeight w:val="278"/>
          <w:ins w:id="6269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426EF" w14:textId="77777777" w:rsidR="00CF08E3" w:rsidRPr="00AF1A82" w:rsidRDefault="00CF08E3" w:rsidP="0082660B">
            <w:pPr>
              <w:rPr>
                <w:ins w:id="627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71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參考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76596A" w14:textId="77777777" w:rsidR="00CF08E3" w:rsidRPr="00AF1A82" w:rsidRDefault="00CF08E3" w:rsidP="0082660B">
            <w:pPr>
              <w:rPr>
                <w:ins w:id="6272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</w:tbl>
    <w:p w14:paraId="77125004" w14:textId="77777777" w:rsidR="00CF08E3" w:rsidRPr="00AF1A82" w:rsidRDefault="00CF08E3" w:rsidP="00CF08E3">
      <w:pPr>
        <w:rPr>
          <w:ins w:id="6273" w:author="Fegie" w:date="2021-02-20T11:08:00Z"/>
          <w:rFonts w:ascii="標楷體" w:eastAsia="標楷體" w:hAnsi="標楷體"/>
          <w:lang w:eastAsia="x-none"/>
        </w:rPr>
      </w:pPr>
    </w:p>
    <w:p w14:paraId="1494A251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ins w:id="6274" w:author="Fegie" w:date="2021-02-20T11:08:00Z"/>
          <w:rFonts w:ascii="標楷體" w:eastAsia="標楷體" w:hAnsi="標楷體"/>
          <w:sz w:val="26"/>
          <w:szCs w:val="26"/>
          <w:lang w:eastAsia="x-none"/>
        </w:rPr>
      </w:pPr>
      <w:ins w:id="6275" w:author="Fegie" w:date="2021-02-20T11:08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</w:t>
        </w:r>
        <w:proofErr w:type="spellStart"/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畫面</w:t>
        </w:r>
        <w:proofErr w:type="spellEnd"/>
      </w:ins>
    </w:p>
    <w:p w14:paraId="2523B074" w14:textId="77777777" w:rsidR="00CF08E3" w:rsidRPr="00AF1A82" w:rsidRDefault="00CF08E3" w:rsidP="00CF08E3">
      <w:pPr>
        <w:ind w:leftChars="531" w:left="1274"/>
        <w:rPr>
          <w:ins w:id="6276" w:author="Fegie" w:date="2021-02-20T11:08:00Z"/>
          <w:rFonts w:ascii="標楷體" w:eastAsia="標楷體" w:hAnsi="標楷體"/>
          <w:lang w:eastAsia="x-none"/>
        </w:rPr>
      </w:pPr>
      <w:proofErr w:type="spellStart"/>
      <w:ins w:id="6277" w:author="Fegie" w:date="2021-02-20T11:08:00Z">
        <w:r w:rsidRPr="00AF1A82">
          <w:rPr>
            <w:rFonts w:ascii="標楷體" w:eastAsia="標楷體" w:hAnsi="標楷體" w:hint="eastAsia"/>
            <w:lang w:eastAsia="x-none"/>
          </w:rPr>
          <w:t>輸入畫面</w:t>
        </w:r>
        <w:proofErr w:type="spellEnd"/>
        <w:r w:rsidRPr="00AF1A82">
          <w:rPr>
            <w:rFonts w:ascii="標楷體" w:eastAsia="標楷體" w:hAnsi="標楷體" w:hint="eastAsia"/>
            <w:lang w:eastAsia="x-none"/>
          </w:rPr>
          <w:t>：</w:t>
        </w:r>
      </w:ins>
    </w:p>
    <w:p w14:paraId="6535205D" w14:textId="77777777" w:rsidR="00CF08E3" w:rsidRPr="00AF1A82" w:rsidRDefault="00CF08E3" w:rsidP="00CF08E3">
      <w:pPr>
        <w:rPr>
          <w:ins w:id="6278" w:author="Fegie" w:date="2021-02-20T11:08:00Z"/>
          <w:rFonts w:ascii="標楷體" w:eastAsia="標楷體" w:hAnsi="標楷體"/>
          <w:lang w:eastAsia="x-none"/>
        </w:rPr>
      </w:pPr>
      <w:ins w:id="6279" w:author="Fegie" w:date="2021-02-20T11:08:00Z">
        <w:r>
          <w:rPr>
            <w:noProof/>
          </w:rPr>
          <w:drawing>
            <wp:inline distT="0" distB="0" distL="0" distR="0" wp14:anchorId="6A8BCC4E" wp14:editId="1029BADC">
              <wp:extent cx="6479540" cy="3473450"/>
              <wp:effectExtent l="0" t="0" r="0" b="0"/>
              <wp:docPr id="84" name="圖片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473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2781E7" w14:textId="77777777" w:rsidR="00CF08E3" w:rsidRPr="00AF1A82" w:rsidRDefault="00CF08E3" w:rsidP="00CF08E3">
      <w:pPr>
        <w:ind w:leftChars="531" w:left="1274"/>
        <w:rPr>
          <w:ins w:id="6280" w:author="Fegie" w:date="2021-02-20T11:08:00Z"/>
          <w:rFonts w:ascii="標楷體" w:eastAsia="標楷體" w:hAnsi="標楷體"/>
          <w:lang w:eastAsia="x-none"/>
        </w:rPr>
      </w:pPr>
      <w:proofErr w:type="spellStart"/>
      <w:ins w:id="6281" w:author="Fegie" w:date="2021-02-20T11:08:00Z">
        <w:r w:rsidRPr="00AF1A82">
          <w:rPr>
            <w:rFonts w:ascii="標楷體" w:eastAsia="標楷體" w:hAnsi="標楷體" w:hint="eastAsia"/>
            <w:lang w:eastAsia="x-none"/>
          </w:rPr>
          <w:t>輸出畫面</w:t>
        </w:r>
        <w:proofErr w:type="spellEnd"/>
        <w:r w:rsidRPr="00AF1A82">
          <w:rPr>
            <w:rFonts w:ascii="標楷體" w:eastAsia="標楷體" w:hAnsi="標楷體" w:hint="eastAsia"/>
            <w:lang w:eastAsia="x-none"/>
          </w:rPr>
          <w:t>：</w:t>
        </w:r>
      </w:ins>
    </w:p>
    <w:p w14:paraId="00AF46E6" w14:textId="7794388F" w:rsidR="00CF08E3" w:rsidRPr="00AF1A82" w:rsidRDefault="001555F9" w:rsidP="00CF08E3">
      <w:pPr>
        <w:rPr>
          <w:ins w:id="6282" w:author="Fegie" w:date="2021-02-20T11:08:00Z"/>
          <w:rFonts w:ascii="標楷體" w:eastAsia="標楷體" w:hAnsi="標楷體"/>
          <w:lang w:eastAsia="x-none"/>
        </w:rPr>
      </w:pPr>
      <w:ins w:id="6283" w:author="Fegie" w:date="2021-04-11T21:09:00Z">
        <w:r>
          <w:rPr>
            <w:noProof/>
          </w:rPr>
          <w:drawing>
            <wp:inline distT="0" distB="0" distL="0" distR="0" wp14:anchorId="0C4ABC0A" wp14:editId="3E71BD34">
              <wp:extent cx="6479540" cy="2292350"/>
              <wp:effectExtent l="0" t="0" r="0" b="0"/>
              <wp:docPr id="103" name="圖片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92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F3FA012" w14:textId="77777777" w:rsidR="00CF08E3" w:rsidRPr="00AF1A82" w:rsidRDefault="00CF08E3" w:rsidP="00CF08E3">
      <w:pPr>
        <w:rPr>
          <w:ins w:id="6284" w:author="Fegie" w:date="2021-02-20T11:08:00Z"/>
          <w:rFonts w:ascii="標楷體" w:eastAsia="標楷體" w:hAnsi="標楷體"/>
          <w:lang w:eastAsia="x-none"/>
        </w:rPr>
      </w:pPr>
    </w:p>
    <w:p w14:paraId="26ECCD6D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ins w:id="6285" w:author="Fegie" w:date="2021-02-20T11:08:00Z"/>
          <w:rFonts w:ascii="標楷體" w:eastAsia="標楷體" w:hAnsi="標楷體"/>
          <w:sz w:val="26"/>
          <w:szCs w:val="26"/>
          <w:lang w:eastAsia="x-none"/>
        </w:rPr>
      </w:pPr>
      <w:proofErr w:type="spellStart"/>
      <w:ins w:id="6286" w:author="Fegie" w:date="2021-02-20T11:08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proofErr w:type="spellEnd"/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CF08E3" w:rsidRPr="00AF1A82" w14:paraId="2E46C001" w14:textId="77777777" w:rsidTr="0082660B">
        <w:trPr>
          <w:trHeight w:val="388"/>
          <w:jc w:val="center"/>
          <w:ins w:id="6287" w:author="Fegie" w:date="2021-02-20T11:08:00Z"/>
        </w:trPr>
        <w:tc>
          <w:tcPr>
            <w:tcW w:w="519" w:type="dxa"/>
            <w:vMerge w:val="restart"/>
          </w:tcPr>
          <w:p w14:paraId="65918957" w14:textId="77777777" w:rsidR="00CF08E3" w:rsidRPr="00AF1A82" w:rsidRDefault="00CF08E3" w:rsidP="0082660B">
            <w:pPr>
              <w:rPr>
                <w:ins w:id="6288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89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  <w:proofErr w:type="spellEnd"/>
            </w:ins>
          </w:p>
        </w:tc>
        <w:tc>
          <w:tcPr>
            <w:tcW w:w="1624" w:type="dxa"/>
            <w:vMerge w:val="restart"/>
          </w:tcPr>
          <w:p w14:paraId="1B4EB808" w14:textId="77777777" w:rsidR="00CF08E3" w:rsidRPr="00AF1A82" w:rsidRDefault="00CF08E3" w:rsidP="0082660B">
            <w:pPr>
              <w:rPr>
                <w:ins w:id="629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91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  <w:proofErr w:type="spellEnd"/>
            </w:ins>
          </w:p>
        </w:tc>
        <w:tc>
          <w:tcPr>
            <w:tcW w:w="5733" w:type="dxa"/>
            <w:gridSpan w:val="5"/>
          </w:tcPr>
          <w:p w14:paraId="35F6D430" w14:textId="77777777" w:rsidR="00CF08E3" w:rsidRPr="00AF1A82" w:rsidRDefault="00CF08E3" w:rsidP="0082660B">
            <w:pPr>
              <w:jc w:val="center"/>
              <w:rPr>
                <w:ins w:id="629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93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  <w:proofErr w:type="spellEnd"/>
            </w:ins>
          </w:p>
        </w:tc>
        <w:tc>
          <w:tcPr>
            <w:tcW w:w="2758" w:type="dxa"/>
            <w:vMerge w:val="restart"/>
          </w:tcPr>
          <w:p w14:paraId="593701A3" w14:textId="77777777" w:rsidR="00CF08E3" w:rsidRPr="00AF1A82" w:rsidRDefault="00CF08E3" w:rsidP="0082660B">
            <w:pPr>
              <w:rPr>
                <w:ins w:id="629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29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  <w:proofErr w:type="spellEnd"/>
            </w:ins>
          </w:p>
        </w:tc>
      </w:tr>
      <w:tr w:rsidR="00CF08E3" w:rsidRPr="00AF1A82" w14:paraId="22892D27" w14:textId="77777777" w:rsidTr="0082660B">
        <w:trPr>
          <w:trHeight w:val="244"/>
          <w:jc w:val="center"/>
          <w:ins w:id="6296" w:author="Fegie" w:date="2021-02-20T11:08:00Z"/>
        </w:trPr>
        <w:tc>
          <w:tcPr>
            <w:tcW w:w="519" w:type="dxa"/>
            <w:vMerge/>
          </w:tcPr>
          <w:p w14:paraId="6B40AE84" w14:textId="77777777" w:rsidR="00CF08E3" w:rsidRPr="00AF1A82" w:rsidRDefault="00CF08E3" w:rsidP="0082660B">
            <w:pPr>
              <w:rPr>
                <w:ins w:id="629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2B73FB16" w14:textId="77777777" w:rsidR="00CF08E3" w:rsidRPr="00AF1A82" w:rsidRDefault="00CF08E3" w:rsidP="0082660B">
            <w:pPr>
              <w:rPr>
                <w:ins w:id="629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1B743BA8" w14:textId="77777777" w:rsidR="00CF08E3" w:rsidRPr="00AF1A82" w:rsidRDefault="00CF08E3" w:rsidP="0082660B">
            <w:pPr>
              <w:rPr>
                <w:ins w:id="6299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00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  <w:proofErr w:type="spellEnd"/>
            </w:ins>
          </w:p>
        </w:tc>
        <w:tc>
          <w:tcPr>
            <w:tcW w:w="1596" w:type="dxa"/>
          </w:tcPr>
          <w:p w14:paraId="55216C81" w14:textId="77777777" w:rsidR="00CF08E3" w:rsidRPr="00AF1A82" w:rsidRDefault="00CF08E3" w:rsidP="0082660B">
            <w:pPr>
              <w:rPr>
                <w:ins w:id="630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02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  <w:proofErr w:type="spellEnd"/>
            </w:ins>
          </w:p>
        </w:tc>
        <w:tc>
          <w:tcPr>
            <w:tcW w:w="1127" w:type="dxa"/>
          </w:tcPr>
          <w:p w14:paraId="7E4C6DD9" w14:textId="77777777" w:rsidR="00CF08E3" w:rsidRPr="00AF1A82" w:rsidRDefault="00CF08E3" w:rsidP="0082660B">
            <w:pPr>
              <w:rPr>
                <w:ins w:id="6303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04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  <w:proofErr w:type="spellEnd"/>
            </w:ins>
          </w:p>
        </w:tc>
        <w:tc>
          <w:tcPr>
            <w:tcW w:w="752" w:type="dxa"/>
          </w:tcPr>
          <w:p w14:paraId="551F07A1" w14:textId="77777777" w:rsidR="00CF08E3" w:rsidRPr="00AF1A82" w:rsidRDefault="00CF08E3" w:rsidP="0082660B">
            <w:pPr>
              <w:rPr>
                <w:ins w:id="6305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06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  <w:proofErr w:type="spellEnd"/>
            </w:ins>
          </w:p>
        </w:tc>
        <w:tc>
          <w:tcPr>
            <w:tcW w:w="699" w:type="dxa"/>
          </w:tcPr>
          <w:p w14:paraId="2274979D" w14:textId="77777777" w:rsidR="00CF08E3" w:rsidRPr="00AF1A82" w:rsidRDefault="00CF08E3" w:rsidP="0082660B">
            <w:pPr>
              <w:rPr>
                <w:ins w:id="6307" w:author="Fegie" w:date="2021-02-20T11:08:00Z"/>
                <w:rFonts w:ascii="標楷體" w:eastAsia="標楷體" w:hAnsi="標楷體"/>
                <w:lang w:eastAsia="x-none"/>
              </w:rPr>
            </w:pPr>
            <w:ins w:id="6308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758" w:type="dxa"/>
            <w:vMerge/>
          </w:tcPr>
          <w:p w14:paraId="6DE919A1" w14:textId="77777777" w:rsidR="00CF08E3" w:rsidRPr="00AF1A82" w:rsidRDefault="00CF08E3" w:rsidP="0082660B">
            <w:pPr>
              <w:rPr>
                <w:ins w:id="6309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FD85B93" w14:textId="77777777" w:rsidTr="0082660B">
        <w:trPr>
          <w:trHeight w:val="244"/>
          <w:jc w:val="center"/>
          <w:ins w:id="6310" w:author="Fegie" w:date="2021-02-20T11:08:00Z"/>
        </w:trPr>
        <w:tc>
          <w:tcPr>
            <w:tcW w:w="519" w:type="dxa"/>
          </w:tcPr>
          <w:p w14:paraId="0395E7CB" w14:textId="77777777" w:rsidR="00CF08E3" w:rsidRPr="00AF1A82" w:rsidRDefault="00CF08E3" w:rsidP="0082660B">
            <w:pPr>
              <w:rPr>
                <w:ins w:id="6311" w:author="Fegie" w:date="2021-02-20T11:08:00Z"/>
                <w:rFonts w:ascii="標楷體" w:eastAsia="標楷體" w:hAnsi="標楷體"/>
                <w:lang w:eastAsia="x-none"/>
              </w:rPr>
            </w:pPr>
            <w:ins w:id="631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624" w:type="dxa"/>
          </w:tcPr>
          <w:p w14:paraId="28EA1A2F" w14:textId="77777777" w:rsidR="00CF08E3" w:rsidRPr="00AF1A82" w:rsidRDefault="00CF08E3" w:rsidP="0082660B">
            <w:pPr>
              <w:rPr>
                <w:ins w:id="6313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14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員工代號</w:t>
              </w:r>
              <w:proofErr w:type="spellEnd"/>
            </w:ins>
          </w:p>
        </w:tc>
        <w:tc>
          <w:tcPr>
            <w:tcW w:w="1559" w:type="dxa"/>
          </w:tcPr>
          <w:p w14:paraId="37FB42D5" w14:textId="77777777" w:rsidR="00CF08E3" w:rsidRPr="00AF1A82" w:rsidRDefault="00CF08E3" w:rsidP="0082660B">
            <w:pPr>
              <w:rPr>
                <w:ins w:id="6315" w:author="Fegie" w:date="2021-02-20T11:08:00Z"/>
                <w:rFonts w:ascii="標楷體" w:eastAsia="標楷體" w:hAnsi="標楷體"/>
                <w:lang w:eastAsia="x-none"/>
              </w:rPr>
            </w:pPr>
            <w:proofErr w:type="gramStart"/>
            <w:ins w:id="6316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ins>
          </w:p>
        </w:tc>
        <w:tc>
          <w:tcPr>
            <w:tcW w:w="1596" w:type="dxa"/>
          </w:tcPr>
          <w:p w14:paraId="3D3FC357" w14:textId="77777777" w:rsidR="00CF08E3" w:rsidRPr="00AF1A82" w:rsidRDefault="00CF08E3" w:rsidP="0082660B">
            <w:pPr>
              <w:rPr>
                <w:ins w:id="631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5235B1E7" w14:textId="77777777" w:rsidR="00CF08E3" w:rsidRPr="00AF1A82" w:rsidRDefault="00CF08E3" w:rsidP="0082660B">
            <w:pPr>
              <w:rPr>
                <w:ins w:id="631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0F6C7D4" w14:textId="77777777" w:rsidR="00CF08E3" w:rsidRPr="00AF1A82" w:rsidRDefault="00CF08E3" w:rsidP="0082660B">
            <w:pPr>
              <w:rPr>
                <w:ins w:id="631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65CF2D9" w14:textId="77777777" w:rsidR="00CF08E3" w:rsidRPr="00AF1A82" w:rsidRDefault="00CF08E3" w:rsidP="0082660B">
            <w:pPr>
              <w:rPr>
                <w:ins w:id="632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6DD38C9" w14:textId="77777777" w:rsidR="00CF08E3" w:rsidRPr="00AF1A82" w:rsidRDefault="00CF08E3" w:rsidP="0082660B">
            <w:pPr>
              <w:rPr>
                <w:ins w:id="632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ins w:id="632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若不輸入</w:t>
              </w:r>
              <w:proofErr w:type="spellEnd"/>
              <w:r w:rsidRPr="00AF1A82">
                <w:rPr>
                  <w:rFonts w:ascii="標楷體" w:eastAsia="標楷體" w:hAnsi="標楷體" w:hint="eastAsia"/>
                  <w:lang w:eastAsia="x-none"/>
                </w:rPr>
                <w:t xml:space="preserve">, 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員工代號由最小開始查詢</w:t>
              </w:r>
              <w:proofErr w:type="spellEnd"/>
              <w:r w:rsidRPr="00AF1A82">
                <w:rPr>
                  <w:rFonts w:ascii="標楷體" w:eastAsia="標楷體" w:hAnsi="標楷體" w:hint="eastAsia"/>
                  <w:lang w:eastAsia="x-none"/>
                </w:rPr>
                <w:t>,</w:t>
              </w:r>
              <w:proofErr w:type="spellStart"/>
              <w:r w:rsidRPr="00AF1A82">
                <w:rPr>
                  <w:rFonts w:ascii="標楷體" w:eastAsia="標楷體" w:hAnsi="標楷體" w:hint="eastAsia"/>
                  <w:lang w:eastAsia="x-none"/>
                </w:rPr>
                <w:t>否則由輸入之員工代號開始查詢</w:t>
              </w:r>
              <w:proofErr w:type="spellEnd"/>
            </w:ins>
          </w:p>
        </w:tc>
      </w:tr>
    </w:tbl>
    <w:p w14:paraId="4A3DE740" w14:textId="77777777" w:rsidR="00CF08E3" w:rsidRPr="00AF1A82" w:rsidRDefault="00CF08E3" w:rsidP="00CF08E3">
      <w:pPr>
        <w:pStyle w:val="a"/>
        <w:rPr>
          <w:ins w:id="6323" w:author="Fegie" w:date="2021-02-20T11:08:00Z"/>
        </w:rPr>
      </w:pPr>
      <w:ins w:id="6324" w:author="Fegie" w:date="2021-02-20T11:08:00Z">
        <w:r w:rsidRPr="00AF1A82">
          <w:rPr>
            <w:rFonts w:hint="eastAsia"/>
          </w:rPr>
          <w:t>輸出畫面資料說明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CF08E3" w:rsidRPr="00AF1A82" w14:paraId="2D5589A2" w14:textId="77777777" w:rsidTr="0082660B">
        <w:trPr>
          <w:trHeight w:val="388"/>
          <w:jc w:val="center"/>
          <w:ins w:id="6325" w:author="Fegie" w:date="2021-02-20T11:08:00Z"/>
        </w:trPr>
        <w:tc>
          <w:tcPr>
            <w:tcW w:w="696" w:type="dxa"/>
            <w:vMerge w:val="restart"/>
          </w:tcPr>
          <w:p w14:paraId="43DD5BB7" w14:textId="77777777" w:rsidR="00CF08E3" w:rsidRPr="00AF1A82" w:rsidRDefault="00CF08E3" w:rsidP="0082660B">
            <w:pPr>
              <w:rPr>
                <w:ins w:id="6326" w:author="Fegie" w:date="2021-02-20T11:08:00Z"/>
                <w:rFonts w:ascii="標楷體" w:eastAsia="標楷體" w:hAnsi="標楷體"/>
              </w:rPr>
            </w:pPr>
            <w:ins w:id="6327" w:author="Fegie" w:date="2021-02-20T11:08:00Z">
              <w:r w:rsidRPr="00AF1A82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2137" w:type="dxa"/>
            <w:vMerge w:val="restart"/>
          </w:tcPr>
          <w:p w14:paraId="1E1450AD" w14:textId="77777777" w:rsidR="00CF08E3" w:rsidRPr="00AF1A82" w:rsidRDefault="00CF08E3" w:rsidP="0082660B">
            <w:pPr>
              <w:rPr>
                <w:ins w:id="6328" w:author="Fegie" w:date="2021-02-20T11:08:00Z"/>
                <w:rFonts w:ascii="標楷體" w:eastAsia="標楷體" w:hAnsi="標楷體"/>
              </w:rPr>
            </w:pPr>
            <w:ins w:id="6329" w:author="Fegie" w:date="2021-02-20T11:08:00Z">
              <w:r w:rsidRPr="00AF1A82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3969" w:type="dxa"/>
          </w:tcPr>
          <w:p w14:paraId="0C67C47C" w14:textId="77777777" w:rsidR="00CF08E3" w:rsidRPr="00AF1A82" w:rsidRDefault="00CF08E3" w:rsidP="0082660B">
            <w:pPr>
              <w:jc w:val="center"/>
              <w:rPr>
                <w:ins w:id="6330" w:author="Fegie" w:date="2021-02-20T11:08:00Z"/>
                <w:rFonts w:ascii="標楷體" w:eastAsia="標楷體" w:hAnsi="標楷體"/>
              </w:rPr>
            </w:pPr>
            <w:ins w:id="6331" w:author="Fegie" w:date="2021-02-20T11:08:00Z">
              <w:r w:rsidRPr="00AF1A82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693" w:type="dxa"/>
            <w:vMerge w:val="restart"/>
          </w:tcPr>
          <w:p w14:paraId="03E96F0A" w14:textId="77777777" w:rsidR="00CF08E3" w:rsidRPr="00AF1A82" w:rsidRDefault="00CF08E3" w:rsidP="0082660B">
            <w:pPr>
              <w:rPr>
                <w:ins w:id="6332" w:author="Fegie" w:date="2021-02-20T11:08:00Z"/>
                <w:rFonts w:ascii="標楷體" w:eastAsia="標楷體" w:hAnsi="標楷體"/>
              </w:rPr>
            </w:pPr>
            <w:ins w:id="6333" w:author="Fegie" w:date="2021-02-20T11:08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CF08E3" w:rsidRPr="00AF1A82" w14:paraId="31D6D57A" w14:textId="77777777" w:rsidTr="0082660B">
        <w:trPr>
          <w:trHeight w:val="244"/>
          <w:jc w:val="center"/>
          <w:ins w:id="6334" w:author="Fegie" w:date="2021-02-20T11:08:00Z"/>
        </w:trPr>
        <w:tc>
          <w:tcPr>
            <w:tcW w:w="696" w:type="dxa"/>
            <w:vMerge/>
          </w:tcPr>
          <w:p w14:paraId="458DCBC4" w14:textId="77777777" w:rsidR="00CF08E3" w:rsidRPr="00AF1A82" w:rsidRDefault="00CF08E3" w:rsidP="0082660B">
            <w:pPr>
              <w:rPr>
                <w:ins w:id="6335" w:author="Fegie" w:date="2021-02-20T11:08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BCEF5B8" w14:textId="77777777" w:rsidR="00CF08E3" w:rsidRPr="00AF1A82" w:rsidRDefault="00CF08E3" w:rsidP="0082660B">
            <w:pPr>
              <w:rPr>
                <w:ins w:id="6336" w:author="Fegie" w:date="2021-02-20T11:08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DB573AC" w14:textId="77777777" w:rsidR="00CF08E3" w:rsidRPr="00AF1A82" w:rsidRDefault="00CF08E3" w:rsidP="0082660B">
            <w:pPr>
              <w:rPr>
                <w:ins w:id="6337" w:author="Fegie" w:date="2021-02-20T11:08:00Z"/>
                <w:rFonts w:ascii="標楷體" w:eastAsia="標楷體" w:hAnsi="標楷體"/>
              </w:rPr>
            </w:pPr>
            <w:ins w:id="6338" w:author="Fegie" w:date="2021-02-20T11:08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2693" w:type="dxa"/>
            <w:vMerge/>
          </w:tcPr>
          <w:p w14:paraId="352399FA" w14:textId="77777777" w:rsidR="00CF08E3" w:rsidRPr="00AF1A82" w:rsidRDefault="00CF08E3" w:rsidP="0082660B">
            <w:pPr>
              <w:rPr>
                <w:ins w:id="6339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111714F8" w14:textId="77777777" w:rsidTr="0082660B">
        <w:trPr>
          <w:trHeight w:val="291"/>
          <w:jc w:val="center"/>
          <w:ins w:id="6340" w:author="Fegie" w:date="2021-02-20T11:08:00Z"/>
        </w:trPr>
        <w:tc>
          <w:tcPr>
            <w:tcW w:w="2833" w:type="dxa"/>
            <w:gridSpan w:val="2"/>
          </w:tcPr>
          <w:p w14:paraId="19C87201" w14:textId="77777777" w:rsidR="00CF08E3" w:rsidRPr="00AF1A82" w:rsidRDefault="00CF08E3" w:rsidP="0082660B">
            <w:pPr>
              <w:rPr>
                <w:ins w:id="6341" w:author="Fegie" w:date="2021-02-20T11:08:00Z"/>
                <w:rFonts w:ascii="標楷體" w:eastAsia="標楷體" w:hAnsi="標楷體"/>
                <w:lang w:eastAsia="x-none"/>
              </w:rPr>
            </w:pPr>
            <w:ins w:id="634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修改</w:t>
              </w:r>
              <w:r w:rsidRPr="00AF1A82">
                <w:rPr>
                  <w:rFonts w:ascii="標楷體" w:eastAsia="標楷體" w:hAnsi="標楷體" w:hint="eastAsia"/>
                  <w:lang w:eastAsia="x-none"/>
                </w:rPr>
                <w:t>]</w:t>
              </w:r>
            </w:ins>
          </w:p>
        </w:tc>
        <w:tc>
          <w:tcPr>
            <w:tcW w:w="3969" w:type="dxa"/>
          </w:tcPr>
          <w:p w14:paraId="39CA4B2F" w14:textId="77777777" w:rsidR="00CF08E3" w:rsidRPr="00AF1A82" w:rsidRDefault="00CF08E3" w:rsidP="0082660B">
            <w:pPr>
              <w:rPr>
                <w:ins w:id="6343" w:author="Fegie" w:date="2021-02-20T11:08:00Z"/>
                <w:rFonts w:ascii="標楷體" w:eastAsia="標楷體" w:hAnsi="標楷體"/>
              </w:rPr>
            </w:pPr>
            <w:ins w:id="6344" w:author="Fegie" w:date="2021-02-20T11:08:00Z">
              <w:r w:rsidRPr="00AF1A82">
                <w:rPr>
                  <w:rFonts w:ascii="標楷體" w:eastAsia="標楷體" w:hAnsi="標楷體" w:hint="eastAsia"/>
                </w:rPr>
                <w:t>連結[L5407房貸協辦人員等級維護</w:t>
              </w:r>
              <w:r w:rsidRPr="00AF1A82">
                <w:rPr>
                  <w:rFonts w:ascii="標楷體" w:eastAsia="標楷體" w:hAnsi="標楷體"/>
                </w:rPr>
                <w:t>]</w:t>
              </w:r>
            </w:ins>
          </w:p>
        </w:tc>
        <w:tc>
          <w:tcPr>
            <w:tcW w:w="2693" w:type="dxa"/>
          </w:tcPr>
          <w:p w14:paraId="20B3141B" w14:textId="77777777" w:rsidR="00CF08E3" w:rsidRPr="00AF1A82" w:rsidRDefault="00CF08E3" w:rsidP="0082660B">
            <w:pPr>
              <w:rPr>
                <w:ins w:id="6345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5856E761" w14:textId="77777777" w:rsidTr="0082660B">
        <w:trPr>
          <w:trHeight w:val="291"/>
          <w:jc w:val="center"/>
          <w:ins w:id="6346" w:author="Fegie" w:date="2021-02-20T11:08:00Z"/>
        </w:trPr>
        <w:tc>
          <w:tcPr>
            <w:tcW w:w="2833" w:type="dxa"/>
            <w:gridSpan w:val="2"/>
          </w:tcPr>
          <w:p w14:paraId="3D8C3AAC" w14:textId="77777777" w:rsidR="00CF08E3" w:rsidRPr="00AF1A82" w:rsidRDefault="00CF08E3" w:rsidP="0082660B">
            <w:pPr>
              <w:rPr>
                <w:ins w:id="6347" w:author="Fegie" w:date="2021-02-20T11:08:00Z"/>
                <w:rFonts w:ascii="標楷體" w:eastAsia="標楷體" w:hAnsi="標楷體"/>
                <w:lang w:eastAsia="x-none"/>
              </w:rPr>
            </w:pPr>
            <w:ins w:id="6348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拷貝</w:t>
              </w:r>
              <w:r w:rsidRPr="00AF1A82">
                <w:rPr>
                  <w:rFonts w:ascii="標楷體" w:eastAsia="標楷體" w:hAnsi="標楷體" w:hint="eastAsia"/>
                  <w:lang w:eastAsia="x-none"/>
                </w:rPr>
                <w:t>]</w:t>
              </w:r>
            </w:ins>
          </w:p>
        </w:tc>
        <w:tc>
          <w:tcPr>
            <w:tcW w:w="3969" w:type="dxa"/>
          </w:tcPr>
          <w:p w14:paraId="47B3A463" w14:textId="77777777" w:rsidR="00CF08E3" w:rsidRPr="00AF1A82" w:rsidRDefault="00CF08E3" w:rsidP="0082660B">
            <w:pPr>
              <w:rPr>
                <w:ins w:id="6349" w:author="Fegie" w:date="2021-02-20T11:08:00Z"/>
                <w:rFonts w:ascii="標楷體" w:eastAsia="標楷體" w:hAnsi="標楷體"/>
              </w:rPr>
            </w:pPr>
            <w:ins w:id="6350" w:author="Fegie" w:date="2021-02-20T11:08:00Z">
              <w:r w:rsidRPr="00AF1A82">
                <w:rPr>
                  <w:rFonts w:ascii="標楷體" w:eastAsia="標楷體" w:hAnsi="標楷體" w:hint="eastAsia"/>
                </w:rPr>
                <w:t>連結[L5407房貸協辦人員等級維護</w:t>
              </w:r>
              <w:r w:rsidRPr="00AF1A82">
                <w:rPr>
                  <w:rFonts w:ascii="標楷體" w:eastAsia="標楷體" w:hAnsi="標楷體"/>
                </w:rPr>
                <w:t>]</w:t>
              </w:r>
            </w:ins>
          </w:p>
        </w:tc>
        <w:tc>
          <w:tcPr>
            <w:tcW w:w="2693" w:type="dxa"/>
          </w:tcPr>
          <w:p w14:paraId="51B643E1" w14:textId="77777777" w:rsidR="00CF08E3" w:rsidRPr="00AF1A82" w:rsidRDefault="00CF08E3" w:rsidP="0082660B">
            <w:pPr>
              <w:rPr>
                <w:ins w:id="6351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094E45A0" w14:textId="77777777" w:rsidTr="0082660B">
        <w:trPr>
          <w:trHeight w:val="291"/>
          <w:jc w:val="center"/>
          <w:ins w:id="6352" w:author="Fegie" w:date="2021-02-20T11:08:00Z"/>
        </w:trPr>
        <w:tc>
          <w:tcPr>
            <w:tcW w:w="2833" w:type="dxa"/>
            <w:gridSpan w:val="2"/>
          </w:tcPr>
          <w:p w14:paraId="18F74982" w14:textId="77777777" w:rsidR="00CF08E3" w:rsidRPr="00AF1A82" w:rsidRDefault="00CF08E3" w:rsidP="0082660B">
            <w:pPr>
              <w:rPr>
                <w:ins w:id="6353" w:author="Fegie" w:date="2021-02-20T11:08:00Z"/>
                <w:rFonts w:ascii="標楷體" w:eastAsia="標楷體" w:hAnsi="標楷體"/>
                <w:lang w:eastAsia="x-none"/>
              </w:rPr>
            </w:pPr>
            <w:ins w:id="6354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刪除</w:t>
              </w:r>
              <w:r w:rsidRPr="00AF1A82">
                <w:rPr>
                  <w:rFonts w:ascii="標楷體" w:eastAsia="標楷體" w:hAnsi="標楷體" w:hint="eastAsia"/>
                  <w:lang w:eastAsia="x-none"/>
                </w:rPr>
                <w:t>]</w:t>
              </w:r>
            </w:ins>
          </w:p>
        </w:tc>
        <w:tc>
          <w:tcPr>
            <w:tcW w:w="3969" w:type="dxa"/>
          </w:tcPr>
          <w:p w14:paraId="61CBCED3" w14:textId="77777777" w:rsidR="00CF08E3" w:rsidRPr="00AF1A82" w:rsidRDefault="00CF08E3" w:rsidP="0082660B">
            <w:pPr>
              <w:rPr>
                <w:ins w:id="6355" w:author="Fegie" w:date="2021-02-20T11:08:00Z"/>
                <w:rFonts w:ascii="標楷體" w:eastAsia="標楷體" w:hAnsi="標楷體"/>
              </w:rPr>
            </w:pPr>
            <w:ins w:id="6356" w:author="Fegie" w:date="2021-02-20T11:08:00Z">
              <w:r w:rsidRPr="00AF1A82">
                <w:rPr>
                  <w:rFonts w:ascii="標楷體" w:eastAsia="標楷體" w:hAnsi="標楷體" w:hint="eastAsia"/>
                </w:rPr>
                <w:t>連結[L5407房貸協辦人員等級維護</w:t>
              </w:r>
              <w:r w:rsidRPr="00AF1A82">
                <w:rPr>
                  <w:rFonts w:ascii="標楷體" w:eastAsia="標楷體" w:hAnsi="標楷體"/>
                </w:rPr>
                <w:t>]</w:t>
              </w:r>
            </w:ins>
          </w:p>
        </w:tc>
        <w:tc>
          <w:tcPr>
            <w:tcW w:w="2693" w:type="dxa"/>
          </w:tcPr>
          <w:p w14:paraId="62CA633F" w14:textId="77777777" w:rsidR="00CF08E3" w:rsidRPr="00AF1A82" w:rsidRDefault="00CF08E3" w:rsidP="0082660B">
            <w:pPr>
              <w:rPr>
                <w:ins w:id="6357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12958CBE" w14:textId="77777777" w:rsidTr="0082660B">
        <w:trPr>
          <w:trHeight w:val="276"/>
          <w:jc w:val="center"/>
          <w:ins w:id="6358" w:author="Fegie" w:date="2021-02-20T11:08:00Z"/>
        </w:trPr>
        <w:tc>
          <w:tcPr>
            <w:tcW w:w="2833" w:type="dxa"/>
            <w:gridSpan w:val="2"/>
          </w:tcPr>
          <w:p w14:paraId="1AD1C785" w14:textId="77777777" w:rsidR="00CF08E3" w:rsidRPr="00AF1A82" w:rsidRDefault="00CF08E3" w:rsidP="0082660B">
            <w:pPr>
              <w:rPr>
                <w:ins w:id="6359" w:author="Fegie" w:date="2021-02-20T11:08:00Z"/>
                <w:rFonts w:ascii="標楷體" w:eastAsia="標楷體" w:hAnsi="標楷體"/>
                <w:lang w:eastAsia="x-none"/>
              </w:rPr>
            </w:pPr>
            <w:ins w:id="6360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查詢</w:t>
              </w:r>
              <w:r w:rsidRPr="00AF1A82">
                <w:rPr>
                  <w:rFonts w:ascii="標楷體" w:eastAsia="標楷體" w:hAnsi="標楷體" w:hint="eastAsia"/>
                  <w:lang w:eastAsia="x-none"/>
                </w:rPr>
                <w:t>]</w:t>
              </w:r>
            </w:ins>
          </w:p>
        </w:tc>
        <w:tc>
          <w:tcPr>
            <w:tcW w:w="3969" w:type="dxa"/>
          </w:tcPr>
          <w:p w14:paraId="7CDFFC39" w14:textId="77777777" w:rsidR="00CF08E3" w:rsidRPr="00AF1A82" w:rsidRDefault="00CF08E3" w:rsidP="0082660B">
            <w:pPr>
              <w:rPr>
                <w:ins w:id="6361" w:author="Fegie" w:date="2021-02-20T11:08:00Z"/>
                <w:rFonts w:ascii="標楷體" w:eastAsia="標楷體" w:hAnsi="標楷體"/>
              </w:rPr>
            </w:pPr>
            <w:ins w:id="6362" w:author="Fegie" w:date="2021-02-20T11:08:00Z">
              <w:r w:rsidRPr="00AF1A82">
                <w:rPr>
                  <w:rFonts w:ascii="標楷體" w:eastAsia="標楷體" w:hAnsi="標楷體" w:hint="eastAsia"/>
                </w:rPr>
                <w:t>連結[L5407房貸協辦人員等級維護</w:t>
              </w:r>
              <w:r w:rsidRPr="00AF1A82">
                <w:rPr>
                  <w:rFonts w:ascii="標楷體" w:eastAsia="標楷體" w:hAnsi="標楷體"/>
                </w:rPr>
                <w:t>]</w:t>
              </w:r>
            </w:ins>
          </w:p>
        </w:tc>
        <w:tc>
          <w:tcPr>
            <w:tcW w:w="2693" w:type="dxa"/>
          </w:tcPr>
          <w:p w14:paraId="37DC1EC7" w14:textId="77777777" w:rsidR="00CF08E3" w:rsidRPr="00AF1A82" w:rsidRDefault="00CF08E3" w:rsidP="0082660B">
            <w:pPr>
              <w:rPr>
                <w:ins w:id="6363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223FB7E4" w14:textId="77777777" w:rsidTr="0082660B">
        <w:trPr>
          <w:trHeight w:val="291"/>
          <w:jc w:val="center"/>
          <w:ins w:id="6364" w:author="Fegie" w:date="2021-02-20T11:08:00Z"/>
        </w:trPr>
        <w:tc>
          <w:tcPr>
            <w:tcW w:w="2833" w:type="dxa"/>
            <w:gridSpan w:val="2"/>
            <w:vAlign w:val="center"/>
          </w:tcPr>
          <w:p w14:paraId="0E44FD57" w14:textId="77777777" w:rsidR="00CF08E3" w:rsidRPr="00B50864" w:rsidRDefault="00CF08E3" w:rsidP="0082660B">
            <w:pPr>
              <w:widowControl/>
              <w:rPr>
                <w:ins w:id="6365" w:author="Fegie" w:date="2021-02-20T11:08:00Z"/>
                <w:rFonts w:ascii="標楷體" w:eastAsia="標楷體" w:hAnsi="標楷體"/>
              </w:rPr>
            </w:pPr>
            <w:ins w:id="6366" w:author="Fegie" w:date="2021-02-20T11:08:00Z">
              <w:r w:rsidRPr="00B50864">
                <w:rPr>
                  <w:rFonts w:ascii="標楷體" w:eastAsia="標楷體" w:hAnsi="標楷體" w:hint="eastAsia"/>
                </w:rPr>
                <w:t>單位代號</w:t>
              </w:r>
            </w:ins>
          </w:p>
        </w:tc>
        <w:tc>
          <w:tcPr>
            <w:tcW w:w="3969" w:type="dxa"/>
          </w:tcPr>
          <w:p w14:paraId="07B79B72" w14:textId="77777777" w:rsidR="00CF08E3" w:rsidRPr="00AF1A82" w:rsidRDefault="00CF08E3" w:rsidP="0082660B">
            <w:pPr>
              <w:rPr>
                <w:ins w:id="6367" w:author="Fegie" w:date="2021-02-20T11:08:00Z"/>
                <w:rFonts w:ascii="標楷體" w:eastAsia="標楷體" w:hAnsi="標楷體"/>
              </w:rPr>
            </w:pPr>
            <w:proofErr w:type="gramStart"/>
            <w:ins w:id="6368" w:author="Fegie" w:date="2021-02-20T11:08:00Z">
              <w:r>
                <w:rPr>
                  <w:rFonts w:ascii="標楷體" w:eastAsia="標楷體" w:hAnsi="標楷體"/>
                </w:rPr>
                <w:t>X</w:t>
              </w:r>
              <w:r w:rsidRPr="00AF1A82">
                <w:rPr>
                  <w:rFonts w:ascii="標楷體" w:eastAsia="標楷體" w:hAnsi="標楷體" w:hint="eastAsia"/>
                </w:rPr>
                <w:t>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6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29D317AB" w14:textId="77777777" w:rsidR="00CF08E3" w:rsidRPr="00AF1A82" w:rsidRDefault="00CF08E3" w:rsidP="0082660B">
            <w:pPr>
              <w:rPr>
                <w:ins w:id="6369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6319C5D3" w14:textId="77777777" w:rsidTr="0082660B">
        <w:trPr>
          <w:trHeight w:val="291"/>
          <w:jc w:val="center"/>
          <w:ins w:id="6370" w:author="Fegie" w:date="2021-02-20T11:08:00Z"/>
        </w:trPr>
        <w:tc>
          <w:tcPr>
            <w:tcW w:w="2833" w:type="dxa"/>
            <w:gridSpan w:val="2"/>
            <w:vAlign w:val="center"/>
          </w:tcPr>
          <w:p w14:paraId="017E6539" w14:textId="77777777" w:rsidR="00CF08E3" w:rsidRPr="00B50864" w:rsidRDefault="00CF08E3" w:rsidP="0082660B">
            <w:pPr>
              <w:rPr>
                <w:ins w:id="6371" w:author="Fegie" w:date="2021-02-20T11:08:00Z"/>
                <w:rFonts w:ascii="標楷體" w:eastAsia="標楷體" w:hAnsi="標楷體"/>
              </w:rPr>
            </w:pPr>
            <w:ins w:id="6372" w:author="Fegie" w:date="2021-02-20T11:08:00Z">
              <w:r w:rsidRPr="00B50864">
                <w:rPr>
                  <w:rFonts w:ascii="標楷體" w:eastAsia="標楷體" w:hAnsi="標楷體" w:hint="eastAsia"/>
                </w:rPr>
                <w:t>單位中文</w:t>
              </w:r>
            </w:ins>
          </w:p>
        </w:tc>
        <w:tc>
          <w:tcPr>
            <w:tcW w:w="3969" w:type="dxa"/>
          </w:tcPr>
          <w:p w14:paraId="68FDE271" w14:textId="77777777" w:rsidR="00CF08E3" w:rsidRPr="00AF1A82" w:rsidRDefault="00CF08E3" w:rsidP="0082660B">
            <w:pPr>
              <w:rPr>
                <w:ins w:id="6373" w:author="Fegie" w:date="2021-02-20T11:08:00Z"/>
                <w:rFonts w:ascii="標楷體" w:eastAsia="標楷體" w:hAnsi="標楷體"/>
              </w:rPr>
            </w:pPr>
            <w:proofErr w:type="gramStart"/>
            <w:ins w:id="6374" w:author="Fegie" w:date="2021-02-20T11:08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10)</w:t>
              </w:r>
            </w:ins>
          </w:p>
        </w:tc>
        <w:tc>
          <w:tcPr>
            <w:tcW w:w="2693" w:type="dxa"/>
          </w:tcPr>
          <w:p w14:paraId="6EE505BB" w14:textId="77777777" w:rsidR="00CF08E3" w:rsidRPr="00AF1A82" w:rsidRDefault="00CF08E3" w:rsidP="0082660B">
            <w:pPr>
              <w:rPr>
                <w:ins w:id="6375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30BF70C7" w14:textId="77777777" w:rsidTr="0082660B">
        <w:trPr>
          <w:trHeight w:val="291"/>
          <w:jc w:val="center"/>
          <w:ins w:id="6376" w:author="Fegie" w:date="2021-02-20T11:08:00Z"/>
        </w:trPr>
        <w:tc>
          <w:tcPr>
            <w:tcW w:w="2833" w:type="dxa"/>
            <w:gridSpan w:val="2"/>
            <w:vAlign w:val="center"/>
          </w:tcPr>
          <w:p w14:paraId="6EC72942" w14:textId="77777777" w:rsidR="00CF08E3" w:rsidRPr="00B50864" w:rsidRDefault="00CF08E3" w:rsidP="0082660B">
            <w:pPr>
              <w:rPr>
                <w:ins w:id="6377" w:author="Fegie" w:date="2021-02-20T11:08:00Z"/>
                <w:rFonts w:ascii="標楷體" w:eastAsia="標楷體" w:hAnsi="標楷體"/>
              </w:rPr>
            </w:pPr>
            <w:ins w:id="6378" w:author="Fegie" w:date="2021-02-20T11:08:00Z">
              <w:r w:rsidRPr="00B50864">
                <w:rPr>
                  <w:rFonts w:ascii="標楷體" w:eastAsia="標楷體" w:hAnsi="標楷體" w:hint="eastAsia"/>
                </w:rPr>
                <w:t>區部代號</w:t>
              </w:r>
            </w:ins>
          </w:p>
        </w:tc>
        <w:tc>
          <w:tcPr>
            <w:tcW w:w="3969" w:type="dxa"/>
          </w:tcPr>
          <w:p w14:paraId="6986C19C" w14:textId="77777777" w:rsidR="00CF08E3" w:rsidRPr="00AF1A82" w:rsidRDefault="00CF08E3" w:rsidP="0082660B">
            <w:pPr>
              <w:rPr>
                <w:ins w:id="6379" w:author="Fegie" w:date="2021-02-20T11:08:00Z"/>
                <w:rFonts w:ascii="標楷體" w:eastAsia="標楷體" w:hAnsi="標楷體"/>
              </w:rPr>
            </w:pPr>
            <w:proofErr w:type="gramStart"/>
            <w:ins w:id="6380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6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71BE6898" w14:textId="77777777" w:rsidR="00CF08E3" w:rsidRPr="00AF1A82" w:rsidRDefault="00CF08E3" w:rsidP="0082660B">
            <w:pPr>
              <w:rPr>
                <w:ins w:id="6381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328D646F" w14:textId="77777777" w:rsidTr="0082660B">
        <w:trPr>
          <w:trHeight w:val="291"/>
          <w:jc w:val="center"/>
          <w:ins w:id="6382" w:author="Fegie" w:date="2021-02-20T11:08:00Z"/>
        </w:trPr>
        <w:tc>
          <w:tcPr>
            <w:tcW w:w="2833" w:type="dxa"/>
            <w:gridSpan w:val="2"/>
            <w:vAlign w:val="center"/>
          </w:tcPr>
          <w:p w14:paraId="3B5648F3" w14:textId="77777777" w:rsidR="00CF08E3" w:rsidRPr="00B50864" w:rsidRDefault="00CF08E3" w:rsidP="0082660B">
            <w:pPr>
              <w:rPr>
                <w:ins w:id="6383" w:author="Fegie" w:date="2021-02-20T11:08:00Z"/>
                <w:rFonts w:ascii="標楷體" w:eastAsia="標楷體" w:hAnsi="標楷體"/>
              </w:rPr>
            </w:pPr>
            <w:ins w:id="6384" w:author="Fegie" w:date="2021-02-20T11:08:00Z">
              <w:r w:rsidRPr="00B50864">
                <w:rPr>
                  <w:rFonts w:ascii="標楷體" w:eastAsia="標楷體" w:hAnsi="標楷體" w:hint="eastAsia"/>
                </w:rPr>
                <w:t>區部中文</w:t>
              </w:r>
            </w:ins>
          </w:p>
        </w:tc>
        <w:tc>
          <w:tcPr>
            <w:tcW w:w="3969" w:type="dxa"/>
          </w:tcPr>
          <w:p w14:paraId="78397721" w14:textId="77777777" w:rsidR="00CF08E3" w:rsidRPr="00AF1A82" w:rsidRDefault="00CF08E3" w:rsidP="0082660B">
            <w:pPr>
              <w:rPr>
                <w:ins w:id="6385" w:author="Fegie" w:date="2021-02-20T11:08:00Z"/>
                <w:rFonts w:ascii="標楷體" w:eastAsia="標楷體" w:hAnsi="標楷體"/>
              </w:rPr>
            </w:pPr>
            <w:proofErr w:type="gramStart"/>
            <w:ins w:id="6386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10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4F9C198F" w14:textId="77777777" w:rsidR="00CF08E3" w:rsidRPr="00AF1A82" w:rsidRDefault="00CF08E3" w:rsidP="0082660B">
            <w:pPr>
              <w:rPr>
                <w:ins w:id="6387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586B051F" w14:textId="77777777" w:rsidTr="0082660B">
        <w:trPr>
          <w:trHeight w:val="291"/>
          <w:jc w:val="center"/>
          <w:ins w:id="6388" w:author="Fegie" w:date="2021-02-20T11:08:00Z"/>
        </w:trPr>
        <w:tc>
          <w:tcPr>
            <w:tcW w:w="2833" w:type="dxa"/>
            <w:gridSpan w:val="2"/>
            <w:vAlign w:val="center"/>
          </w:tcPr>
          <w:p w14:paraId="7552B5DC" w14:textId="77777777" w:rsidR="00CF08E3" w:rsidRPr="00B50864" w:rsidRDefault="00CF08E3" w:rsidP="0082660B">
            <w:pPr>
              <w:rPr>
                <w:ins w:id="6389" w:author="Fegie" w:date="2021-02-20T11:08:00Z"/>
                <w:rFonts w:ascii="標楷體" w:eastAsia="標楷體" w:hAnsi="標楷體"/>
              </w:rPr>
            </w:pPr>
            <w:proofErr w:type="gramStart"/>
            <w:ins w:id="6390" w:author="Fegie" w:date="2021-02-20T11:08:00Z">
              <w:r w:rsidRPr="00B50864">
                <w:rPr>
                  <w:rFonts w:ascii="標楷體" w:eastAsia="標楷體" w:hAnsi="標楷體" w:hint="eastAsia"/>
                </w:rPr>
                <w:t>部室代號</w:t>
              </w:r>
              <w:proofErr w:type="gramEnd"/>
            </w:ins>
          </w:p>
        </w:tc>
        <w:tc>
          <w:tcPr>
            <w:tcW w:w="3969" w:type="dxa"/>
          </w:tcPr>
          <w:p w14:paraId="0117BA54" w14:textId="77777777" w:rsidR="00CF08E3" w:rsidRPr="00AF1A82" w:rsidRDefault="00CF08E3" w:rsidP="0082660B">
            <w:pPr>
              <w:rPr>
                <w:ins w:id="6391" w:author="Fegie" w:date="2021-02-20T11:08:00Z"/>
                <w:rFonts w:ascii="標楷體" w:eastAsia="標楷體" w:hAnsi="標楷體"/>
              </w:rPr>
            </w:pPr>
            <w:proofErr w:type="gramStart"/>
            <w:ins w:id="6392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6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0653D04E" w14:textId="77777777" w:rsidR="00CF08E3" w:rsidRPr="00AF1A82" w:rsidRDefault="00CF08E3" w:rsidP="0082660B">
            <w:pPr>
              <w:rPr>
                <w:ins w:id="6393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2963B4F4" w14:textId="77777777" w:rsidTr="0082660B">
        <w:trPr>
          <w:trHeight w:val="291"/>
          <w:jc w:val="center"/>
          <w:ins w:id="6394" w:author="Fegie" w:date="2021-02-20T11:08:00Z"/>
        </w:trPr>
        <w:tc>
          <w:tcPr>
            <w:tcW w:w="2833" w:type="dxa"/>
            <w:gridSpan w:val="2"/>
            <w:vAlign w:val="center"/>
          </w:tcPr>
          <w:p w14:paraId="1CB051DC" w14:textId="77777777" w:rsidR="00CF08E3" w:rsidRPr="00B50864" w:rsidRDefault="00CF08E3" w:rsidP="0082660B">
            <w:pPr>
              <w:rPr>
                <w:ins w:id="6395" w:author="Fegie" w:date="2021-02-20T11:08:00Z"/>
                <w:rFonts w:ascii="標楷體" w:eastAsia="標楷體" w:hAnsi="標楷體"/>
              </w:rPr>
            </w:pPr>
            <w:proofErr w:type="gramStart"/>
            <w:ins w:id="6396" w:author="Fegie" w:date="2021-02-20T11:08:00Z">
              <w:r w:rsidRPr="00B50864">
                <w:rPr>
                  <w:rFonts w:ascii="標楷體" w:eastAsia="標楷體" w:hAnsi="標楷體" w:hint="eastAsia"/>
                </w:rPr>
                <w:t>部室中文</w:t>
              </w:r>
              <w:proofErr w:type="gramEnd"/>
            </w:ins>
          </w:p>
        </w:tc>
        <w:tc>
          <w:tcPr>
            <w:tcW w:w="3969" w:type="dxa"/>
          </w:tcPr>
          <w:p w14:paraId="3341261C" w14:textId="77777777" w:rsidR="00CF08E3" w:rsidRPr="00AF1A82" w:rsidRDefault="00CF08E3" w:rsidP="0082660B">
            <w:pPr>
              <w:rPr>
                <w:ins w:id="6397" w:author="Fegie" w:date="2021-02-20T11:08:00Z"/>
                <w:rFonts w:ascii="標楷體" w:eastAsia="標楷體" w:hAnsi="標楷體"/>
              </w:rPr>
            </w:pPr>
            <w:proofErr w:type="gramStart"/>
            <w:ins w:id="6398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10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655FDB0F" w14:textId="77777777" w:rsidR="00CF08E3" w:rsidRPr="00AF1A82" w:rsidRDefault="00CF08E3" w:rsidP="0082660B">
            <w:pPr>
              <w:rPr>
                <w:ins w:id="6399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01DA6638" w14:textId="77777777" w:rsidTr="0082660B">
        <w:trPr>
          <w:trHeight w:val="291"/>
          <w:jc w:val="center"/>
          <w:ins w:id="6400" w:author="Fegie" w:date="2021-02-20T11:08:00Z"/>
        </w:trPr>
        <w:tc>
          <w:tcPr>
            <w:tcW w:w="2833" w:type="dxa"/>
            <w:gridSpan w:val="2"/>
            <w:vAlign w:val="center"/>
          </w:tcPr>
          <w:p w14:paraId="7121BAB2" w14:textId="77777777" w:rsidR="00CF08E3" w:rsidRPr="00B50864" w:rsidRDefault="00CF08E3" w:rsidP="0082660B">
            <w:pPr>
              <w:rPr>
                <w:ins w:id="6401" w:author="Fegie" w:date="2021-02-20T11:08:00Z"/>
                <w:rFonts w:ascii="標楷體" w:eastAsia="標楷體" w:hAnsi="標楷體"/>
              </w:rPr>
            </w:pPr>
            <w:ins w:id="6402" w:author="Fegie" w:date="2021-02-20T11:08:00Z">
              <w:r w:rsidRPr="00B50864">
                <w:rPr>
                  <w:rFonts w:ascii="標楷體" w:eastAsia="標楷體" w:hAnsi="標楷體" w:hint="eastAsia"/>
                </w:rPr>
                <w:t>處長主任別</w:t>
              </w:r>
            </w:ins>
          </w:p>
        </w:tc>
        <w:tc>
          <w:tcPr>
            <w:tcW w:w="3969" w:type="dxa"/>
          </w:tcPr>
          <w:p w14:paraId="36043880" w14:textId="77777777" w:rsidR="00CF08E3" w:rsidRPr="00AF1A82" w:rsidRDefault="00CF08E3" w:rsidP="0082660B">
            <w:pPr>
              <w:rPr>
                <w:ins w:id="6403" w:author="Fegie" w:date="2021-02-20T11:08:00Z"/>
                <w:rFonts w:ascii="標楷體" w:eastAsia="標楷體" w:hAnsi="標楷體"/>
              </w:rPr>
            </w:pPr>
            <w:proofErr w:type="gramStart"/>
            <w:ins w:id="6404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8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5AF84776" w14:textId="77777777" w:rsidR="00CF08E3" w:rsidRPr="00AF1A82" w:rsidRDefault="00CF08E3" w:rsidP="0082660B">
            <w:pPr>
              <w:rPr>
                <w:ins w:id="6405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2D02BCE8" w14:textId="77777777" w:rsidTr="0082660B">
        <w:trPr>
          <w:trHeight w:val="291"/>
          <w:jc w:val="center"/>
          <w:ins w:id="6406" w:author="Fegie" w:date="2021-02-20T11:08:00Z"/>
        </w:trPr>
        <w:tc>
          <w:tcPr>
            <w:tcW w:w="2833" w:type="dxa"/>
            <w:gridSpan w:val="2"/>
            <w:vAlign w:val="center"/>
          </w:tcPr>
          <w:p w14:paraId="3290187C" w14:textId="77777777" w:rsidR="00CF08E3" w:rsidRPr="00B50864" w:rsidRDefault="00CF08E3" w:rsidP="0082660B">
            <w:pPr>
              <w:rPr>
                <w:ins w:id="6407" w:author="Fegie" w:date="2021-02-20T11:08:00Z"/>
                <w:rFonts w:ascii="標楷體" w:eastAsia="標楷體" w:hAnsi="標楷體"/>
              </w:rPr>
            </w:pPr>
            <w:ins w:id="6408" w:author="Fegie" w:date="2021-02-20T11:08:00Z">
              <w:r w:rsidRPr="00B50864"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3969" w:type="dxa"/>
          </w:tcPr>
          <w:p w14:paraId="5D0811FB" w14:textId="77777777" w:rsidR="00CF08E3" w:rsidRPr="00AF1A82" w:rsidRDefault="00CF08E3" w:rsidP="0082660B">
            <w:pPr>
              <w:rPr>
                <w:ins w:id="6409" w:author="Fegie" w:date="2021-02-20T11:08:00Z"/>
                <w:rFonts w:ascii="標楷體" w:eastAsia="標楷體" w:hAnsi="標楷體"/>
              </w:rPr>
            </w:pPr>
            <w:proofErr w:type="gramStart"/>
            <w:ins w:id="6410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06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19A6BF39" w14:textId="77777777" w:rsidR="00CF08E3" w:rsidRPr="00AF1A82" w:rsidRDefault="00CF08E3" w:rsidP="0082660B">
            <w:pPr>
              <w:rPr>
                <w:ins w:id="6411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282B1599" w14:textId="77777777" w:rsidTr="0082660B">
        <w:trPr>
          <w:trHeight w:val="291"/>
          <w:jc w:val="center"/>
          <w:ins w:id="6412" w:author="Fegie" w:date="2021-02-20T11:08:00Z"/>
        </w:trPr>
        <w:tc>
          <w:tcPr>
            <w:tcW w:w="2833" w:type="dxa"/>
            <w:gridSpan w:val="2"/>
            <w:vAlign w:val="center"/>
          </w:tcPr>
          <w:p w14:paraId="5D15E9E5" w14:textId="77777777" w:rsidR="00CF08E3" w:rsidRPr="00B50864" w:rsidRDefault="00CF08E3" w:rsidP="0082660B">
            <w:pPr>
              <w:rPr>
                <w:ins w:id="6413" w:author="Fegie" w:date="2021-02-20T11:08:00Z"/>
                <w:rFonts w:ascii="標楷體" w:eastAsia="標楷體" w:hAnsi="標楷體"/>
              </w:rPr>
            </w:pPr>
            <w:ins w:id="6414" w:author="Fegie" w:date="2021-02-20T11:08:00Z">
              <w:r w:rsidRPr="00B50864">
                <w:rPr>
                  <w:rFonts w:ascii="標楷體" w:eastAsia="標楷體" w:hAnsi="標楷體" w:hint="eastAsia"/>
                </w:rPr>
                <w:t>員工姓名</w:t>
              </w:r>
            </w:ins>
          </w:p>
        </w:tc>
        <w:tc>
          <w:tcPr>
            <w:tcW w:w="3969" w:type="dxa"/>
          </w:tcPr>
          <w:p w14:paraId="2CBAD953" w14:textId="77777777" w:rsidR="00CF08E3" w:rsidRPr="00AF1A82" w:rsidRDefault="00CF08E3" w:rsidP="0082660B">
            <w:pPr>
              <w:rPr>
                <w:ins w:id="6415" w:author="Fegie" w:date="2021-02-20T11:08:00Z"/>
                <w:rFonts w:ascii="標楷體" w:eastAsia="標楷體" w:hAnsi="標楷體"/>
              </w:rPr>
            </w:pPr>
            <w:proofErr w:type="gramStart"/>
            <w:ins w:id="6416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8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1730048B" w14:textId="77777777" w:rsidR="00CF08E3" w:rsidRPr="00AF1A82" w:rsidRDefault="00CF08E3" w:rsidP="0082660B">
            <w:pPr>
              <w:rPr>
                <w:ins w:id="6417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654CEC2D" w14:textId="77777777" w:rsidTr="0082660B">
        <w:trPr>
          <w:trHeight w:val="291"/>
          <w:jc w:val="center"/>
          <w:ins w:id="6418" w:author="Fegie" w:date="2021-02-20T11:08:00Z"/>
        </w:trPr>
        <w:tc>
          <w:tcPr>
            <w:tcW w:w="2833" w:type="dxa"/>
            <w:gridSpan w:val="2"/>
            <w:vAlign w:val="center"/>
          </w:tcPr>
          <w:p w14:paraId="17E864E7" w14:textId="77777777" w:rsidR="00CF08E3" w:rsidRPr="00B50864" w:rsidRDefault="00CF08E3" w:rsidP="0082660B">
            <w:pPr>
              <w:rPr>
                <w:ins w:id="6419" w:author="Fegie" w:date="2021-02-20T11:08:00Z"/>
                <w:rFonts w:ascii="標楷體" w:eastAsia="標楷體" w:hAnsi="標楷體"/>
              </w:rPr>
            </w:pPr>
            <w:ins w:id="6420" w:author="Fegie" w:date="2021-02-20T11:08:00Z">
              <w:r w:rsidRPr="00B50864">
                <w:rPr>
                  <w:rFonts w:ascii="標楷體" w:eastAsia="標楷體" w:hAnsi="標楷體" w:hint="eastAsia"/>
                </w:rPr>
                <w:t>專員姓名</w:t>
              </w:r>
            </w:ins>
          </w:p>
        </w:tc>
        <w:tc>
          <w:tcPr>
            <w:tcW w:w="3969" w:type="dxa"/>
          </w:tcPr>
          <w:p w14:paraId="4973AEFC" w14:textId="77777777" w:rsidR="00CF08E3" w:rsidRPr="00AF1A82" w:rsidRDefault="00CF08E3" w:rsidP="0082660B">
            <w:pPr>
              <w:rPr>
                <w:ins w:id="6421" w:author="Fegie" w:date="2021-02-20T11:08:00Z"/>
                <w:rFonts w:ascii="標楷體" w:eastAsia="標楷體" w:hAnsi="標楷體"/>
              </w:rPr>
            </w:pPr>
            <w:proofErr w:type="gramStart"/>
            <w:ins w:id="6422" w:author="Fegie" w:date="2021-02-20T11:08:00Z">
              <w:r w:rsidRPr="008E0AE6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E0AE6">
                <w:rPr>
                  <w:rFonts w:ascii="標楷體" w:eastAsia="標楷體" w:hAnsi="標楷體" w:hint="eastAsia"/>
                </w:rPr>
                <w:t>0</w:t>
              </w:r>
              <w:r w:rsidRPr="008E0AE6">
                <w:rPr>
                  <w:rFonts w:ascii="標楷體" w:eastAsia="標楷體" w:hAnsi="標楷體"/>
                </w:rPr>
                <w:t>8</w:t>
              </w:r>
              <w:r w:rsidRPr="008E0AE6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760CD4CE" w14:textId="77777777" w:rsidR="00CF08E3" w:rsidRPr="00AF1A82" w:rsidRDefault="00CF08E3" w:rsidP="0082660B">
            <w:pPr>
              <w:rPr>
                <w:ins w:id="6423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45A5A315" w14:textId="77777777" w:rsidTr="0082660B">
        <w:trPr>
          <w:trHeight w:val="291"/>
          <w:jc w:val="center"/>
          <w:ins w:id="6424" w:author="Fegie" w:date="2021-02-20T11:08:00Z"/>
        </w:trPr>
        <w:tc>
          <w:tcPr>
            <w:tcW w:w="2833" w:type="dxa"/>
            <w:gridSpan w:val="2"/>
            <w:vAlign w:val="center"/>
          </w:tcPr>
          <w:p w14:paraId="530D789A" w14:textId="77777777" w:rsidR="00CF08E3" w:rsidRPr="00B50864" w:rsidRDefault="00CF08E3" w:rsidP="0082660B">
            <w:pPr>
              <w:rPr>
                <w:ins w:id="6425" w:author="Fegie" w:date="2021-02-20T11:08:00Z"/>
                <w:rFonts w:ascii="標楷體" w:eastAsia="標楷體" w:hAnsi="標楷體"/>
              </w:rPr>
            </w:pPr>
            <w:ins w:id="6426" w:author="Fegie" w:date="2021-02-20T11:08:00Z">
              <w:r w:rsidRPr="00B50864">
                <w:rPr>
                  <w:rFonts w:ascii="標楷體" w:eastAsia="標楷體" w:hAnsi="標楷體" w:hint="eastAsia"/>
                </w:rPr>
                <w:t>目標件數</w:t>
              </w:r>
            </w:ins>
          </w:p>
        </w:tc>
        <w:tc>
          <w:tcPr>
            <w:tcW w:w="3969" w:type="dxa"/>
          </w:tcPr>
          <w:p w14:paraId="46D88842" w14:textId="77777777" w:rsidR="00CF08E3" w:rsidRPr="00AF1A82" w:rsidRDefault="00CF08E3" w:rsidP="0082660B">
            <w:pPr>
              <w:rPr>
                <w:ins w:id="6427" w:author="Fegie" w:date="2021-02-20T11:08:00Z"/>
                <w:rFonts w:ascii="標楷體" w:eastAsia="標楷體" w:hAnsi="標楷體"/>
              </w:rPr>
            </w:pPr>
            <w:ins w:id="6428" w:author="Fegie" w:date="2021-02-20T11:08:00Z">
              <w:r>
                <w:rPr>
                  <w:rFonts w:ascii="標楷體" w:eastAsia="標楷體" w:hAnsi="標楷體"/>
                </w:rPr>
                <w:t>9(4)</w:t>
              </w:r>
            </w:ins>
          </w:p>
        </w:tc>
        <w:tc>
          <w:tcPr>
            <w:tcW w:w="2693" w:type="dxa"/>
          </w:tcPr>
          <w:p w14:paraId="7BF01D6C" w14:textId="77777777" w:rsidR="00CF08E3" w:rsidRPr="00AF1A82" w:rsidRDefault="00CF08E3" w:rsidP="0082660B">
            <w:pPr>
              <w:rPr>
                <w:ins w:id="6429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15638E1F" w14:textId="77777777" w:rsidTr="0082660B">
        <w:trPr>
          <w:trHeight w:val="291"/>
          <w:jc w:val="center"/>
          <w:ins w:id="6430" w:author="Fegie" w:date="2021-02-20T11:08:00Z"/>
        </w:trPr>
        <w:tc>
          <w:tcPr>
            <w:tcW w:w="2833" w:type="dxa"/>
            <w:gridSpan w:val="2"/>
            <w:vAlign w:val="center"/>
          </w:tcPr>
          <w:p w14:paraId="7E6E375D" w14:textId="77777777" w:rsidR="00CF08E3" w:rsidRPr="00B50864" w:rsidRDefault="00CF08E3" w:rsidP="0082660B">
            <w:pPr>
              <w:rPr>
                <w:ins w:id="6431" w:author="Fegie" w:date="2021-02-20T11:08:00Z"/>
                <w:rFonts w:ascii="標楷體" w:eastAsia="標楷體" w:hAnsi="標楷體"/>
              </w:rPr>
            </w:pPr>
            <w:ins w:id="6432" w:author="Fegie" w:date="2021-02-20T11:08:00Z">
              <w:r w:rsidRPr="00B50864">
                <w:rPr>
                  <w:rFonts w:ascii="標楷體" w:eastAsia="標楷體" w:hAnsi="標楷體" w:hint="eastAsia"/>
                </w:rPr>
                <w:t>累計目標件數</w:t>
              </w:r>
            </w:ins>
          </w:p>
        </w:tc>
        <w:tc>
          <w:tcPr>
            <w:tcW w:w="3969" w:type="dxa"/>
          </w:tcPr>
          <w:p w14:paraId="654EE9B6" w14:textId="77777777" w:rsidR="00CF08E3" w:rsidRPr="00AF1A82" w:rsidRDefault="00CF08E3" w:rsidP="0082660B">
            <w:pPr>
              <w:rPr>
                <w:ins w:id="6433" w:author="Fegie" w:date="2021-02-20T11:08:00Z"/>
                <w:rFonts w:ascii="標楷體" w:eastAsia="標楷體" w:hAnsi="標楷體"/>
              </w:rPr>
            </w:pPr>
            <w:ins w:id="6434" w:author="Fegie" w:date="2021-02-20T11:08:00Z">
              <w:r>
                <w:rPr>
                  <w:rFonts w:ascii="標楷體" w:eastAsia="標楷體" w:hAnsi="標楷體" w:hint="eastAsia"/>
                </w:rPr>
                <w:t>9(4)</w:t>
              </w:r>
            </w:ins>
          </w:p>
        </w:tc>
        <w:tc>
          <w:tcPr>
            <w:tcW w:w="2693" w:type="dxa"/>
          </w:tcPr>
          <w:p w14:paraId="1F68DFEF" w14:textId="77777777" w:rsidR="00CF08E3" w:rsidRPr="00AF1A82" w:rsidRDefault="00CF08E3" w:rsidP="0082660B">
            <w:pPr>
              <w:rPr>
                <w:ins w:id="6435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45524E24" w14:textId="77777777" w:rsidTr="0082660B">
        <w:trPr>
          <w:trHeight w:val="291"/>
          <w:jc w:val="center"/>
          <w:ins w:id="6436" w:author="Fegie" w:date="2021-02-20T11:08:00Z"/>
        </w:trPr>
        <w:tc>
          <w:tcPr>
            <w:tcW w:w="2833" w:type="dxa"/>
            <w:gridSpan w:val="2"/>
            <w:vAlign w:val="center"/>
          </w:tcPr>
          <w:p w14:paraId="274FFAE1" w14:textId="77777777" w:rsidR="00CF08E3" w:rsidRPr="00B50864" w:rsidRDefault="00CF08E3" w:rsidP="0082660B">
            <w:pPr>
              <w:rPr>
                <w:ins w:id="6437" w:author="Fegie" w:date="2021-02-20T11:08:00Z"/>
                <w:rFonts w:ascii="標楷體" w:eastAsia="標楷體" w:hAnsi="標楷體"/>
              </w:rPr>
            </w:pPr>
            <w:ins w:id="6438" w:author="Fegie" w:date="2021-02-20T11:08:00Z">
              <w:r w:rsidRPr="00B50864">
                <w:rPr>
                  <w:rFonts w:ascii="標楷體" w:eastAsia="標楷體" w:hAnsi="標楷體" w:hint="eastAsia"/>
                </w:rPr>
                <w:t>目標金額</w:t>
              </w:r>
            </w:ins>
          </w:p>
        </w:tc>
        <w:tc>
          <w:tcPr>
            <w:tcW w:w="3969" w:type="dxa"/>
          </w:tcPr>
          <w:p w14:paraId="42584562" w14:textId="77777777" w:rsidR="00CF08E3" w:rsidRPr="00AF1A82" w:rsidRDefault="00CF08E3" w:rsidP="0082660B">
            <w:pPr>
              <w:rPr>
                <w:ins w:id="6439" w:author="Fegie" w:date="2021-02-20T11:08:00Z"/>
                <w:rFonts w:ascii="標楷體" w:eastAsia="標楷體" w:hAnsi="標楷體"/>
              </w:rPr>
            </w:pPr>
            <w:ins w:id="6440" w:author="Fegie" w:date="2021-02-20T11:08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(</w:t>
              </w:r>
              <w:r>
                <w:rPr>
                  <w:rFonts w:ascii="標楷體" w:eastAsia="標楷體" w:hAnsi="標楷體" w:hint="eastAsia"/>
                </w:rPr>
                <w:t>14.2)</w:t>
              </w:r>
            </w:ins>
          </w:p>
        </w:tc>
        <w:tc>
          <w:tcPr>
            <w:tcW w:w="2693" w:type="dxa"/>
          </w:tcPr>
          <w:p w14:paraId="4F6A8A8E" w14:textId="77777777" w:rsidR="00CF08E3" w:rsidRPr="00AF1A82" w:rsidRDefault="00CF08E3" w:rsidP="0082660B">
            <w:pPr>
              <w:rPr>
                <w:ins w:id="6441" w:author="Fegie" w:date="2021-02-20T11:08:00Z"/>
                <w:rFonts w:ascii="標楷體" w:eastAsia="標楷體" w:hAnsi="標楷體"/>
              </w:rPr>
            </w:pPr>
          </w:p>
        </w:tc>
      </w:tr>
      <w:tr w:rsidR="00CF08E3" w:rsidRPr="00AF1A82" w14:paraId="61968EF4" w14:textId="77777777" w:rsidTr="0082660B">
        <w:trPr>
          <w:trHeight w:val="291"/>
          <w:jc w:val="center"/>
          <w:ins w:id="6442" w:author="Fegie" w:date="2021-02-20T11:08:00Z"/>
        </w:trPr>
        <w:tc>
          <w:tcPr>
            <w:tcW w:w="2833" w:type="dxa"/>
            <w:gridSpan w:val="2"/>
            <w:vAlign w:val="center"/>
          </w:tcPr>
          <w:p w14:paraId="018C8BC8" w14:textId="77777777" w:rsidR="00CF08E3" w:rsidRPr="00B50864" w:rsidRDefault="00CF08E3" w:rsidP="0082660B">
            <w:pPr>
              <w:rPr>
                <w:ins w:id="6443" w:author="Fegie" w:date="2021-02-20T11:08:00Z"/>
                <w:rFonts w:ascii="標楷體" w:eastAsia="標楷體" w:hAnsi="標楷體"/>
              </w:rPr>
            </w:pPr>
            <w:ins w:id="6444" w:author="Fegie" w:date="2021-02-20T11:08:00Z">
              <w:r w:rsidRPr="00B50864">
                <w:rPr>
                  <w:rFonts w:ascii="標楷體" w:eastAsia="標楷體" w:hAnsi="標楷體" w:hint="eastAsia"/>
                </w:rPr>
                <w:t>累計目標金額</w:t>
              </w:r>
            </w:ins>
          </w:p>
        </w:tc>
        <w:tc>
          <w:tcPr>
            <w:tcW w:w="3969" w:type="dxa"/>
          </w:tcPr>
          <w:p w14:paraId="07DB1CD3" w14:textId="77777777" w:rsidR="00CF08E3" w:rsidRPr="00AF1A82" w:rsidRDefault="00CF08E3" w:rsidP="0082660B">
            <w:pPr>
              <w:rPr>
                <w:ins w:id="6445" w:author="Fegie" w:date="2021-02-20T11:08:00Z"/>
                <w:rFonts w:ascii="標楷體" w:eastAsia="標楷體" w:hAnsi="標楷體"/>
              </w:rPr>
            </w:pPr>
            <w:ins w:id="6446" w:author="Fegie" w:date="2021-02-20T11:08:00Z">
              <w:r>
                <w:rPr>
                  <w:rFonts w:ascii="標楷體" w:eastAsia="標楷體" w:hAnsi="標楷體" w:hint="eastAsia"/>
                </w:rPr>
                <w:t>9(14.2)</w:t>
              </w:r>
            </w:ins>
          </w:p>
        </w:tc>
        <w:tc>
          <w:tcPr>
            <w:tcW w:w="2693" w:type="dxa"/>
          </w:tcPr>
          <w:p w14:paraId="7BED81B9" w14:textId="77777777" w:rsidR="00CF08E3" w:rsidRPr="00AF1A82" w:rsidRDefault="00CF08E3" w:rsidP="0082660B">
            <w:pPr>
              <w:rPr>
                <w:ins w:id="6447" w:author="Fegie" w:date="2021-02-20T11:08:00Z"/>
                <w:rFonts w:ascii="標楷體" w:eastAsia="標楷體" w:hAnsi="標楷體"/>
              </w:rPr>
            </w:pPr>
          </w:p>
        </w:tc>
      </w:tr>
    </w:tbl>
    <w:p w14:paraId="67F708B8" w14:textId="77777777" w:rsidR="00CF08E3" w:rsidRDefault="00CF08E3" w:rsidP="00CF08E3">
      <w:pPr>
        <w:rPr>
          <w:ins w:id="6448" w:author="Fegie" w:date="2021-02-20T11:08:00Z"/>
          <w:rFonts w:ascii="標楷體" w:eastAsia="標楷體" w:hAnsi="標楷體"/>
        </w:rPr>
      </w:pPr>
    </w:p>
    <w:p w14:paraId="0B167222" w14:textId="77777777" w:rsidR="00CF08E3" w:rsidRPr="00AF1A82" w:rsidRDefault="00CF08E3" w:rsidP="00CF08E3">
      <w:pPr>
        <w:rPr>
          <w:ins w:id="6449" w:author="Fegie" w:date="2021-02-20T11:08:00Z"/>
          <w:rFonts w:ascii="標楷體" w:eastAsia="標楷體" w:hAnsi="標楷體"/>
        </w:rPr>
      </w:pPr>
    </w:p>
    <w:p w14:paraId="77253C6B" w14:textId="77777777" w:rsidR="00CF08E3" w:rsidRPr="00AF1A82" w:rsidRDefault="00CF08E3" w:rsidP="00CF08E3">
      <w:pPr>
        <w:rPr>
          <w:ins w:id="6450" w:author="Fegie" w:date="2021-02-20T11:08:00Z"/>
          <w:rFonts w:ascii="標楷體" w:eastAsia="標楷體" w:hAnsi="標楷體"/>
        </w:rPr>
      </w:pPr>
      <w:ins w:id="6451" w:author="Fegie" w:date="2021-02-20T11:08:00Z">
        <w:r w:rsidRPr="00AF1A82">
          <w:rPr>
            <w:rFonts w:ascii="標楷體" w:eastAsia="標楷體" w:hAnsi="標楷體"/>
          </w:rPr>
          <w:br w:type="page"/>
        </w:r>
      </w:ins>
    </w:p>
    <w:p w14:paraId="18F8861C" w14:textId="77777777" w:rsidR="00CF08E3" w:rsidRPr="00AF1A82" w:rsidRDefault="00CF08E3" w:rsidP="00CF08E3">
      <w:pPr>
        <w:pStyle w:val="3"/>
        <w:numPr>
          <w:ilvl w:val="2"/>
          <w:numId w:val="8"/>
        </w:numPr>
        <w:rPr>
          <w:moveTo w:id="6452" w:author="Fegie" w:date="2021-02-20T11:08:00Z"/>
          <w:rFonts w:ascii="標楷體" w:hAnsi="標楷體"/>
        </w:rPr>
      </w:pPr>
      <w:moveToRangeStart w:id="6453" w:author="Fegie" w:date="2021-02-20T11:08:00Z" w:name="move64711734"/>
      <w:moveTo w:id="6454" w:author="Fegie" w:date="2021-02-20T11:08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54</w:t>
        </w:r>
        <w:r w:rsidRPr="00AF1A82">
          <w:rPr>
            <w:rFonts w:ascii="標楷體" w:hAnsi="標楷體" w:hint="eastAsia"/>
          </w:rPr>
          <w:t>05</w:t>
        </w:r>
        <w:r w:rsidRPr="00AF1A82">
          <w:rPr>
            <w:rFonts w:ascii="標楷體" w:hAnsi="標楷體" w:hint="eastAsia"/>
            <w:lang w:eastAsia="zh-TW"/>
          </w:rPr>
          <w:t>更改目標金額</w:t>
        </w:r>
        <w:r w:rsidRPr="00AF1A82">
          <w:rPr>
            <w:rFonts w:ascii="標楷體" w:hAnsi="標楷體" w:hint="eastAsia"/>
          </w:rPr>
          <w:t>、</w:t>
        </w:r>
        <w:proofErr w:type="spellStart"/>
        <w:r w:rsidRPr="00AF1A82">
          <w:rPr>
            <w:rFonts w:ascii="標楷體" w:hAnsi="標楷體" w:hint="eastAsia"/>
          </w:rPr>
          <w:t>累計目標金額</w:t>
        </w:r>
        <w:proofErr w:type="spellEnd"/>
      </w:moveTo>
    </w:p>
    <w:p w14:paraId="113D918E" w14:textId="77777777" w:rsidR="00CF08E3" w:rsidRPr="00AF1A82" w:rsidRDefault="00CF08E3" w:rsidP="00CF08E3">
      <w:pPr>
        <w:pStyle w:val="a"/>
        <w:rPr>
          <w:moveTo w:id="6455" w:author="Fegie" w:date="2021-02-20T11:08:00Z"/>
          <w:lang w:eastAsia="x-none"/>
        </w:rPr>
      </w:pPr>
      <w:moveTo w:id="6456" w:author="Fegie" w:date="2021-02-20T11:08:00Z">
        <w:r w:rsidRPr="00AF1A82">
          <w:t>功能說明</w:t>
        </w:r>
      </w:moveTo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6534082A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59C9A" w14:textId="77777777" w:rsidR="00CF08E3" w:rsidRPr="00AF1A82" w:rsidRDefault="00CF08E3" w:rsidP="0082660B">
            <w:pPr>
              <w:rPr>
                <w:moveTo w:id="6457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58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功能名稱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557346" w14:textId="77777777" w:rsidR="00CF08E3" w:rsidRPr="00AF1A82" w:rsidRDefault="00CF08E3" w:rsidP="0082660B">
            <w:pPr>
              <w:rPr>
                <w:moveTo w:id="6459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60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房貸專員業績統計作業－更改目標金額、累計目標金額</w:t>
              </w:r>
              <w:proofErr w:type="spellEnd"/>
            </w:moveTo>
          </w:p>
        </w:tc>
      </w:tr>
      <w:tr w:rsidR="00CF08E3" w:rsidRPr="00AF1A82" w14:paraId="28374B91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2A2BE5" w14:textId="77777777" w:rsidR="00CF08E3" w:rsidRPr="00AF1A82" w:rsidRDefault="00CF08E3" w:rsidP="0082660B">
            <w:pPr>
              <w:rPr>
                <w:moveTo w:id="646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62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  <w:proofErr w:type="spellEnd"/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2B49A" w14:textId="77777777" w:rsidR="00CF08E3" w:rsidRPr="00AF1A82" w:rsidRDefault="00CF08E3" w:rsidP="0082660B">
            <w:pPr>
              <w:rPr>
                <w:moveTo w:id="6463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A13DBD9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5AC86C" w14:textId="77777777" w:rsidR="00CF08E3" w:rsidRPr="00AF1A82" w:rsidRDefault="00CF08E3" w:rsidP="0082660B">
            <w:pPr>
              <w:rPr>
                <w:moveTo w:id="646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6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基本流程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7D3C3" w14:textId="77777777" w:rsidR="00CF08E3" w:rsidRPr="00AF1A82" w:rsidRDefault="00CF08E3" w:rsidP="0082660B">
            <w:pPr>
              <w:rPr>
                <w:moveTo w:id="6466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423F125A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5DEFD" w14:textId="77777777" w:rsidR="00CF08E3" w:rsidRPr="00AF1A82" w:rsidRDefault="00CF08E3" w:rsidP="0082660B">
            <w:pPr>
              <w:rPr>
                <w:moveTo w:id="6467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68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  <w:proofErr w:type="spellEnd"/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84A81" w14:textId="77777777" w:rsidR="00CF08E3" w:rsidRPr="00AF1A82" w:rsidRDefault="00CF08E3" w:rsidP="0082660B">
            <w:pPr>
              <w:rPr>
                <w:moveTo w:id="6469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7DBDFC4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AFD839" w14:textId="77777777" w:rsidR="00CF08E3" w:rsidRPr="00AF1A82" w:rsidRDefault="00CF08E3" w:rsidP="0082660B">
            <w:pPr>
              <w:rPr>
                <w:moveTo w:id="647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71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  <w:proofErr w:type="spellEnd"/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06A7CC" w14:textId="77777777" w:rsidR="00CF08E3" w:rsidRPr="00AF1A82" w:rsidRDefault="00CF08E3" w:rsidP="0082660B">
            <w:pPr>
              <w:rPr>
                <w:moveTo w:id="6472" w:author="Fegie" w:date="2021-02-20T11:08:00Z"/>
                <w:rFonts w:ascii="標楷體" w:eastAsia="標楷體" w:hAnsi="標楷體"/>
                <w:lang w:eastAsia="x-none"/>
              </w:rPr>
            </w:pPr>
          </w:p>
          <w:p w14:paraId="63601393" w14:textId="77777777" w:rsidR="00CF08E3" w:rsidRPr="00AF1A82" w:rsidRDefault="00CF08E3" w:rsidP="0082660B">
            <w:pPr>
              <w:rPr>
                <w:moveTo w:id="6473" w:author="Fegie" w:date="2021-02-20T11:08:00Z"/>
                <w:rFonts w:ascii="標楷體" w:eastAsia="標楷體" w:hAnsi="標楷體"/>
                <w:lang w:eastAsia="x-none"/>
              </w:rPr>
            </w:pPr>
            <w:moveTo w:id="6474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ab/>
              </w:r>
            </w:moveTo>
          </w:p>
        </w:tc>
      </w:tr>
      <w:tr w:rsidR="00CF08E3" w:rsidRPr="00AF1A82" w14:paraId="609CF47A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245B96" w14:textId="77777777" w:rsidR="00CF08E3" w:rsidRPr="00AF1A82" w:rsidRDefault="00CF08E3" w:rsidP="0082660B">
            <w:pPr>
              <w:rPr>
                <w:moveTo w:id="6475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76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執行後狀況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A6D3A" w14:textId="77777777" w:rsidR="00CF08E3" w:rsidRPr="00AF1A82" w:rsidRDefault="00CF08E3" w:rsidP="0082660B">
            <w:pPr>
              <w:rPr>
                <w:moveTo w:id="6477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FFCE4BC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5BE52F" w14:textId="77777777" w:rsidR="00CF08E3" w:rsidRPr="00AF1A82" w:rsidRDefault="00CF08E3" w:rsidP="0082660B">
            <w:pPr>
              <w:rPr>
                <w:moveTo w:id="6478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79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  <w:proofErr w:type="spellEnd"/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73EF06" w14:textId="77777777" w:rsidR="00CF08E3" w:rsidRDefault="00CF08E3" w:rsidP="0082660B">
            <w:pPr>
              <w:rPr>
                <w:moveTo w:id="6480" w:author="Fegie" w:date="2021-02-20T11:08:00Z"/>
                <w:rFonts w:ascii="標楷體" w:eastAsia="標楷體" w:hAnsi="標楷體"/>
                <w:lang w:eastAsia="x-none"/>
              </w:rPr>
            </w:pPr>
            <w:moveTo w:id="6481" w:author="Fegie" w:date="2021-02-20T11:08:00Z">
              <w:r>
                <w:rPr>
                  <w:rFonts w:ascii="標楷體" w:eastAsia="標楷體" w:hAnsi="標楷體" w:hint="eastAsia"/>
                </w:rPr>
                <w:t>1.</w:t>
              </w:r>
              <w:proofErr w:type="spellStart"/>
              <w:r>
                <w:rPr>
                  <w:rFonts w:ascii="標楷體" w:eastAsia="標楷體" w:hAnsi="標楷體" w:hint="eastAsia"/>
                  <w:lang w:eastAsia="x-none"/>
                </w:rPr>
                <w:t>員工資料相關欄位與員工在職</w:t>
              </w:r>
              <w:r w:rsidRPr="00675ADD">
                <w:rPr>
                  <w:rFonts w:ascii="標楷體" w:eastAsia="標楷體" w:hAnsi="標楷體" w:hint="eastAsia"/>
                  <w:lang w:eastAsia="x-none"/>
                </w:rPr>
                <w:t>檔</w:t>
              </w:r>
              <w:r>
                <w:rPr>
                  <w:rFonts w:ascii="標楷體" w:eastAsia="標楷體" w:hAnsi="標楷體" w:hint="eastAsia"/>
                  <w:lang w:eastAsia="x-none"/>
                </w:rPr>
                <w:t>同步維護</w:t>
              </w:r>
              <w:proofErr w:type="spellEnd"/>
              <w:r>
                <w:rPr>
                  <w:rFonts w:ascii="標楷體" w:eastAsia="標楷體" w:hAnsi="標楷體" w:hint="eastAsia"/>
                  <w:lang w:eastAsia="x-none"/>
                </w:rPr>
                <w:t>。</w:t>
              </w:r>
            </w:moveTo>
          </w:p>
          <w:p w14:paraId="5AA5A6CD" w14:textId="77777777" w:rsidR="00CF08E3" w:rsidRPr="00AF1A82" w:rsidRDefault="00CF08E3" w:rsidP="0082660B">
            <w:pPr>
              <w:rPr>
                <w:moveTo w:id="6482" w:author="Fegie" w:date="2021-02-20T11:08:00Z"/>
                <w:rFonts w:ascii="標楷體" w:eastAsia="標楷體" w:hAnsi="標楷體"/>
                <w:lang w:eastAsia="x-none"/>
              </w:rPr>
            </w:pPr>
            <w:moveTo w:id="6483" w:author="Fegie" w:date="2021-02-20T11:08:00Z">
              <w:r>
                <w:rPr>
                  <w:rFonts w:ascii="標楷體" w:eastAsia="標楷體" w:hAnsi="標楷體" w:hint="eastAsia"/>
                </w:rPr>
                <w:t>2.</w:t>
              </w:r>
              <w:proofErr w:type="spellStart"/>
              <w:r>
                <w:rPr>
                  <w:rFonts w:ascii="標楷體" w:eastAsia="標楷體" w:hAnsi="標楷體" w:hint="eastAsia"/>
                  <w:lang w:eastAsia="x-none"/>
                </w:rPr>
                <w:t>工作月中間異動單位時，以撥款當時的單位認定</w:t>
              </w:r>
              <w:proofErr w:type="spellEnd"/>
              <w:r w:rsidRPr="00FA061C">
                <w:rPr>
                  <w:rFonts w:ascii="標楷體" w:eastAsia="標楷體" w:hAnsi="標楷體" w:hint="eastAsia"/>
                  <w:lang w:eastAsia="x-none"/>
                </w:rPr>
                <w:t>。</w:t>
              </w:r>
            </w:moveTo>
          </w:p>
        </w:tc>
      </w:tr>
      <w:tr w:rsidR="00CF08E3" w:rsidRPr="00AF1A82" w14:paraId="69E29920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DFC71B" w14:textId="77777777" w:rsidR="00CF08E3" w:rsidRPr="00AF1A82" w:rsidRDefault="00CF08E3" w:rsidP="0082660B">
            <w:pPr>
              <w:rPr>
                <w:moveTo w:id="648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48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參考</w:t>
              </w:r>
              <w:proofErr w:type="spellEnd"/>
              <w:r w:rsidRPr="00AF1A82">
                <w:rPr>
                  <w:rFonts w:ascii="標楷體" w:eastAsia="標楷體" w:hAnsi="標楷體"/>
                  <w:lang w:eastAsia="x-none"/>
                </w:rPr>
                <w:t xml:space="preserve">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6233B" w14:textId="77777777" w:rsidR="00CF08E3" w:rsidRPr="00AF1A82" w:rsidRDefault="00CF08E3" w:rsidP="0082660B">
            <w:pPr>
              <w:rPr>
                <w:moveTo w:id="6486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</w:tbl>
    <w:p w14:paraId="351942DB" w14:textId="77777777" w:rsidR="00CF08E3" w:rsidRPr="00AF1A82" w:rsidRDefault="00CF08E3" w:rsidP="00CF08E3">
      <w:pPr>
        <w:rPr>
          <w:moveTo w:id="6487" w:author="Fegie" w:date="2021-02-20T11:08:00Z"/>
          <w:rFonts w:ascii="標楷體" w:eastAsia="標楷體" w:hAnsi="標楷體"/>
          <w:lang w:eastAsia="x-none"/>
        </w:rPr>
      </w:pPr>
    </w:p>
    <w:p w14:paraId="2526AA6B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moveTo w:id="6488" w:author="Fegie" w:date="2021-02-20T11:08:00Z"/>
          <w:rFonts w:ascii="標楷體" w:eastAsia="標楷體" w:hAnsi="標楷體"/>
          <w:sz w:val="26"/>
          <w:szCs w:val="26"/>
          <w:lang w:eastAsia="x-none"/>
        </w:rPr>
      </w:pPr>
      <w:moveTo w:id="6489" w:author="Fegie" w:date="2021-02-20T11:08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</w:t>
        </w:r>
        <w:proofErr w:type="spellStart"/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畫面</w:t>
        </w:r>
        <w:proofErr w:type="spellEnd"/>
      </w:moveTo>
    </w:p>
    <w:p w14:paraId="5764A310" w14:textId="77777777" w:rsidR="00CF08E3" w:rsidRPr="00AF1A82" w:rsidRDefault="00CF08E3" w:rsidP="00CF08E3">
      <w:pPr>
        <w:ind w:leftChars="531" w:left="1274"/>
        <w:rPr>
          <w:moveTo w:id="6490" w:author="Fegie" w:date="2021-02-20T11:08:00Z"/>
          <w:rFonts w:ascii="標楷體" w:eastAsia="標楷體" w:hAnsi="標楷體"/>
          <w:lang w:eastAsia="x-none"/>
        </w:rPr>
      </w:pPr>
      <w:proofErr w:type="spellStart"/>
      <w:moveTo w:id="6491" w:author="Fegie" w:date="2021-02-20T11:08:00Z">
        <w:r w:rsidRPr="00AF1A82">
          <w:rPr>
            <w:rFonts w:ascii="標楷體" w:eastAsia="標楷體" w:hAnsi="標楷體" w:hint="eastAsia"/>
            <w:lang w:eastAsia="x-none"/>
          </w:rPr>
          <w:t>輸入畫面</w:t>
        </w:r>
        <w:proofErr w:type="spellEnd"/>
        <w:r w:rsidRPr="00AF1A82">
          <w:rPr>
            <w:rFonts w:ascii="標楷體" w:eastAsia="標楷體" w:hAnsi="標楷體" w:hint="eastAsia"/>
            <w:lang w:eastAsia="x-none"/>
          </w:rPr>
          <w:t>：</w:t>
        </w:r>
      </w:moveTo>
    </w:p>
    <w:p w14:paraId="4AD06EA2" w14:textId="37520D7F" w:rsidR="00CF08E3" w:rsidRPr="00AF1A82" w:rsidRDefault="001555F9" w:rsidP="00CF08E3">
      <w:pPr>
        <w:rPr>
          <w:moveTo w:id="6492" w:author="Fegie" w:date="2021-02-20T11:08:00Z"/>
          <w:rFonts w:ascii="標楷體" w:eastAsia="標楷體" w:hAnsi="標楷體"/>
          <w:lang w:eastAsia="x-none"/>
        </w:rPr>
      </w:pPr>
      <w:ins w:id="6493" w:author="Fegie" w:date="2021-04-11T21:09:00Z">
        <w:r>
          <w:rPr>
            <w:noProof/>
          </w:rPr>
          <w:drawing>
            <wp:inline distT="0" distB="0" distL="0" distR="0" wp14:anchorId="69FC2275" wp14:editId="08C2E183">
              <wp:extent cx="6479540" cy="3645535"/>
              <wp:effectExtent l="0" t="0" r="0" b="0"/>
              <wp:docPr id="104" name="圖片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645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1555F9">
          <w:rPr>
            <w:noProof/>
          </w:rPr>
          <w:t xml:space="preserve"> </w:t>
        </w:r>
      </w:ins>
      <w:moveTo w:id="6494" w:author="Fegie" w:date="2021-02-20T11:08:00Z">
        <w:del w:id="6495" w:author="Fegie" w:date="2021-04-11T21:09:00Z">
          <w:r w:rsidR="00CF08E3" w:rsidDel="001555F9">
            <w:rPr>
              <w:noProof/>
            </w:rPr>
            <w:drawing>
              <wp:inline distT="0" distB="0" distL="0" distR="0" wp14:anchorId="2088F727" wp14:editId="50D00AF9">
                <wp:extent cx="6479540" cy="4398645"/>
                <wp:effectExtent l="0" t="0" r="0" b="1905"/>
                <wp:docPr id="90" name="圖片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4398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3931242E" w14:textId="77777777" w:rsidR="00CF08E3" w:rsidRPr="00AF1A82" w:rsidRDefault="00CF08E3" w:rsidP="00CF08E3">
      <w:pPr>
        <w:rPr>
          <w:moveTo w:id="6496" w:author="Fegie" w:date="2021-02-20T11:08:00Z"/>
          <w:rFonts w:ascii="標楷體" w:eastAsia="標楷體" w:hAnsi="標楷體"/>
          <w:lang w:eastAsia="x-none"/>
        </w:rPr>
      </w:pPr>
    </w:p>
    <w:p w14:paraId="2D45BEB2" w14:textId="77777777" w:rsidR="00CF08E3" w:rsidRPr="00AF1A82" w:rsidRDefault="00CF08E3" w:rsidP="00CF08E3">
      <w:pPr>
        <w:rPr>
          <w:moveTo w:id="6497" w:author="Fegie" w:date="2021-02-20T11:08:00Z"/>
          <w:rFonts w:ascii="標楷體" w:eastAsia="標楷體" w:hAnsi="標楷體"/>
          <w:lang w:eastAsia="x-none"/>
        </w:rPr>
      </w:pPr>
    </w:p>
    <w:p w14:paraId="67B17F2A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moveTo w:id="6498" w:author="Fegie" w:date="2021-02-20T11:08:00Z"/>
          <w:rFonts w:ascii="標楷體" w:eastAsia="標楷體" w:hAnsi="標楷體"/>
          <w:sz w:val="26"/>
          <w:szCs w:val="26"/>
          <w:lang w:eastAsia="x-none"/>
        </w:rPr>
      </w:pPr>
      <w:proofErr w:type="spellStart"/>
      <w:moveTo w:id="6499" w:author="Fegie" w:date="2021-02-20T11:08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proofErr w:type="spellEnd"/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CF08E3" w:rsidRPr="00AF1A82" w14:paraId="297D4A96" w14:textId="77777777" w:rsidTr="0082660B">
        <w:trPr>
          <w:trHeight w:val="388"/>
          <w:jc w:val="center"/>
        </w:trPr>
        <w:tc>
          <w:tcPr>
            <w:tcW w:w="493" w:type="dxa"/>
            <w:vMerge w:val="restart"/>
          </w:tcPr>
          <w:p w14:paraId="1F68598F" w14:textId="77777777" w:rsidR="00CF08E3" w:rsidRPr="00AF1A82" w:rsidRDefault="00CF08E3" w:rsidP="0082660B">
            <w:pPr>
              <w:rPr>
                <w:moveTo w:id="650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01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  <w:proofErr w:type="spellEnd"/>
            </w:moveTo>
          </w:p>
        </w:tc>
        <w:tc>
          <w:tcPr>
            <w:tcW w:w="1677" w:type="dxa"/>
            <w:vMerge w:val="restart"/>
          </w:tcPr>
          <w:p w14:paraId="01407AA0" w14:textId="77777777" w:rsidR="00CF08E3" w:rsidRPr="00AF1A82" w:rsidRDefault="00CF08E3" w:rsidP="0082660B">
            <w:pPr>
              <w:rPr>
                <w:moveTo w:id="650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03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  <w:proofErr w:type="spellEnd"/>
            </w:moveTo>
          </w:p>
        </w:tc>
        <w:tc>
          <w:tcPr>
            <w:tcW w:w="4387" w:type="dxa"/>
            <w:gridSpan w:val="5"/>
          </w:tcPr>
          <w:p w14:paraId="21ACFE08" w14:textId="77777777" w:rsidR="00CF08E3" w:rsidRPr="00AF1A82" w:rsidRDefault="00CF08E3" w:rsidP="0082660B">
            <w:pPr>
              <w:jc w:val="center"/>
              <w:rPr>
                <w:moveTo w:id="650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0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  <w:proofErr w:type="spellEnd"/>
            </w:moveTo>
          </w:p>
        </w:tc>
        <w:tc>
          <w:tcPr>
            <w:tcW w:w="3863" w:type="dxa"/>
            <w:vMerge w:val="restart"/>
          </w:tcPr>
          <w:p w14:paraId="049A2B57" w14:textId="77777777" w:rsidR="00CF08E3" w:rsidRPr="00AF1A82" w:rsidRDefault="00CF08E3" w:rsidP="0082660B">
            <w:pPr>
              <w:rPr>
                <w:moveTo w:id="6506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07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  <w:proofErr w:type="spellEnd"/>
            </w:moveTo>
          </w:p>
        </w:tc>
      </w:tr>
      <w:tr w:rsidR="00CF08E3" w:rsidRPr="00AF1A82" w14:paraId="5FDB9DFE" w14:textId="77777777" w:rsidTr="0082660B">
        <w:trPr>
          <w:trHeight w:val="244"/>
          <w:jc w:val="center"/>
        </w:trPr>
        <w:tc>
          <w:tcPr>
            <w:tcW w:w="493" w:type="dxa"/>
            <w:vMerge/>
          </w:tcPr>
          <w:p w14:paraId="46A33180" w14:textId="77777777" w:rsidR="00CF08E3" w:rsidRPr="00AF1A82" w:rsidRDefault="00CF08E3" w:rsidP="0082660B">
            <w:pPr>
              <w:rPr>
                <w:moveTo w:id="650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7DAEC4E4" w14:textId="77777777" w:rsidR="00CF08E3" w:rsidRPr="00AF1A82" w:rsidRDefault="00CF08E3" w:rsidP="0082660B">
            <w:pPr>
              <w:rPr>
                <w:moveTo w:id="650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34C448A1" w14:textId="77777777" w:rsidR="00CF08E3" w:rsidRPr="00AF1A82" w:rsidRDefault="00CF08E3" w:rsidP="0082660B">
            <w:pPr>
              <w:rPr>
                <w:moveTo w:id="651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11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  <w:proofErr w:type="spellEnd"/>
            </w:moveTo>
          </w:p>
        </w:tc>
        <w:tc>
          <w:tcPr>
            <w:tcW w:w="929" w:type="dxa"/>
          </w:tcPr>
          <w:p w14:paraId="69230E3F" w14:textId="77777777" w:rsidR="00CF08E3" w:rsidRPr="00AF1A82" w:rsidRDefault="00CF08E3" w:rsidP="0082660B">
            <w:pPr>
              <w:rPr>
                <w:moveTo w:id="651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13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  <w:proofErr w:type="spellEnd"/>
            </w:moveTo>
          </w:p>
        </w:tc>
        <w:tc>
          <w:tcPr>
            <w:tcW w:w="1178" w:type="dxa"/>
          </w:tcPr>
          <w:p w14:paraId="00E664DA" w14:textId="77777777" w:rsidR="00CF08E3" w:rsidRPr="00AF1A82" w:rsidRDefault="00CF08E3" w:rsidP="0082660B">
            <w:pPr>
              <w:rPr>
                <w:moveTo w:id="651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15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  <w:proofErr w:type="spellEnd"/>
            </w:moveTo>
          </w:p>
        </w:tc>
        <w:tc>
          <w:tcPr>
            <w:tcW w:w="678" w:type="dxa"/>
          </w:tcPr>
          <w:p w14:paraId="21B7AA22" w14:textId="77777777" w:rsidR="00CF08E3" w:rsidRPr="00AF1A82" w:rsidRDefault="00CF08E3" w:rsidP="0082660B">
            <w:pPr>
              <w:rPr>
                <w:moveTo w:id="6516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17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  <w:proofErr w:type="spellEnd"/>
            </w:moveTo>
          </w:p>
        </w:tc>
        <w:tc>
          <w:tcPr>
            <w:tcW w:w="694" w:type="dxa"/>
          </w:tcPr>
          <w:p w14:paraId="1E0690E7" w14:textId="77777777" w:rsidR="00CF08E3" w:rsidRPr="00AF1A82" w:rsidRDefault="00CF08E3" w:rsidP="0082660B">
            <w:pPr>
              <w:rPr>
                <w:moveTo w:id="6518" w:author="Fegie" w:date="2021-02-20T11:08:00Z"/>
                <w:rFonts w:ascii="標楷體" w:eastAsia="標楷體" w:hAnsi="標楷體"/>
                <w:lang w:eastAsia="x-none"/>
              </w:rPr>
            </w:pPr>
            <w:moveTo w:id="6519" w:author="Fegie" w:date="2021-02-20T11:08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moveTo>
          </w:p>
        </w:tc>
        <w:tc>
          <w:tcPr>
            <w:tcW w:w="3863" w:type="dxa"/>
            <w:vMerge/>
          </w:tcPr>
          <w:p w14:paraId="7CF1B5E2" w14:textId="77777777" w:rsidR="00CF08E3" w:rsidRPr="00AF1A82" w:rsidRDefault="00CF08E3" w:rsidP="0082660B">
            <w:pPr>
              <w:rPr>
                <w:moveTo w:id="6520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52577FD5" w14:textId="77777777" w:rsidTr="0082660B">
        <w:trPr>
          <w:trHeight w:val="291"/>
          <w:jc w:val="center"/>
        </w:trPr>
        <w:tc>
          <w:tcPr>
            <w:tcW w:w="493" w:type="dxa"/>
          </w:tcPr>
          <w:p w14:paraId="0748F750" w14:textId="77777777" w:rsidR="00CF08E3" w:rsidRPr="00AF1A82" w:rsidRDefault="00CF08E3" w:rsidP="0082660B">
            <w:pPr>
              <w:rPr>
                <w:moveTo w:id="6521" w:author="Fegie" w:date="2021-02-20T11:08:00Z"/>
                <w:rFonts w:ascii="標楷體" w:eastAsia="標楷體" w:hAnsi="標楷體"/>
                <w:lang w:eastAsia="x-none"/>
              </w:rPr>
            </w:pPr>
            <w:moveTo w:id="652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moveTo>
          </w:p>
        </w:tc>
        <w:tc>
          <w:tcPr>
            <w:tcW w:w="1677" w:type="dxa"/>
          </w:tcPr>
          <w:p w14:paraId="154469F8" w14:textId="77777777" w:rsidR="00CF08E3" w:rsidRPr="00AF1A82" w:rsidRDefault="00CF08E3" w:rsidP="0082660B">
            <w:pPr>
              <w:rPr>
                <w:moveTo w:id="6523" w:author="Fegie" w:date="2021-02-20T11:08:00Z"/>
                <w:rFonts w:ascii="標楷體" w:eastAsia="標楷體" w:hAnsi="標楷體"/>
                <w:lang w:eastAsia="x-none"/>
              </w:rPr>
            </w:pPr>
            <w:moveTo w:id="6524" w:author="Fegie" w:date="2021-02-20T11:08:00Z">
              <w:r>
                <w:rPr>
                  <w:rFonts w:ascii="標楷體" w:eastAsia="標楷體" w:hAnsi="標楷體" w:hint="eastAsia"/>
                </w:rPr>
                <w:t>功能</w:t>
              </w:r>
            </w:moveTo>
          </w:p>
        </w:tc>
        <w:tc>
          <w:tcPr>
            <w:tcW w:w="908" w:type="dxa"/>
          </w:tcPr>
          <w:p w14:paraId="7CA20184" w14:textId="77777777" w:rsidR="00CF08E3" w:rsidRPr="00AF1A82" w:rsidRDefault="00CF08E3" w:rsidP="0082660B">
            <w:pPr>
              <w:rPr>
                <w:moveTo w:id="6525" w:author="Fegie" w:date="2021-02-20T11:08:00Z"/>
                <w:rFonts w:ascii="標楷體" w:eastAsia="標楷體" w:hAnsi="標楷體"/>
              </w:rPr>
            </w:pPr>
            <w:moveTo w:id="6526" w:author="Fegie" w:date="2021-02-20T11:08:00Z">
              <w:r>
                <w:rPr>
                  <w:rFonts w:ascii="標楷體" w:eastAsia="標楷體" w:hAnsi="標楷體" w:hint="eastAsia"/>
                </w:rPr>
                <w:t>9(01)</w:t>
              </w:r>
            </w:moveTo>
          </w:p>
        </w:tc>
        <w:tc>
          <w:tcPr>
            <w:tcW w:w="929" w:type="dxa"/>
          </w:tcPr>
          <w:p w14:paraId="6E212E85" w14:textId="77777777" w:rsidR="00CF08E3" w:rsidRPr="00AF1A82" w:rsidRDefault="00CF08E3" w:rsidP="0082660B">
            <w:pPr>
              <w:rPr>
                <w:moveTo w:id="652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A02910A" w14:textId="77777777" w:rsidR="00CF08E3" w:rsidRPr="00AF1A82" w:rsidRDefault="00CF08E3" w:rsidP="0082660B">
            <w:pPr>
              <w:rPr>
                <w:moveTo w:id="652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F82F5B1" w14:textId="77777777" w:rsidR="00CF08E3" w:rsidRPr="00AF1A82" w:rsidRDefault="00CF08E3" w:rsidP="0082660B">
            <w:pPr>
              <w:rPr>
                <w:moveTo w:id="652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E183E98" w14:textId="77777777" w:rsidR="00CF08E3" w:rsidRPr="00AF1A82" w:rsidRDefault="00CF08E3" w:rsidP="0082660B">
            <w:pPr>
              <w:rPr>
                <w:moveTo w:id="653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264F60" w14:textId="77777777" w:rsidR="00CF08E3" w:rsidRPr="009573E1" w:rsidRDefault="00CF08E3" w:rsidP="0082660B">
            <w:pPr>
              <w:rPr>
                <w:moveTo w:id="6531" w:author="Fegie" w:date="2021-02-20T11:08:00Z"/>
                <w:rFonts w:ascii="標楷體" w:eastAsia="標楷體" w:hAnsi="標楷體"/>
                <w:lang w:eastAsia="x-none"/>
              </w:rPr>
            </w:pPr>
            <w:proofErr w:type="gramStart"/>
            <w:moveTo w:id="6532" w:author="Fegie" w:date="2021-02-20T11:08:00Z">
              <w:r w:rsidRPr="009573E1">
                <w:rPr>
                  <w:rFonts w:ascii="標楷體" w:eastAsia="標楷體" w:hAnsi="標楷體" w:hint="eastAsia"/>
                  <w:lang w:eastAsia="x-none"/>
                </w:rPr>
                <w:t>1:</w:t>
              </w:r>
              <w:proofErr w:type="spellStart"/>
              <w:r w:rsidRPr="009573E1">
                <w:rPr>
                  <w:rFonts w:ascii="標楷體" w:eastAsia="標楷體" w:hAnsi="標楷體" w:hint="eastAsia"/>
                  <w:lang w:eastAsia="x-none"/>
                </w:rPr>
                <w:t>新增</w:t>
              </w:r>
              <w:proofErr w:type="spellEnd"/>
              <w:proofErr w:type="gramEnd"/>
            </w:moveTo>
          </w:p>
          <w:p w14:paraId="6FBFB69E" w14:textId="77777777" w:rsidR="00CF08E3" w:rsidRPr="009573E1" w:rsidRDefault="00CF08E3" w:rsidP="0082660B">
            <w:pPr>
              <w:rPr>
                <w:moveTo w:id="6533" w:author="Fegie" w:date="2021-02-20T11:08:00Z"/>
                <w:rFonts w:ascii="標楷體" w:eastAsia="標楷體" w:hAnsi="標楷體"/>
                <w:lang w:eastAsia="x-none"/>
              </w:rPr>
            </w:pPr>
            <w:proofErr w:type="gramStart"/>
            <w:moveTo w:id="6534" w:author="Fegie" w:date="2021-02-20T11:08:00Z">
              <w:r w:rsidRPr="009573E1">
                <w:rPr>
                  <w:rFonts w:ascii="標楷體" w:eastAsia="標楷體" w:hAnsi="標楷體" w:hint="eastAsia"/>
                  <w:lang w:eastAsia="x-none"/>
                </w:rPr>
                <w:t>2:</w:t>
              </w:r>
              <w:proofErr w:type="spellStart"/>
              <w:r w:rsidRPr="009573E1">
                <w:rPr>
                  <w:rFonts w:ascii="標楷體" w:eastAsia="標楷體" w:hAnsi="標楷體" w:hint="eastAsia"/>
                  <w:lang w:eastAsia="x-none"/>
                </w:rPr>
                <w:t>修改</w:t>
              </w:r>
              <w:proofErr w:type="spellEnd"/>
              <w:proofErr w:type="gramEnd"/>
            </w:moveTo>
          </w:p>
          <w:p w14:paraId="28CDB3B4" w14:textId="77777777" w:rsidR="00CF08E3" w:rsidRPr="009573E1" w:rsidRDefault="00CF08E3" w:rsidP="0082660B">
            <w:pPr>
              <w:rPr>
                <w:moveTo w:id="6535" w:author="Fegie" w:date="2021-02-20T11:08:00Z"/>
                <w:rFonts w:ascii="標楷體" w:eastAsia="標楷體" w:hAnsi="標楷體"/>
                <w:lang w:eastAsia="x-none"/>
              </w:rPr>
            </w:pPr>
            <w:proofErr w:type="gramStart"/>
            <w:moveTo w:id="6536" w:author="Fegie" w:date="2021-02-20T11:08:00Z">
              <w:r w:rsidRPr="009573E1">
                <w:rPr>
                  <w:rFonts w:ascii="標楷體" w:eastAsia="標楷體" w:hAnsi="標楷體" w:hint="eastAsia"/>
                  <w:lang w:eastAsia="x-none"/>
                </w:rPr>
                <w:t>4:</w:t>
              </w:r>
              <w:proofErr w:type="spellStart"/>
              <w:r w:rsidRPr="009573E1">
                <w:rPr>
                  <w:rFonts w:ascii="標楷體" w:eastAsia="標楷體" w:hAnsi="標楷體" w:hint="eastAsia"/>
                  <w:lang w:eastAsia="x-none"/>
                </w:rPr>
                <w:t>刪除</w:t>
              </w:r>
              <w:proofErr w:type="spellEnd"/>
              <w:proofErr w:type="gramEnd"/>
            </w:moveTo>
          </w:p>
          <w:p w14:paraId="7673C4F2" w14:textId="77777777" w:rsidR="00CF08E3" w:rsidRPr="00AF1A82" w:rsidRDefault="00CF08E3" w:rsidP="0082660B">
            <w:pPr>
              <w:rPr>
                <w:moveTo w:id="6537" w:author="Fegie" w:date="2021-02-20T11:08:00Z"/>
                <w:rFonts w:ascii="標楷體" w:eastAsia="標楷體" w:hAnsi="標楷體"/>
                <w:lang w:eastAsia="x-none"/>
              </w:rPr>
            </w:pPr>
            <w:moveTo w:id="6538" w:author="Fegie" w:date="2021-02-20T11:08:00Z">
              <w:r w:rsidRPr="009573E1">
                <w:rPr>
                  <w:rFonts w:ascii="標楷體" w:eastAsia="標楷體" w:hAnsi="標楷體" w:hint="eastAsia"/>
                  <w:lang w:eastAsia="x-none"/>
                </w:rPr>
                <w:t>非連結進此交易，固定1.</w:t>
              </w:r>
              <w:proofErr w:type="spellStart"/>
              <w:r w:rsidRPr="009573E1">
                <w:rPr>
                  <w:rFonts w:ascii="標楷體" w:eastAsia="標楷體" w:hAnsi="標楷體" w:hint="eastAsia"/>
                  <w:lang w:eastAsia="x-none"/>
                </w:rPr>
                <w:t>新增</w:t>
              </w:r>
              <w:proofErr w:type="spellEnd"/>
            </w:moveTo>
          </w:p>
        </w:tc>
      </w:tr>
      <w:tr w:rsidR="00CF08E3" w:rsidRPr="00AF1A82" w14:paraId="30BB182A" w14:textId="77777777" w:rsidTr="0082660B">
        <w:trPr>
          <w:trHeight w:val="291"/>
          <w:jc w:val="center"/>
        </w:trPr>
        <w:tc>
          <w:tcPr>
            <w:tcW w:w="493" w:type="dxa"/>
          </w:tcPr>
          <w:p w14:paraId="01CFFB67" w14:textId="77777777" w:rsidR="00CF08E3" w:rsidRPr="00AF1A82" w:rsidRDefault="00CF08E3" w:rsidP="0082660B">
            <w:pPr>
              <w:rPr>
                <w:moveTo w:id="6539" w:author="Fegie" w:date="2021-02-20T11:08:00Z"/>
                <w:rFonts w:ascii="標楷體" w:eastAsia="標楷體" w:hAnsi="標楷體"/>
                <w:lang w:eastAsia="x-none"/>
              </w:rPr>
            </w:pPr>
            <w:moveTo w:id="6540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2</w:t>
              </w:r>
            </w:moveTo>
          </w:p>
        </w:tc>
        <w:tc>
          <w:tcPr>
            <w:tcW w:w="1677" w:type="dxa"/>
          </w:tcPr>
          <w:p w14:paraId="22EC5CE9" w14:textId="77777777" w:rsidR="00CF08E3" w:rsidRPr="00AF1A82" w:rsidRDefault="00CF08E3" w:rsidP="0082660B">
            <w:pPr>
              <w:rPr>
                <w:moveTo w:id="654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4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目標金額</w:t>
              </w:r>
              <w:proofErr w:type="spellEnd"/>
            </w:moveTo>
          </w:p>
        </w:tc>
        <w:tc>
          <w:tcPr>
            <w:tcW w:w="908" w:type="dxa"/>
          </w:tcPr>
          <w:p w14:paraId="60B51CDA" w14:textId="77777777" w:rsidR="00CF08E3" w:rsidRPr="00AF1A82" w:rsidRDefault="00CF08E3" w:rsidP="0082660B">
            <w:pPr>
              <w:rPr>
                <w:moveTo w:id="6543" w:author="Fegie" w:date="2021-02-20T11:08:00Z"/>
                <w:rFonts w:ascii="標楷體" w:eastAsia="標楷體" w:hAnsi="標楷體"/>
              </w:rPr>
            </w:pPr>
            <w:moveTo w:id="6544" w:author="Fegie" w:date="2021-02-20T11:08:00Z">
              <w:r w:rsidRPr="00AF1A82">
                <w:rPr>
                  <w:rFonts w:ascii="標楷體" w:eastAsia="標楷體" w:hAnsi="標楷體" w:hint="eastAsia"/>
                </w:rPr>
                <w:t>9(14)</w:t>
              </w:r>
            </w:moveTo>
          </w:p>
        </w:tc>
        <w:tc>
          <w:tcPr>
            <w:tcW w:w="929" w:type="dxa"/>
          </w:tcPr>
          <w:p w14:paraId="1F20CF9B" w14:textId="77777777" w:rsidR="00CF08E3" w:rsidRPr="00AF1A82" w:rsidRDefault="00CF08E3" w:rsidP="0082660B">
            <w:pPr>
              <w:rPr>
                <w:moveTo w:id="654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C9432D" w14:textId="77777777" w:rsidR="00CF08E3" w:rsidRPr="00AF1A82" w:rsidRDefault="00CF08E3" w:rsidP="0082660B">
            <w:pPr>
              <w:rPr>
                <w:moveTo w:id="654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22F554" w14:textId="77777777" w:rsidR="00CF08E3" w:rsidRPr="00AF1A82" w:rsidRDefault="00CF08E3" w:rsidP="0082660B">
            <w:pPr>
              <w:rPr>
                <w:moveTo w:id="6547" w:author="Fegie" w:date="2021-02-20T11:08:00Z"/>
                <w:rFonts w:ascii="標楷體" w:eastAsia="標楷體" w:hAnsi="標楷體"/>
              </w:rPr>
            </w:pPr>
            <w:moveTo w:id="6548" w:author="Fegie" w:date="2021-02-20T11:08:00Z">
              <w:r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142A8B82" w14:textId="77777777" w:rsidR="00CF08E3" w:rsidRPr="00AF1A82" w:rsidRDefault="00CF08E3" w:rsidP="0082660B">
            <w:pPr>
              <w:rPr>
                <w:moveTo w:id="654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F36B499" w14:textId="77777777" w:rsidR="00CF08E3" w:rsidRPr="00AF1A82" w:rsidRDefault="00CF08E3" w:rsidP="0082660B">
            <w:pPr>
              <w:rPr>
                <w:moveTo w:id="655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51" w:author="Fegie" w:date="2021-02-20T11:08:00Z">
              <w:r w:rsidRPr="007531AF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1646623C" w14:textId="77777777" w:rsidTr="0082660B">
        <w:trPr>
          <w:trHeight w:val="291"/>
          <w:jc w:val="center"/>
        </w:trPr>
        <w:tc>
          <w:tcPr>
            <w:tcW w:w="493" w:type="dxa"/>
          </w:tcPr>
          <w:p w14:paraId="149AE125" w14:textId="77777777" w:rsidR="00CF08E3" w:rsidRPr="00AF1A82" w:rsidRDefault="00CF08E3" w:rsidP="0082660B">
            <w:pPr>
              <w:rPr>
                <w:moveTo w:id="6552" w:author="Fegie" w:date="2021-02-20T11:08:00Z"/>
                <w:rFonts w:ascii="標楷體" w:eastAsia="標楷體" w:hAnsi="標楷體"/>
                <w:lang w:eastAsia="x-none"/>
              </w:rPr>
            </w:pPr>
            <w:moveTo w:id="655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3</w:t>
              </w:r>
            </w:moveTo>
          </w:p>
        </w:tc>
        <w:tc>
          <w:tcPr>
            <w:tcW w:w="1677" w:type="dxa"/>
          </w:tcPr>
          <w:p w14:paraId="14BC12C6" w14:textId="77777777" w:rsidR="00CF08E3" w:rsidRPr="00AF1A82" w:rsidRDefault="00CF08E3" w:rsidP="0082660B">
            <w:pPr>
              <w:rPr>
                <w:moveTo w:id="655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55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累計目標金額</w:t>
              </w:r>
              <w:proofErr w:type="spellEnd"/>
            </w:moveTo>
          </w:p>
        </w:tc>
        <w:tc>
          <w:tcPr>
            <w:tcW w:w="908" w:type="dxa"/>
          </w:tcPr>
          <w:p w14:paraId="0E28F09A" w14:textId="77777777" w:rsidR="00CF08E3" w:rsidRPr="00AF1A82" w:rsidRDefault="00CF08E3" w:rsidP="0082660B">
            <w:pPr>
              <w:rPr>
                <w:moveTo w:id="6556" w:author="Fegie" w:date="2021-02-20T11:08:00Z"/>
                <w:rFonts w:ascii="標楷體" w:eastAsia="標楷體" w:hAnsi="標楷體"/>
                <w:lang w:eastAsia="x-none"/>
              </w:rPr>
            </w:pPr>
            <w:moveTo w:id="6557" w:author="Fegie" w:date="2021-02-20T11:08:00Z">
              <w:r w:rsidRPr="00AF1A82">
                <w:rPr>
                  <w:rFonts w:ascii="標楷體" w:eastAsia="標楷體" w:hAnsi="標楷體" w:hint="eastAsia"/>
                </w:rPr>
                <w:t>9(14)</w:t>
              </w:r>
            </w:moveTo>
          </w:p>
        </w:tc>
        <w:tc>
          <w:tcPr>
            <w:tcW w:w="929" w:type="dxa"/>
          </w:tcPr>
          <w:p w14:paraId="53A30009" w14:textId="77777777" w:rsidR="00CF08E3" w:rsidRPr="00AF1A82" w:rsidRDefault="00CF08E3" w:rsidP="0082660B">
            <w:pPr>
              <w:rPr>
                <w:moveTo w:id="655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F454D09" w14:textId="77777777" w:rsidR="00CF08E3" w:rsidRPr="00AF1A82" w:rsidRDefault="00CF08E3" w:rsidP="0082660B">
            <w:pPr>
              <w:rPr>
                <w:moveTo w:id="655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0A91E1A" w14:textId="77777777" w:rsidR="00CF08E3" w:rsidRDefault="00CF08E3" w:rsidP="0082660B">
            <w:pPr>
              <w:rPr>
                <w:moveTo w:id="6560" w:author="Fegie" w:date="2021-02-20T11:08:00Z"/>
              </w:rPr>
            </w:pPr>
            <w:moveTo w:id="6561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42F47807" w14:textId="77777777" w:rsidR="00CF08E3" w:rsidRPr="00AF1A82" w:rsidRDefault="00CF08E3" w:rsidP="0082660B">
            <w:pPr>
              <w:rPr>
                <w:moveTo w:id="656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7AD814E" w14:textId="77777777" w:rsidR="00CF08E3" w:rsidRDefault="00CF08E3" w:rsidP="0082660B">
            <w:pPr>
              <w:rPr>
                <w:moveTo w:id="6563" w:author="Fegie" w:date="2021-02-20T11:08:00Z"/>
              </w:rPr>
            </w:pPr>
            <w:proofErr w:type="spellStart"/>
            <w:moveTo w:id="6564" w:author="Fegie" w:date="2021-02-20T11:08:00Z"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72C5B645" w14:textId="77777777" w:rsidTr="0082660B">
        <w:trPr>
          <w:trHeight w:val="291"/>
          <w:jc w:val="center"/>
        </w:trPr>
        <w:tc>
          <w:tcPr>
            <w:tcW w:w="493" w:type="dxa"/>
          </w:tcPr>
          <w:p w14:paraId="2533438F" w14:textId="77777777" w:rsidR="00CF08E3" w:rsidRPr="00AF1A82" w:rsidRDefault="00CF08E3" w:rsidP="0082660B">
            <w:pPr>
              <w:rPr>
                <w:moveTo w:id="6565" w:author="Fegie" w:date="2021-02-20T11:08:00Z"/>
                <w:rFonts w:ascii="標楷體" w:eastAsia="標楷體" w:hAnsi="標楷體"/>
                <w:lang w:eastAsia="x-none"/>
              </w:rPr>
            </w:pPr>
            <w:moveTo w:id="6566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4</w:t>
              </w:r>
            </w:moveTo>
          </w:p>
        </w:tc>
        <w:tc>
          <w:tcPr>
            <w:tcW w:w="1677" w:type="dxa"/>
          </w:tcPr>
          <w:p w14:paraId="3AB37B6C" w14:textId="77777777" w:rsidR="00CF08E3" w:rsidRPr="00AF1A82" w:rsidRDefault="00CF08E3" w:rsidP="0082660B">
            <w:pPr>
              <w:rPr>
                <w:moveTo w:id="6567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68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單位代號</w:t>
              </w:r>
              <w:proofErr w:type="spellEnd"/>
            </w:moveTo>
          </w:p>
        </w:tc>
        <w:tc>
          <w:tcPr>
            <w:tcW w:w="908" w:type="dxa"/>
          </w:tcPr>
          <w:p w14:paraId="1292BA19" w14:textId="77777777" w:rsidR="00CF08E3" w:rsidRPr="00AF1A82" w:rsidRDefault="00CF08E3" w:rsidP="0082660B">
            <w:pPr>
              <w:rPr>
                <w:moveTo w:id="6569" w:author="Fegie" w:date="2021-02-20T11:08:00Z"/>
                <w:rFonts w:ascii="標楷體" w:eastAsia="標楷體" w:hAnsi="標楷體"/>
              </w:rPr>
            </w:pPr>
            <w:proofErr w:type="gramStart"/>
            <w:moveTo w:id="6570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929" w:type="dxa"/>
          </w:tcPr>
          <w:p w14:paraId="21FA1F16" w14:textId="77777777" w:rsidR="00CF08E3" w:rsidRPr="00AF1A82" w:rsidRDefault="00CF08E3" w:rsidP="0082660B">
            <w:pPr>
              <w:rPr>
                <w:moveTo w:id="6571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38745D8" w14:textId="77777777" w:rsidR="00CF08E3" w:rsidRPr="00AF1A82" w:rsidRDefault="00CF08E3" w:rsidP="0082660B">
            <w:pPr>
              <w:rPr>
                <w:moveTo w:id="657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8F2172" w14:textId="77777777" w:rsidR="00CF08E3" w:rsidRDefault="00CF08E3" w:rsidP="0082660B">
            <w:pPr>
              <w:rPr>
                <w:moveTo w:id="6573" w:author="Fegie" w:date="2021-02-20T11:08:00Z"/>
              </w:rPr>
            </w:pPr>
            <w:moveTo w:id="6574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5902F22C" w14:textId="77777777" w:rsidR="00CF08E3" w:rsidRPr="00AF1A82" w:rsidRDefault="00CF08E3" w:rsidP="0082660B">
            <w:pPr>
              <w:rPr>
                <w:moveTo w:id="657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61116111" w14:textId="77777777" w:rsidR="00CF08E3" w:rsidRDefault="00CF08E3" w:rsidP="0082660B">
            <w:pPr>
              <w:rPr>
                <w:moveTo w:id="6576" w:author="Fegie" w:date="2021-02-20T11:08:00Z"/>
              </w:rPr>
            </w:pPr>
            <w:moveTo w:id="6577" w:author="Fegie" w:date="2021-02-20T11:08:00Z">
              <w:r>
                <w:rPr>
                  <w:rFonts w:ascii="標楷體" w:eastAsia="標楷體" w:hAnsi="標楷體" w:hint="eastAsia"/>
                </w:rPr>
                <w:t>三擇</w:t>
              </w:r>
              <w:proofErr w:type="gramStart"/>
              <w:r>
                <w:rPr>
                  <w:rFonts w:ascii="標楷體" w:eastAsia="標楷體" w:hAnsi="標楷體" w:hint="eastAsia"/>
                </w:rPr>
                <w:t>一</w:t>
              </w:r>
              <w:proofErr w:type="gramEnd"/>
              <w:r>
                <w:rPr>
                  <w:rFonts w:ascii="標楷體" w:eastAsia="標楷體" w:hAnsi="標楷體" w:hint="eastAsia"/>
                </w:rPr>
                <w:t>輸入</w:t>
              </w:r>
            </w:moveTo>
          </w:p>
        </w:tc>
      </w:tr>
      <w:tr w:rsidR="00CF08E3" w:rsidRPr="00AF1A82" w14:paraId="0453007A" w14:textId="77777777" w:rsidTr="0082660B">
        <w:trPr>
          <w:trHeight w:val="291"/>
          <w:jc w:val="center"/>
        </w:trPr>
        <w:tc>
          <w:tcPr>
            <w:tcW w:w="493" w:type="dxa"/>
          </w:tcPr>
          <w:p w14:paraId="25EE60E4" w14:textId="77777777" w:rsidR="00CF08E3" w:rsidRPr="00AF1A82" w:rsidRDefault="00CF08E3" w:rsidP="0082660B">
            <w:pPr>
              <w:rPr>
                <w:moveTo w:id="6578" w:author="Fegie" w:date="2021-02-20T11:08:00Z"/>
                <w:rFonts w:ascii="標楷體" w:eastAsia="標楷體" w:hAnsi="標楷體"/>
                <w:lang w:eastAsia="x-none"/>
              </w:rPr>
            </w:pPr>
            <w:moveTo w:id="6579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5</w:t>
              </w:r>
            </w:moveTo>
          </w:p>
        </w:tc>
        <w:tc>
          <w:tcPr>
            <w:tcW w:w="1677" w:type="dxa"/>
          </w:tcPr>
          <w:p w14:paraId="4507CCFD" w14:textId="77777777" w:rsidR="00CF08E3" w:rsidRPr="00AF1A82" w:rsidRDefault="00CF08E3" w:rsidP="0082660B">
            <w:pPr>
              <w:rPr>
                <w:moveTo w:id="6580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81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區部代號</w:t>
              </w:r>
              <w:proofErr w:type="spellEnd"/>
            </w:moveTo>
          </w:p>
        </w:tc>
        <w:tc>
          <w:tcPr>
            <w:tcW w:w="908" w:type="dxa"/>
          </w:tcPr>
          <w:p w14:paraId="574FEEA9" w14:textId="77777777" w:rsidR="00CF08E3" w:rsidRPr="00AF1A82" w:rsidRDefault="00CF08E3" w:rsidP="0082660B">
            <w:pPr>
              <w:rPr>
                <w:moveTo w:id="6582" w:author="Fegie" w:date="2021-02-20T11:08:00Z"/>
                <w:rFonts w:ascii="標楷體" w:eastAsia="標楷體" w:hAnsi="標楷體"/>
              </w:rPr>
            </w:pPr>
            <w:proofErr w:type="gramStart"/>
            <w:moveTo w:id="6583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929" w:type="dxa"/>
          </w:tcPr>
          <w:p w14:paraId="3083A0B0" w14:textId="77777777" w:rsidR="00CF08E3" w:rsidRPr="00AF1A82" w:rsidRDefault="00CF08E3" w:rsidP="0082660B">
            <w:pPr>
              <w:rPr>
                <w:moveTo w:id="6584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4B84ADE" w14:textId="77777777" w:rsidR="00CF08E3" w:rsidRPr="00AF1A82" w:rsidRDefault="00CF08E3" w:rsidP="0082660B">
            <w:pPr>
              <w:rPr>
                <w:moveTo w:id="658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D1CF2B3" w14:textId="77777777" w:rsidR="00CF08E3" w:rsidRDefault="00CF08E3" w:rsidP="0082660B">
            <w:pPr>
              <w:rPr>
                <w:moveTo w:id="6586" w:author="Fegie" w:date="2021-02-20T11:08:00Z"/>
              </w:rPr>
            </w:pPr>
            <w:moveTo w:id="6587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0A97A4E2" w14:textId="77777777" w:rsidR="00CF08E3" w:rsidRPr="00AF1A82" w:rsidRDefault="00CF08E3" w:rsidP="0082660B">
            <w:pPr>
              <w:rPr>
                <w:moveTo w:id="658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69D1C48" w14:textId="77777777" w:rsidR="00CF08E3" w:rsidRDefault="00CF08E3" w:rsidP="0082660B">
            <w:pPr>
              <w:rPr>
                <w:moveTo w:id="6589" w:author="Fegie" w:date="2021-02-20T11:08:00Z"/>
              </w:rPr>
            </w:pPr>
          </w:p>
        </w:tc>
      </w:tr>
      <w:tr w:rsidR="00CF08E3" w:rsidRPr="00AF1A82" w14:paraId="73A75FAE" w14:textId="77777777" w:rsidTr="0082660B">
        <w:trPr>
          <w:trHeight w:val="291"/>
          <w:jc w:val="center"/>
        </w:trPr>
        <w:tc>
          <w:tcPr>
            <w:tcW w:w="493" w:type="dxa"/>
          </w:tcPr>
          <w:p w14:paraId="7F4607C8" w14:textId="77777777" w:rsidR="00CF08E3" w:rsidRPr="00AF1A82" w:rsidRDefault="00CF08E3" w:rsidP="0082660B">
            <w:pPr>
              <w:rPr>
                <w:moveTo w:id="6590" w:author="Fegie" w:date="2021-02-20T11:08:00Z"/>
                <w:rFonts w:ascii="標楷體" w:eastAsia="標楷體" w:hAnsi="標楷體"/>
                <w:lang w:eastAsia="x-none"/>
              </w:rPr>
            </w:pPr>
            <w:moveTo w:id="6591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6</w:t>
              </w:r>
            </w:moveTo>
          </w:p>
        </w:tc>
        <w:tc>
          <w:tcPr>
            <w:tcW w:w="1677" w:type="dxa"/>
          </w:tcPr>
          <w:p w14:paraId="3CA57E17" w14:textId="77777777" w:rsidR="00CF08E3" w:rsidRPr="00AF1A82" w:rsidRDefault="00CF08E3" w:rsidP="0082660B">
            <w:pPr>
              <w:rPr>
                <w:moveTo w:id="659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59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部室代號</w:t>
              </w:r>
              <w:proofErr w:type="spellEnd"/>
            </w:moveTo>
          </w:p>
        </w:tc>
        <w:tc>
          <w:tcPr>
            <w:tcW w:w="908" w:type="dxa"/>
          </w:tcPr>
          <w:p w14:paraId="33E30AB4" w14:textId="77777777" w:rsidR="00CF08E3" w:rsidRPr="00AF1A82" w:rsidRDefault="00CF08E3" w:rsidP="0082660B">
            <w:pPr>
              <w:rPr>
                <w:moveTo w:id="6594" w:author="Fegie" w:date="2021-02-20T11:08:00Z"/>
                <w:rFonts w:ascii="標楷體" w:eastAsia="標楷體" w:hAnsi="標楷體"/>
              </w:rPr>
            </w:pPr>
            <w:proofErr w:type="gramStart"/>
            <w:moveTo w:id="6595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929" w:type="dxa"/>
          </w:tcPr>
          <w:p w14:paraId="281E66C5" w14:textId="77777777" w:rsidR="00CF08E3" w:rsidRPr="00AF1A82" w:rsidRDefault="00CF08E3" w:rsidP="0082660B">
            <w:pPr>
              <w:rPr>
                <w:moveTo w:id="659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1596311" w14:textId="77777777" w:rsidR="00CF08E3" w:rsidRPr="00AF1A82" w:rsidRDefault="00CF08E3" w:rsidP="0082660B">
            <w:pPr>
              <w:rPr>
                <w:moveTo w:id="659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3A524D" w14:textId="77777777" w:rsidR="00CF08E3" w:rsidRDefault="00CF08E3" w:rsidP="0082660B">
            <w:pPr>
              <w:rPr>
                <w:moveTo w:id="6598" w:author="Fegie" w:date="2021-02-20T11:08:00Z"/>
              </w:rPr>
            </w:pPr>
            <w:moveTo w:id="6599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5174269E" w14:textId="77777777" w:rsidR="00CF08E3" w:rsidRPr="00AF1A82" w:rsidRDefault="00CF08E3" w:rsidP="0082660B">
            <w:pPr>
              <w:rPr>
                <w:moveTo w:id="660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6FFA62A6" w14:textId="77777777" w:rsidR="00CF08E3" w:rsidRDefault="00CF08E3" w:rsidP="0082660B">
            <w:pPr>
              <w:rPr>
                <w:moveTo w:id="6601" w:author="Fegie" w:date="2021-02-20T11:08:00Z"/>
              </w:rPr>
            </w:pPr>
          </w:p>
        </w:tc>
      </w:tr>
      <w:tr w:rsidR="00CF08E3" w:rsidRPr="00AF1A82" w14:paraId="44696A7C" w14:textId="77777777" w:rsidTr="0082660B">
        <w:trPr>
          <w:trHeight w:val="291"/>
          <w:jc w:val="center"/>
        </w:trPr>
        <w:tc>
          <w:tcPr>
            <w:tcW w:w="493" w:type="dxa"/>
          </w:tcPr>
          <w:p w14:paraId="770E8D45" w14:textId="77777777" w:rsidR="00CF08E3" w:rsidRPr="00AF1A82" w:rsidRDefault="00CF08E3" w:rsidP="0082660B">
            <w:pPr>
              <w:rPr>
                <w:moveTo w:id="6602" w:author="Fegie" w:date="2021-02-20T11:08:00Z"/>
                <w:rFonts w:ascii="標楷體" w:eastAsia="標楷體" w:hAnsi="標楷體"/>
                <w:lang w:eastAsia="x-none"/>
              </w:rPr>
            </w:pPr>
            <w:moveTo w:id="660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7</w:t>
              </w:r>
            </w:moveTo>
          </w:p>
        </w:tc>
        <w:tc>
          <w:tcPr>
            <w:tcW w:w="1677" w:type="dxa"/>
          </w:tcPr>
          <w:p w14:paraId="044E8209" w14:textId="77777777" w:rsidR="00CF08E3" w:rsidRPr="00AF1A82" w:rsidRDefault="00CF08E3" w:rsidP="0082660B">
            <w:pPr>
              <w:rPr>
                <w:moveTo w:id="660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05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處長主任別</w:t>
              </w:r>
              <w:proofErr w:type="spellEnd"/>
            </w:moveTo>
          </w:p>
        </w:tc>
        <w:tc>
          <w:tcPr>
            <w:tcW w:w="908" w:type="dxa"/>
          </w:tcPr>
          <w:p w14:paraId="52DF5162" w14:textId="77777777" w:rsidR="00CF08E3" w:rsidRPr="00AF1A82" w:rsidRDefault="00CF08E3" w:rsidP="0082660B">
            <w:pPr>
              <w:rPr>
                <w:moveTo w:id="6606" w:author="Fegie" w:date="2021-02-20T11:08:00Z"/>
                <w:rFonts w:ascii="標楷體" w:eastAsia="標楷體" w:hAnsi="標楷體"/>
              </w:rPr>
            </w:pPr>
            <w:proofErr w:type="gramStart"/>
            <w:moveTo w:id="6607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01)</w:t>
              </w:r>
            </w:moveTo>
          </w:p>
        </w:tc>
        <w:tc>
          <w:tcPr>
            <w:tcW w:w="929" w:type="dxa"/>
          </w:tcPr>
          <w:p w14:paraId="5C420CB1" w14:textId="77777777" w:rsidR="00CF08E3" w:rsidRPr="00AF1A82" w:rsidRDefault="00CF08E3" w:rsidP="0082660B">
            <w:pPr>
              <w:rPr>
                <w:moveTo w:id="660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CEDD84F" w14:textId="77777777" w:rsidR="00CF08E3" w:rsidRPr="00AF1A82" w:rsidRDefault="00CF08E3" w:rsidP="0082660B">
            <w:pPr>
              <w:rPr>
                <w:moveTo w:id="660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B90521F" w14:textId="77777777" w:rsidR="00CF08E3" w:rsidRDefault="00CF08E3" w:rsidP="0082660B">
            <w:pPr>
              <w:rPr>
                <w:moveTo w:id="6610" w:author="Fegie" w:date="2021-02-20T11:08:00Z"/>
              </w:rPr>
            </w:pPr>
            <w:moveTo w:id="6611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6AAB602D" w14:textId="77777777" w:rsidR="00CF08E3" w:rsidRPr="00AF1A82" w:rsidRDefault="00CF08E3" w:rsidP="0082660B">
            <w:pPr>
              <w:rPr>
                <w:moveTo w:id="661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B95945C" w14:textId="77777777" w:rsidR="00CF08E3" w:rsidRDefault="00CF08E3" w:rsidP="0082660B">
            <w:pPr>
              <w:rPr>
                <w:moveTo w:id="6613" w:author="Fegie" w:date="2021-02-20T11:08:00Z"/>
              </w:rPr>
            </w:pPr>
            <w:proofErr w:type="spellStart"/>
            <w:moveTo w:id="6614" w:author="Fegie" w:date="2021-02-20T11:08:00Z"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7DF1E0FB" w14:textId="77777777" w:rsidTr="0082660B">
        <w:trPr>
          <w:trHeight w:val="291"/>
          <w:jc w:val="center"/>
        </w:trPr>
        <w:tc>
          <w:tcPr>
            <w:tcW w:w="493" w:type="dxa"/>
          </w:tcPr>
          <w:p w14:paraId="1B26E174" w14:textId="77777777" w:rsidR="00CF08E3" w:rsidRPr="00AF1A82" w:rsidRDefault="00CF08E3" w:rsidP="0082660B">
            <w:pPr>
              <w:rPr>
                <w:moveTo w:id="6615" w:author="Fegie" w:date="2021-02-20T11:08:00Z"/>
                <w:rFonts w:ascii="標楷體" w:eastAsia="標楷體" w:hAnsi="標楷體"/>
                <w:lang w:eastAsia="x-none"/>
              </w:rPr>
            </w:pPr>
            <w:moveTo w:id="6616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8</w:t>
              </w:r>
            </w:moveTo>
          </w:p>
        </w:tc>
        <w:tc>
          <w:tcPr>
            <w:tcW w:w="1677" w:type="dxa"/>
          </w:tcPr>
          <w:p w14:paraId="3DA3E0C7" w14:textId="77777777" w:rsidR="00CF08E3" w:rsidRPr="00AF1A82" w:rsidRDefault="00CF08E3" w:rsidP="0082660B">
            <w:pPr>
              <w:rPr>
                <w:moveTo w:id="6617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18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單位中文</w:t>
              </w:r>
              <w:proofErr w:type="spellEnd"/>
            </w:moveTo>
          </w:p>
        </w:tc>
        <w:tc>
          <w:tcPr>
            <w:tcW w:w="908" w:type="dxa"/>
          </w:tcPr>
          <w:p w14:paraId="52F310A0" w14:textId="77777777" w:rsidR="00CF08E3" w:rsidRPr="00AF1A82" w:rsidRDefault="00CF08E3" w:rsidP="0082660B">
            <w:pPr>
              <w:rPr>
                <w:moveTo w:id="6619" w:author="Fegie" w:date="2021-02-20T11:08:00Z"/>
                <w:rFonts w:ascii="標楷體" w:eastAsia="標楷體" w:hAnsi="標楷體"/>
              </w:rPr>
            </w:pPr>
            <w:proofErr w:type="gramStart"/>
            <w:moveTo w:id="6620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16)</w:t>
              </w:r>
            </w:moveTo>
          </w:p>
        </w:tc>
        <w:tc>
          <w:tcPr>
            <w:tcW w:w="929" w:type="dxa"/>
          </w:tcPr>
          <w:p w14:paraId="51D1BE43" w14:textId="77777777" w:rsidR="00CF08E3" w:rsidRPr="00AF1A82" w:rsidRDefault="00CF08E3" w:rsidP="0082660B">
            <w:pPr>
              <w:rPr>
                <w:moveTo w:id="6621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67CFF02" w14:textId="77777777" w:rsidR="00CF08E3" w:rsidRPr="00AF1A82" w:rsidRDefault="00CF08E3" w:rsidP="0082660B">
            <w:pPr>
              <w:rPr>
                <w:moveTo w:id="662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4FD46E" w14:textId="77777777" w:rsidR="00CF08E3" w:rsidRDefault="00CF08E3" w:rsidP="0082660B">
            <w:pPr>
              <w:rPr>
                <w:moveTo w:id="6623" w:author="Fegie" w:date="2021-02-20T11:08:00Z"/>
              </w:rPr>
            </w:pPr>
            <w:moveTo w:id="6624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75955E98" w14:textId="77777777" w:rsidR="00CF08E3" w:rsidRPr="00AF1A82" w:rsidRDefault="00CF08E3" w:rsidP="0082660B">
            <w:pPr>
              <w:rPr>
                <w:moveTo w:id="662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7E5AD6DD" w14:textId="51009E20" w:rsidR="00CF08E3" w:rsidRDefault="00CF08E3" w:rsidP="0082660B">
            <w:pPr>
              <w:rPr>
                <w:moveTo w:id="6626" w:author="Fegie" w:date="2021-02-20T11:08:00Z"/>
              </w:rPr>
            </w:pPr>
            <w:moveTo w:id="6627" w:author="Fegie" w:date="2021-02-20T11:08:00Z">
              <w:del w:id="6628" w:author="Fegie" w:date="2021-04-11T21:09:00Z">
                <w:r w:rsidRPr="00EE74E2" w:rsidDel="00475741">
                  <w:rPr>
                    <w:rFonts w:ascii="標楷體" w:eastAsia="標楷體" w:hAnsi="標楷體" w:hint="eastAsia"/>
                  </w:rPr>
                  <w:delText>三擇一輸入</w:delText>
                </w:r>
              </w:del>
            </w:moveTo>
            <w:ins w:id="6629" w:author="Fegie" w:date="2021-04-11T21:10:00Z">
              <w:r w:rsidR="00475741">
                <w:rPr>
                  <w:rFonts w:ascii="標楷體" w:eastAsia="標楷體" w:hAnsi="標楷體" w:hint="eastAsia"/>
                </w:rPr>
                <w:t>由代號帶出不必輸入</w:t>
              </w:r>
            </w:ins>
          </w:p>
        </w:tc>
      </w:tr>
      <w:tr w:rsidR="00CF08E3" w:rsidRPr="00AF1A82" w14:paraId="3F30B508" w14:textId="77777777" w:rsidTr="0082660B">
        <w:trPr>
          <w:trHeight w:val="291"/>
          <w:jc w:val="center"/>
        </w:trPr>
        <w:tc>
          <w:tcPr>
            <w:tcW w:w="493" w:type="dxa"/>
          </w:tcPr>
          <w:p w14:paraId="4350F166" w14:textId="77777777" w:rsidR="00CF08E3" w:rsidRPr="00AF1A82" w:rsidRDefault="00CF08E3" w:rsidP="0082660B">
            <w:pPr>
              <w:rPr>
                <w:moveTo w:id="6630" w:author="Fegie" w:date="2021-02-20T11:08:00Z"/>
                <w:rFonts w:ascii="標楷體" w:eastAsia="標楷體" w:hAnsi="標楷體"/>
                <w:lang w:eastAsia="x-none"/>
              </w:rPr>
            </w:pPr>
            <w:moveTo w:id="6631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9</w:t>
              </w:r>
            </w:moveTo>
          </w:p>
        </w:tc>
        <w:tc>
          <w:tcPr>
            <w:tcW w:w="1677" w:type="dxa"/>
          </w:tcPr>
          <w:p w14:paraId="1349A568" w14:textId="77777777" w:rsidR="00CF08E3" w:rsidRPr="00AF1A82" w:rsidRDefault="00CF08E3" w:rsidP="0082660B">
            <w:pPr>
              <w:rPr>
                <w:moveTo w:id="663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3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駐區中文</w:t>
              </w:r>
              <w:proofErr w:type="spellEnd"/>
            </w:moveTo>
          </w:p>
        </w:tc>
        <w:tc>
          <w:tcPr>
            <w:tcW w:w="908" w:type="dxa"/>
          </w:tcPr>
          <w:p w14:paraId="0B5B47F9" w14:textId="77777777" w:rsidR="00CF08E3" w:rsidRPr="00AF1A82" w:rsidRDefault="00CF08E3" w:rsidP="0082660B">
            <w:pPr>
              <w:rPr>
                <w:moveTo w:id="6634" w:author="Fegie" w:date="2021-02-20T11:08:00Z"/>
                <w:rFonts w:ascii="標楷體" w:eastAsia="標楷體" w:hAnsi="標楷體"/>
              </w:rPr>
            </w:pPr>
            <w:proofErr w:type="gramStart"/>
            <w:moveTo w:id="6635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16)</w:t>
              </w:r>
            </w:moveTo>
          </w:p>
        </w:tc>
        <w:tc>
          <w:tcPr>
            <w:tcW w:w="929" w:type="dxa"/>
          </w:tcPr>
          <w:p w14:paraId="47E4CFFB" w14:textId="77777777" w:rsidR="00CF08E3" w:rsidRPr="00AF1A82" w:rsidRDefault="00CF08E3" w:rsidP="0082660B">
            <w:pPr>
              <w:rPr>
                <w:moveTo w:id="663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00BB6B0" w14:textId="77777777" w:rsidR="00CF08E3" w:rsidRPr="00AF1A82" w:rsidRDefault="00CF08E3" w:rsidP="0082660B">
            <w:pPr>
              <w:rPr>
                <w:moveTo w:id="663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C6C43FF" w14:textId="77777777" w:rsidR="00CF08E3" w:rsidRDefault="00CF08E3" w:rsidP="0082660B">
            <w:pPr>
              <w:rPr>
                <w:moveTo w:id="6638" w:author="Fegie" w:date="2021-02-20T11:08:00Z"/>
              </w:rPr>
            </w:pPr>
            <w:moveTo w:id="6639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7079611B" w14:textId="77777777" w:rsidR="00CF08E3" w:rsidRPr="00AF1A82" w:rsidRDefault="00CF08E3" w:rsidP="0082660B">
            <w:pPr>
              <w:rPr>
                <w:moveTo w:id="664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B8F2FFB" w14:textId="77777777" w:rsidR="00CF08E3" w:rsidRDefault="00CF08E3" w:rsidP="0082660B">
            <w:pPr>
              <w:rPr>
                <w:moveTo w:id="6641" w:author="Fegie" w:date="2021-02-20T11:08:00Z"/>
              </w:rPr>
            </w:pPr>
          </w:p>
        </w:tc>
      </w:tr>
      <w:tr w:rsidR="00CF08E3" w:rsidRPr="00AF1A82" w14:paraId="2604F87E" w14:textId="77777777" w:rsidTr="0082660B">
        <w:trPr>
          <w:trHeight w:val="291"/>
          <w:jc w:val="center"/>
        </w:trPr>
        <w:tc>
          <w:tcPr>
            <w:tcW w:w="493" w:type="dxa"/>
          </w:tcPr>
          <w:p w14:paraId="4A9DCFB1" w14:textId="77777777" w:rsidR="00CF08E3" w:rsidRPr="00AF1A82" w:rsidRDefault="00CF08E3" w:rsidP="0082660B">
            <w:pPr>
              <w:rPr>
                <w:moveTo w:id="6642" w:author="Fegie" w:date="2021-02-20T11:08:00Z"/>
                <w:rFonts w:ascii="標楷體" w:eastAsia="標楷體" w:hAnsi="標楷體"/>
                <w:lang w:eastAsia="x-none"/>
              </w:rPr>
            </w:pPr>
            <w:moveTo w:id="664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10</w:t>
              </w:r>
            </w:moveTo>
          </w:p>
        </w:tc>
        <w:tc>
          <w:tcPr>
            <w:tcW w:w="1677" w:type="dxa"/>
          </w:tcPr>
          <w:p w14:paraId="2335A6B3" w14:textId="77777777" w:rsidR="00CF08E3" w:rsidRPr="00AF1A82" w:rsidRDefault="00CF08E3" w:rsidP="0082660B">
            <w:pPr>
              <w:rPr>
                <w:moveTo w:id="664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45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部室中文</w:t>
              </w:r>
              <w:proofErr w:type="spellEnd"/>
            </w:moveTo>
          </w:p>
        </w:tc>
        <w:tc>
          <w:tcPr>
            <w:tcW w:w="908" w:type="dxa"/>
          </w:tcPr>
          <w:p w14:paraId="5C48DBFF" w14:textId="77777777" w:rsidR="00CF08E3" w:rsidRPr="00AF1A82" w:rsidRDefault="00CF08E3" w:rsidP="0082660B">
            <w:pPr>
              <w:rPr>
                <w:moveTo w:id="6646" w:author="Fegie" w:date="2021-02-20T11:08:00Z"/>
                <w:rFonts w:ascii="標楷體" w:eastAsia="標楷體" w:hAnsi="標楷體"/>
              </w:rPr>
            </w:pPr>
            <w:proofErr w:type="gramStart"/>
            <w:moveTo w:id="6647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16)</w:t>
              </w:r>
            </w:moveTo>
          </w:p>
        </w:tc>
        <w:tc>
          <w:tcPr>
            <w:tcW w:w="929" w:type="dxa"/>
          </w:tcPr>
          <w:p w14:paraId="722C9D9A" w14:textId="77777777" w:rsidR="00CF08E3" w:rsidRPr="00AF1A82" w:rsidRDefault="00CF08E3" w:rsidP="0082660B">
            <w:pPr>
              <w:rPr>
                <w:moveTo w:id="664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4A7003A" w14:textId="77777777" w:rsidR="00CF08E3" w:rsidRPr="00AF1A82" w:rsidRDefault="00CF08E3" w:rsidP="0082660B">
            <w:pPr>
              <w:rPr>
                <w:moveTo w:id="664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C07E7A" w14:textId="77777777" w:rsidR="00CF08E3" w:rsidRDefault="00CF08E3" w:rsidP="0082660B">
            <w:pPr>
              <w:rPr>
                <w:moveTo w:id="6650" w:author="Fegie" w:date="2021-02-20T11:08:00Z"/>
              </w:rPr>
            </w:pPr>
            <w:moveTo w:id="6651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44C0B3C9" w14:textId="77777777" w:rsidR="00CF08E3" w:rsidRPr="00AF1A82" w:rsidRDefault="00CF08E3" w:rsidP="0082660B">
            <w:pPr>
              <w:rPr>
                <w:moveTo w:id="665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2FBDF8F7" w14:textId="77777777" w:rsidR="00CF08E3" w:rsidRDefault="00CF08E3" w:rsidP="0082660B">
            <w:pPr>
              <w:rPr>
                <w:moveTo w:id="6653" w:author="Fegie" w:date="2021-02-20T11:08:00Z"/>
              </w:rPr>
            </w:pPr>
          </w:p>
        </w:tc>
      </w:tr>
      <w:tr w:rsidR="00CF08E3" w:rsidRPr="00AF1A82" w14:paraId="4F4828F5" w14:textId="77777777" w:rsidTr="0082660B">
        <w:trPr>
          <w:trHeight w:val="291"/>
          <w:jc w:val="center"/>
        </w:trPr>
        <w:tc>
          <w:tcPr>
            <w:tcW w:w="493" w:type="dxa"/>
          </w:tcPr>
          <w:p w14:paraId="27BDCEAB" w14:textId="77777777" w:rsidR="00CF08E3" w:rsidRPr="00AF1A82" w:rsidRDefault="00CF08E3" w:rsidP="0082660B">
            <w:pPr>
              <w:rPr>
                <w:moveTo w:id="6654" w:author="Fegie" w:date="2021-02-20T11:08:00Z"/>
                <w:rFonts w:ascii="標楷體" w:eastAsia="標楷體" w:hAnsi="標楷體"/>
                <w:lang w:eastAsia="x-none"/>
              </w:rPr>
            </w:pPr>
            <w:moveTo w:id="6655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11</w:t>
              </w:r>
            </w:moveTo>
          </w:p>
        </w:tc>
        <w:tc>
          <w:tcPr>
            <w:tcW w:w="1677" w:type="dxa"/>
          </w:tcPr>
          <w:p w14:paraId="37AE483E" w14:textId="77777777" w:rsidR="00CF08E3" w:rsidRPr="00AF1A82" w:rsidRDefault="00CF08E3" w:rsidP="0082660B">
            <w:pPr>
              <w:rPr>
                <w:moveTo w:id="6656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57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員工代號</w:t>
              </w:r>
              <w:proofErr w:type="spellEnd"/>
            </w:moveTo>
          </w:p>
        </w:tc>
        <w:tc>
          <w:tcPr>
            <w:tcW w:w="908" w:type="dxa"/>
          </w:tcPr>
          <w:p w14:paraId="34164F5C" w14:textId="77777777" w:rsidR="00CF08E3" w:rsidRPr="00AF1A82" w:rsidRDefault="00CF08E3" w:rsidP="0082660B">
            <w:pPr>
              <w:rPr>
                <w:moveTo w:id="6658" w:author="Fegie" w:date="2021-02-20T11:08:00Z"/>
                <w:rFonts w:ascii="標楷體" w:eastAsia="標楷體" w:hAnsi="標楷體"/>
              </w:rPr>
            </w:pPr>
            <w:proofErr w:type="gramStart"/>
            <w:moveTo w:id="6659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929" w:type="dxa"/>
          </w:tcPr>
          <w:p w14:paraId="56EF5848" w14:textId="77777777" w:rsidR="00CF08E3" w:rsidRPr="00AF1A82" w:rsidRDefault="00CF08E3" w:rsidP="0082660B">
            <w:pPr>
              <w:rPr>
                <w:moveTo w:id="666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71AB685" w14:textId="77777777" w:rsidR="00CF08E3" w:rsidRPr="00AF1A82" w:rsidRDefault="00CF08E3" w:rsidP="0082660B">
            <w:pPr>
              <w:rPr>
                <w:moveTo w:id="6661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D8E988" w14:textId="77777777" w:rsidR="00CF08E3" w:rsidRDefault="00CF08E3" w:rsidP="0082660B">
            <w:pPr>
              <w:rPr>
                <w:moveTo w:id="6662" w:author="Fegie" w:date="2021-02-20T11:08:00Z"/>
              </w:rPr>
            </w:pPr>
            <w:moveTo w:id="6663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1A83B863" w14:textId="77777777" w:rsidR="00CF08E3" w:rsidRPr="00AF1A82" w:rsidRDefault="00CF08E3" w:rsidP="0082660B">
            <w:pPr>
              <w:rPr>
                <w:moveTo w:id="6664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A45675C" w14:textId="77777777" w:rsidR="00CF08E3" w:rsidRDefault="00CF08E3" w:rsidP="0082660B">
            <w:pPr>
              <w:rPr>
                <w:moveTo w:id="6665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66" w:author="Fegie" w:date="2021-02-20T11:08:00Z"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  <w:p w14:paraId="639B1381" w14:textId="77777777" w:rsidR="00CF08E3" w:rsidRDefault="00CF08E3" w:rsidP="0082660B">
            <w:pPr>
              <w:rPr>
                <w:moveTo w:id="6667" w:author="Fegie" w:date="2021-02-20T11:08:00Z"/>
              </w:rPr>
            </w:pPr>
            <w:moveTo w:id="6668" w:author="Fegie" w:date="2021-02-20T11:08:00Z">
              <w:r>
                <w:rPr>
                  <w:rFonts w:ascii="標楷體" w:eastAsia="標楷體" w:hAnsi="標楷體" w:hint="eastAsia"/>
                </w:rPr>
                <w:t>&lt;</w:t>
              </w:r>
              <w:proofErr w:type="spellStart"/>
              <w:r w:rsidRPr="003B5EE5">
                <w:rPr>
                  <w:rFonts w:ascii="標楷體" w:eastAsia="標楷體" w:hAnsi="標楷體" w:hint="eastAsia"/>
                  <w:lang w:eastAsia="x-none"/>
                </w:rPr>
                <w:t>瀏覽</w:t>
              </w:r>
              <w:proofErr w:type="spellEnd"/>
              <w:r>
                <w:rPr>
                  <w:rFonts w:ascii="標楷體" w:eastAsia="標楷體" w:hAnsi="標楷體" w:hint="eastAsia"/>
                </w:rPr>
                <w:t>&gt;</w:t>
              </w:r>
              <w:proofErr w:type="spellStart"/>
              <w:r w:rsidRPr="003B5EE5">
                <w:rPr>
                  <w:rFonts w:ascii="標楷體" w:eastAsia="標楷體" w:hAnsi="標楷體" w:hint="eastAsia"/>
                  <w:lang w:eastAsia="x-none"/>
                </w:rPr>
                <w:t>輸入姓名後可查詢員工代號</w:t>
              </w:r>
              <w:proofErr w:type="spellEnd"/>
              <w:r w:rsidRPr="003B5EE5">
                <w:rPr>
                  <w:rFonts w:ascii="標楷體" w:eastAsia="標楷體" w:hAnsi="標楷體" w:hint="eastAsia"/>
                  <w:lang w:eastAsia="x-none"/>
                </w:rPr>
                <w:t>。</w:t>
              </w:r>
            </w:moveTo>
          </w:p>
        </w:tc>
      </w:tr>
      <w:tr w:rsidR="00CF08E3" w:rsidRPr="00AF1A82" w14:paraId="7DE463F2" w14:textId="77777777" w:rsidTr="0082660B">
        <w:trPr>
          <w:trHeight w:val="291"/>
          <w:jc w:val="center"/>
        </w:trPr>
        <w:tc>
          <w:tcPr>
            <w:tcW w:w="493" w:type="dxa"/>
          </w:tcPr>
          <w:p w14:paraId="1E582AD4" w14:textId="77777777" w:rsidR="00CF08E3" w:rsidRPr="00AF1A82" w:rsidRDefault="00CF08E3" w:rsidP="0082660B">
            <w:pPr>
              <w:rPr>
                <w:moveTo w:id="6669" w:author="Fegie" w:date="2021-02-20T11:08:00Z"/>
                <w:rFonts w:ascii="標楷體" w:eastAsia="標楷體" w:hAnsi="標楷體"/>
                <w:lang w:eastAsia="x-none"/>
              </w:rPr>
            </w:pPr>
            <w:moveTo w:id="6670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12</w:t>
              </w:r>
            </w:moveTo>
          </w:p>
        </w:tc>
        <w:tc>
          <w:tcPr>
            <w:tcW w:w="1677" w:type="dxa"/>
          </w:tcPr>
          <w:p w14:paraId="376FC91A" w14:textId="77777777" w:rsidR="00CF08E3" w:rsidRPr="00AF1A82" w:rsidRDefault="00CF08E3" w:rsidP="0082660B">
            <w:pPr>
              <w:rPr>
                <w:moveTo w:id="6671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72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員工姓名</w:t>
              </w:r>
              <w:proofErr w:type="spellEnd"/>
            </w:moveTo>
          </w:p>
        </w:tc>
        <w:tc>
          <w:tcPr>
            <w:tcW w:w="908" w:type="dxa"/>
          </w:tcPr>
          <w:p w14:paraId="5682CC3A" w14:textId="77777777" w:rsidR="00CF08E3" w:rsidRPr="00AF1A82" w:rsidRDefault="00CF08E3" w:rsidP="0082660B">
            <w:pPr>
              <w:rPr>
                <w:moveTo w:id="6673" w:author="Fegie" w:date="2021-02-20T11:08:00Z"/>
                <w:rFonts w:ascii="標楷體" w:eastAsia="標楷體" w:hAnsi="標楷體"/>
              </w:rPr>
            </w:pPr>
            <w:proofErr w:type="gramStart"/>
            <w:moveTo w:id="6674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08)</w:t>
              </w:r>
            </w:moveTo>
          </w:p>
        </w:tc>
        <w:tc>
          <w:tcPr>
            <w:tcW w:w="929" w:type="dxa"/>
          </w:tcPr>
          <w:p w14:paraId="72E1A87B" w14:textId="77777777" w:rsidR="00CF08E3" w:rsidRPr="00AF1A82" w:rsidRDefault="00CF08E3" w:rsidP="0082660B">
            <w:pPr>
              <w:rPr>
                <w:moveTo w:id="6675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096799" w14:textId="77777777" w:rsidR="00CF08E3" w:rsidRPr="00AF1A82" w:rsidRDefault="00CF08E3" w:rsidP="0082660B">
            <w:pPr>
              <w:rPr>
                <w:moveTo w:id="667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84E98" w14:textId="77777777" w:rsidR="00CF08E3" w:rsidRDefault="00CF08E3" w:rsidP="0082660B">
            <w:pPr>
              <w:rPr>
                <w:moveTo w:id="6677" w:author="Fegie" w:date="2021-02-20T11:08:00Z"/>
              </w:rPr>
            </w:pPr>
            <w:moveTo w:id="6678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224BFA48" w14:textId="77777777" w:rsidR="00CF08E3" w:rsidRPr="00AF1A82" w:rsidRDefault="00CF08E3" w:rsidP="0082660B">
            <w:pPr>
              <w:rPr>
                <w:moveTo w:id="667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7CD668F" w14:textId="77777777" w:rsidR="00CF08E3" w:rsidRDefault="00CF08E3" w:rsidP="0082660B">
            <w:pPr>
              <w:rPr>
                <w:moveTo w:id="6680" w:author="Fegie" w:date="2021-02-20T11:08:00Z"/>
              </w:rPr>
            </w:pPr>
            <w:proofErr w:type="spellStart"/>
            <w:moveTo w:id="6681" w:author="Fegie" w:date="2021-02-20T11:08:00Z"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7F158AD2" w14:textId="77777777" w:rsidTr="0082660B">
        <w:trPr>
          <w:trHeight w:val="291"/>
          <w:jc w:val="center"/>
        </w:trPr>
        <w:tc>
          <w:tcPr>
            <w:tcW w:w="493" w:type="dxa"/>
          </w:tcPr>
          <w:p w14:paraId="3DDB3F9D" w14:textId="77777777" w:rsidR="00CF08E3" w:rsidRPr="00AF1A82" w:rsidRDefault="00CF08E3" w:rsidP="0082660B">
            <w:pPr>
              <w:rPr>
                <w:moveTo w:id="6682" w:author="Fegie" w:date="2021-02-20T11:08:00Z"/>
                <w:rFonts w:ascii="標楷體" w:eastAsia="標楷體" w:hAnsi="標楷體"/>
                <w:lang w:eastAsia="x-none"/>
              </w:rPr>
            </w:pPr>
            <w:moveTo w:id="668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13</w:t>
              </w:r>
            </w:moveTo>
          </w:p>
        </w:tc>
        <w:tc>
          <w:tcPr>
            <w:tcW w:w="1677" w:type="dxa"/>
          </w:tcPr>
          <w:p w14:paraId="1F2437E3" w14:textId="77777777" w:rsidR="00CF08E3" w:rsidRPr="00AF1A82" w:rsidRDefault="00CF08E3" w:rsidP="0082660B">
            <w:pPr>
              <w:rPr>
                <w:moveTo w:id="6684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85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專員姓名</w:t>
              </w:r>
              <w:proofErr w:type="spellEnd"/>
            </w:moveTo>
          </w:p>
        </w:tc>
        <w:tc>
          <w:tcPr>
            <w:tcW w:w="908" w:type="dxa"/>
          </w:tcPr>
          <w:p w14:paraId="4B80CEBD" w14:textId="77777777" w:rsidR="00CF08E3" w:rsidRPr="00AF1A82" w:rsidRDefault="00CF08E3" w:rsidP="0082660B">
            <w:pPr>
              <w:rPr>
                <w:moveTo w:id="6686" w:author="Fegie" w:date="2021-02-20T11:08:00Z"/>
                <w:rFonts w:ascii="標楷體" w:eastAsia="標楷體" w:hAnsi="標楷體"/>
              </w:rPr>
            </w:pPr>
            <w:proofErr w:type="gramStart"/>
            <w:moveTo w:id="6687" w:author="Fegie" w:date="2021-02-20T11:0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08)</w:t>
              </w:r>
            </w:moveTo>
          </w:p>
        </w:tc>
        <w:tc>
          <w:tcPr>
            <w:tcW w:w="929" w:type="dxa"/>
          </w:tcPr>
          <w:p w14:paraId="2788093F" w14:textId="77777777" w:rsidR="00CF08E3" w:rsidRPr="00AF1A82" w:rsidRDefault="00CF08E3" w:rsidP="0082660B">
            <w:pPr>
              <w:rPr>
                <w:moveTo w:id="668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8D76E89" w14:textId="77777777" w:rsidR="00CF08E3" w:rsidRPr="00AF1A82" w:rsidRDefault="00CF08E3" w:rsidP="0082660B">
            <w:pPr>
              <w:rPr>
                <w:moveTo w:id="668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B83D88" w14:textId="77777777" w:rsidR="00CF08E3" w:rsidRDefault="00CF08E3" w:rsidP="0082660B">
            <w:pPr>
              <w:rPr>
                <w:moveTo w:id="6690" w:author="Fegie" w:date="2021-02-20T11:08:00Z"/>
              </w:rPr>
            </w:pPr>
            <w:moveTo w:id="6691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161D7A5A" w14:textId="77777777" w:rsidR="00CF08E3" w:rsidRPr="00AF1A82" w:rsidRDefault="00CF08E3" w:rsidP="0082660B">
            <w:pPr>
              <w:rPr>
                <w:moveTo w:id="669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EB9090" w14:textId="11669808" w:rsidR="00CF08E3" w:rsidRDefault="00475741" w:rsidP="0082660B">
            <w:pPr>
              <w:rPr>
                <w:moveTo w:id="6693" w:author="Fegie" w:date="2021-02-20T11:08:00Z"/>
              </w:rPr>
            </w:pPr>
            <w:ins w:id="6694" w:author="Fegie" w:date="2021-04-11T21:10:00Z">
              <w:r>
                <w:rPr>
                  <w:rFonts w:ascii="標楷體" w:eastAsia="標楷體" w:hAnsi="標楷體" w:hint="eastAsia"/>
                </w:rPr>
                <w:t>不</w:t>
              </w:r>
            </w:ins>
            <w:proofErr w:type="spellStart"/>
            <w:moveTo w:id="6695" w:author="Fegie" w:date="2021-02-20T11:08:00Z">
              <w:r w:rsidR="00CF08E3"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6F92A123" w14:textId="77777777" w:rsidTr="0082660B">
        <w:trPr>
          <w:trHeight w:val="291"/>
          <w:jc w:val="center"/>
        </w:trPr>
        <w:tc>
          <w:tcPr>
            <w:tcW w:w="493" w:type="dxa"/>
          </w:tcPr>
          <w:p w14:paraId="787BA86D" w14:textId="77777777" w:rsidR="00CF08E3" w:rsidRPr="00AF1A82" w:rsidRDefault="00CF08E3" w:rsidP="0082660B">
            <w:pPr>
              <w:rPr>
                <w:moveTo w:id="6696" w:author="Fegie" w:date="2021-02-20T11:08:00Z"/>
                <w:rFonts w:ascii="標楷體" w:eastAsia="標楷體" w:hAnsi="標楷體"/>
                <w:lang w:eastAsia="x-none"/>
              </w:rPr>
            </w:pPr>
            <w:moveTo w:id="6697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14</w:t>
              </w:r>
            </w:moveTo>
          </w:p>
        </w:tc>
        <w:tc>
          <w:tcPr>
            <w:tcW w:w="1677" w:type="dxa"/>
          </w:tcPr>
          <w:p w14:paraId="3AF94D77" w14:textId="77777777" w:rsidR="00CF08E3" w:rsidRPr="00AF1A82" w:rsidRDefault="00CF08E3" w:rsidP="0082660B">
            <w:pPr>
              <w:rPr>
                <w:moveTo w:id="6698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699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目標件數</w:t>
              </w:r>
              <w:proofErr w:type="spellEnd"/>
            </w:moveTo>
          </w:p>
        </w:tc>
        <w:tc>
          <w:tcPr>
            <w:tcW w:w="908" w:type="dxa"/>
          </w:tcPr>
          <w:p w14:paraId="091DAF6B" w14:textId="77777777" w:rsidR="00CF08E3" w:rsidRPr="00AF1A82" w:rsidRDefault="00CF08E3" w:rsidP="0082660B">
            <w:pPr>
              <w:rPr>
                <w:moveTo w:id="6700" w:author="Fegie" w:date="2021-02-20T11:08:00Z"/>
                <w:rFonts w:ascii="標楷體" w:eastAsia="標楷體" w:hAnsi="標楷體"/>
              </w:rPr>
            </w:pPr>
            <w:moveTo w:id="6701" w:author="Fegie" w:date="2021-02-20T11:08:00Z">
              <w:r w:rsidRPr="00AF1A82">
                <w:rPr>
                  <w:rFonts w:ascii="標楷體" w:eastAsia="標楷體" w:hAnsi="標楷體" w:hint="eastAsia"/>
                </w:rPr>
                <w:t>9(05)</w:t>
              </w:r>
            </w:moveTo>
          </w:p>
        </w:tc>
        <w:tc>
          <w:tcPr>
            <w:tcW w:w="929" w:type="dxa"/>
          </w:tcPr>
          <w:p w14:paraId="52DF3F89" w14:textId="77777777" w:rsidR="00CF08E3" w:rsidRPr="00AF1A82" w:rsidRDefault="00CF08E3" w:rsidP="0082660B">
            <w:pPr>
              <w:rPr>
                <w:moveTo w:id="6702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995564A" w14:textId="77777777" w:rsidR="00CF08E3" w:rsidRPr="00AF1A82" w:rsidRDefault="00CF08E3" w:rsidP="0082660B">
            <w:pPr>
              <w:rPr>
                <w:moveTo w:id="6703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11C47D2" w14:textId="77777777" w:rsidR="00CF08E3" w:rsidRDefault="00CF08E3" w:rsidP="0082660B">
            <w:pPr>
              <w:rPr>
                <w:moveTo w:id="6704" w:author="Fegie" w:date="2021-02-20T11:08:00Z"/>
              </w:rPr>
            </w:pPr>
            <w:moveTo w:id="6705" w:author="Fegie" w:date="2021-02-20T11:08:00Z">
              <w:r w:rsidRPr="003861CA"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4" w:type="dxa"/>
          </w:tcPr>
          <w:p w14:paraId="44FC358E" w14:textId="77777777" w:rsidR="00CF08E3" w:rsidRPr="00AF1A82" w:rsidRDefault="00CF08E3" w:rsidP="0082660B">
            <w:pPr>
              <w:rPr>
                <w:moveTo w:id="670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A9F6281" w14:textId="3B9D741B" w:rsidR="00CF08E3" w:rsidRDefault="00475741" w:rsidP="0082660B">
            <w:pPr>
              <w:rPr>
                <w:moveTo w:id="6707" w:author="Fegie" w:date="2021-02-20T11:08:00Z"/>
              </w:rPr>
            </w:pPr>
            <w:ins w:id="6708" w:author="Fegie" w:date="2021-04-11T21:10:00Z">
              <w:r>
                <w:rPr>
                  <w:rFonts w:ascii="標楷體" w:eastAsia="標楷體" w:hAnsi="標楷體" w:hint="eastAsia"/>
                </w:rPr>
                <w:t>不</w:t>
              </w:r>
            </w:ins>
            <w:proofErr w:type="spellStart"/>
            <w:moveTo w:id="6709" w:author="Fegie" w:date="2021-02-20T11:08:00Z">
              <w:r w:rsidR="00CF08E3"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CF08E3" w:rsidRPr="00AF1A82" w14:paraId="2B7AD366" w14:textId="77777777" w:rsidTr="0082660B">
        <w:trPr>
          <w:trHeight w:val="291"/>
          <w:jc w:val="center"/>
        </w:trPr>
        <w:tc>
          <w:tcPr>
            <w:tcW w:w="493" w:type="dxa"/>
          </w:tcPr>
          <w:p w14:paraId="673CB758" w14:textId="77777777" w:rsidR="00CF08E3" w:rsidRPr="00AF1A82" w:rsidRDefault="00CF08E3" w:rsidP="0082660B">
            <w:pPr>
              <w:rPr>
                <w:moveTo w:id="6710" w:author="Fegie" w:date="2021-02-20T11:08:00Z"/>
                <w:rFonts w:ascii="標楷體" w:eastAsia="標楷體" w:hAnsi="標楷體"/>
              </w:rPr>
            </w:pPr>
            <w:moveTo w:id="6711" w:author="Fegie" w:date="2021-02-20T11:08:00Z">
              <w:r>
                <w:rPr>
                  <w:rFonts w:ascii="標楷體" w:eastAsia="標楷體" w:hAnsi="標楷體" w:hint="eastAsia"/>
                </w:rPr>
                <w:t>15</w:t>
              </w:r>
            </w:moveTo>
          </w:p>
        </w:tc>
        <w:tc>
          <w:tcPr>
            <w:tcW w:w="1677" w:type="dxa"/>
          </w:tcPr>
          <w:p w14:paraId="1F52A016" w14:textId="77777777" w:rsidR="00CF08E3" w:rsidRPr="00AF1A82" w:rsidRDefault="00CF08E3" w:rsidP="0082660B">
            <w:pPr>
              <w:rPr>
                <w:moveTo w:id="6712" w:author="Fegie" w:date="2021-02-20T11:08:00Z"/>
                <w:rFonts w:ascii="標楷體" w:eastAsia="標楷體" w:hAnsi="標楷體"/>
                <w:lang w:eastAsia="x-none"/>
              </w:rPr>
            </w:pPr>
            <w:proofErr w:type="spellStart"/>
            <w:moveTo w:id="6713" w:author="Fegie" w:date="2021-02-20T11:08:00Z">
              <w:r w:rsidRPr="00AF1A82">
                <w:rPr>
                  <w:rFonts w:ascii="標楷體" w:eastAsia="標楷體" w:hAnsi="標楷體" w:hint="eastAsia"/>
                  <w:lang w:eastAsia="x-none"/>
                </w:rPr>
                <w:t>累計目標件數</w:t>
              </w:r>
              <w:proofErr w:type="spellEnd"/>
            </w:moveTo>
          </w:p>
        </w:tc>
        <w:tc>
          <w:tcPr>
            <w:tcW w:w="908" w:type="dxa"/>
          </w:tcPr>
          <w:p w14:paraId="3FD41BCC" w14:textId="77777777" w:rsidR="00CF08E3" w:rsidRPr="00AF1A82" w:rsidRDefault="00CF08E3" w:rsidP="0082660B">
            <w:pPr>
              <w:rPr>
                <w:moveTo w:id="6714" w:author="Fegie" w:date="2021-02-20T11:08:00Z"/>
                <w:rFonts w:ascii="標楷體" w:eastAsia="標楷體" w:hAnsi="標楷體"/>
              </w:rPr>
            </w:pPr>
            <w:moveTo w:id="6715" w:author="Fegie" w:date="2021-02-20T11:08:00Z">
              <w:r w:rsidRPr="00AF1A82">
                <w:rPr>
                  <w:rFonts w:ascii="標楷體" w:eastAsia="標楷體" w:hAnsi="標楷體" w:hint="eastAsia"/>
                </w:rPr>
                <w:t>9(05)</w:t>
              </w:r>
            </w:moveTo>
          </w:p>
        </w:tc>
        <w:tc>
          <w:tcPr>
            <w:tcW w:w="929" w:type="dxa"/>
          </w:tcPr>
          <w:p w14:paraId="473B369A" w14:textId="77777777" w:rsidR="00CF08E3" w:rsidRPr="00AF1A82" w:rsidRDefault="00CF08E3" w:rsidP="0082660B">
            <w:pPr>
              <w:rPr>
                <w:moveTo w:id="671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AA9573" w14:textId="77777777" w:rsidR="00CF08E3" w:rsidRPr="00AF1A82" w:rsidRDefault="00CF08E3" w:rsidP="0082660B">
            <w:pPr>
              <w:rPr>
                <w:moveTo w:id="671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C343F02" w14:textId="77777777" w:rsidR="00CF08E3" w:rsidRPr="00AF1A82" w:rsidRDefault="00CF08E3" w:rsidP="0082660B">
            <w:pPr>
              <w:rPr>
                <w:moveTo w:id="6718" w:author="Fegie" w:date="2021-02-20T11:08:00Z"/>
                <w:rFonts w:ascii="標楷體" w:eastAsia="標楷體" w:hAnsi="標楷體"/>
                <w:lang w:eastAsia="x-none"/>
              </w:rPr>
            </w:pPr>
            <w:moveTo w:id="6719" w:author="Fegie" w:date="2021-02-20T11:08:00Z">
              <w:r w:rsidRPr="007531AF">
                <w:rPr>
                  <w:rFonts w:ascii="標楷體" w:eastAsia="標楷體" w:hAnsi="標楷體"/>
                  <w:lang w:eastAsia="x-none"/>
                </w:rPr>
                <w:t>V</w:t>
              </w:r>
            </w:moveTo>
          </w:p>
        </w:tc>
        <w:tc>
          <w:tcPr>
            <w:tcW w:w="694" w:type="dxa"/>
          </w:tcPr>
          <w:p w14:paraId="3B620E96" w14:textId="77777777" w:rsidR="00CF08E3" w:rsidRPr="00AF1A82" w:rsidRDefault="00CF08E3" w:rsidP="0082660B">
            <w:pPr>
              <w:rPr>
                <w:moveTo w:id="6720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BD668AF" w14:textId="3FFDC984" w:rsidR="00CF08E3" w:rsidRDefault="00475741" w:rsidP="0082660B">
            <w:pPr>
              <w:rPr>
                <w:moveTo w:id="6721" w:author="Fegie" w:date="2021-02-20T11:08:00Z"/>
              </w:rPr>
            </w:pPr>
            <w:ins w:id="6722" w:author="Fegie" w:date="2021-04-11T21:10:00Z">
              <w:r>
                <w:rPr>
                  <w:rFonts w:ascii="標楷體" w:eastAsia="標楷體" w:hAnsi="標楷體" w:hint="eastAsia"/>
                </w:rPr>
                <w:t>不</w:t>
              </w:r>
            </w:ins>
            <w:proofErr w:type="spellStart"/>
            <w:moveTo w:id="6723" w:author="Fegie" w:date="2021-02-20T11:08:00Z">
              <w:r w:rsidR="00CF08E3"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  <w:proofErr w:type="spellEnd"/>
            </w:moveTo>
          </w:p>
        </w:tc>
      </w:tr>
      <w:tr w:rsidR="00475741" w:rsidRPr="00AF1A82" w14:paraId="12838879" w14:textId="77777777" w:rsidTr="0082660B">
        <w:trPr>
          <w:trHeight w:val="291"/>
          <w:jc w:val="center"/>
          <w:ins w:id="6724" w:author="Fegie" w:date="2021-04-11T21:10:00Z"/>
        </w:trPr>
        <w:tc>
          <w:tcPr>
            <w:tcW w:w="493" w:type="dxa"/>
          </w:tcPr>
          <w:p w14:paraId="4BE6D8DE" w14:textId="024FDA8F" w:rsidR="00475741" w:rsidRDefault="00475741" w:rsidP="0082660B">
            <w:pPr>
              <w:rPr>
                <w:ins w:id="6725" w:author="Fegie" w:date="2021-04-11T21:10:00Z"/>
                <w:rFonts w:ascii="標楷體" w:eastAsia="標楷體" w:hAnsi="標楷體"/>
              </w:rPr>
            </w:pPr>
            <w:ins w:id="6726" w:author="Fegie" w:date="2021-04-11T21:1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677" w:type="dxa"/>
          </w:tcPr>
          <w:p w14:paraId="721A8853" w14:textId="64363AB6" w:rsidR="00475741" w:rsidRPr="00AF1A82" w:rsidRDefault="00475741" w:rsidP="0082660B">
            <w:pPr>
              <w:rPr>
                <w:ins w:id="6727" w:author="Fegie" w:date="2021-04-11T21:10:00Z"/>
                <w:rFonts w:ascii="標楷體" w:eastAsia="標楷體" w:hAnsi="標楷體"/>
                <w:lang w:eastAsia="x-none"/>
              </w:rPr>
            </w:pPr>
            <w:ins w:id="6728" w:author="Fegie" w:date="2021-04-11T21:10:00Z">
              <w:r>
                <w:rPr>
                  <w:rFonts w:ascii="標楷體" w:eastAsia="標楷體" w:hAnsi="標楷體" w:hint="eastAsia"/>
                </w:rPr>
                <w:t>目標金額</w:t>
              </w:r>
            </w:ins>
          </w:p>
        </w:tc>
        <w:tc>
          <w:tcPr>
            <w:tcW w:w="908" w:type="dxa"/>
          </w:tcPr>
          <w:p w14:paraId="7EECC385" w14:textId="3B0F5694" w:rsidR="00475741" w:rsidRPr="00AF1A82" w:rsidRDefault="00475741" w:rsidP="0082660B">
            <w:pPr>
              <w:rPr>
                <w:ins w:id="6729" w:author="Fegie" w:date="2021-04-11T21:10:00Z"/>
                <w:rFonts w:ascii="標楷體" w:eastAsia="標楷體" w:hAnsi="標楷體"/>
              </w:rPr>
            </w:pPr>
            <w:ins w:id="6730" w:author="Fegie" w:date="2021-04-11T21:1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929" w:type="dxa"/>
          </w:tcPr>
          <w:p w14:paraId="5C15D0C2" w14:textId="77777777" w:rsidR="00475741" w:rsidRPr="00AF1A82" w:rsidRDefault="00475741" w:rsidP="0082660B">
            <w:pPr>
              <w:rPr>
                <w:ins w:id="6731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BF67DAA" w14:textId="77777777" w:rsidR="00475741" w:rsidRPr="00AF1A82" w:rsidRDefault="00475741" w:rsidP="0082660B">
            <w:pPr>
              <w:rPr>
                <w:ins w:id="6732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FBEC5" w14:textId="77777777" w:rsidR="00475741" w:rsidRPr="007531AF" w:rsidRDefault="00475741" w:rsidP="0082660B">
            <w:pPr>
              <w:rPr>
                <w:ins w:id="6733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A866782" w14:textId="77777777" w:rsidR="00475741" w:rsidRPr="00AF1A82" w:rsidRDefault="00475741" w:rsidP="0082660B">
            <w:pPr>
              <w:rPr>
                <w:ins w:id="6734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13D94D5" w14:textId="221A1AC0" w:rsidR="00475741" w:rsidRDefault="00475741" w:rsidP="0082660B">
            <w:pPr>
              <w:rPr>
                <w:ins w:id="6735" w:author="Fegie" w:date="2021-04-11T21:10:00Z"/>
                <w:rFonts w:ascii="標楷體" w:eastAsia="標楷體" w:hAnsi="標楷體"/>
              </w:rPr>
            </w:pPr>
            <w:ins w:id="6736" w:author="Fegie" w:date="2021-04-11T21:11:00Z">
              <w:r>
                <w:rPr>
                  <w:rFonts w:ascii="標楷體" w:eastAsia="標楷體" w:hAnsi="標楷體" w:hint="eastAsia"/>
                </w:rPr>
                <w:t>不</w:t>
              </w:r>
              <w:proofErr w:type="spellStart"/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ins>
            <w:proofErr w:type="spellEnd"/>
          </w:p>
        </w:tc>
      </w:tr>
      <w:tr w:rsidR="00475741" w:rsidRPr="00AF1A82" w14:paraId="5327F752" w14:textId="77777777" w:rsidTr="0082660B">
        <w:trPr>
          <w:trHeight w:val="291"/>
          <w:jc w:val="center"/>
          <w:ins w:id="6737" w:author="Fegie" w:date="2021-04-11T21:10:00Z"/>
        </w:trPr>
        <w:tc>
          <w:tcPr>
            <w:tcW w:w="493" w:type="dxa"/>
          </w:tcPr>
          <w:p w14:paraId="6EE97B1A" w14:textId="621D7DAD" w:rsidR="00475741" w:rsidRDefault="00475741" w:rsidP="0082660B">
            <w:pPr>
              <w:rPr>
                <w:ins w:id="6738" w:author="Fegie" w:date="2021-04-11T21:10:00Z"/>
                <w:rFonts w:ascii="標楷體" w:eastAsia="標楷體" w:hAnsi="標楷體"/>
              </w:rPr>
            </w:pPr>
            <w:ins w:id="6739" w:author="Fegie" w:date="2021-04-11T21:1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677" w:type="dxa"/>
          </w:tcPr>
          <w:p w14:paraId="0E2483F1" w14:textId="0D2D5372" w:rsidR="00475741" w:rsidRPr="00AF1A82" w:rsidRDefault="00475741" w:rsidP="0082660B">
            <w:pPr>
              <w:rPr>
                <w:ins w:id="6740" w:author="Fegie" w:date="2021-04-11T21:10:00Z"/>
                <w:rFonts w:ascii="標楷體" w:eastAsia="標楷體" w:hAnsi="標楷體"/>
              </w:rPr>
            </w:pPr>
            <w:ins w:id="6741" w:author="Fegie" w:date="2021-04-11T21:10:00Z">
              <w:r>
                <w:rPr>
                  <w:rFonts w:ascii="標楷體" w:eastAsia="標楷體" w:hAnsi="標楷體" w:hint="eastAsia"/>
                </w:rPr>
                <w:t>累計目標金額</w:t>
              </w:r>
            </w:ins>
          </w:p>
        </w:tc>
        <w:tc>
          <w:tcPr>
            <w:tcW w:w="908" w:type="dxa"/>
          </w:tcPr>
          <w:p w14:paraId="29E672D1" w14:textId="475FB0DC" w:rsidR="00475741" w:rsidRPr="00AF1A82" w:rsidRDefault="00475741" w:rsidP="0082660B">
            <w:pPr>
              <w:rPr>
                <w:ins w:id="6742" w:author="Fegie" w:date="2021-04-11T21:10:00Z"/>
                <w:rFonts w:ascii="標楷體" w:eastAsia="標楷體" w:hAnsi="標楷體"/>
              </w:rPr>
            </w:pPr>
            <w:ins w:id="6743" w:author="Fegie" w:date="2021-04-11T21:1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929" w:type="dxa"/>
          </w:tcPr>
          <w:p w14:paraId="08CF9398" w14:textId="77777777" w:rsidR="00475741" w:rsidRPr="00AF1A82" w:rsidRDefault="00475741" w:rsidP="0082660B">
            <w:pPr>
              <w:rPr>
                <w:ins w:id="6744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5DF5A1" w14:textId="77777777" w:rsidR="00475741" w:rsidRPr="00AF1A82" w:rsidRDefault="00475741" w:rsidP="0082660B">
            <w:pPr>
              <w:rPr>
                <w:ins w:id="6745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5A4D8F0" w14:textId="77777777" w:rsidR="00475741" w:rsidRPr="007531AF" w:rsidRDefault="00475741" w:rsidP="0082660B">
            <w:pPr>
              <w:rPr>
                <w:ins w:id="6746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023328C" w14:textId="77777777" w:rsidR="00475741" w:rsidRPr="00AF1A82" w:rsidRDefault="00475741" w:rsidP="0082660B">
            <w:pPr>
              <w:rPr>
                <w:ins w:id="6747" w:author="Fegie" w:date="2021-04-11T21:1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1570A04" w14:textId="0380BF54" w:rsidR="00475741" w:rsidRDefault="00475741" w:rsidP="0082660B">
            <w:pPr>
              <w:rPr>
                <w:ins w:id="6748" w:author="Fegie" w:date="2021-04-11T21:10:00Z"/>
                <w:rFonts w:ascii="標楷體" w:eastAsia="標楷體" w:hAnsi="標楷體"/>
              </w:rPr>
            </w:pPr>
            <w:ins w:id="6749" w:author="Fegie" w:date="2021-04-11T21:11:00Z">
              <w:r>
                <w:rPr>
                  <w:rFonts w:ascii="標楷體" w:eastAsia="標楷體" w:hAnsi="標楷體" w:hint="eastAsia"/>
                </w:rPr>
                <w:t>不</w:t>
              </w:r>
              <w:proofErr w:type="spellStart"/>
              <w:r w:rsidRPr="00D93EDE">
                <w:rPr>
                  <w:rFonts w:ascii="標楷體" w:eastAsia="標楷體" w:hAnsi="標楷體" w:hint="eastAsia"/>
                  <w:lang w:eastAsia="x-none"/>
                </w:rPr>
                <w:t>必輸入</w:t>
              </w:r>
            </w:ins>
            <w:proofErr w:type="spellEnd"/>
          </w:p>
        </w:tc>
      </w:tr>
    </w:tbl>
    <w:p w14:paraId="220CB105" w14:textId="77777777" w:rsidR="00CF08E3" w:rsidRPr="00AF1A82" w:rsidRDefault="00CF08E3" w:rsidP="00CF08E3">
      <w:pPr>
        <w:rPr>
          <w:moveTo w:id="6750" w:author="Fegie" w:date="2021-02-20T11:08:00Z"/>
          <w:rFonts w:ascii="標楷體" w:eastAsia="標楷體" w:hAnsi="標楷體"/>
          <w:lang w:eastAsia="x-none"/>
        </w:rPr>
      </w:pPr>
    </w:p>
    <w:p w14:paraId="5BEFD2CC" w14:textId="77777777" w:rsidR="00CF08E3" w:rsidRPr="00AF1A82" w:rsidRDefault="00CF08E3" w:rsidP="00CF08E3">
      <w:pPr>
        <w:rPr>
          <w:moveTo w:id="6751" w:author="Fegie" w:date="2021-02-20T11:08:00Z"/>
          <w:rFonts w:ascii="標楷體" w:eastAsia="標楷體" w:hAnsi="標楷體"/>
          <w:lang w:eastAsia="x-none"/>
        </w:rPr>
      </w:pPr>
    </w:p>
    <w:p w14:paraId="1A76CEFA" w14:textId="77777777" w:rsidR="00CF08E3" w:rsidRPr="00AF1A82" w:rsidRDefault="00CF08E3" w:rsidP="00CF08E3">
      <w:pPr>
        <w:rPr>
          <w:moveTo w:id="6752" w:author="Fegie" w:date="2021-02-20T11:08:00Z"/>
          <w:rFonts w:ascii="標楷體" w:eastAsia="標楷體" w:hAnsi="標楷體"/>
          <w:lang w:eastAsia="x-none"/>
        </w:rPr>
      </w:pPr>
    </w:p>
    <w:p w14:paraId="5AEF11C1" w14:textId="77777777" w:rsidR="00CF08E3" w:rsidRPr="00AF1A82" w:rsidRDefault="00CF08E3" w:rsidP="00CF08E3">
      <w:pPr>
        <w:rPr>
          <w:moveTo w:id="6753" w:author="Fegie" w:date="2021-02-20T11:08:00Z"/>
          <w:rFonts w:ascii="標楷體" w:eastAsia="標楷體" w:hAnsi="標楷體"/>
          <w:lang w:eastAsia="x-none"/>
        </w:rPr>
      </w:pPr>
      <w:moveTo w:id="6754" w:author="Fegie" w:date="2021-02-20T11:08:00Z">
        <w:r w:rsidRPr="00AF1A82">
          <w:rPr>
            <w:rFonts w:ascii="標楷體" w:eastAsia="標楷體" w:hAnsi="標楷體"/>
            <w:lang w:eastAsia="x-none"/>
          </w:rPr>
          <w:br w:type="page"/>
        </w:r>
      </w:moveTo>
    </w:p>
    <w:moveToRangeEnd w:id="6453"/>
    <w:p w14:paraId="1059AC91" w14:textId="2DAE41E1" w:rsidR="00F81500" w:rsidRPr="00AF1A82" w:rsidRDefault="005D56DB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L5</w:t>
      </w:r>
      <w:del w:id="6755" w:author="Fegie" w:date="2021-02-20T11:09:00Z">
        <w:r w:rsidRPr="00AF1A82" w:rsidDel="00CF08E3">
          <w:rPr>
            <w:rFonts w:ascii="標楷體" w:hAnsi="標楷體" w:hint="eastAsia"/>
            <w:lang w:eastAsia="zh-TW"/>
          </w:rPr>
          <w:delText>942</w:delText>
        </w:r>
      </w:del>
      <w:ins w:id="6756" w:author="Fegie" w:date="2021-02-20T11:09:00Z">
        <w:r w:rsidR="00CF08E3">
          <w:rPr>
            <w:rFonts w:ascii="標楷體" w:hAnsi="標楷體" w:hint="eastAsia"/>
            <w:lang w:eastAsia="zh-TW"/>
          </w:rPr>
          <w:t>023</w:t>
        </w:r>
      </w:ins>
      <w:r w:rsidR="00F81500" w:rsidRPr="00AF1A82">
        <w:rPr>
          <w:rFonts w:ascii="標楷體" w:hAnsi="標楷體" w:hint="eastAsia"/>
        </w:rPr>
        <w:t>晤談人員明細資料查詢</w:t>
      </w:r>
    </w:p>
    <w:p w14:paraId="5B3DE97A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510162B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32D8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8B3A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房貸專員業績統計作業－晤談人員明細資料查詢</w:t>
            </w:r>
            <w:proofErr w:type="spellEnd"/>
          </w:p>
        </w:tc>
      </w:tr>
      <w:tr w:rsidR="00F81500" w:rsidRPr="00AF1A82" w14:paraId="36485E7D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33E34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3503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CF41DF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DB07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76A8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29FACB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1EC6A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B7C8D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602DBE77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23B4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9804B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14FA44C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367F1B8C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0C73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6E5E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7140E0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0A60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DF7B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C470FD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6AFC6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10D4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D36B98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0777C8B6" w14:textId="77777777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195B93BC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693F4DD0" w14:textId="441B165D" w:rsidR="00F81500" w:rsidRPr="00AF1A82" w:rsidRDefault="00407BC3" w:rsidP="00F81500">
      <w:pPr>
        <w:rPr>
          <w:rFonts w:ascii="標楷體" w:eastAsia="標楷體" w:hAnsi="標楷體"/>
          <w:lang w:eastAsia="x-none"/>
        </w:rPr>
      </w:pPr>
      <w:ins w:id="6757" w:author="Fegie" w:date="2021-03-29T16:44:00Z">
        <w:r>
          <w:rPr>
            <w:noProof/>
          </w:rPr>
          <w:drawing>
            <wp:inline distT="0" distB="0" distL="0" distR="0" wp14:anchorId="5E35CBAB" wp14:editId="3DC8EF15">
              <wp:extent cx="6479540" cy="2331720"/>
              <wp:effectExtent l="0" t="0" r="0" b="0"/>
              <wp:docPr id="94" name="圖片 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31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758" w:author="Fegie" w:date="2021-02-20T11:09:00Z">
        <w:r w:rsidR="00C0078D" w:rsidRPr="00AF1A82" w:rsidDel="00CF08E3">
          <w:rPr>
            <w:rFonts w:ascii="標楷體" w:eastAsia="標楷體" w:hAnsi="標楷體"/>
            <w:noProof/>
          </w:rPr>
          <w:drawing>
            <wp:inline distT="0" distB="0" distL="0" distR="0" wp14:anchorId="0B066414" wp14:editId="62E6E533">
              <wp:extent cx="6483350" cy="1733550"/>
              <wp:effectExtent l="0" t="0" r="0" b="0"/>
              <wp:docPr id="3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73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C991F72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輸出畫面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59582E0E" w14:textId="13672129" w:rsidR="00F81500" w:rsidRPr="00AF1A82" w:rsidRDefault="00C0078D" w:rsidP="00F81500">
      <w:pPr>
        <w:rPr>
          <w:rFonts w:ascii="標楷體" w:eastAsia="標楷體" w:hAnsi="標楷體"/>
          <w:lang w:eastAsia="x-none"/>
        </w:rPr>
      </w:pPr>
      <w:del w:id="6759" w:author="Fegie" w:date="2021-02-20T11:09:00Z">
        <w:r w:rsidRPr="00AF1A82" w:rsidDel="00CF08E3">
          <w:rPr>
            <w:rFonts w:ascii="標楷體" w:eastAsia="標楷體" w:hAnsi="標楷體"/>
            <w:noProof/>
          </w:rPr>
          <w:drawing>
            <wp:inline distT="0" distB="0" distL="0" distR="0" wp14:anchorId="3E19301B" wp14:editId="72FB17C9">
              <wp:extent cx="6483350" cy="2724150"/>
              <wp:effectExtent l="0" t="0" r="0" b="0"/>
              <wp:docPr id="3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72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760" w:author="Fegie" w:date="2021-03-29T16:44:00Z">
        <w:r w:rsidR="00407BC3">
          <w:rPr>
            <w:noProof/>
          </w:rPr>
          <w:drawing>
            <wp:inline distT="0" distB="0" distL="0" distR="0" wp14:anchorId="766FE9F9" wp14:editId="6662505E">
              <wp:extent cx="6479540" cy="4124325"/>
              <wp:effectExtent l="0" t="0" r="0" b="9525"/>
              <wp:docPr id="97" name="圖片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124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EBC087" w14:textId="77777777" w:rsidR="00AD678D" w:rsidRPr="00AF1A82" w:rsidRDefault="00AD678D" w:rsidP="00F81500">
      <w:pPr>
        <w:rPr>
          <w:rFonts w:ascii="標楷體" w:eastAsia="標楷體" w:hAnsi="標楷體"/>
          <w:lang w:eastAsia="x-none"/>
        </w:rPr>
      </w:pPr>
    </w:p>
    <w:p w14:paraId="3D45D508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t>…</w:t>
      </w:r>
    </w:p>
    <w:p w14:paraId="3B0A738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1AFE601A" w14:textId="77777777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726507" w:rsidRPr="00AF1A82" w14:paraId="267BBBCB" w14:textId="77777777" w:rsidTr="00726507">
        <w:trPr>
          <w:trHeight w:val="388"/>
          <w:jc w:val="center"/>
        </w:trPr>
        <w:tc>
          <w:tcPr>
            <w:tcW w:w="519" w:type="dxa"/>
            <w:vMerge w:val="restart"/>
          </w:tcPr>
          <w:p w14:paraId="2BB9946C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24" w:type="dxa"/>
            <w:vMerge w:val="restart"/>
          </w:tcPr>
          <w:p w14:paraId="097FB7F3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733" w:type="dxa"/>
            <w:gridSpan w:val="5"/>
          </w:tcPr>
          <w:p w14:paraId="03C0880C" w14:textId="77777777" w:rsidR="00726507" w:rsidRPr="00AF1A82" w:rsidRDefault="00726507" w:rsidP="00726507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58" w:type="dxa"/>
            <w:vMerge w:val="restart"/>
          </w:tcPr>
          <w:p w14:paraId="0C2FF2A1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726507" w:rsidRPr="00AF1A82" w14:paraId="4093C191" w14:textId="77777777" w:rsidTr="00726507">
        <w:trPr>
          <w:trHeight w:val="244"/>
          <w:jc w:val="center"/>
        </w:trPr>
        <w:tc>
          <w:tcPr>
            <w:tcW w:w="519" w:type="dxa"/>
            <w:vMerge/>
          </w:tcPr>
          <w:p w14:paraId="73E0222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788B0FFA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9F0D38C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1596" w:type="dxa"/>
          </w:tcPr>
          <w:p w14:paraId="76F060B9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27" w:type="dxa"/>
          </w:tcPr>
          <w:p w14:paraId="7EBB8241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52" w:type="dxa"/>
          </w:tcPr>
          <w:p w14:paraId="7A80EAED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9" w:type="dxa"/>
          </w:tcPr>
          <w:p w14:paraId="3EC174EB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1EAF27BA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726507" w:rsidRPr="00AF1A82" w14:paraId="63F7CB07" w14:textId="77777777" w:rsidTr="00726507">
        <w:trPr>
          <w:trHeight w:val="244"/>
          <w:jc w:val="center"/>
        </w:trPr>
        <w:tc>
          <w:tcPr>
            <w:tcW w:w="519" w:type="dxa"/>
          </w:tcPr>
          <w:p w14:paraId="7F75BDF3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305112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  <w:proofErr w:type="spellEnd"/>
          </w:p>
        </w:tc>
        <w:tc>
          <w:tcPr>
            <w:tcW w:w="1559" w:type="dxa"/>
          </w:tcPr>
          <w:p w14:paraId="54700B5D" w14:textId="77777777" w:rsidR="00726507" w:rsidRPr="00AF1A82" w:rsidRDefault="00726507" w:rsidP="00F8150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596" w:type="dxa"/>
          </w:tcPr>
          <w:p w14:paraId="6970D4D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28A1FEB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69B59EAD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79537C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32899A7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若不輸入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,戶號由0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開始查詢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否則由輸入之戶號開始查詢</w:t>
            </w:r>
            <w:proofErr w:type="spellEnd"/>
          </w:p>
        </w:tc>
      </w:tr>
    </w:tbl>
    <w:p w14:paraId="3434B8CA" w14:textId="77777777" w:rsidR="00726507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26507" w:rsidRPr="00AF1A82" w14:paraId="659EB97F" w14:textId="77777777" w:rsidTr="00726507">
        <w:trPr>
          <w:trHeight w:val="388"/>
          <w:jc w:val="center"/>
        </w:trPr>
        <w:tc>
          <w:tcPr>
            <w:tcW w:w="696" w:type="dxa"/>
            <w:vMerge w:val="restart"/>
          </w:tcPr>
          <w:p w14:paraId="65A1F0C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09EE28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A642B08" w14:textId="77777777" w:rsidR="00726507" w:rsidRPr="00AF1A82" w:rsidRDefault="00726507" w:rsidP="0072650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FD3A64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26507" w:rsidRPr="00AF1A82" w14:paraId="285A32A0" w14:textId="77777777" w:rsidTr="00726507">
        <w:trPr>
          <w:trHeight w:val="244"/>
          <w:jc w:val="center"/>
        </w:trPr>
        <w:tc>
          <w:tcPr>
            <w:tcW w:w="696" w:type="dxa"/>
            <w:vMerge/>
          </w:tcPr>
          <w:p w14:paraId="153F36D3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526EF88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1BFF4B2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C1B24A9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6DB852AA" w14:textId="77777777" w:rsidTr="00726507">
        <w:trPr>
          <w:trHeight w:val="244"/>
          <w:jc w:val="center"/>
        </w:trPr>
        <w:tc>
          <w:tcPr>
            <w:tcW w:w="696" w:type="dxa"/>
          </w:tcPr>
          <w:p w14:paraId="2754E5B0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7EFC684D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  <w:proofErr w:type="spellEnd"/>
          </w:p>
        </w:tc>
        <w:tc>
          <w:tcPr>
            <w:tcW w:w="3969" w:type="dxa"/>
          </w:tcPr>
          <w:p w14:paraId="343A4A3C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3EA7CE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3D4A39A" w14:textId="77777777" w:rsidTr="00726507">
        <w:trPr>
          <w:trHeight w:val="291"/>
          <w:jc w:val="center"/>
        </w:trPr>
        <w:tc>
          <w:tcPr>
            <w:tcW w:w="9495" w:type="dxa"/>
            <w:gridSpan w:val="4"/>
          </w:tcPr>
          <w:p w14:paraId="534832E0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3BECC87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F9517D2" w14:textId="77777777" w:rsidR="00726507" w:rsidRPr="00AF1A82" w:rsidRDefault="00726507" w:rsidP="00726507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75BFBB10" w14:textId="77777777" w:rsidR="00726507" w:rsidRPr="00AF1A82" w:rsidRDefault="00726507" w:rsidP="0072650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5778449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36E5D3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5D2AAF7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修改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7DF56845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AAE152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:rsidDel="000B3125" w14:paraId="777E4B83" w14:textId="5DA12380" w:rsidTr="00726507">
        <w:trPr>
          <w:trHeight w:val="291"/>
          <w:jc w:val="center"/>
          <w:del w:id="6761" w:author="Fegie" w:date="2021-04-11T21:11:00Z"/>
        </w:trPr>
        <w:tc>
          <w:tcPr>
            <w:tcW w:w="2833" w:type="dxa"/>
            <w:gridSpan w:val="2"/>
          </w:tcPr>
          <w:p w14:paraId="0BFA33D0" w14:textId="4932F15A" w:rsidR="00726507" w:rsidRPr="00DC7571" w:rsidDel="000B3125" w:rsidRDefault="00726507" w:rsidP="00726507">
            <w:pPr>
              <w:rPr>
                <w:del w:id="6762" w:author="Fegie" w:date="2021-04-11T21:11:00Z"/>
                <w:rFonts w:ascii="標楷體" w:eastAsia="標楷體" w:hAnsi="標楷體"/>
                <w:b/>
                <w:lang w:eastAsia="x-none"/>
              </w:rPr>
            </w:pPr>
            <w:del w:id="6763" w:author="Fegie" w:date="2021-04-11T21:11:00Z">
              <w:r w:rsidRPr="00DC7571" w:rsidDel="000B3125">
                <w:rPr>
                  <w:rFonts w:ascii="標楷體" w:eastAsia="標楷體" w:hAnsi="標楷體" w:hint="eastAsia"/>
                  <w:b/>
                  <w:lang w:eastAsia="x-none"/>
                </w:rPr>
                <w:delText>[</w:delText>
              </w:r>
              <w:r w:rsidRPr="00DC7571" w:rsidDel="000B3125">
                <w:rPr>
                  <w:rFonts w:ascii="標楷體" w:eastAsia="標楷體" w:hAnsi="標楷體" w:hint="eastAsia"/>
                  <w:b/>
                </w:rPr>
                <w:delText>拷貝</w:delText>
              </w:r>
              <w:r w:rsidRPr="00DC7571" w:rsidDel="000B3125">
                <w:rPr>
                  <w:rFonts w:ascii="標楷體" w:eastAsia="標楷體" w:hAnsi="標楷體" w:hint="eastAsia"/>
                  <w:b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18A27494" w14:textId="66CDD6A3" w:rsidR="00726507" w:rsidRPr="00DC7571" w:rsidDel="000B3125" w:rsidRDefault="00726507" w:rsidP="00726507">
            <w:pPr>
              <w:rPr>
                <w:del w:id="6764" w:author="Fegie" w:date="2021-04-11T21:11:00Z"/>
                <w:rFonts w:ascii="標楷體" w:eastAsia="標楷體" w:hAnsi="標楷體"/>
                <w:b/>
              </w:rPr>
            </w:pPr>
            <w:del w:id="6765" w:author="Fegie" w:date="2021-04-11T21:11:00Z">
              <w:r w:rsidRPr="00DC7571" w:rsidDel="000B3125">
                <w:rPr>
                  <w:rFonts w:ascii="標楷體" w:eastAsia="標楷體" w:hAnsi="標楷體" w:hint="eastAsia"/>
                  <w:b/>
                </w:rPr>
                <w:delText>連結[L5406晤談人員資料維護</w:delText>
              </w:r>
              <w:r w:rsidRPr="00DC7571" w:rsidDel="000B3125">
                <w:rPr>
                  <w:rFonts w:ascii="標楷體" w:eastAsia="標楷體" w:hAnsi="標楷體"/>
                  <w:b/>
                </w:rPr>
                <w:delText>]</w:delText>
              </w:r>
            </w:del>
          </w:p>
        </w:tc>
        <w:tc>
          <w:tcPr>
            <w:tcW w:w="2693" w:type="dxa"/>
          </w:tcPr>
          <w:p w14:paraId="2B5F0638" w14:textId="01B025A7" w:rsidR="00726507" w:rsidRPr="00AF1A82" w:rsidDel="000B3125" w:rsidRDefault="00726507" w:rsidP="00726507">
            <w:pPr>
              <w:rPr>
                <w:del w:id="6766" w:author="Fegie" w:date="2021-04-11T21:11:00Z"/>
                <w:rFonts w:ascii="標楷體" w:eastAsia="標楷體" w:hAnsi="標楷體"/>
              </w:rPr>
            </w:pPr>
          </w:p>
        </w:tc>
      </w:tr>
      <w:tr w:rsidR="00726507" w:rsidRPr="00AF1A82" w14:paraId="240F90F8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4323D122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刪除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501AD899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0F437DB" w14:textId="38E537FE" w:rsidR="00726507" w:rsidRPr="00AF1A82" w:rsidRDefault="000B3125" w:rsidP="00726507">
            <w:pPr>
              <w:rPr>
                <w:rFonts w:ascii="標楷體" w:eastAsia="標楷體" w:hAnsi="標楷體"/>
              </w:rPr>
            </w:pPr>
            <w:ins w:id="6767" w:author="Fegie" w:date="2021-04-11T21:11:00Z">
              <w:r>
                <w:rPr>
                  <w:rFonts w:ascii="標楷體" w:eastAsia="標楷體" w:hAnsi="標楷體" w:hint="eastAsia"/>
                </w:rPr>
                <w:t>只會刪除晤談人員欄位資料</w:t>
              </w:r>
            </w:ins>
          </w:p>
        </w:tc>
      </w:tr>
      <w:tr w:rsidR="00726507" w:rsidRPr="00AF1A82" w14:paraId="051D9671" w14:textId="77777777" w:rsidTr="00726507">
        <w:trPr>
          <w:trHeight w:val="276"/>
          <w:jc w:val="center"/>
        </w:trPr>
        <w:tc>
          <w:tcPr>
            <w:tcW w:w="2833" w:type="dxa"/>
            <w:gridSpan w:val="2"/>
          </w:tcPr>
          <w:p w14:paraId="04394DB8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查詢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567343B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034B919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7C9CDBA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B212A31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  <w:proofErr w:type="spellEnd"/>
          </w:p>
        </w:tc>
        <w:tc>
          <w:tcPr>
            <w:tcW w:w="3969" w:type="dxa"/>
          </w:tcPr>
          <w:p w14:paraId="225C9307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726507"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="00726507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4813A0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7FB78CC2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8A2F108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E057A47" w14:textId="77777777" w:rsidR="00726507" w:rsidRPr="00AF1A82" w:rsidRDefault="0018023E" w:rsidP="0018023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330BC6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6A31617F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3F9FDF2C" w14:textId="67A624FC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</w:t>
            </w:r>
            <w:ins w:id="6768" w:author="Fegie" w:date="2021-03-07T13:54:00Z">
              <w:r w:rsidR="00D27899">
                <w:rPr>
                  <w:rFonts w:ascii="標楷體" w:eastAsia="標楷體" w:hAnsi="標楷體" w:hint="eastAsia"/>
                </w:rPr>
                <w:t>人員</w:t>
              </w:r>
            </w:ins>
            <w:proofErr w:type="gramStart"/>
            <w:r w:rsidRPr="00AF1A82">
              <w:rPr>
                <w:rFonts w:ascii="標楷體" w:eastAsia="標楷體" w:hAnsi="標楷體" w:hint="eastAsia"/>
              </w:rPr>
              <w:t>一</w:t>
            </w:r>
            <w:proofErr w:type="gramEnd"/>
          </w:p>
        </w:tc>
        <w:tc>
          <w:tcPr>
            <w:tcW w:w="3969" w:type="dxa"/>
          </w:tcPr>
          <w:p w14:paraId="73416CBA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</w:t>
            </w:r>
            <w:r w:rsidR="0018023E" w:rsidRPr="00AF1A82">
              <w:rPr>
                <w:rFonts w:ascii="標楷體" w:eastAsia="標楷體" w:hAnsi="標楷體" w:hint="eastAsia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FF5224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2427EE9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3764591" w14:textId="7E13FB4B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晤談</w:t>
            </w:r>
            <w:ins w:id="6769" w:author="Fegie" w:date="2021-03-07T13:54:00Z">
              <w:r w:rsidR="00D27899">
                <w:rPr>
                  <w:rFonts w:ascii="標楷體" w:eastAsia="標楷體" w:hAnsi="標楷體" w:hint="eastAsia"/>
                </w:rPr>
                <w:t>人員</w:t>
              </w:r>
            </w:ins>
            <w:r w:rsidRPr="00AF1A82">
              <w:rPr>
                <w:rFonts w:ascii="標楷體" w:eastAsia="標楷體" w:hAnsi="標楷體" w:hint="eastAsia"/>
              </w:rPr>
              <w:t>二</w:t>
            </w:r>
          </w:p>
        </w:tc>
        <w:tc>
          <w:tcPr>
            <w:tcW w:w="3969" w:type="dxa"/>
          </w:tcPr>
          <w:p w14:paraId="6B578BE3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="0018023E" w:rsidRPr="00AF1A82">
              <w:rPr>
                <w:rFonts w:ascii="標楷體" w:eastAsia="標楷體" w:hAnsi="標楷體" w:hint="eastAsia"/>
              </w:rPr>
              <w:t>08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89E76D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DB8BD5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1C0B71D6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鍵檔人員</w:t>
            </w:r>
          </w:p>
        </w:tc>
        <w:tc>
          <w:tcPr>
            <w:tcW w:w="3969" w:type="dxa"/>
          </w:tcPr>
          <w:p w14:paraId="7E1AD343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6627BE34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597991E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3437988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3969" w:type="dxa"/>
          </w:tcPr>
          <w:p w14:paraId="5E9A3D95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5E395B89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093D89E5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7DE28E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0D4CAD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E7568A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</w:tbl>
    <w:p w14:paraId="18DFCFE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5D370C0F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3D67810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75C8C4C4" w14:textId="77777777" w:rsidR="00F81500" w:rsidRPr="00AF1A82" w:rsidRDefault="00D9578F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323193EE" w14:textId="77777777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5406</w:t>
      </w:r>
      <w:r w:rsidRPr="00AF1A82">
        <w:rPr>
          <w:rFonts w:ascii="標楷體" w:hAnsi="標楷體" w:hint="eastAsia"/>
        </w:rPr>
        <w:t>晤談人員資料維護</w:t>
      </w:r>
    </w:p>
    <w:p w14:paraId="3304EDB3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31B0298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1FB6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961D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房貸專員業績統計作業－晤談人員資料維護</w:t>
            </w:r>
            <w:proofErr w:type="spellEnd"/>
          </w:p>
        </w:tc>
      </w:tr>
      <w:tr w:rsidR="00F81500" w:rsidRPr="00AF1A82" w14:paraId="241597B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F4F5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D4B44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9C38090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9DB4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0D716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C9EF89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27E47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5508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072622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3F03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12E6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0B325C2F" w14:textId="77777777" w:rsidR="00F81500" w:rsidRPr="00AF1A82" w:rsidRDefault="00F81500" w:rsidP="00F81500">
            <w:pPr>
              <w:rPr>
                <w:rFonts w:ascii="標楷體" w:eastAsia="標楷體" w:hAnsi="標楷體"/>
              </w:rPr>
            </w:pPr>
          </w:p>
        </w:tc>
      </w:tr>
      <w:tr w:rsidR="00F81500" w:rsidRPr="00AF1A82" w14:paraId="192FBC8B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E9C8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D7A70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52A174F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0E3C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F4DD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63233C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CD02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DC0ED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EF96C27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1B6EE9C" w14:textId="77777777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1EC935E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6BDE3591" w14:textId="47100B09" w:rsidR="00F81500" w:rsidRPr="00AF1A82" w:rsidRDefault="00C0078D" w:rsidP="00F81500">
      <w:pPr>
        <w:rPr>
          <w:rFonts w:ascii="標楷體" w:eastAsia="標楷體" w:hAnsi="標楷體"/>
          <w:lang w:eastAsia="x-none"/>
        </w:rPr>
      </w:pPr>
      <w:del w:id="6770" w:author="Fegie" w:date="2021-03-07T13:53:00Z">
        <w:r w:rsidRPr="00AF1A82" w:rsidDel="00D27899">
          <w:rPr>
            <w:rFonts w:ascii="標楷體" w:eastAsia="標楷體" w:hAnsi="標楷體"/>
            <w:noProof/>
          </w:rPr>
          <w:drawing>
            <wp:inline distT="0" distB="0" distL="0" distR="0" wp14:anchorId="1939189D" wp14:editId="28184B38">
              <wp:extent cx="6483350" cy="2870200"/>
              <wp:effectExtent l="0" t="0" r="0" b="6350"/>
              <wp:docPr id="3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87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771" w:author="Fegie" w:date="2021-03-29T16:45:00Z">
        <w:r w:rsidR="00407BC3">
          <w:rPr>
            <w:noProof/>
          </w:rPr>
          <w:drawing>
            <wp:inline distT="0" distB="0" distL="0" distR="0" wp14:anchorId="4D843050" wp14:editId="41BED74F">
              <wp:extent cx="6479540" cy="3262630"/>
              <wp:effectExtent l="0" t="0" r="0" b="0"/>
              <wp:docPr id="98" name="圖片 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262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6B9F343" w14:textId="77777777" w:rsidR="008F4574" w:rsidRDefault="008F457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6B63E5C" w14:textId="77777777" w:rsidR="008F4574" w:rsidRDefault="008F4574" w:rsidP="008F4574">
      <w:pPr>
        <w:ind w:left="284"/>
        <w:rPr>
          <w:rFonts w:ascii="標楷體" w:eastAsia="標楷體" w:hAnsi="標楷體"/>
          <w:lang w:eastAsia="x-none"/>
        </w:rPr>
      </w:pPr>
    </w:p>
    <w:p w14:paraId="78833446" w14:textId="77777777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2"/>
        <w:gridCol w:w="905"/>
        <w:gridCol w:w="927"/>
        <w:gridCol w:w="1175"/>
        <w:gridCol w:w="678"/>
        <w:gridCol w:w="693"/>
        <w:gridCol w:w="3877"/>
      </w:tblGrid>
      <w:tr w:rsidR="002C5D5F" w:rsidRPr="00AF1A82" w14:paraId="65A5177B" w14:textId="77777777" w:rsidTr="002C5D5F">
        <w:trPr>
          <w:trHeight w:val="388"/>
          <w:jc w:val="center"/>
        </w:trPr>
        <w:tc>
          <w:tcPr>
            <w:tcW w:w="494" w:type="dxa"/>
            <w:vMerge w:val="restart"/>
          </w:tcPr>
          <w:p w14:paraId="5C794E0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86" w:type="dxa"/>
            <w:vMerge w:val="restart"/>
          </w:tcPr>
          <w:p w14:paraId="34B2377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397" w:type="dxa"/>
            <w:gridSpan w:val="5"/>
          </w:tcPr>
          <w:p w14:paraId="34074F96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914" w:type="dxa"/>
            <w:vMerge w:val="restart"/>
          </w:tcPr>
          <w:p w14:paraId="1785088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2C5D5F" w:rsidRPr="00AF1A82" w14:paraId="27D56F1D" w14:textId="77777777" w:rsidTr="002C5D5F">
        <w:trPr>
          <w:trHeight w:val="244"/>
          <w:jc w:val="center"/>
        </w:trPr>
        <w:tc>
          <w:tcPr>
            <w:tcW w:w="494" w:type="dxa"/>
            <w:vMerge/>
          </w:tcPr>
          <w:p w14:paraId="0982ADD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6" w:type="dxa"/>
            <w:vMerge/>
          </w:tcPr>
          <w:p w14:paraId="7554CB8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6" w:type="dxa"/>
          </w:tcPr>
          <w:p w14:paraId="510FF3F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933" w:type="dxa"/>
          </w:tcPr>
          <w:p w14:paraId="6C10594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83" w:type="dxa"/>
          </w:tcPr>
          <w:p w14:paraId="4A3DB1E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81" w:type="dxa"/>
          </w:tcPr>
          <w:p w14:paraId="3BDE3B3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4" w:type="dxa"/>
          </w:tcPr>
          <w:p w14:paraId="5791859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14" w:type="dxa"/>
            <w:vMerge/>
          </w:tcPr>
          <w:p w14:paraId="04BED3F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AF1A82" w14:paraId="668E2D80" w14:textId="77777777" w:rsidTr="002C5D5F">
        <w:trPr>
          <w:trHeight w:val="291"/>
          <w:jc w:val="center"/>
        </w:trPr>
        <w:tc>
          <w:tcPr>
            <w:tcW w:w="494" w:type="dxa"/>
          </w:tcPr>
          <w:p w14:paraId="4214659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6" w:type="dxa"/>
          </w:tcPr>
          <w:p w14:paraId="238ABC6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  <w:proofErr w:type="spellEnd"/>
          </w:p>
        </w:tc>
        <w:tc>
          <w:tcPr>
            <w:tcW w:w="906" w:type="dxa"/>
          </w:tcPr>
          <w:p w14:paraId="1C69C39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082008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65A1D9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  <w:proofErr w:type="spellEnd"/>
          </w:p>
        </w:tc>
        <w:tc>
          <w:tcPr>
            <w:tcW w:w="681" w:type="dxa"/>
          </w:tcPr>
          <w:p w14:paraId="3A2F1E8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CB3CD2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58D156E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  <w:p w14:paraId="71FF0B8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</w:t>
            </w:r>
            <w:proofErr w:type="spellEnd"/>
          </w:p>
          <w:p w14:paraId="6069CAF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修改</w:t>
            </w:r>
            <w:proofErr w:type="spellEnd"/>
          </w:p>
          <w:p w14:paraId="559CB4C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刪除</w:t>
            </w:r>
            <w:proofErr w:type="spellEnd"/>
          </w:p>
          <w:p w14:paraId="77CF4B7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2C5D5F" w:rsidRPr="00AF1A82" w14:paraId="6FC0C134" w14:textId="77777777" w:rsidTr="002C5D5F">
        <w:trPr>
          <w:trHeight w:val="291"/>
          <w:jc w:val="center"/>
        </w:trPr>
        <w:tc>
          <w:tcPr>
            <w:tcW w:w="494" w:type="dxa"/>
          </w:tcPr>
          <w:p w14:paraId="777486A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86" w:type="dxa"/>
          </w:tcPr>
          <w:p w14:paraId="4C5E97D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借款人戶號</w:t>
            </w:r>
            <w:proofErr w:type="spellEnd"/>
          </w:p>
        </w:tc>
        <w:tc>
          <w:tcPr>
            <w:tcW w:w="906" w:type="dxa"/>
          </w:tcPr>
          <w:p w14:paraId="63F532B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50A81F4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CC4BD7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2A61DF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9D806A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F84664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必須輸入</w:t>
            </w:r>
            <w:proofErr w:type="spellEnd"/>
          </w:p>
          <w:p w14:paraId="0553827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a.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顧客資料不存在或統一編號錯誤</w:t>
            </w:r>
            <w:proofErr w:type="spellEnd"/>
          </w:p>
        </w:tc>
      </w:tr>
      <w:tr w:rsidR="002C5D5F" w:rsidRPr="00AF1A82" w14:paraId="2E533F65" w14:textId="77777777" w:rsidTr="002C5D5F">
        <w:trPr>
          <w:trHeight w:val="291"/>
          <w:jc w:val="center"/>
        </w:trPr>
        <w:tc>
          <w:tcPr>
            <w:tcW w:w="494" w:type="dxa"/>
          </w:tcPr>
          <w:p w14:paraId="50C0EE0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86" w:type="dxa"/>
          </w:tcPr>
          <w:p w14:paraId="1477C85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額度編號</w:t>
            </w:r>
            <w:proofErr w:type="spellEnd"/>
          </w:p>
        </w:tc>
        <w:tc>
          <w:tcPr>
            <w:tcW w:w="906" w:type="dxa"/>
          </w:tcPr>
          <w:p w14:paraId="524CECD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6C2617D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0C6E88D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784C79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BE9049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05627C9D" w14:textId="368DC593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del w:id="6772" w:author="Fegie" w:date="2021-03-29T16:45:00Z">
              <w:r w:rsidRPr="00AF1A82" w:rsidDel="00407BC3">
                <w:rPr>
                  <w:rFonts w:ascii="標楷體" w:eastAsia="標楷體" w:hAnsi="標楷體" w:hint="eastAsia"/>
                </w:rPr>
                <w:delText>新增、修改時可不輸入,其他自動顯示不必輸入</w:delText>
              </w:r>
            </w:del>
            <w:ins w:id="6773" w:author="Fegie" w:date="2021-03-29T16:46:00Z">
              <w:r w:rsidR="00407BC3">
                <w:rPr>
                  <w:rFonts w:ascii="標楷體" w:eastAsia="標楷體" w:hAnsi="標楷體" w:hint="eastAsia"/>
                </w:rPr>
                <w:t>透過按鈕帶入，不需輸入</w:t>
              </w:r>
            </w:ins>
          </w:p>
        </w:tc>
      </w:tr>
      <w:tr w:rsidR="002C5D5F" w:rsidRPr="00AF1A82" w14:paraId="4D5BEC62" w14:textId="77777777" w:rsidTr="002C5D5F">
        <w:trPr>
          <w:trHeight w:val="291"/>
          <w:jc w:val="center"/>
        </w:trPr>
        <w:tc>
          <w:tcPr>
            <w:tcW w:w="494" w:type="dxa"/>
          </w:tcPr>
          <w:p w14:paraId="4AB3CD8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86" w:type="dxa"/>
          </w:tcPr>
          <w:p w14:paraId="6EE1551D" w14:textId="7E0E39B8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晤談</w:t>
            </w:r>
            <w:ins w:id="6774" w:author="Fegie" w:date="2021-03-07T13:53:00Z">
              <w:r w:rsidR="00D27899">
                <w:rPr>
                  <w:rFonts w:ascii="標楷體" w:eastAsia="標楷體" w:hAnsi="標楷體" w:hint="eastAsia"/>
                </w:rPr>
                <w:t>人員</w:t>
              </w:r>
            </w:ins>
            <w:proofErr w:type="spellEnd"/>
            <w:proofErr w:type="gramStart"/>
            <w:r w:rsidRPr="00AF1A82">
              <w:rPr>
                <w:rFonts w:ascii="標楷體" w:eastAsia="標楷體" w:hAnsi="標楷體" w:hint="eastAsia"/>
                <w:lang w:eastAsia="x-none"/>
              </w:rPr>
              <w:t>一</w:t>
            </w:r>
            <w:proofErr w:type="gramEnd"/>
          </w:p>
        </w:tc>
        <w:tc>
          <w:tcPr>
            <w:tcW w:w="906" w:type="dxa"/>
          </w:tcPr>
          <w:p w14:paraId="558B30E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57DFA8A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A567C0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2E1764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E8287A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09B3563" w14:textId="4AC4C969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新增、修改時</w:t>
            </w:r>
            <w:del w:id="6775" w:author="Fegie" w:date="2021-03-29T16:46:00Z">
              <w:r w:rsidRPr="00AF1A82" w:rsidDel="00315DED">
                <w:rPr>
                  <w:rFonts w:ascii="標楷體" w:eastAsia="標楷體" w:hAnsi="標楷體" w:hint="eastAsia"/>
                </w:rPr>
                <w:delText>可不</w:delText>
              </w:r>
            </w:del>
            <w:proofErr w:type="gramStart"/>
            <w:ins w:id="6776" w:author="Fegie" w:date="2021-03-29T16:46:00Z">
              <w:r w:rsidR="00315DED">
                <w:rPr>
                  <w:rFonts w:ascii="標楷體" w:eastAsia="標楷體" w:hAnsi="標楷體" w:hint="eastAsia"/>
                </w:rPr>
                <w:t>必須</w:t>
              </w:r>
            </w:ins>
            <w:r w:rsidRPr="00AF1A82">
              <w:rPr>
                <w:rFonts w:ascii="標楷體" w:eastAsia="標楷體" w:hAnsi="標楷體" w:hint="eastAsia"/>
                <w:lang w:eastAsia="x-none"/>
              </w:rPr>
              <w:t>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其他自動顯示不必輸入</w:t>
            </w:r>
            <w:proofErr w:type="spellEnd"/>
            <w:proofErr w:type="gramEnd"/>
          </w:p>
        </w:tc>
      </w:tr>
      <w:tr w:rsidR="002C5D5F" w:rsidRPr="00AF1A82" w14:paraId="18AF1937" w14:textId="77777777" w:rsidTr="002C5D5F">
        <w:trPr>
          <w:trHeight w:val="291"/>
          <w:jc w:val="center"/>
        </w:trPr>
        <w:tc>
          <w:tcPr>
            <w:tcW w:w="494" w:type="dxa"/>
          </w:tcPr>
          <w:p w14:paraId="5A88482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86" w:type="dxa"/>
          </w:tcPr>
          <w:p w14:paraId="39444D11" w14:textId="75AE5C8B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晤談</w:t>
            </w:r>
            <w:ins w:id="6777" w:author="Fegie" w:date="2021-03-07T13:53:00Z">
              <w:r w:rsidR="00D27899">
                <w:rPr>
                  <w:rFonts w:ascii="標楷體" w:eastAsia="標楷體" w:hAnsi="標楷體" w:hint="eastAsia"/>
                </w:rPr>
                <w:t>人員</w:t>
              </w:r>
            </w:ins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二</w:t>
            </w:r>
          </w:p>
        </w:tc>
        <w:tc>
          <w:tcPr>
            <w:tcW w:w="906" w:type="dxa"/>
          </w:tcPr>
          <w:p w14:paraId="0C4D63A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0FF5261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4AC3C03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2B2A34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A2DA5D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4400FE8" w14:textId="669BBE55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新增、修改時</w:t>
            </w:r>
            <w:ins w:id="6778" w:author="Fegie" w:date="2021-03-29T16:46:00Z">
              <w:r w:rsidR="00315DED">
                <w:rPr>
                  <w:rFonts w:ascii="標楷體" w:eastAsia="標楷體" w:hAnsi="標楷體" w:hint="eastAsia"/>
                </w:rPr>
                <w:t>必須</w:t>
              </w:r>
            </w:ins>
            <w:proofErr w:type="spellEnd"/>
            <w:del w:id="6779" w:author="Fegie" w:date="2021-03-29T16:46:00Z">
              <w:r w:rsidRPr="00AF1A82" w:rsidDel="00315DED">
                <w:rPr>
                  <w:rFonts w:ascii="標楷體" w:eastAsia="標楷體" w:hAnsi="標楷體" w:hint="eastAsia"/>
                  <w:lang w:eastAsia="x-none"/>
                </w:rPr>
                <w:delText>可不</w:delText>
              </w:r>
            </w:del>
            <w:proofErr w:type="spellStart"/>
            <w:proofErr w:type="gramStart"/>
            <w:r w:rsidRPr="00AF1A82">
              <w:rPr>
                <w:rFonts w:ascii="標楷體" w:eastAsia="標楷體" w:hAnsi="標楷體" w:hint="eastAsia"/>
                <w:lang w:eastAsia="x-none"/>
              </w:rPr>
              <w:t>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其他自動顯示不必輸入</w:t>
            </w:r>
            <w:proofErr w:type="spellEnd"/>
            <w:proofErr w:type="gramEnd"/>
          </w:p>
        </w:tc>
      </w:tr>
      <w:tr w:rsidR="000B3125" w:rsidRPr="00AF1A82" w14:paraId="6B638721" w14:textId="77777777" w:rsidTr="002C5D5F">
        <w:trPr>
          <w:trHeight w:val="291"/>
          <w:jc w:val="center"/>
          <w:ins w:id="6780" w:author="Fegie" w:date="2021-04-11T21:12:00Z"/>
        </w:trPr>
        <w:tc>
          <w:tcPr>
            <w:tcW w:w="494" w:type="dxa"/>
          </w:tcPr>
          <w:p w14:paraId="40DF53CA" w14:textId="2C5DB50C" w:rsidR="000B3125" w:rsidRPr="00AF1A82" w:rsidRDefault="000B3125" w:rsidP="00F81500">
            <w:pPr>
              <w:rPr>
                <w:ins w:id="6781" w:author="Fegie" w:date="2021-04-11T21:12:00Z"/>
                <w:rFonts w:ascii="標楷體" w:eastAsia="標楷體" w:hAnsi="標楷體"/>
                <w:lang w:eastAsia="x-none"/>
              </w:rPr>
            </w:pPr>
            <w:ins w:id="6782" w:author="Fegie" w:date="2021-04-11T21:12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686" w:type="dxa"/>
          </w:tcPr>
          <w:p w14:paraId="529E53B5" w14:textId="2CAAF81D" w:rsidR="000B3125" w:rsidRPr="00AF1A82" w:rsidRDefault="00A86ACA" w:rsidP="00F81500">
            <w:pPr>
              <w:rPr>
                <w:ins w:id="6783" w:author="Fegie" w:date="2021-04-11T21:12:00Z"/>
                <w:rFonts w:ascii="標楷體" w:eastAsia="標楷體" w:hAnsi="標楷體"/>
                <w:lang w:eastAsia="x-none"/>
              </w:rPr>
            </w:pPr>
            <w:ins w:id="6784" w:author="Fegie" w:date="2021-04-11T21:13:00Z">
              <w:r>
                <w:rPr>
                  <w:rFonts w:ascii="標楷體" w:eastAsia="標楷體" w:hAnsi="標楷體" w:hint="eastAsia"/>
                </w:rPr>
                <w:t>變更理由</w:t>
              </w:r>
            </w:ins>
          </w:p>
        </w:tc>
        <w:tc>
          <w:tcPr>
            <w:tcW w:w="906" w:type="dxa"/>
          </w:tcPr>
          <w:p w14:paraId="1EFE331A" w14:textId="6AB328F6" w:rsidR="000B3125" w:rsidRPr="00AF1A82" w:rsidRDefault="00A86ACA" w:rsidP="00F81500">
            <w:pPr>
              <w:rPr>
                <w:ins w:id="6785" w:author="Fegie" w:date="2021-04-11T21:12:00Z"/>
                <w:rFonts w:ascii="標楷體" w:eastAsia="標楷體" w:hAnsi="標楷體"/>
              </w:rPr>
            </w:pPr>
            <w:proofErr w:type="gramStart"/>
            <w:ins w:id="6786" w:author="Fegie" w:date="2021-04-11T21:13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60)</w:t>
              </w:r>
            </w:ins>
          </w:p>
        </w:tc>
        <w:tc>
          <w:tcPr>
            <w:tcW w:w="933" w:type="dxa"/>
          </w:tcPr>
          <w:p w14:paraId="18FB38F3" w14:textId="77777777" w:rsidR="000B3125" w:rsidRPr="00AF1A82" w:rsidRDefault="000B3125" w:rsidP="00F81500">
            <w:pPr>
              <w:rPr>
                <w:ins w:id="6787" w:author="Fegie" w:date="2021-04-11T21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78C48735" w14:textId="77777777" w:rsidR="000B3125" w:rsidRPr="00AF1A82" w:rsidRDefault="000B3125" w:rsidP="00F81500">
            <w:pPr>
              <w:rPr>
                <w:ins w:id="6788" w:author="Fegie" w:date="2021-04-11T21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68400A7" w14:textId="77777777" w:rsidR="000B3125" w:rsidRPr="00AF1A82" w:rsidRDefault="000B3125" w:rsidP="00F81500">
            <w:pPr>
              <w:rPr>
                <w:ins w:id="6789" w:author="Fegie" w:date="2021-04-11T21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119DF02" w14:textId="77777777" w:rsidR="000B3125" w:rsidRPr="00AF1A82" w:rsidRDefault="000B3125" w:rsidP="00F81500">
            <w:pPr>
              <w:rPr>
                <w:ins w:id="6790" w:author="Fegie" w:date="2021-04-11T21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488D2F7C" w14:textId="3ED4999E" w:rsidR="000B3125" w:rsidRPr="00AF1A82" w:rsidRDefault="00A86ACA" w:rsidP="00F81500">
            <w:pPr>
              <w:rPr>
                <w:ins w:id="6791" w:author="Fegie" w:date="2021-04-11T21:12:00Z"/>
                <w:rFonts w:ascii="標楷體" w:eastAsia="標楷體" w:hAnsi="標楷體"/>
              </w:rPr>
            </w:pPr>
            <w:proofErr w:type="spellStart"/>
            <w:ins w:id="6792" w:author="Fegie" w:date="2021-04-11T21:13:00Z">
              <w:r>
                <w:rPr>
                  <w:rFonts w:ascii="標楷體" w:eastAsia="標楷體" w:hAnsi="標楷體" w:hint="eastAsia"/>
                </w:rPr>
                <w:t>i</w:t>
              </w:r>
              <w:proofErr w:type="spellEnd"/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 xml:space="preserve"> 修改時必須輸入</w:t>
              </w:r>
            </w:ins>
          </w:p>
        </w:tc>
      </w:tr>
      <w:tr w:rsidR="002C5D5F" w:rsidRPr="00AF1A82" w14:paraId="49135C28" w14:textId="77777777" w:rsidTr="002C5D5F">
        <w:trPr>
          <w:trHeight w:val="291"/>
          <w:jc w:val="center"/>
        </w:trPr>
        <w:tc>
          <w:tcPr>
            <w:tcW w:w="494" w:type="dxa"/>
          </w:tcPr>
          <w:p w14:paraId="106715F8" w14:textId="6B59FD2C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del w:id="6793" w:author="Fegie" w:date="2021-04-11T21:12:00Z">
              <w:r w:rsidRPr="00AF1A82" w:rsidDel="000B3125">
                <w:rPr>
                  <w:rFonts w:ascii="標楷體" w:eastAsia="標楷體" w:hAnsi="標楷體" w:hint="eastAsia"/>
                </w:rPr>
                <w:delText>6</w:delText>
              </w:r>
            </w:del>
            <w:ins w:id="6794" w:author="Fegie" w:date="2021-04-11T21:12:00Z">
              <w:r w:rsidR="000B3125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686" w:type="dxa"/>
          </w:tcPr>
          <w:p w14:paraId="5DC28D6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鍵檔人員</w:t>
            </w:r>
            <w:proofErr w:type="spellEnd"/>
          </w:p>
        </w:tc>
        <w:tc>
          <w:tcPr>
            <w:tcW w:w="906" w:type="dxa"/>
          </w:tcPr>
          <w:p w14:paraId="0BB79F1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1E5F9DD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537CC9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8B0F4F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7B219A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68EA316" w14:textId="7938CDD3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ins w:id="6795" w:author="Fegie" w:date="2021-03-29T16:45:00Z">
              <w:r w:rsidR="00407BC3">
                <w:rPr>
                  <w:rFonts w:ascii="標楷體" w:eastAsia="標楷體" w:hAnsi="標楷體" w:hint="eastAsia"/>
                </w:rPr>
                <w:t>不可輸入</w:t>
              </w:r>
            </w:ins>
            <w:del w:id="6796" w:author="Fegie" w:date="2021-03-29T16:45:00Z">
              <w:r w:rsidRPr="00AF1A82" w:rsidDel="00407BC3">
                <w:rPr>
                  <w:rFonts w:ascii="標楷體" w:eastAsia="標楷體" w:hAnsi="標楷體" w:hint="eastAsia"/>
                  <w:lang w:eastAsia="x-none"/>
                </w:rPr>
                <w:delText>新增、修改時可不輸入,其他自動顯示不必輸入</w:delText>
              </w:r>
            </w:del>
          </w:p>
        </w:tc>
      </w:tr>
      <w:tr w:rsidR="002C5D5F" w:rsidRPr="00AF1A82" w14:paraId="22DDF067" w14:textId="77777777" w:rsidTr="002C5D5F">
        <w:trPr>
          <w:trHeight w:val="291"/>
          <w:jc w:val="center"/>
        </w:trPr>
        <w:tc>
          <w:tcPr>
            <w:tcW w:w="494" w:type="dxa"/>
          </w:tcPr>
          <w:p w14:paraId="06C34A38" w14:textId="732E3D75" w:rsidR="002C5D5F" w:rsidRPr="00AF1A82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ins w:id="6797" w:author="Fegie" w:date="2021-04-11T21:13:00Z">
              <w:r>
                <w:rPr>
                  <w:rFonts w:ascii="標楷體" w:eastAsia="標楷體" w:hAnsi="標楷體" w:hint="eastAsia"/>
                </w:rPr>
                <w:t>8</w:t>
              </w:r>
            </w:ins>
            <w:del w:id="6798" w:author="Fegie" w:date="2021-04-11T21:13:00Z">
              <w:r w:rsidR="002C5D5F" w:rsidRPr="00AF1A82" w:rsidDel="00A86ACA">
                <w:rPr>
                  <w:rFonts w:ascii="標楷體" w:eastAsia="標楷體" w:hAnsi="標楷體" w:hint="eastAsia"/>
                  <w:lang w:eastAsia="x-none"/>
                </w:rPr>
                <w:delText>7</w:delText>
              </w:r>
            </w:del>
          </w:p>
        </w:tc>
        <w:tc>
          <w:tcPr>
            <w:tcW w:w="1686" w:type="dxa"/>
          </w:tcPr>
          <w:p w14:paraId="0D02F81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協辦人員</w:t>
            </w:r>
            <w:proofErr w:type="spellEnd"/>
          </w:p>
        </w:tc>
        <w:tc>
          <w:tcPr>
            <w:tcW w:w="906" w:type="dxa"/>
          </w:tcPr>
          <w:p w14:paraId="45F4A1E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54F5394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EA2F80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D1267A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61F719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6F54CA33" w14:textId="2DA28F68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. </w:t>
            </w:r>
            <w:del w:id="6799" w:author="Fegie" w:date="2021-03-29T16:45:00Z">
              <w:r w:rsidRPr="00AF1A82" w:rsidDel="00407BC3">
                <w:rPr>
                  <w:rFonts w:ascii="標楷體" w:eastAsia="標楷體" w:hAnsi="標楷體" w:hint="eastAsia"/>
                </w:rPr>
                <w:delText>新增、修改時可不輸入,其他自動顯示不必輸入</w:delText>
              </w:r>
            </w:del>
            <w:ins w:id="6800" w:author="Fegie" w:date="2021-03-29T16:45:00Z">
              <w:r w:rsidR="00407BC3">
                <w:rPr>
                  <w:rFonts w:ascii="標楷體" w:eastAsia="標楷體" w:hAnsi="標楷體" w:hint="eastAsia"/>
                </w:rPr>
                <w:t>不可輸入</w:t>
              </w:r>
            </w:ins>
          </w:p>
        </w:tc>
      </w:tr>
    </w:tbl>
    <w:p w14:paraId="375C6C38" w14:textId="77777777" w:rsidR="002C5D5F" w:rsidRPr="00AF1A82" w:rsidRDefault="002C5D5F" w:rsidP="00F81500">
      <w:pPr>
        <w:rPr>
          <w:rFonts w:ascii="標楷體" w:eastAsia="標楷體" w:hAnsi="標楷體"/>
          <w:lang w:eastAsia="x-none"/>
        </w:rPr>
      </w:pPr>
    </w:p>
    <w:p w14:paraId="6FB08126" w14:textId="77777777" w:rsidR="00B30FC5" w:rsidRPr="00AF1A82" w:rsidRDefault="002C5D5F" w:rsidP="002C5D5F">
      <w:pPr>
        <w:rPr>
          <w:rFonts w:ascii="標楷體" w:eastAsia="標楷體" w:hAnsi="標楷體"/>
          <w:lang w:val="x-none"/>
        </w:rPr>
      </w:pPr>
      <w:r w:rsidRPr="00AF1A82">
        <w:rPr>
          <w:rFonts w:ascii="標楷體" w:eastAsia="標楷體" w:hAnsi="標楷體"/>
        </w:rPr>
        <w:br w:type="page"/>
      </w:r>
    </w:p>
    <w:p w14:paraId="615782B8" w14:textId="3DDED57F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</w:t>
      </w:r>
      <w:del w:id="6801" w:author="嘉榮 張" w:date="2020-07-30T15:03:00Z">
        <w:r w:rsidR="005D56DB" w:rsidRPr="00AF1A82" w:rsidDel="00236391">
          <w:rPr>
            <w:rFonts w:ascii="標楷體" w:hAnsi="標楷體" w:hint="eastAsia"/>
            <w:lang w:eastAsia="zh-TW"/>
          </w:rPr>
          <w:delText>943</w:delText>
        </w:r>
      </w:del>
      <w:ins w:id="6802" w:author="嘉榮 張" w:date="2020-07-30T15:03:00Z">
        <w:r w:rsidR="00236391">
          <w:rPr>
            <w:rFonts w:ascii="標楷體" w:hAnsi="標楷體" w:hint="eastAsia"/>
            <w:lang w:eastAsia="zh-TW"/>
          </w:rPr>
          <w:t>022</w:t>
        </w:r>
      </w:ins>
      <w:r w:rsidRPr="00AF1A82">
        <w:rPr>
          <w:rFonts w:ascii="標楷體" w:hAnsi="標楷體" w:hint="eastAsia"/>
          <w:lang w:eastAsia="zh-TW"/>
        </w:rPr>
        <w:t>協辦人員等級明細資料查詢</w:t>
      </w:r>
    </w:p>
    <w:p w14:paraId="753EA6AE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8E1F4D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D593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59F6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放款專員業績統計作業－協辦人員等級明細資料查詢</w:t>
            </w:r>
            <w:proofErr w:type="spellEnd"/>
          </w:p>
        </w:tc>
      </w:tr>
      <w:tr w:rsidR="00F81500" w:rsidRPr="00AF1A82" w14:paraId="121EE852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7A804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98B33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4A59D71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347E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A9AED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5342AB0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95AD0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1BA92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ED40294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65CC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B87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5DA9D5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73CC446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73C31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0A66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30B3FB4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685FA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B8EA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A952CF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C35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AF1A82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2DD0A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8DA8A0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02EDABDA" w14:textId="77777777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72E668FD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輸入畫面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0C56A4DB" w14:textId="611CA800" w:rsidR="00F81500" w:rsidRPr="00AF1A82" w:rsidRDefault="005015E8" w:rsidP="00F81500">
      <w:pPr>
        <w:rPr>
          <w:rFonts w:ascii="標楷體" w:eastAsia="標楷體" w:hAnsi="標楷體"/>
          <w:lang w:eastAsia="x-none"/>
        </w:rPr>
      </w:pPr>
      <w:del w:id="6803" w:author="Fegie" w:date="2021-04-11T21:14:00Z">
        <w:r w:rsidDel="00305047">
          <w:rPr>
            <w:noProof/>
          </w:rPr>
          <w:drawing>
            <wp:inline distT="0" distB="0" distL="0" distR="0" wp14:anchorId="35DE6CD7" wp14:editId="16D3FA16">
              <wp:extent cx="6479540" cy="1773555"/>
              <wp:effectExtent l="0" t="0" r="0" b="0"/>
              <wp:docPr id="11" name="圖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735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804" w:author="Fegie" w:date="2021-04-11T21:14:00Z">
        <w:r w:rsidR="00305047" w:rsidRPr="00305047">
          <w:rPr>
            <w:noProof/>
          </w:rPr>
          <w:t xml:space="preserve"> </w:t>
        </w:r>
        <w:r w:rsidR="00305047">
          <w:rPr>
            <w:noProof/>
          </w:rPr>
          <w:drawing>
            <wp:inline distT="0" distB="0" distL="0" distR="0" wp14:anchorId="755693EC" wp14:editId="37EEFC71">
              <wp:extent cx="6479540" cy="2662555"/>
              <wp:effectExtent l="0" t="0" r="0" b="4445"/>
              <wp:docPr id="105" name="圖片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625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2FF222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40CEF02A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proofErr w:type="spellStart"/>
      <w:r w:rsidRPr="00AF1A82">
        <w:rPr>
          <w:rFonts w:ascii="標楷體" w:eastAsia="標楷體" w:hAnsi="標楷體" w:hint="eastAsia"/>
          <w:lang w:eastAsia="x-none"/>
        </w:rPr>
        <w:t>輸出畫面</w:t>
      </w:r>
      <w:proofErr w:type="spellEnd"/>
      <w:r w:rsidRPr="00AF1A82">
        <w:rPr>
          <w:rFonts w:ascii="標楷體" w:eastAsia="標楷體" w:hAnsi="標楷體" w:hint="eastAsia"/>
          <w:lang w:eastAsia="x-none"/>
        </w:rPr>
        <w:t>：</w:t>
      </w:r>
    </w:p>
    <w:p w14:paraId="5DE0509A" w14:textId="6FA8A166" w:rsidR="00F81500" w:rsidRPr="00AF1A82" w:rsidRDefault="005015E8" w:rsidP="00F81500">
      <w:pPr>
        <w:rPr>
          <w:rFonts w:ascii="標楷體" w:eastAsia="標楷體" w:hAnsi="標楷體"/>
          <w:lang w:eastAsia="x-none"/>
        </w:rPr>
      </w:pPr>
      <w:del w:id="6805" w:author="Fegie" w:date="2021-04-11T21:14:00Z">
        <w:r w:rsidDel="00305047">
          <w:rPr>
            <w:noProof/>
          </w:rPr>
          <w:drawing>
            <wp:inline distT="0" distB="0" distL="0" distR="0" wp14:anchorId="3CB219E9" wp14:editId="7D6536F7">
              <wp:extent cx="6479540" cy="2502535"/>
              <wp:effectExtent l="0" t="0" r="0" b="0"/>
              <wp:docPr id="12" name="圖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02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806" w:author="Fegie" w:date="2021-04-11T21:14:00Z">
        <w:r w:rsidR="00305047" w:rsidRPr="00305047">
          <w:rPr>
            <w:noProof/>
          </w:rPr>
          <w:t xml:space="preserve"> </w:t>
        </w:r>
        <w:r w:rsidR="00305047">
          <w:rPr>
            <w:noProof/>
          </w:rPr>
          <w:drawing>
            <wp:inline distT="0" distB="0" distL="0" distR="0" wp14:anchorId="46C30A30" wp14:editId="1DB8D3EE">
              <wp:extent cx="6479540" cy="2421890"/>
              <wp:effectExtent l="0" t="0" r="0" b="0"/>
              <wp:docPr id="106" name="圖片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218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80F98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4BF10110" w14:textId="77777777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2C5D5F" w:rsidRPr="00AF1A82" w14:paraId="3609528F" w14:textId="77777777" w:rsidTr="002C5D5F">
        <w:trPr>
          <w:trHeight w:val="388"/>
          <w:jc w:val="center"/>
        </w:trPr>
        <w:tc>
          <w:tcPr>
            <w:tcW w:w="519" w:type="dxa"/>
            <w:vMerge w:val="restart"/>
          </w:tcPr>
          <w:p w14:paraId="77C2A0E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624" w:type="dxa"/>
            <w:vMerge w:val="restart"/>
          </w:tcPr>
          <w:p w14:paraId="00A4687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733" w:type="dxa"/>
            <w:gridSpan w:val="5"/>
          </w:tcPr>
          <w:p w14:paraId="3E4736FA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58" w:type="dxa"/>
            <w:vMerge w:val="restart"/>
          </w:tcPr>
          <w:p w14:paraId="4D14E7B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2C5D5F" w:rsidRPr="00AF1A82" w14:paraId="0CD17853" w14:textId="77777777" w:rsidTr="002C5D5F">
        <w:trPr>
          <w:trHeight w:val="244"/>
          <w:jc w:val="center"/>
        </w:trPr>
        <w:tc>
          <w:tcPr>
            <w:tcW w:w="519" w:type="dxa"/>
            <w:vMerge/>
          </w:tcPr>
          <w:p w14:paraId="1EB108F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08B1135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C3ED76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  <w:proofErr w:type="spellEnd"/>
          </w:p>
        </w:tc>
        <w:tc>
          <w:tcPr>
            <w:tcW w:w="1596" w:type="dxa"/>
          </w:tcPr>
          <w:p w14:paraId="61D96C9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127" w:type="dxa"/>
          </w:tcPr>
          <w:p w14:paraId="6D28D51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52" w:type="dxa"/>
          </w:tcPr>
          <w:p w14:paraId="5282EE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9" w:type="dxa"/>
          </w:tcPr>
          <w:p w14:paraId="03F352C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28BA44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AF1A82" w14:paraId="6D90AE65" w14:textId="77777777" w:rsidTr="002C5D5F">
        <w:trPr>
          <w:trHeight w:val="244"/>
          <w:jc w:val="center"/>
        </w:trPr>
        <w:tc>
          <w:tcPr>
            <w:tcW w:w="519" w:type="dxa"/>
          </w:tcPr>
          <w:p w14:paraId="5B01B43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B6B4DF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  <w:proofErr w:type="spellEnd"/>
          </w:p>
        </w:tc>
        <w:tc>
          <w:tcPr>
            <w:tcW w:w="1559" w:type="dxa"/>
          </w:tcPr>
          <w:p w14:paraId="0E9AC81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1596" w:type="dxa"/>
          </w:tcPr>
          <w:p w14:paraId="62FBA9D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6BAEBA5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292FD91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A87C2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9AFEFD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若不輸入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, 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員工代號由最小開始查詢</w:t>
            </w:r>
            <w:proofErr w:type="spellEnd"/>
            <w:r w:rsidRPr="00AF1A82">
              <w:rPr>
                <w:rFonts w:ascii="標楷體" w:eastAsia="標楷體" w:hAnsi="標楷體" w:hint="eastAsia"/>
                <w:lang w:eastAsia="x-none"/>
              </w:rPr>
              <w:t>,</w:t>
            </w: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否則由輸入之員工代號開始查詢</w:t>
            </w:r>
            <w:proofErr w:type="spellEnd"/>
          </w:p>
        </w:tc>
      </w:tr>
    </w:tbl>
    <w:p w14:paraId="627F47CF" w14:textId="77777777" w:rsidR="002C5D5F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2C5D5F" w:rsidRPr="00AF1A82" w14:paraId="2EBCADB6" w14:textId="77777777" w:rsidTr="002C5D5F">
        <w:trPr>
          <w:trHeight w:val="388"/>
          <w:jc w:val="center"/>
        </w:trPr>
        <w:tc>
          <w:tcPr>
            <w:tcW w:w="696" w:type="dxa"/>
            <w:vMerge w:val="restart"/>
          </w:tcPr>
          <w:p w14:paraId="47F2B86D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599FA79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F2ADBBC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A3C84B9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C5D5F" w:rsidRPr="00AF1A82" w14:paraId="5958A6D6" w14:textId="77777777" w:rsidTr="002C5D5F">
        <w:trPr>
          <w:trHeight w:val="244"/>
          <w:jc w:val="center"/>
        </w:trPr>
        <w:tc>
          <w:tcPr>
            <w:tcW w:w="696" w:type="dxa"/>
            <w:vMerge/>
          </w:tcPr>
          <w:p w14:paraId="1760E64D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B6FE0E0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E12E777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6467DE6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42C679ED" w14:textId="77777777" w:rsidTr="002C5D5F">
        <w:trPr>
          <w:trHeight w:val="244"/>
          <w:jc w:val="center"/>
        </w:trPr>
        <w:tc>
          <w:tcPr>
            <w:tcW w:w="696" w:type="dxa"/>
          </w:tcPr>
          <w:p w14:paraId="3905481E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1AAC81B7" w14:textId="77777777" w:rsidR="002C5D5F" w:rsidRPr="00AF1A82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  <w:proofErr w:type="spellEnd"/>
          </w:p>
        </w:tc>
        <w:tc>
          <w:tcPr>
            <w:tcW w:w="3969" w:type="dxa"/>
          </w:tcPr>
          <w:p w14:paraId="66F902A6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79E78AD8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684435A1" w14:textId="77777777" w:rsidTr="002C5D5F">
        <w:trPr>
          <w:trHeight w:val="291"/>
          <w:jc w:val="center"/>
        </w:trPr>
        <w:tc>
          <w:tcPr>
            <w:tcW w:w="9495" w:type="dxa"/>
            <w:gridSpan w:val="4"/>
          </w:tcPr>
          <w:p w14:paraId="534063DF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66380E0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BCA569B" w14:textId="77777777" w:rsidR="002C5D5F" w:rsidRPr="00AF1A82" w:rsidRDefault="002C5D5F" w:rsidP="002C5D5F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3C69281D" w14:textId="77777777" w:rsidR="002C5D5F" w:rsidRPr="00AF1A82" w:rsidRDefault="002C5D5F" w:rsidP="002C5D5F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934B608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621FD74E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F7FC498" w14:textId="77777777" w:rsidR="002C5D5F" w:rsidRPr="00AF1A82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修改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3A5B3B7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76EC4BAB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25DFC1B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A93B2A9" w14:textId="77777777" w:rsidR="002C5D5F" w:rsidRPr="00AF1A82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拷貝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0F39E9BF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BC8EAAD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1B57B91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41785A4" w14:textId="77777777" w:rsidR="002C5D5F" w:rsidRPr="00AF1A82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刪除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56E973A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EAC842E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4C8CFFFD" w14:textId="77777777" w:rsidTr="002C5D5F">
        <w:trPr>
          <w:trHeight w:val="276"/>
          <w:jc w:val="center"/>
        </w:trPr>
        <w:tc>
          <w:tcPr>
            <w:tcW w:w="2833" w:type="dxa"/>
            <w:gridSpan w:val="2"/>
          </w:tcPr>
          <w:p w14:paraId="0F63B1A5" w14:textId="77777777" w:rsidR="002C5D5F" w:rsidRPr="00AF1A82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="005015E8">
              <w:rPr>
                <w:rFonts w:ascii="標楷體" w:eastAsia="標楷體" w:hAnsi="標楷體" w:hint="eastAsia"/>
              </w:rPr>
              <w:t>歷程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EA2D311" w14:textId="0A42D45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del w:id="6807" w:author="Fegie" w:date="2021-04-11T21:14:00Z">
              <w:r w:rsidRPr="00AF1A82" w:rsidDel="00305047">
                <w:rPr>
                  <w:rFonts w:ascii="標楷體" w:eastAsia="標楷體" w:hAnsi="標楷體" w:hint="eastAsia"/>
                </w:rPr>
                <w:delText>L5</w:delText>
              </w:r>
              <w:r w:rsidR="005015E8" w:rsidDel="00305047">
                <w:rPr>
                  <w:rFonts w:ascii="標楷體" w:eastAsia="標楷體" w:hAnsi="標楷體" w:hint="eastAsia"/>
                </w:rPr>
                <w:delText>943</w:delText>
              </w:r>
            </w:del>
            <w:ins w:id="6808" w:author="Fegie" w:date="2021-04-11T21:14:00Z">
              <w:r w:rsidR="00305047" w:rsidRPr="00AF1A82">
                <w:rPr>
                  <w:rFonts w:ascii="標楷體" w:eastAsia="標楷體" w:hAnsi="標楷體" w:hint="eastAsia"/>
                </w:rPr>
                <w:t>L5</w:t>
              </w:r>
              <w:r w:rsidR="00305047">
                <w:rPr>
                  <w:rFonts w:ascii="標楷體" w:eastAsia="標楷體" w:hAnsi="標楷體"/>
                </w:rPr>
                <w:t>407</w:t>
              </w:r>
            </w:ins>
            <w:r w:rsidR="005015E8" w:rsidRPr="007B38FC">
              <w:rPr>
                <w:rFonts w:ascii="標楷體" w:eastAsia="標楷體" w:hAnsi="標楷體" w:hint="eastAsia"/>
                <w:sz w:val="20"/>
                <w:szCs w:val="20"/>
              </w:rPr>
              <w:t>協辦人員等級明細資料查詢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478821FF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1310F6E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8456A45" w14:textId="77777777" w:rsidR="002C5D5F" w:rsidRPr="00AF1A82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  <w:proofErr w:type="spellEnd"/>
          </w:p>
        </w:tc>
        <w:tc>
          <w:tcPr>
            <w:tcW w:w="3969" w:type="dxa"/>
          </w:tcPr>
          <w:p w14:paraId="7A0ABF57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5B6A7D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6A379A8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CDBFBCB" w14:textId="15CD2C32" w:rsidR="002C5D5F" w:rsidRPr="00AF1A82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AF1A82">
              <w:rPr>
                <w:rFonts w:ascii="標楷體" w:eastAsia="標楷體" w:hAnsi="標楷體" w:hint="eastAsia"/>
                <w:lang w:eastAsia="x-none"/>
              </w:rPr>
              <w:t>員工</w:t>
            </w:r>
            <w:del w:id="6809" w:author="Fegie" w:date="2021-04-11T21:15:00Z">
              <w:r w:rsidRPr="00AF1A82" w:rsidDel="00305047">
                <w:rPr>
                  <w:rFonts w:ascii="標楷體" w:eastAsia="標楷體" w:hAnsi="標楷體" w:hint="eastAsia"/>
                </w:rPr>
                <w:delText>代號</w:delText>
              </w:r>
            </w:del>
            <w:ins w:id="6810" w:author="Fegie" w:date="2021-04-11T21:15:00Z">
              <w:r w:rsidR="00305047">
                <w:rPr>
                  <w:rFonts w:ascii="標楷體" w:eastAsia="標楷體" w:hAnsi="標楷體" w:hint="eastAsia"/>
                </w:rPr>
                <w:t>姓名</w:t>
              </w:r>
            </w:ins>
            <w:proofErr w:type="spellEnd"/>
          </w:p>
        </w:tc>
        <w:tc>
          <w:tcPr>
            <w:tcW w:w="3969" w:type="dxa"/>
          </w:tcPr>
          <w:p w14:paraId="6E575D5B" w14:textId="4BB68927" w:rsidR="002C5D5F" w:rsidRPr="00AF1A82" w:rsidRDefault="00305047" w:rsidP="002C5D5F">
            <w:pPr>
              <w:rPr>
                <w:rFonts w:ascii="標楷體" w:eastAsia="標楷體" w:hAnsi="標楷體"/>
              </w:rPr>
            </w:pPr>
            <w:proofErr w:type="gramStart"/>
            <w:ins w:id="6811" w:author="Fegie" w:date="2021-04-11T21:15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08)</w:t>
              </w:r>
            </w:ins>
            <w:del w:id="6812" w:author="Fegie" w:date="2021-04-11T21:15:00Z">
              <w:r w:rsidR="002C5D5F" w:rsidRPr="00AF1A82" w:rsidDel="00305047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28A55842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0FE77AE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23093AB" w14:textId="77777777" w:rsidR="002C5D5F" w:rsidRPr="00AF1A82" w:rsidRDefault="00BA2F92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4C9E0AC5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661006F3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6574F95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620B71" w14:textId="77777777" w:rsidR="002C5D5F" w:rsidRPr="00AF1A82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525DB1A3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6F748DE8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AF1A82" w14:paraId="27C5DFA4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38F36D5" w14:textId="77777777" w:rsidR="002C5D5F" w:rsidRPr="00AF1A82" w:rsidRDefault="00BA2F92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38375F3F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3F4DD3DF" w14:textId="77777777" w:rsidR="002C5D5F" w:rsidRPr="00AF1A82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5AAB3045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D2150F2" w14:textId="77777777" w:rsidR="00BA2F92" w:rsidRPr="00AF1A82" w:rsidRDefault="00BA2F92" w:rsidP="00BA2F9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3969" w:type="dxa"/>
          </w:tcPr>
          <w:p w14:paraId="322B40DC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406415F5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62F43D4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4679FDB" w14:textId="77777777" w:rsidR="00BA2F92" w:rsidRPr="00AF1A82" w:rsidRDefault="00BA2F92" w:rsidP="00BA2F9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部室代號</w:t>
            </w:r>
            <w:proofErr w:type="gramEnd"/>
          </w:p>
        </w:tc>
        <w:tc>
          <w:tcPr>
            <w:tcW w:w="3969" w:type="dxa"/>
          </w:tcPr>
          <w:p w14:paraId="466C77C3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4A3B608F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623C838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EE03CF0" w14:textId="77777777" w:rsidR="00BA2F92" w:rsidRPr="00AF1A82" w:rsidRDefault="00BA2F92" w:rsidP="00BA2F92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部室中文</w:t>
            </w:r>
            <w:proofErr w:type="gramEnd"/>
          </w:p>
        </w:tc>
        <w:tc>
          <w:tcPr>
            <w:tcW w:w="3969" w:type="dxa"/>
          </w:tcPr>
          <w:p w14:paraId="0B8EA319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16)</w:t>
            </w:r>
          </w:p>
        </w:tc>
        <w:tc>
          <w:tcPr>
            <w:tcW w:w="2693" w:type="dxa"/>
          </w:tcPr>
          <w:p w14:paraId="7A13BCBC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4D227AD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68E2550" w14:textId="77777777" w:rsidR="00BA2F92" w:rsidRPr="00AF1A82" w:rsidRDefault="00BA2F92" w:rsidP="00BA2F9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3969" w:type="dxa"/>
          </w:tcPr>
          <w:p w14:paraId="563A370B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25E77B1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AA1A96" w:rsidRPr="00AF1A82" w14:paraId="12A33A81" w14:textId="77777777" w:rsidTr="002C5D5F">
        <w:trPr>
          <w:trHeight w:val="291"/>
          <w:jc w:val="center"/>
          <w:ins w:id="6813" w:author="Fegie" w:date="2021-04-11T21:15:00Z"/>
        </w:trPr>
        <w:tc>
          <w:tcPr>
            <w:tcW w:w="2833" w:type="dxa"/>
            <w:gridSpan w:val="2"/>
          </w:tcPr>
          <w:p w14:paraId="04829855" w14:textId="59A02DAE" w:rsidR="00AA1A96" w:rsidRPr="00AF1A82" w:rsidRDefault="00AA1A96" w:rsidP="00BA2F92">
            <w:pPr>
              <w:rPr>
                <w:ins w:id="6814" w:author="Fegie" w:date="2021-04-11T21:15:00Z"/>
                <w:rFonts w:ascii="標楷體" w:eastAsia="標楷體" w:hAnsi="標楷體"/>
              </w:rPr>
            </w:pPr>
            <w:ins w:id="6815" w:author="Fegie" w:date="2021-04-11T21:15:00Z">
              <w:r>
                <w:rPr>
                  <w:rFonts w:ascii="標楷體" w:eastAsia="標楷體" w:hAnsi="標楷體" w:hint="eastAsia"/>
                </w:rPr>
                <w:t>停效日期</w:t>
              </w:r>
            </w:ins>
          </w:p>
        </w:tc>
        <w:tc>
          <w:tcPr>
            <w:tcW w:w="3969" w:type="dxa"/>
          </w:tcPr>
          <w:p w14:paraId="211A9879" w14:textId="52BE4D5F" w:rsidR="00AA1A96" w:rsidRPr="00AF1A82" w:rsidRDefault="00AA1A96" w:rsidP="002C5D5F">
            <w:pPr>
              <w:rPr>
                <w:ins w:id="6816" w:author="Fegie" w:date="2021-04-11T21:15:00Z"/>
                <w:rFonts w:ascii="標楷體" w:eastAsia="標楷體" w:hAnsi="標楷體"/>
              </w:rPr>
            </w:pPr>
            <w:ins w:id="6817" w:author="Fegie" w:date="2021-04-11T21:15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14581827" w14:textId="77777777" w:rsidR="00AA1A96" w:rsidRPr="00AF1A82" w:rsidRDefault="00AA1A96" w:rsidP="002C5D5F">
            <w:pPr>
              <w:rPr>
                <w:ins w:id="6818" w:author="Fegie" w:date="2021-04-11T21:15:00Z"/>
                <w:rFonts w:ascii="標楷體" w:eastAsia="標楷體" w:hAnsi="標楷體"/>
              </w:rPr>
            </w:pPr>
          </w:p>
        </w:tc>
      </w:tr>
      <w:tr w:rsidR="00BA2F92" w:rsidRPr="00AF1A82" w14:paraId="33B5DB0D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CF9D7D" w14:textId="77777777" w:rsidR="00BA2F92" w:rsidRPr="00AF1A82" w:rsidRDefault="00BA2F92" w:rsidP="00BA2F9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3969" w:type="dxa"/>
          </w:tcPr>
          <w:p w14:paraId="3DD9A944" w14:textId="77777777" w:rsidR="00BA2F92" w:rsidRPr="00AF1A82" w:rsidRDefault="00F770E0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23F5BE9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6AD1D33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2A160A8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3969" w:type="dxa"/>
          </w:tcPr>
          <w:p w14:paraId="6405EC30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5242E180" w14:textId="77777777" w:rsidR="00BA2F92" w:rsidRPr="00AF1A82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:rsidDel="00AA1A96" w14:paraId="72DE78E1" w14:textId="216EDCBC" w:rsidTr="002C5D5F">
        <w:trPr>
          <w:trHeight w:val="291"/>
          <w:jc w:val="center"/>
          <w:del w:id="6819" w:author="Fegie" w:date="2021-04-11T21:16:00Z"/>
        </w:trPr>
        <w:tc>
          <w:tcPr>
            <w:tcW w:w="2833" w:type="dxa"/>
            <w:gridSpan w:val="2"/>
          </w:tcPr>
          <w:p w14:paraId="0EA0345B" w14:textId="68E137BD" w:rsidR="00BA2F92" w:rsidRPr="004E1A55" w:rsidDel="00AA1A96" w:rsidRDefault="00015D6B">
            <w:pPr>
              <w:rPr>
                <w:del w:id="6820" w:author="Fegie" w:date="2021-04-11T21:16:00Z"/>
                <w:rFonts w:ascii="標楷體" w:eastAsia="標楷體" w:hAnsi="標楷體"/>
                <w:color w:val="FF0000"/>
              </w:rPr>
            </w:pPr>
            <w:del w:id="6821" w:author="Fegie" w:date="2021-04-11T21:16:00Z">
              <w:r w:rsidRPr="004E1A55" w:rsidDel="00AA1A96">
                <w:rPr>
                  <w:rFonts w:ascii="標楷體" w:eastAsia="標楷體" w:hAnsi="標楷體" w:hint="eastAsia"/>
                  <w:color w:val="FF0000"/>
                </w:rPr>
                <w:delText>異動日期</w:delText>
              </w:r>
            </w:del>
          </w:p>
        </w:tc>
        <w:tc>
          <w:tcPr>
            <w:tcW w:w="3969" w:type="dxa"/>
          </w:tcPr>
          <w:p w14:paraId="33053F08" w14:textId="413C5AEF" w:rsidR="00BA2F92" w:rsidRPr="00AF1A82" w:rsidDel="00AA1A96" w:rsidRDefault="00015D6B" w:rsidP="002C5D5F">
            <w:pPr>
              <w:rPr>
                <w:del w:id="6822" w:author="Fegie" w:date="2021-04-11T21:16:00Z"/>
                <w:rFonts w:ascii="標楷體" w:eastAsia="標楷體" w:hAnsi="標楷體"/>
              </w:rPr>
            </w:pPr>
            <w:del w:id="6823" w:author="Fegie" w:date="2021-04-11T21:16:00Z">
              <w:r w:rsidRPr="00AF1A82" w:rsidDel="00AA1A96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6B4FE3AE" w14:textId="43795997" w:rsidR="00BA2F92" w:rsidRPr="00AF1A82" w:rsidDel="00AA1A96" w:rsidRDefault="00BA2F92" w:rsidP="002C5D5F">
            <w:pPr>
              <w:rPr>
                <w:del w:id="6824" w:author="Fegie" w:date="2021-04-11T21:16:00Z"/>
                <w:rFonts w:ascii="標楷體" w:eastAsia="標楷體" w:hAnsi="標楷體"/>
              </w:rPr>
            </w:pPr>
          </w:p>
        </w:tc>
      </w:tr>
      <w:tr w:rsidR="00015D6B" w:rsidRPr="00AF1A82" w:rsidDel="00AA1A96" w14:paraId="4681D2FC" w14:textId="66D30CC9" w:rsidTr="002C5D5F">
        <w:trPr>
          <w:trHeight w:val="291"/>
          <w:jc w:val="center"/>
          <w:del w:id="6825" w:author="Fegie" w:date="2021-04-11T21:16:00Z"/>
        </w:trPr>
        <w:tc>
          <w:tcPr>
            <w:tcW w:w="2833" w:type="dxa"/>
            <w:gridSpan w:val="2"/>
          </w:tcPr>
          <w:p w14:paraId="5BD03484" w14:textId="633521FA" w:rsidR="00015D6B" w:rsidRPr="004E1A55" w:rsidDel="00AA1A96" w:rsidRDefault="00015D6B" w:rsidP="002C5D5F">
            <w:pPr>
              <w:rPr>
                <w:del w:id="6826" w:author="Fegie" w:date="2021-04-11T21:16:00Z"/>
                <w:rFonts w:ascii="標楷體" w:eastAsia="標楷體" w:hAnsi="標楷體"/>
                <w:color w:val="FF0000"/>
              </w:rPr>
            </w:pPr>
            <w:del w:id="6827" w:author="Fegie" w:date="2021-04-11T21:16:00Z">
              <w:r w:rsidRPr="004E1A55" w:rsidDel="00AA1A96">
                <w:rPr>
                  <w:rFonts w:ascii="標楷體" w:eastAsia="標楷體" w:hAnsi="標楷體" w:hint="eastAsia"/>
                  <w:color w:val="FF0000"/>
                </w:rPr>
                <w:delText>異動人員</w:delText>
              </w:r>
            </w:del>
          </w:p>
        </w:tc>
        <w:tc>
          <w:tcPr>
            <w:tcW w:w="3969" w:type="dxa"/>
          </w:tcPr>
          <w:p w14:paraId="5D7B91A1" w14:textId="328930BF" w:rsidR="00015D6B" w:rsidRPr="00AF1A82" w:rsidDel="00AA1A96" w:rsidRDefault="00015D6B" w:rsidP="002C5D5F">
            <w:pPr>
              <w:rPr>
                <w:del w:id="6828" w:author="Fegie" w:date="2021-04-11T21:16:00Z"/>
                <w:rFonts w:ascii="標楷體" w:eastAsia="標楷體" w:hAnsi="標楷體"/>
              </w:rPr>
            </w:pPr>
            <w:del w:id="6829" w:author="Fegie" w:date="2021-04-11T21:16:00Z">
              <w:r w:rsidRPr="00AF1A82" w:rsidDel="00AA1A96">
                <w:rPr>
                  <w:rFonts w:ascii="標楷體" w:eastAsia="標楷體" w:hAnsi="標楷體" w:hint="eastAsia"/>
                </w:rPr>
                <w:delText>X(10)</w:delText>
              </w:r>
            </w:del>
          </w:p>
        </w:tc>
        <w:tc>
          <w:tcPr>
            <w:tcW w:w="2693" w:type="dxa"/>
          </w:tcPr>
          <w:p w14:paraId="688EB9FB" w14:textId="541FE64D" w:rsidR="00015D6B" w:rsidRPr="00AF1A82" w:rsidDel="00AA1A96" w:rsidRDefault="00015D6B" w:rsidP="002C5D5F">
            <w:pPr>
              <w:rPr>
                <w:del w:id="6830" w:author="Fegie" w:date="2021-04-11T21:16:00Z"/>
                <w:rFonts w:ascii="標楷體" w:eastAsia="標楷體" w:hAnsi="標楷體"/>
              </w:rPr>
            </w:pPr>
          </w:p>
        </w:tc>
      </w:tr>
    </w:tbl>
    <w:p w14:paraId="7D87F099" w14:textId="77777777" w:rsidR="00B30FC5" w:rsidRDefault="00B30FC5" w:rsidP="00F81500">
      <w:pPr>
        <w:rPr>
          <w:rFonts w:ascii="標楷體" w:eastAsia="標楷體" w:hAnsi="標楷體"/>
        </w:rPr>
      </w:pPr>
    </w:p>
    <w:p w14:paraId="632622BA" w14:textId="363F81DB" w:rsidR="006E5D9C" w:rsidRPr="00AF1A82" w:rsidDel="00CF08E3" w:rsidRDefault="006E5D9C" w:rsidP="006E5D9C">
      <w:pPr>
        <w:pStyle w:val="3"/>
        <w:numPr>
          <w:ilvl w:val="2"/>
          <w:numId w:val="8"/>
        </w:numPr>
        <w:rPr>
          <w:del w:id="6831" w:author="Fegie" w:date="2021-02-20T11:08:00Z"/>
          <w:rFonts w:ascii="標楷體" w:hAnsi="標楷體"/>
        </w:rPr>
      </w:pPr>
      <w:del w:id="6832" w:author="Fegie" w:date="2021-02-20T11:08:00Z">
        <w:r w:rsidRPr="00AF1A82" w:rsidDel="00CF08E3">
          <w:rPr>
            <w:rFonts w:ascii="標楷體" w:hAnsi="標楷體" w:hint="eastAsia"/>
          </w:rPr>
          <w:delText>L</w:delText>
        </w:r>
        <w:r w:rsidRPr="00AF1A82" w:rsidDel="00CF08E3">
          <w:rPr>
            <w:rFonts w:ascii="標楷體" w:hAnsi="標楷體"/>
          </w:rPr>
          <w:delText>5</w:delText>
        </w:r>
      </w:del>
      <w:del w:id="6833" w:author="Fegie" w:date="2021-02-20T11:06:00Z">
        <w:r w:rsidRPr="00AF1A82" w:rsidDel="00CF08E3">
          <w:rPr>
            <w:rFonts w:ascii="標楷體" w:hAnsi="標楷體" w:hint="eastAsia"/>
            <w:lang w:eastAsia="zh-TW"/>
          </w:rPr>
          <w:delText>9</w:delText>
        </w:r>
        <w:r w:rsidRPr="00AF1A82" w:rsidDel="00CF08E3">
          <w:rPr>
            <w:rFonts w:ascii="標楷體" w:hAnsi="標楷體"/>
          </w:rPr>
          <w:delText>4</w:delText>
        </w:r>
      </w:del>
      <w:del w:id="6834" w:author="Fegie" w:date="2021-02-20T11:08:00Z">
        <w:r w:rsidDel="00CF08E3">
          <w:rPr>
            <w:rFonts w:ascii="標楷體" w:hAnsi="標楷體"/>
          </w:rPr>
          <w:delText>4</w:delText>
        </w:r>
        <w:r w:rsidRPr="006E5D9C" w:rsidDel="00CF08E3">
          <w:rPr>
            <w:rFonts w:ascii="標楷體" w:hAnsi="標楷體" w:hint="eastAsia"/>
            <w:lang w:eastAsia="zh-TW"/>
          </w:rPr>
          <w:delText>目標金額、累計目標金額查詢</w:delText>
        </w:r>
      </w:del>
    </w:p>
    <w:p w14:paraId="490F313B" w14:textId="79D8721D" w:rsidR="006E5D9C" w:rsidRPr="00AF1A82" w:rsidDel="00CF08E3" w:rsidRDefault="006E5D9C" w:rsidP="006E5D9C">
      <w:pPr>
        <w:pStyle w:val="a"/>
        <w:rPr>
          <w:del w:id="6835" w:author="Fegie" w:date="2021-02-20T11:08:00Z"/>
          <w:lang w:eastAsia="x-none"/>
        </w:rPr>
      </w:pPr>
      <w:del w:id="6836" w:author="Fegie" w:date="2021-02-20T11:08:00Z">
        <w:r w:rsidRPr="00AF1A82" w:rsidDel="00CF08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E5D9C" w:rsidRPr="00AF1A82" w:rsidDel="00CF08E3" w14:paraId="16D2555B" w14:textId="3FB027D0" w:rsidTr="00911834">
        <w:trPr>
          <w:trHeight w:val="277"/>
          <w:del w:id="6837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E08158" w14:textId="551B56E0" w:rsidR="006E5D9C" w:rsidRPr="00AF1A82" w:rsidDel="00CF08E3" w:rsidRDefault="006E5D9C" w:rsidP="00911834">
            <w:pPr>
              <w:rPr>
                <w:del w:id="6838" w:author="Fegie" w:date="2021-02-20T11:08:00Z"/>
                <w:rFonts w:ascii="標楷體" w:eastAsia="標楷體" w:hAnsi="標楷體"/>
                <w:lang w:eastAsia="x-none"/>
              </w:rPr>
            </w:pPr>
            <w:del w:id="6839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CEEFCC" w14:textId="6DA074DD" w:rsidR="006E5D9C" w:rsidRPr="00AF1A82" w:rsidDel="00CF08E3" w:rsidRDefault="006E5D9C" w:rsidP="00911834">
            <w:pPr>
              <w:rPr>
                <w:del w:id="6840" w:author="Fegie" w:date="2021-02-20T11:08:00Z"/>
                <w:rFonts w:ascii="標楷體" w:eastAsia="標楷體" w:hAnsi="標楷體"/>
                <w:lang w:eastAsia="x-none"/>
              </w:rPr>
            </w:pPr>
            <w:del w:id="684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放款專員業績統計作業－</w:delText>
              </w:r>
              <w:r w:rsidRPr="006E5D9C" w:rsidDel="00CF08E3">
                <w:rPr>
                  <w:rFonts w:ascii="標楷體" w:eastAsia="標楷體" w:hAnsi="標楷體" w:hint="eastAsia"/>
                  <w:lang w:eastAsia="x-none"/>
                </w:rPr>
                <w:delText>目標金額、累計目標金額查詢</w:delText>
              </w:r>
            </w:del>
          </w:p>
        </w:tc>
      </w:tr>
      <w:tr w:rsidR="006E5D9C" w:rsidRPr="00AF1A82" w:rsidDel="00CF08E3" w14:paraId="29E0FAFA" w14:textId="1BBBB297" w:rsidTr="00911834">
        <w:trPr>
          <w:trHeight w:val="277"/>
          <w:del w:id="6842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213B48" w14:textId="2AA9A8D1" w:rsidR="006E5D9C" w:rsidRPr="00AF1A82" w:rsidDel="00CF08E3" w:rsidRDefault="006E5D9C" w:rsidP="00911834">
            <w:pPr>
              <w:rPr>
                <w:del w:id="6843" w:author="Fegie" w:date="2021-02-20T11:08:00Z"/>
                <w:rFonts w:ascii="標楷體" w:eastAsia="標楷體" w:hAnsi="標楷體"/>
                <w:lang w:eastAsia="x-none"/>
              </w:rPr>
            </w:pPr>
            <w:del w:id="6844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EC0DF9" w14:textId="49BE11BF" w:rsidR="006E5D9C" w:rsidRPr="00AF1A82" w:rsidDel="00CF08E3" w:rsidRDefault="006E5D9C" w:rsidP="00911834">
            <w:pPr>
              <w:rPr>
                <w:del w:id="6845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4142760D" w14:textId="377C9043" w:rsidTr="00911834">
        <w:trPr>
          <w:trHeight w:val="773"/>
          <w:del w:id="6846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09037D" w14:textId="54B27C30" w:rsidR="006E5D9C" w:rsidRPr="00AF1A82" w:rsidDel="00CF08E3" w:rsidRDefault="006E5D9C" w:rsidP="00911834">
            <w:pPr>
              <w:rPr>
                <w:del w:id="6847" w:author="Fegie" w:date="2021-02-20T11:08:00Z"/>
                <w:rFonts w:ascii="標楷體" w:eastAsia="標楷體" w:hAnsi="標楷體"/>
                <w:lang w:eastAsia="x-none"/>
              </w:rPr>
            </w:pPr>
            <w:del w:id="6848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7B4DD" w14:textId="5E5329EF" w:rsidR="006E5D9C" w:rsidRPr="00AF1A82" w:rsidDel="00CF08E3" w:rsidRDefault="006E5D9C" w:rsidP="00911834">
            <w:pPr>
              <w:rPr>
                <w:del w:id="6849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463CD846" w14:textId="7A19B970" w:rsidTr="00911834">
        <w:trPr>
          <w:trHeight w:val="321"/>
          <w:del w:id="6850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B79CA0" w14:textId="50BB2A7A" w:rsidR="006E5D9C" w:rsidRPr="00AF1A82" w:rsidDel="00CF08E3" w:rsidRDefault="006E5D9C" w:rsidP="00911834">
            <w:pPr>
              <w:rPr>
                <w:del w:id="6851" w:author="Fegie" w:date="2021-02-20T11:08:00Z"/>
                <w:rFonts w:ascii="標楷體" w:eastAsia="標楷體" w:hAnsi="標楷體"/>
                <w:lang w:eastAsia="x-none"/>
              </w:rPr>
            </w:pPr>
            <w:del w:id="6852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008009" w14:textId="37595B8B" w:rsidR="006E5D9C" w:rsidRPr="00AF1A82" w:rsidDel="00CF08E3" w:rsidRDefault="006E5D9C" w:rsidP="00911834">
            <w:pPr>
              <w:rPr>
                <w:del w:id="6853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506063C8" w14:textId="74E50C59" w:rsidTr="00911834">
        <w:trPr>
          <w:trHeight w:val="1311"/>
          <w:del w:id="6854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1CAC6" w14:textId="3FAF313C" w:rsidR="006E5D9C" w:rsidRPr="00AF1A82" w:rsidDel="00CF08E3" w:rsidRDefault="006E5D9C" w:rsidP="00911834">
            <w:pPr>
              <w:rPr>
                <w:del w:id="6855" w:author="Fegie" w:date="2021-02-20T11:08:00Z"/>
                <w:rFonts w:ascii="標楷體" w:eastAsia="標楷體" w:hAnsi="標楷體"/>
                <w:lang w:eastAsia="x-none"/>
              </w:rPr>
            </w:pPr>
            <w:del w:id="6856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0CE380" w14:textId="3F00937A" w:rsidR="006E5D9C" w:rsidRPr="00AF1A82" w:rsidDel="00CF08E3" w:rsidRDefault="006E5D9C" w:rsidP="00911834">
            <w:pPr>
              <w:rPr>
                <w:del w:id="6857" w:author="Fegie" w:date="2021-02-20T11:08:00Z"/>
                <w:rFonts w:ascii="標楷體" w:eastAsia="標楷體" w:hAnsi="標楷體"/>
                <w:lang w:eastAsia="x-none"/>
              </w:rPr>
            </w:pPr>
          </w:p>
          <w:p w14:paraId="6380699C" w14:textId="26826EE5" w:rsidR="006E5D9C" w:rsidRPr="00AF1A82" w:rsidDel="00CF08E3" w:rsidRDefault="006E5D9C" w:rsidP="00911834">
            <w:pPr>
              <w:rPr>
                <w:del w:id="6858" w:author="Fegie" w:date="2021-02-20T11:08:00Z"/>
                <w:rFonts w:ascii="標楷體" w:eastAsia="標楷體" w:hAnsi="標楷體"/>
                <w:lang w:eastAsia="x-none"/>
              </w:rPr>
            </w:pPr>
            <w:del w:id="6859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tab/>
              </w:r>
            </w:del>
          </w:p>
        </w:tc>
      </w:tr>
      <w:tr w:rsidR="006E5D9C" w:rsidRPr="00AF1A82" w:rsidDel="00CF08E3" w14:paraId="4BA44CB7" w14:textId="4D85E7A3" w:rsidTr="00911834">
        <w:trPr>
          <w:trHeight w:val="278"/>
          <w:del w:id="6860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E0CEE4" w14:textId="2BCC6889" w:rsidR="006E5D9C" w:rsidRPr="00AF1A82" w:rsidDel="00CF08E3" w:rsidRDefault="006E5D9C" w:rsidP="00911834">
            <w:pPr>
              <w:rPr>
                <w:del w:id="6861" w:author="Fegie" w:date="2021-02-20T11:08:00Z"/>
                <w:rFonts w:ascii="標楷體" w:eastAsia="標楷體" w:hAnsi="標楷體"/>
                <w:lang w:eastAsia="x-none"/>
              </w:rPr>
            </w:pPr>
            <w:del w:id="6862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6DD57E" w14:textId="5BD3202B" w:rsidR="006E5D9C" w:rsidRPr="00AF1A82" w:rsidDel="00CF08E3" w:rsidRDefault="006E5D9C" w:rsidP="00911834">
            <w:pPr>
              <w:rPr>
                <w:del w:id="6863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2BCAFEBC" w14:textId="341B1C37" w:rsidTr="00911834">
        <w:trPr>
          <w:trHeight w:val="358"/>
          <w:del w:id="6864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1FF1C0" w14:textId="15D3721A" w:rsidR="006E5D9C" w:rsidRPr="00AF1A82" w:rsidDel="00CF08E3" w:rsidRDefault="006E5D9C" w:rsidP="00911834">
            <w:pPr>
              <w:rPr>
                <w:del w:id="6865" w:author="Fegie" w:date="2021-02-20T11:08:00Z"/>
                <w:rFonts w:ascii="標楷體" w:eastAsia="標楷體" w:hAnsi="標楷體"/>
                <w:lang w:eastAsia="x-none"/>
              </w:rPr>
            </w:pPr>
            <w:del w:id="6866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A5AD2" w14:textId="6BCD0A90" w:rsidR="006E5D9C" w:rsidRPr="00AF1A82" w:rsidDel="00CF08E3" w:rsidRDefault="006E5D9C" w:rsidP="00911834">
            <w:pPr>
              <w:rPr>
                <w:del w:id="6867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521A89A5" w14:textId="6418A10C" w:rsidTr="00911834">
        <w:trPr>
          <w:trHeight w:val="278"/>
          <w:del w:id="6868" w:author="Fegie" w:date="2021-02-20T11:0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9B40F9" w14:textId="36767502" w:rsidR="006E5D9C" w:rsidRPr="00AF1A82" w:rsidDel="00CF08E3" w:rsidRDefault="006E5D9C" w:rsidP="00911834">
            <w:pPr>
              <w:rPr>
                <w:del w:id="6869" w:author="Fegie" w:date="2021-02-20T11:08:00Z"/>
                <w:rFonts w:ascii="標楷體" w:eastAsia="標楷體" w:hAnsi="標楷體"/>
                <w:lang w:eastAsia="x-none"/>
              </w:rPr>
            </w:pPr>
            <w:del w:id="6870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185FA8" w14:textId="7973A1F1" w:rsidR="006E5D9C" w:rsidRPr="00AF1A82" w:rsidDel="00CF08E3" w:rsidRDefault="006E5D9C" w:rsidP="00911834">
            <w:pPr>
              <w:rPr>
                <w:del w:id="6871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</w:tbl>
    <w:p w14:paraId="5F1F6212" w14:textId="1FE72500" w:rsidR="006E5D9C" w:rsidRPr="00AF1A82" w:rsidDel="00CF08E3" w:rsidRDefault="006E5D9C" w:rsidP="006E5D9C">
      <w:pPr>
        <w:rPr>
          <w:del w:id="6872" w:author="Fegie" w:date="2021-02-20T11:08:00Z"/>
          <w:rFonts w:ascii="標楷體" w:eastAsia="標楷體" w:hAnsi="標楷體"/>
          <w:lang w:eastAsia="x-none"/>
        </w:rPr>
      </w:pPr>
    </w:p>
    <w:p w14:paraId="5202324A" w14:textId="3F614877" w:rsidR="006E5D9C" w:rsidRPr="00DC7571" w:rsidDel="00CF08E3" w:rsidRDefault="006E5D9C" w:rsidP="006E5D9C">
      <w:pPr>
        <w:pStyle w:val="af9"/>
        <w:numPr>
          <w:ilvl w:val="0"/>
          <w:numId w:val="9"/>
        </w:numPr>
        <w:ind w:leftChars="0" w:left="1418"/>
        <w:rPr>
          <w:del w:id="6873" w:author="Fegie" w:date="2021-02-20T11:08:00Z"/>
          <w:rFonts w:ascii="標楷體" w:eastAsia="標楷體" w:hAnsi="標楷體"/>
          <w:sz w:val="26"/>
          <w:szCs w:val="26"/>
          <w:lang w:eastAsia="x-none"/>
        </w:rPr>
      </w:pPr>
      <w:del w:id="6874" w:author="Fegie" w:date="2021-02-20T11:08:00Z">
        <w:r w:rsidRPr="00DC7571" w:rsidDel="00CF08E3">
          <w:rPr>
            <w:rFonts w:ascii="標楷體" w:eastAsia="標楷體" w:hAnsi="標楷體"/>
            <w:sz w:val="26"/>
            <w:szCs w:val="26"/>
            <w:lang w:eastAsia="x-none"/>
          </w:rPr>
          <w:delText>UI畫面</w:delText>
        </w:r>
      </w:del>
    </w:p>
    <w:p w14:paraId="39503459" w14:textId="4F2A8129" w:rsidR="006E5D9C" w:rsidRPr="00AF1A82" w:rsidDel="00CF08E3" w:rsidRDefault="006E5D9C" w:rsidP="006E5D9C">
      <w:pPr>
        <w:ind w:leftChars="531" w:left="1274"/>
        <w:rPr>
          <w:del w:id="6875" w:author="Fegie" w:date="2021-02-20T11:08:00Z"/>
          <w:rFonts w:ascii="標楷體" w:eastAsia="標楷體" w:hAnsi="標楷體"/>
          <w:lang w:eastAsia="x-none"/>
        </w:rPr>
      </w:pPr>
      <w:del w:id="6876" w:author="Fegie" w:date="2021-02-20T11:08:00Z">
        <w:r w:rsidRPr="00AF1A82" w:rsidDel="00CF08E3">
          <w:rPr>
            <w:rFonts w:ascii="標楷體" w:eastAsia="標楷體" w:hAnsi="標楷體" w:hint="eastAsia"/>
            <w:lang w:eastAsia="x-none"/>
          </w:rPr>
          <w:delText>輸入畫面：</w:delText>
        </w:r>
      </w:del>
    </w:p>
    <w:p w14:paraId="54F510A6" w14:textId="50FE71DA" w:rsidR="006E5D9C" w:rsidRPr="00AF1A82" w:rsidDel="00CF08E3" w:rsidRDefault="000056E8" w:rsidP="006E5D9C">
      <w:pPr>
        <w:rPr>
          <w:del w:id="6877" w:author="Fegie" w:date="2021-02-20T11:08:00Z"/>
          <w:rFonts w:ascii="標楷體" w:eastAsia="標楷體" w:hAnsi="標楷體"/>
          <w:lang w:eastAsia="x-none"/>
        </w:rPr>
      </w:pPr>
      <w:del w:id="6878" w:author="Fegie" w:date="2021-02-20T11:06:00Z">
        <w:r w:rsidDel="00CF08E3">
          <w:rPr>
            <w:noProof/>
          </w:rPr>
          <w:drawing>
            <wp:inline distT="0" distB="0" distL="0" distR="0" wp14:anchorId="5DB6DD66" wp14:editId="1DC0E651">
              <wp:extent cx="6479540" cy="2153285"/>
              <wp:effectExtent l="0" t="0" r="0" b="0"/>
              <wp:docPr id="8" name="圖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153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88C93BC" w14:textId="7BEDFBEC" w:rsidR="006E5D9C" w:rsidRPr="00AF1A82" w:rsidDel="00CF08E3" w:rsidRDefault="006E5D9C" w:rsidP="006E5D9C">
      <w:pPr>
        <w:ind w:leftChars="531" w:left="1274"/>
        <w:rPr>
          <w:del w:id="6879" w:author="Fegie" w:date="2021-02-20T11:08:00Z"/>
          <w:rFonts w:ascii="標楷體" w:eastAsia="標楷體" w:hAnsi="標楷體"/>
          <w:lang w:eastAsia="x-none"/>
        </w:rPr>
      </w:pPr>
      <w:del w:id="6880" w:author="Fegie" w:date="2021-02-20T11:08:00Z">
        <w:r w:rsidRPr="00AF1A82" w:rsidDel="00CF08E3">
          <w:rPr>
            <w:rFonts w:ascii="標楷體" w:eastAsia="標楷體" w:hAnsi="標楷體" w:hint="eastAsia"/>
            <w:lang w:eastAsia="x-none"/>
          </w:rPr>
          <w:delText>輸出畫面：</w:delText>
        </w:r>
      </w:del>
    </w:p>
    <w:p w14:paraId="240C6E90" w14:textId="217C06C3" w:rsidR="006E5D9C" w:rsidRPr="00AF1A82" w:rsidDel="00CF08E3" w:rsidRDefault="000056E8" w:rsidP="006E5D9C">
      <w:pPr>
        <w:rPr>
          <w:del w:id="6881" w:author="Fegie" w:date="2021-02-20T11:08:00Z"/>
          <w:rFonts w:ascii="標楷體" w:eastAsia="標楷體" w:hAnsi="標楷體"/>
          <w:lang w:eastAsia="x-none"/>
        </w:rPr>
      </w:pPr>
      <w:del w:id="6882" w:author="Fegie" w:date="2021-02-20T11:08:00Z">
        <w:r w:rsidDel="00CF08E3">
          <w:rPr>
            <w:noProof/>
          </w:rPr>
          <w:drawing>
            <wp:inline distT="0" distB="0" distL="0" distR="0" wp14:anchorId="1C664863" wp14:editId="1AF3D123">
              <wp:extent cx="6479540" cy="2891790"/>
              <wp:effectExtent l="0" t="0" r="0" b="3810"/>
              <wp:docPr id="9" name="圖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917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BFA46EF" w14:textId="2E1C257B" w:rsidR="006E5D9C" w:rsidRPr="00AF1A82" w:rsidDel="00CF08E3" w:rsidRDefault="006E5D9C" w:rsidP="006E5D9C">
      <w:pPr>
        <w:rPr>
          <w:del w:id="6883" w:author="Fegie" w:date="2021-02-20T11:08:00Z"/>
          <w:rFonts w:ascii="標楷體" w:eastAsia="標楷體" w:hAnsi="標楷體"/>
          <w:lang w:eastAsia="x-none"/>
        </w:rPr>
      </w:pPr>
    </w:p>
    <w:p w14:paraId="1B7FF048" w14:textId="2FBDA52E" w:rsidR="006E5D9C" w:rsidRPr="00DC7571" w:rsidDel="00CF08E3" w:rsidRDefault="006E5D9C" w:rsidP="006E5D9C">
      <w:pPr>
        <w:pStyle w:val="af9"/>
        <w:numPr>
          <w:ilvl w:val="0"/>
          <w:numId w:val="9"/>
        </w:numPr>
        <w:ind w:leftChars="0" w:left="1418"/>
        <w:rPr>
          <w:del w:id="6884" w:author="Fegie" w:date="2021-02-20T11:08:00Z"/>
          <w:rFonts w:ascii="標楷體" w:eastAsia="標楷體" w:hAnsi="標楷體"/>
          <w:sz w:val="26"/>
          <w:szCs w:val="26"/>
          <w:lang w:eastAsia="x-none"/>
        </w:rPr>
      </w:pPr>
      <w:del w:id="6885" w:author="Fegie" w:date="2021-02-20T11:08:00Z">
        <w:r w:rsidRPr="00DC7571" w:rsidDel="00CF08E3">
          <w:rPr>
            <w:rFonts w:ascii="標楷體" w:eastAsia="標楷體" w:hAnsi="標楷體"/>
            <w:sz w:val="26"/>
            <w:szCs w:val="26"/>
            <w:lang w:eastAsia="x-none"/>
          </w:rPr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6E5D9C" w:rsidRPr="00AF1A82" w:rsidDel="00CF08E3" w14:paraId="634CC3D0" w14:textId="65876B3C" w:rsidTr="00911834">
        <w:trPr>
          <w:trHeight w:val="388"/>
          <w:jc w:val="center"/>
          <w:del w:id="6886" w:author="Fegie" w:date="2021-02-20T11:08:00Z"/>
        </w:trPr>
        <w:tc>
          <w:tcPr>
            <w:tcW w:w="519" w:type="dxa"/>
            <w:vMerge w:val="restart"/>
          </w:tcPr>
          <w:p w14:paraId="1631A924" w14:textId="7A19BBCE" w:rsidR="006E5D9C" w:rsidRPr="00AF1A82" w:rsidDel="00CF08E3" w:rsidRDefault="006E5D9C" w:rsidP="00911834">
            <w:pPr>
              <w:rPr>
                <w:del w:id="6887" w:author="Fegie" w:date="2021-02-20T11:08:00Z"/>
                <w:rFonts w:ascii="標楷體" w:eastAsia="標楷體" w:hAnsi="標楷體"/>
                <w:lang w:eastAsia="x-none"/>
              </w:rPr>
            </w:pPr>
            <w:del w:id="6888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序號</w:delText>
              </w:r>
            </w:del>
          </w:p>
        </w:tc>
        <w:tc>
          <w:tcPr>
            <w:tcW w:w="1624" w:type="dxa"/>
            <w:vMerge w:val="restart"/>
          </w:tcPr>
          <w:p w14:paraId="0A327949" w14:textId="5D1C413E" w:rsidR="006E5D9C" w:rsidRPr="00AF1A82" w:rsidDel="00CF08E3" w:rsidRDefault="006E5D9C" w:rsidP="00911834">
            <w:pPr>
              <w:rPr>
                <w:del w:id="6889" w:author="Fegie" w:date="2021-02-20T11:08:00Z"/>
                <w:rFonts w:ascii="標楷體" w:eastAsia="標楷體" w:hAnsi="標楷體"/>
                <w:lang w:eastAsia="x-none"/>
              </w:rPr>
            </w:pPr>
            <w:del w:id="6890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欄位</w:delText>
              </w:r>
            </w:del>
          </w:p>
        </w:tc>
        <w:tc>
          <w:tcPr>
            <w:tcW w:w="5733" w:type="dxa"/>
            <w:gridSpan w:val="5"/>
          </w:tcPr>
          <w:p w14:paraId="4D63A9A1" w14:textId="356CD322" w:rsidR="006E5D9C" w:rsidRPr="00AF1A82" w:rsidDel="00CF08E3" w:rsidRDefault="006E5D9C" w:rsidP="00911834">
            <w:pPr>
              <w:jc w:val="center"/>
              <w:rPr>
                <w:del w:id="6891" w:author="Fegie" w:date="2021-02-20T11:08:00Z"/>
                <w:rFonts w:ascii="標楷體" w:eastAsia="標楷體" w:hAnsi="標楷體"/>
                <w:lang w:eastAsia="x-none"/>
              </w:rPr>
            </w:pPr>
            <w:del w:id="6892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說明</w:delText>
              </w:r>
            </w:del>
          </w:p>
        </w:tc>
        <w:tc>
          <w:tcPr>
            <w:tcW w:w="2758" w:type="dxa"/>
            <w:vMerge w:val="restart"/>
          </w:tcPr>
          <w:p w14:paraId="036F639A" w14:textId="51C09E58" w:rsidR="006E5D9C" w:rsidRPr="00AF1A82" w:rsidDel="00CF08E3" w:rsidRDefault="006E5D9C" w:rsidP="00911834">
            <w:pPr>
              <w:rPr>
                <w:del w:id="6893" w:author="Fegie" w:date="2021-02-20T11:08:00Z"/>
                <w:rFonts w:ascii="標楷體" w:eastAsia="標楷體" w:hAnsi="標楷體"/>
                <w:lang w:eastAsia="x-none"/>
              </w:rPr>
            </w:pPr>
            <w:del w:id="6894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處理邏輯及注意事項</w:delText>
              </w:r>
            </w:del>
          </w:p>
        </w:tc>
      </w:tr>
      <w:tr w:rsidR="006E5D9C" w:rsidRPr="00AF1A82" w:rsidDel="00CF08E3" w14:paraId="5D1CF1A3" w14:textId="6D37D2DE" w:rsidTr="00911834">
        <w:trPr>
          <w:trHeight w:val="244"/>
          <w:jc w:val="center"/>
          <w:del w:id="6895" w:author="Fegie" w:date="2021-02-20T11:08:00Z"/>
        </w:trPr>
        <w:tc>
          <w:tcPr>
            <w:tcW w:w="519" w:type="dxa"/>
            <w:vMerge/>
          </w:tcPr>
          <w:p w14:paraId="1300FD99" w14:textId="1729D1C3" w:rsidR="006E5D9C" w:rsidRPr="00AF1A82" w:rsidDel="00CF08E3" w:rsidRDefault="006E5D9C" w:rsidP="00911834">
            <w:pPr>
              <w:rPr>
                <w:del w:id="689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280D93CD" w14:textId="3A60EE12" w:rsidR="006E5D9C" w:rsidRPr="00AF1A82" w:rsidDel="00CF08E3" w:rsidRDefault="006E5D9C" w:rsidP="00911834">
            <w:pPr>
              <w:rPr>
                <w:del w:id="689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2BEBE24F" w14:textId="36EF8E30" w:rsidR="006E5D9C" w:rsidRPr="00AF1A82" w:rsidDel="00CF08E3" w:rsidRDefault="006E5D9C" w:rsidP="00911834">
            <w:pPr>
              <w:rPr>
                <w:del w:id="6898" w:author="Fegie" w:date="2021-02-20T11:08:00Z"/>
                <w:rFonts w:ascii="標楷體" w:eastAsia="標楷體" w:hAnsi="標楷體"/>
                <w:lang w:eastAsia="x-none"/>
              </w:rPr>
            </w:pPr>
            <w:del w:id="6899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資料型態長度</w:delText>
              </w:r>
            </w:del>
          </w:p>
        </w:tc>
        <w:tc>
          <w:tcPr>
            <w:tcW w:w="1596" w:type="dxa"/>
          </w:tcPr>
          <w:p w14:paraId="1355CB71" w14:textId="577E5A0A" w:rsidR="006E5D9C" w:rsidRPr="00AF1A82" w:rsidDel="00CF08E3" w:rsidRDefault="006E5D9C" w:rsidP="00911834">
            <w:pPr>
              <w:rPr>
                <w:del w:id="6900" w:author="Fegie" w:date="2021-02-20T11:08:00Z"/>
                <w:rFonts w:ascii="標楷體" w:eastAsia="標楷體" w:hAnsi="標楷體"/>
                <w:lang w:eastAsia="x-none"/>
              </w:rPr>
            </w:pPr>
            <w:del w:id="6901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預設值</w:delText>
              </w:r>
            </w:del>
          </w:p>
        </w:tc>
        <w:tc>
          <w:tcPr>
            <w:tcW w:w="1127" w:type="dxa"/>
          </w:tcPr>
          <w:p w14:paraId="5D6A6040" w14:textId="3062FBF1" w:rsidR="006E5D9C" w:rsidRPr="00AF1A82" w:rsidDel="00CF08E3" w:rsidRDefault="006E5D9C" w:rsidP="00911834">
            <w:pPr>
              <w:rPr>
                <w:del w:id="6902" w:author="Fegie" w:date="2021-02-20T11:08:00Z"/>
                <w:rFonts w:ascii="標楷體" w:eastAsia="標楷體" w:hAnsi="標楷體"/>
                <w:lang w:eastAsia="x-none"/>
              </w:rPr>
            </w:pPr>
            <w:del w:id="6903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選單內容</w:delText>
              </w:r>
            </w:del>
          </w:p>
        </w:tc>
        <w:tc>
          <w:tcPr>
            <w:tcW w:w="752" w:type="dxa"/>
          </w:tcPr>
          <w:p w14:paraId="54FB6BEA" w14:textId="14FD6E5E" w:rsidR="006E5D9C" w:rsidRPr="00AF1A82" w:rsidDel="00CF08E3" w:rsidRDefault="006E5D9C" w:rsidP="00911834">
            <w:pPr>
              <w:rPr>
                <w:del w:id="6904" w:author="Fegie" w:date="2021-02-20T11:08:00Z"/>
                <w:rFonts w:ascii="標楷體" w:eastAsia="標楷體" w:hAnsi="標楷體"/>
                <w:lang w:eastAsia="x-none"/>
              </w:rPr>
            </w:pPr>
            <w:del w:id="6905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必填</w:delText>
              </w:r>
            </w:del>
          </w:p>
        </w:tc>
        <w:tc>
          <w:tcPr>
            <w:tcW w:w="699" w:type="dxa"/>
          </w:tcPr>
          <w:p w14:paraId="4C67C2BA" w14:textId="164B9EC3" w:rsidR="006E5D9C" w:rsidRPr="00AF1A82" w:rsidDel="00CF08E3" w:rsidRDefault="006E5D9C" w:rsidP="00911834">
            <w:pPr>
              <w:rPr>
                <w:del w:id="6906" w:author="Fegie" w:date="2021-02-20T11:08:00Z"/>
                <w:rFonts w:ascii="標楷體" w:eastAsia="標楷體" w:hAnsi="標楷體"/>
                <w:lang w:eastAsia="x-none"/>
              </w:rPr>
            </w:pPr>
            <w:del w:id="6907" w:author="Fegie" w:date="2021-02-20T11:08:00Z">
              <w:r w:rsidRPr="00AF1A82" w:rsidDel="00CF08E3">
                <w:rPr>
                  <w:rFonts w:ascii="標楷體" w:eastAsia="標楷體" w:hAnsi="標楷體"/>
                  <w:lang w:eastAsia="x-none"/>
                </w:rPr>
                <w:delText>R/W</w:delText>
              </w:r>
            </w:del>
          </w:p>
        </w:tc>
        <w:tc>
          <w:tcPr>
            <w:tcW w:w="2758" w:type="dxa"/>
            <w:vMerge/>
          </w:tcPr>
          <w:p w14:paraId="43A647CA" w14:textId="6E166BF0" w:rsidR="006E5D9C" w:rsidRPr="00AF1A82" w:rsidDel="00CF08E3" w:rsidRDefault="006E5D9C" w:rsidP="00911834">
            <w:pPr>
              <w:rPr>
                <w:del w:id="6908" w:author="Fegie" w:date="2021-02-20T11:08:00Z"/>
                <w:rFonts w:ascii="標楷體" w:eastAsia="標楷體" w:hAnsi="標楷體"/>
                <w:lang w:eastAsia="x-none"/>
              </w:rPr>
            </w:pPr>
          </w:p>
        </w:tc>
      </w:tr>
      <w:tr w:rsidR="006E5D9C" w:rsidRPr="00AF1A82" w:rsidDel="00CF08E3" w14:paraId="1A847D72" w14:textId="5CF5869E" w:rsidTr="00911834">
        <w:trPr>
          <w:trHeight w:val="244"/>
          <w:jc w:val="center"/>
          <w:del w:id="6909" w:author="Fegie" w:date="2021-02-20T11:08:00Z"/>
        </w:trPr>
        <w:tc>
          <w:tcPr>
            <w:tcW w:w="519" w:type="dxa"/>
          </w:tcPr>
          <w:p w14:paraId="3A6EF194" w14:textId="79A2449A" w:rsidR="006E5D9C" w:rsidRPr="00AF1A82" w:rsidDel="00CF08E3" w:rsidRDefault="006E5D9C" w:rsidP="00911834">
            <w:pPr>
              <w:rPr>
                <w:del w:id="6910" w:author="Fegie" w:date="2021-02-20T11:08:00Z"/>
                <w:rFonts w:ascii="標楷體" w:eastAsia="標楷體" w:hAnsi="標楷體"/>
                <w:lang w:eastAsia="x-none"/>
              </w:rPr>
            </w:pPr>
            <w:del w:id="691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1</w:delText>
              </w:r>
            </w:del>
          </w:p>
        </w:tc>
        <w:tc>
          <w:tcPr>
            <w:tcW w:w="1624" w:type="dxa"/>
          </w:tcPr>
          <w:p w14:paraId="4D367BCE" w14:textId="576B7209" w:rsidR="006E5D9C" w:rsidRPr="00AF1A82" w:rsidDel="00CF08E3" w:rsidRDefault="006E5D9C" w:rsidP="00911834">
            <w:pPr>
              <w:rPr>
                <w:del w:id="6912" w:author="Fegie" w:date="2021-02-20T11:08:00Z"/>
                <w:rFonts w:ascii="標楷體" w:eastAsia="標楷體" w:hAnsi="標楷體"/>
                <w:lang w:eastAsia="x-none"/>
              </w:rPr>
            </w:pPr>
            <w:del w:id="691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員工代號</w:delText>
              </w:r>
            </w:del>
          </w:p>
        </w:tc>
        <w:tc>
          <w:tcPr>
            <w:tcW w:w="1559" w:type="dxa"/>
          </w:tcPr>
          <w:p w14:paraId="3E385ACA" w14:textId="10CA9BE8" w:rsidR="006E5D9C" w:rsidRPr="00AF1A82" w:rsidDel="00CF08E3" w:rsidRDefault="006E5D9C" w:rsidP="00911834">
            <w:pPr>
              <w:rPr>
                <w:del w:id="6914" w:author="Fegie" w:date="2021-02-20T11:08:00Z"/>
                <w:rFonts w:ascii="標楷體" w:eastAsia="標楷體" w:hAnsi="標楷體"/>
                <w:lang w:eastAsia="x-none"/>
              </w:rPr>
            </w:pPr>
            <w:del w:id="691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1596" w:type="dxa"/>
          </w:tcPr>
          <w:p w14:paraId="12FFBFC4" w14:textId="47CBC389" w:rsidR="006E5D9C" w:rsidRPr="00AF1A82" w:rsidDel="00CF08E3" w:rsidRDefault="006E5D9C" w:rsidP="00911834">
            <w:pPr>
              <w:rPr>
                <w:del w:id="6916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786C8782" w14:textId="6F1937B5" w:rsidR="006E5D9C" w:rsidRPr="00AF1A82" w:rsidDel="00CF08E3" w:rsidRDefault="006E5D9C" w:rsidP="00911834">
            <w:pPr>
              <w:rPr>
                <w:del w:id="6917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697871A" w14:textId="357B0BE6" w:rsidR="006E5D9C" w:rsidRPr="00AF1A82" w:rsidDel="00CF08E3" w:rsidRDefault="006E5D9C" w:rsidP="00911834">
            <w:pPr>
              <w:rPr>
                <w:del w:id="6918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E26DA78" w14:textId="4C8434D2" w:rsidR="006E5D9C" w:rsidRPr="00AF1A82" w:rsidDel="00CF08E3" w:rsidRDefault="006E5D9C" w:rsidP="00911834">
            <w:pPr>
              <w:rPr>
                <w:del w:id="6919" w:author="Fegie" w:date="2021-02-20T11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23980855" w14:textId="5CD7C6E1" w:rsidR="006E5D9C" w:rsidRPr="00AF1A82" w:rsidDel="00CF08E3" w:rsidRDefault="006E5D9C" w:rsidP="00911834">
            <w:pPr>
              <w:rPr>
                <w:del w:id="6920" w:author="Fegie" w:date="2021-02-20T11:08:00Z"/>
                <w:rFonts w:ascii="標楷體" w:eastAsia="標楷體" w:hAnsi="標楷體"/>
                <w:lang w:eastAsia="x-none"/>
              </w:rPr>
            </w:pPr>
            <w:del w:id="692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若不輸入, 員工代號由最小開始查詢,否則由輸入之員工代號開始查詢</w:delText>
              </w:r>
            </w:del>
          </w:p>
        </w:tc>
      </w:tr>
    </w:tbl>
    <w:p w14:paraId="67CD4CB6" w14:textId="230CDDCD" w:rsidR="006E5D9C" w:rsidRPr="00AF1A82" w:rsidDel="00CF08E3" w:rsidRDefault="006E5D9C" w:rsidP="006E5D9C">
      <w:pPr>
        <w:pStyle w:val="a"/>
        <w:rPr>
          <w:del w:id="6922" w:author="Fegie" w:date="2021-02-20T11:08:00Z"/>
        </w:rPr>
      </w:pPr>
      <w:del w:id="6923" w:author="Fegie" w:date="2021-02-20T11:08:00Z">
        <w:r w:rsidRPr="00AF1A82" w:rsidDel="00CF08E3">
          <w:rPr>
            <w:rFonts w:hint="eastAsia"/>
          </w:rPr>
          <w:delText>輸出畫面資料說明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6E5D9C" w:rsidRPr="00AF1A82" w:rsidDel="00CF08E3" w14:paraId="32F02597" w14:textId="15B85B91" w:rsidTr="00911834">
        <w:trPr>
          <w:trHeight w:val="388"/>
          <w:jc w:val="center"/>
          <w:del w:id="6924" w:author="Fegie" w:date="2021-02-20T11:08:00Z"/>
        </w:trPr>
        <w:tc>
          <w:tcPr>
            <w:tcW w:w="696" w:type="dxa"/>
            <w:vMerge w:val="restart"/>
          </w:tcPr>
          <w:p w14:paraId="4A04DB33" w14:textId="56A51736" w:rsidR="006E5D9C" w:rsidRPr="00AF1A82" w:rsidDel="00CF08E3" w:rsidRDefault="006E5D9C" w:rsidP="00911834">
            <w:pPr>
              <w:rPr>
                <w:del w:id="6925" w:author="Fegie" w:date="2021-02-20T11:08:00Z"/>
                <w:rFonts w:ascii="標楷體" w:eastAsia="標楷體" w:hAnsi="標楷體"/>
              </w:rPr>
            </w:pPr>
            <w:del w:id="6926" w:author="Fegie" w:date="2021-02-20T11:08:00Z">
              <w:r w:rsidRPr="00AF1A82" w:rsidDel="00CF08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vMerge w:val="restart"/>
          </w:tcPr>
          <w:p w14:paraId="375A21BF" w14:textId="20F74C38" w:rsidR="006E5D9C" w:rsidRPr="00AF1A82" w:rsidDel="00CF08E3" w:rsidRDefault="006E5D9C" w:rsidP="00911834">
            <w:pPr>
              <w:rPr>
                <w:del w:id="6927" w:author="Fegie" w:date="2021-02-20T11:08:00Z"/>
                <w:rFonts w:ascii="標楷體" w:eastAsia="標楷體" w:hAnsi="標楷體"/>
              </w:rPr>
            </w:pPr>
            <w:del w:id="6928" w:author="Fegie" w:date="2021-02-20T11:08:00Z">
              <w:r w:rsidRPr="00AF1A82" w:rsidDel="00CF08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3969" w:type="dxa"/>
          </w:tcPr>
          <w:p w14:paraId="17CD7DA5" w14:textId="40A54180" w:rsidR="006E5D9C" w:rsidRPr="00AF1A82" w:rsidDel="00CF08E3" w:rsidRDefault="006E5D9C" w:rsidP="00911834">
            <w:pPr>
              <w:jc w:val="center"/>
              <w:rPr>
                <w:del w:id="6929" w:author="Fegie" w:date="2021-02-20T11:08:00Z"/>
                <w:rFonts w:ascii="標楷體" w:eastAsia="標楷體" w:hAnsi="標楷體"/>
              </w:rPr>
            </w:pPr>
            <w:del w:id="6930" w:author="Fegie" w:date="2021-02-20T11:08:00Z">
              <w:r w:rsidRPr="00AF1A82" w:rsidDel="00CF08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693" w:type="dxa"/>
            <w:vMerge w:val="restart"/>
          </w:tcPr>
          <w:p w14:paraId="4159F3F0" w14:textId="7628C91D" w:rsidR="006E5D9C" w:rsidRPr="00AF1A82" w:rsidDel="00CF08E3" w:rsidRDefault="006E5D9C" w:rsidP="00911834">
            <w:pPr>
              <w:rPr>
                <w:del w:id="6931" w:author="Fegie" w:date="2021-02-20T11:08:00Z"/>
                <w:rFonts w:ascii="標楷體" w:eastAsia="標楷體" w:hAnsi="標楷體"/>
              </w:rPr>
            </w:pPr>
            <w:del w:id="6932" w:author="Fegie" w:date="2021-02-20T11:08:00Z">
              <w:r w:rsidRPr="00AF1A82" w:rsidDel="00CF08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6E5D9C" w:rsidRPr="00AF1A82" w:rsidDel="00CF08E3" w14:paraId="2356A58E" w14:textId="05A1810A" w:rsidTr="00911834">
        <w:trPr>
          <w:trHeight w:val="244"/>
          <w:jc w:val="center"/>
          <w:del w:id="6933" w:author="Fegie" w:date="2021-02-20T11:08:00Z"/>
        </w:trPr>
        <w:tc>
          <w:tcPr>
            <w:tcW w:w="696" w:type="dxa"/>
            <w:vMerge/>
          </w:tcPr>
          <w:p w14:paraId="41DEDECF" w14:textId="5C9D913B" w:rsidR="006E5D9C" w:rsidRPr="00AF1A82" w:rsidDel="00CF08E3" w:rsidRDefault="006E5D9C" w:rsidP="00911834">
            <w:pPr>
              <w:rPr>
                <w:del w:id="6934" w:author="Fegie" w:date="2021-02-20T11:08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E167395" w14:textId="23D9702F" w:rsidR="006E5D9C" w:rsidRPr="00AF1A82" w:rsidDel="00CF08E3" w:rsidRDefault="006E5D9C" w:rsidP="00911834">
            <w:pPr>
              <w:rPr>
                <w:del w:id="6935" w:author="Fegie" w:date="2021-02-20T11:08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E5CE070" w14:textId="1E101BB5" w:rsidR="006E5D9C" w:rsidRPr="00AF1A82" w:rsidDel="00CF08E3" w:rsidRDefault="006E5D9C" w:rsidP="00911834">
            <w:pPr>
              <w:rPr>
                <w:del w:id="6936" w:author="Fegie" w:date="2021-02-20T11:08:00Z"/>
                <w:rFonts w:ascii="標楷體" w:eastAsia="標楷體" w:hAnsi="標楷體"/>
              </w:rPr>
            </w:pPr>
            <w:del w:id="6937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693" w:type="dxa"/>
            <w:vMerge/>
          </w:tcPr>
          <w:p w14:paraId="2C1B0334" w14:textId="6B03A36D" w:rsidR="006E5D9C" w:rsidRPr="00AF1A82" w:rsidDel="00CF08E3" w:rsidRDefault="006E5D9C" w:rsidP="00911834">
            <w:pPr>
              <w:rPr>
                <w:del w:id="6938" w:author="Fegie" w:date="2021-02-20T11:08:00Z"/>
                <w:rFonts w:ascii="標楷體" w:eastAsia="標楷體" w:hAnsi="標楷體"/>
              </w:rPr>
            </w:pPr>
          </w:p>
        </w:tc>
      </w:tr>
      <w:tr w:rsidR="006E5D9C" w:rsidRPr="00AF1A82" w:rsidDel="00CF08E3" w14:paraId="1292CA25" w14:textId="56AE1D60" w:rsidTr="00911834">
        <w:trPr>
          <w:trHeight w:val="291"/>
          <w:jc w:val="center"/>
          <w:del w:id="6939" w:author="Fegie" w:date="2021-02-20T11:08:00Z"/>
        </w:trPr>
        <w:tc>
          <w:tcPr>
            <w:tcW w:w="2833" w:type="dxa"/>
            <w:gridSpan w:val="2"/>
          </w:tcPr>
          <w:p w14:paraId="4E19ECE3" w14:textId="66F3489B" w:rsidR="006E5D9C" w:rsidRPr="00AF1A82" w:rsidDel="00CF08E3" w:rsidRDefault="006E5D9C" w:rsidP="00911834">
            <w:pPr>
              <w:rPr>
                <w:del w:id="6940" w:author="Fegie" w:date="2021-02-20T11:08:00Z"/>
                <w:rFonts w:ascii="標楷體" w:eastAsia="標楷體" w:hAnsi="標楷體"/>
                <w:lang w:eastAsia="x-none"/>
              </w:rPr>
            </w:pPr>
            <w:del w:id="6941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[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修改</w:delText>
              </w:r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53A19210" w14:textId="207C801A" w:rsidR="006E5D9C" w:rsidRPr="00AF1A82" w:rsidDel="00CF08E3" w:rsidRDefault="006E5D9C" w:rsidP="00911834">
            <w:pPr>
              <w:rPr>
                <w:del w:id="6942" w:author="Fegie" w:date="2021-02-20T11:08:00Z"/>
                <w:rFonts w:ascii="標楷體" w:eastAsia="標楷體" w:hAnsi="標楷體"/>
              </w:rPr>
            </w:pPr>
            <w:del w:id="6943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連結[L5407房貸協辦人員等級維護</w:delText>
              </w:r>
              <w:r w:rsidRPr="00AF1A82" w:rsidDel="00CF08E3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2693" w:type="dxa"/>
          </w:tcPr>
          <w:p w14:paraId="786D423B" w14:textId="634B3145" w:rsidR="006E5D9C" w:rsidRPr="00AF1A82" w:rsidDel="00CF08E3" w:rsidRDefault="006E5D9C" w:rsidP="00911834">
            <w:pPr>
              <w:rPr>
                <w:del w:id="6944" w:author="Fegie" w:date="2021-02-20T11:08:00Z"/>
                <w:rFonts w:ascii="標楷體" w:eastAsia="標楷體" w:hAnsi="標楷體"/>
              </w:rPr>
            </w:pPr>
          </w:p>
        </w:tc>
      </w:tr>
      <w:tr w:rsidR="006E5D9C" w:rsidRPr="00AF1A82" w:rsidDel="00CF08E3" w14:paraId="16E23914" w14:textId="7FC98CEE" w:rsidTr="00911834">
        <w:trPr>
          <w:trHeight w:val="291"/>
          <w:jc w:val="center"/>
          <w:del w:id="6945" w:author="Fegie" w:date="2021-02-20T11:08:00Z"/>
        </w:trPr>
        <w:tc>
          <w:tcPr>
            <w:tcW w:w="2833" w:type="dxa"/>
            <w:gridSpan w:val="2"/>
          </w:tcPr>
          <w:p w14:paraId="2461B8E5" w14:textId="366D27F4" w:rsidR="006E5D9C" w:rsidRPr="00AF1A82" w:rsidDel="00CF08E3" w:rsidRDefault="006E5D9C" w:rsidP="00911834">
            <w:pPr>
              <w:rPr>
                <w:del w:id="6946" w:author="Fegie" w:date="2021-02-20T11:08:00Z"/>
                <w:rFonts w:ascii="標楷體" w:eastAsia="標楷體" w:hAnsi="標楷體"/>
                <w:lang w:eastAsia="x-none"/>
              </w:rPr>
            </w:pPr>
            <w:del w:id="6947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[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拷貝</w:delText>
              </w:r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53FEFFA8" w14:textId="1E7D46C9" w:rsidR="006E5D9C" w:rsidRPr="00AF1A82" w:rsidDel="00CF08E3" w:rsidRDefault="006E5D9C" w:rsidP="00911834">
            <w:pPr>
              <w:rPr>
                <w:del w:id="6948" w:author="Fegie" w:date="2021-02-20T11:08:00Z"/>
                <w:rFonts w:ascii="標楷體" w:eastAsia="標楷體" w:hAnsi="標楷體"/>
              </w:rPr>
            </w:pPr>
            <w:del w:id="6949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連結[L5407房貸協辦人員等級維護</w:delText>
              </w:r>
              <w:r w:rsidRPr="00AF1A82" w:rsidDel="00CF08E3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2693" w:type="dxa"/>
          </w:tcPr>
          <w:p w14:paraId="78A2C165" w14:textId="47115A7F" w:rsidR="006E5D9C" w:rsidRPr="00AF1A82" w:rsidDel="00CF08E3" w:rsidRDefault="006E5D9C" w:rsidP="00911834">
            <w:pPr>
              <w:rPr>
                <w:del w:id="6950" w:author="Fegie" w:date="2021-02-20T11:08:00Z"/>
                <w:rFonts w:ascii="標楷體" w:eastAsia="標楷體" w:hAnsi="標楷體"/>
              </w:rPr>
            </w:pPr>
          </w:p>
        </w:tc>
      </w:tr>
      <w:tr w:rsidR="006E5D9C" w:rsidRPr="00AF1A82" w:rsidDel="00CF08E3" w14:paraId="62B8CCD1" w14:textId="53318E54" w:rsidTr="00911834">
        <w:trPr>
          <w:trHeight w:val="291"/>
          <w:jc w:val="center"/>
          <w:del w:id="6951" w:author="Fegie" w:date="2021-02-20T11:08:00Z"/>
        </w:trPr>
        <w:tc>
          <w:tcPr>
            <w:tcW w:w="2833" w:type="dxa"/>
            <w:gridSpan w:val="2"/>
          </w:tcPr>
          <w:p w14:paraId="7FB471A1" w14:textId="0BA37EFD" w:rsidR="006E5D9C" w:rsidRPr="00AF1A82" w:rsidDel="00CF08E3" w:rsidRDefault="006E5D9C" w:rsidP="00911834">
            <w:pPr>
              <w:rPr>
                <w:del w:id="6952" w:author="Fegie" w:date="2021-02-20T11:08:00Z"/>
                <w:rFonts w:ascii="標楷體" w:eastAsia="標楷體" w:hAnsi="標楷體"/>
                <w:lang w:eastAsia="x-none"/>
              </w:rPr>
            </w:pPr>
            <w:del w:id="6953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[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刪除</w:delText>
              </w:r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487824A0" w14:textId="1505B137" w:rsidR="006E5D9C" w:rsidRPr="00AF1A82" w:rsidDel="00CF08E3" w:rsidRDefault="006E5D9C" w:rsidP="00911834">
            <w:pPr>
              <w:rPr>
                <w:del w:id="6954" w:author="Fegie" w:date="2021-02-20T11:08:00Z"/>
                <w:rFonts w:ascii="標楷體" w:eastAsia="標楷體" w:hAnsi="標楷體"/>
              </w:rPr>
            </w:pPr>
            <w:del w:id="695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連結[L5407房貸協辦人員等級維護</w:delText>
              </w:r>
              <w:r w:rsidRPr="00AF1A82" w:rsidDel="00CF08E3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2693" w:type="dxa"/>
          </w:tcPr>
          <w:p w14:paraId="4421E0C5" w14:textId="166C48CD" w:rsidR="006E5D9C" w:rsidRPr="00AF1A82" w:rsidDel="00CF08E3" w:rsidRDefault="006E5D9C" w:rsidP="00911834">
            <w:pPr>
              <w:rPr>
                <w:del w:id="6956" w:author="Fegie" w:date="2021-02-20T11:08:00Z"/>
                <w:rFonts w:ascii="標楷體" w:eastAsia="標楷體" w:hAnsi="標楷體"/>
              </w:rPr>
            </w:pPr>
          </w:p>
        </w:tc>
      </w:tr>
      <w:tr w:rsidR="006E5D9C" w:rsidRPr="00AF1A82" w:rsidDel="00CF08E3" w14:paraId="11A201A8" w14:textId="166D7BAE" w:rsidTr="00911834">
        <w:trPr>
          <w:trHeight w:val="276"/>
          <w:jc w:val="center"/>
          <w:del w:id="6957" w:author="Fegie" w:date="2021-02-20T11:08:00Z"/>
        </w:trPr>
        <w:tc>
          <w:tcPr>
            <w:tcW w:w="2833" w:type="dxa"/>
            <w:gridSpan w:val="2"/>
          </w:tcPr>
          <w:p w14:paraId="6696534D" w14:textId="4D15C469" w:rsidR="006E5D9C" w:rsidRPr="00AF1A82" w:rsidDel="00CF08E3" w:rsidRDefault="006E5D9C" w:rsidP="00911834">
            <w:pPr>
              <w:rPr>
                <w:del w:id="6958" w:author="Fegie" w:date="2021-02-20T11:08:00Z"/>
                <w:rFonts w:ascii="標楷體" w:eastAsia="標楷體" w:hAnsi="標楷體"/>
                <w:lang w:eastAsia="x-none"/>
              </w:rPr>
            </w:pPr>
            <w:del w:id="6959" w:author="Fegie" w:date="2021-02-20T11:08:00Z"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[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查詢</w:delText>
              </w:r>
              <w:r w:rsidRPr="00AF1A82" w:rsidDel="00CF08E3">
                <w:rPr>
                  <w:rFonts w:ascii="標楷體" w:eastAsia="標楷體" w:hAnsi="標楷體" w:hint="eastAsia"/>
                  <w:lang w:eastAsia="x-none"/>
                </w:rPr>
                <w:delText>]</w:delText>
              </w:r>
            </w:del>
          </w:p>
        </w:tc>
        <w:tc>
          <w:tcPr>
            <w:tcW w:w="3969" w:type="dxa"/>
          </w:tcPr>
          <w:p w14:paraId="3006A7F6" w14:textId="2877F2AD" w:rsidR="006E5D9C" w:rsidRPr="00AF1A82" w:rsidDel="00CF08E3" w:rsidRDefault="006E5D9C" w:rsidP="00911834">
            <w:pPr>
              <w:rPr>
                <w:del w:id="6960" w:author="Fegie" w:date="2021-02-20T11:08:00Z"/>
                <w:rFonts w:ascii="標楷體" w:eastAsia="標楷體" w:hAnsi="標楷體"/>
              </w:rPr>
            </w:pPr>
            <w:del w:id="6961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連結[L5407房貸協辦人員等級維護</w:delText>
              </w:r>
              <w:r w:rsidRPr="00AF1A82" w:rsidDel="00CF08E3">
                <w:rPr>
                  <w:rFonts w:ascii="標楷體" w:eastAsia="標楷體" w:hAnsi="標楷體"/>
                </w:rPr>
                <w:delText>]</w:delText>
              </w:r>
            </w:del>
          </w:p>
        </w:tc>
        <w:tc>
          <w:tcPr>
            <w:tcW w:w="2693" w:type="dxa"/>
          </w:tcPr>
          <w:p w14:paraId="0A664CEE" w14:textId="1CA58F0C" w:rsidR="006E5D9C" w:rsidRPr="00AF1A82" w:rsidDel="00CF08E3" w:rsidRDefault="006E5D9C" w:rsidP="00911834">
            <w:pPr>
              <w:rPr>
                <w:del w:id="6962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11D792A5" w14:textId="6EE5CE3A" w:rsidTr="00911834">
        <w:trPr>
          <w:trHeight w:val="291"/>
          <w:jc w:val="center"/>
          <w:del w:id="6963" w:author="Fegie" w:date="2021-02-20T11:08:00Z"/>
        </w:trPr>
        <w:tc>
          <w:tcPr>
            <w:tcW w:w="2833" w:type="dxa"/>
            <w:gridSpan w:val="2"/>
            <w:vAlign w:val="center"/>
          </w:tcPr>
          <w:p w14:paraId="0F26508B" w14:textId="6FAA83FE" w:rsidR="007A1B55" w:rsidRPr="00B50864" w:rsidDel="00CF08E3" w:rsidRDefault="007A1B55" w:rsidP="007A1B55">
            <w:pPr>
              <w:widowControl/>
              <w:rPr>
                <w:del w:id="6964" w:author="Fegie" w:date="2021-02-20T11:08:00Z"/>
                <w:rFonts w:ascii="標楷體" w:eastAsia="標楷體" w:hAnsi="標楷體"/>
              </w:rPr>
            </w:pPr>
            <w:del w:id="6965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單位代號</w:delText>
              </w:r>
            </w:del>
          </w:p>
        </w:tc>
        <w:tc>
          <w:tcPr>
            <w:tcW w:w="3969" w:type="dxa"/>
          </w:tcPr>
          <w:p w14:paraId="4BEC950D" w14:textId="2BC30101" w:rsidR="007A1B55" w:rsidRPr="00AF1A82" w:rsidDel="00CF08E3" w:rsidRDefault="00B50864" w:rsidP="00B50864">
            <w:pPr>
              <w:rPr>
                <w:del w:id="6966" w:author="Fegie" w:date="2021-02-20T11:08:00Z"/>
                <w:rFonts w:ascii="標楷體" w:eastAsia="標楷體" w:hAnsi="標楷體"/>
              </w:rPr>
            </w:pPr>
            <w:del w:id="6967" w:author="Fegie" w:date="2021-02-20T11:08:00Z">
              <w:r w:rsidDel="00CF08E3">
                <w:rPr>
                  <w:rFonts w:ascii="標楷體" w:eastAsia="標楷體" w:hAnsi="標楷體"/>
                </w:rPr>
                <w:delText>X</w:delText>
              </w:r>
              <w:r w:rsidR="007A1B55" w:rsidRPr="00AF1A82" w:rsidDel="00CF08E3">
                <w:rPr>
                  <w:rFonts w:ascii="標楷體" w:eastAsia="標楷體" w:hAnsi="標楷體" w:hint="eastAsia"/>
                </w:rPr>
                <w:delText>(0</w:delText>
              </w:r>
              <w:r w:rsidDel="00CF08E3">
                <w:rPr>
                  <w:rFonts w:ascii="標楷體" w:eastAsia="標楷體" w:hAnsi="標楷體"/>
                </w:rPr>
                <w:delText>6</w:delText>
              </w:r>
              <w:r w:rsidR="007A1B55"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4E1EE22C" w14:textId="730A582E" w:rsidR="007A1B55" w:rsidRPr="00AF1A82" w:rsidDel="00CF08E3" w:rsidRDefault="007A1B55" w:rsidP="007A1B55">
            <w:pPr>
              <w:rPr>
                <w:del w:id="6968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719BE989" w14:textId="33B23551" w:rsidTr="00911834">
        <w:trPr>
          <w:trHeight w:val="291"/>
          <w:jc w:val="center"/>
          <w:del w:id="6969" w:author="Fegie" w:date="2021-02-20T11:08:00Z"/>
        </w:trPr>
        <w:tc>
          <w:tcPr>
            <w:tcW w:w="2833" w:type="dxa"/>
            <w:gridSpan w:val="2"/>
            <w:vAlign w:val="center"/>
          </w:tcPr>
          <w:p w14:paraId="1621838F" w14:textId="13178FFB" w:rsidR="007A1B55" w:rsidRPr="00B50864" w:rsidDel="00CF08E3" w:rsidRDefault="007A1B55" w:rsidP="007A1B55">
            <w:pPr>
              <w:rPr>
                <w:del w:id="6970" w:author="Fegie" w:date="2021-02-20T11:08:00Z"/>
                <w:rFonts w:ascii="標楷體" w:eastAsia="標楷體" w:hAnsi="標楷體"/>
              </w:rPr>
            </w:pPr>
            <w:del w:id="6971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單位中文</w:delText>
              </w:r>
            </w:del>
          </w:p>
        </w:tc>
        <w:tc>
          <w:tcPr>
            <w:tcW w:w="3969" w:type="dxa"/>
          </w:tcPr>
          <w:p w14:paraId="1EC0C098" w14:textId="068DB103" w:rsidR="007A1B55" w:rsidRPr="00AF1A82" w:rsidDel="00CF08E3" w:rsidRDefault="00B50864" w:rsidP="00B50864">
            <w:pPr>
              <w:rPr>
                <w:del w:id="6972" w:author="Fegie" w:date="2021-02-20T11:08:00Z"/>
                <w:rFonts w:ascii="標楷體" w:eastAsia="標楷體" w:hAnsi="標楷體"/>
              </w:rPr>
            </w:pPr>
            <w:del w:id="6973" w:author="Fegie" w:date="2021-02-20T11:08:00Z">
              <w:r w:rsidDel="00CF08E3">
                <w:rPr>
                  <w:rFonts w:ascii="標楷體" w:eastAsia="標楷體" w:hAnsi="標楷體" w:hint="eastAsia"/>
                </w:rPr>
                <w:delText>X(10)</w:delText>
              </w:r>
            </w:del>
          </w:p>
        </w:tc>
        <w:tc>
          <w:tcPr>
            <w:tcW w:w="2693" w:type="dxa"/>
          </w:tcPr>
          <w:p w14:paraId="63A9512C" w14:textId="04CC7BB3" w:rsidR="007A1B55" w:rsidRPr="00AF1A82" w:rsidDel="00CF08E3" w:rsidRDefault="007A1B55" w:rsidP="007A1B55">
            <w:pPr>
              <w:rPr>
                <w:del w:id="6974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453AD59E" w14:textId="73DB5CE2" w:rsidTr="00911834">
        <w:trPr>
          <w:trHeight w:val="291"/>
          <w:jc w:val="center"/>
          <w:del w:id="6975" w:author="Fegie" w:date="2021-02-20T11:08:00Z"/>
        </w:trPr>
        <w:tc>
          <w:tcPr>
            <w:tcW w:w="2833" w:type="dxa"/>
            <w:gridSpan w:val="2"/>
            <w:vAlign w:val="center"/>
          </w:tcPr>
          <w:p w14:paraId="055B23D6" w14:textId="5ACFC36E" w:rsidR="007A1B55" w:rsidRPr="00B50864" w:rsidDel="00CF08E3" w:rsidRDefault="007A1B55" w:rsidP="007A1B55">
            <w:pPr>
              <w:rPr>
                <w:del w:id="6976" w:author="Fegie" w:date="2021-02-20T11:08:00Z"/>
                <w:rFonts w:ascii="標楷體" w:eastAsia="標楷體" w:hAnsi="標楷體"/>
              </w:rPr>
            </w:pPr>
            <w:del w:id="6977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區部代號</w:delText>
              </w:r>
            </w:del>
          </w:p>
        </w:tc>
        <w:tc>
          <w:tcPr>
            <w:tcW w:w="3969" w:type="dxa"/>
          </w:tcPr>
          <w:p w14:paraId="147A6DFC" w14:textId="29AD396F" w:rsidR="007A1B55" w:rsidRPr="00AF1A82" w:rsidDel="00CF08E3" w:rsidRDefault="007A1B55" w:rsidP="00B50864">
            <w:pPr>
              <w:rPr>
                <w:del w:id="6978" w:author="Fegie" w:date="2021-02-20T11:08:00Z"/>
                <w:rFonts w:ascii="標楷體" w:eastAsia="標楷體" w:hAnsi="標楷體"/>
              </w:rPr>
            </w:pPr>
            <w:del w:id="6979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X(0</w:delText>
              </w:r>
              <w:r w:rsidR="00B50864" w:rsidDel="00CF08E3">
                <w:rPr>
                  <w:rFonts w:ascii="標楷體" w:eastAsia="標楷體" w:hAnsi="標楷體"/>
                </w:rPr>
                <w:delText>6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37DA1A97" w14:textId="758113A3" w:rsidR="007A1B55" w:rsidRPr="00AF1A82" w:rsidDel="00CF08E3" w:rsidRDefault="007A1B55" w:rsidP="007A1B55">
            <w:pPr>
              <w:rPr>
                <w:del w:id="6980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006AEC3E" w14:textId="268F6CC6" w:rsidTr="00911834">
        <w:trPr>
          <w:trHeight w:val="291"/>
          <w:jc w:val="center"/>
          <w:del w:id="6981" w:author="Fegie" w:date="2021-02-20T11:08:00Z"/>
        </w:trPr>
        <w:tc>
          <w:tcPr>
            <w:tcW w:w="2833" w:type="dxa"/>
            <w:gridSpan w:val="2"/>
            <w:vAlign w:val="center"/>
          </w:tcPr>
          <w:p w14:paraId="7D21E22A" w14:textId="7A46919A" w:rsidR="007A1B55" w:rsidRPr="00B50864" w:rsidDel="00CF08E3" w:rsidRDefault="007A1B55" w:rsidP="007A1B55">
            <w:pPr>
              <w:rPr>
                <w:del w:id="6982" w:author="Fegie" w:date="2021-02-20T11:08:00Z"/>
                <w:rFonts w:ascii="標楷體" w:eastAsia="標楷體" w:hAnsi="標楷體"/>
              </w:rPr>
            </w:pPr>
            <w:del w:id="6983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區部中文</w:delText>
              </w:r>
            </w:del>
          </w:p>
        </w:tc>
        <w:tc>
          <w:tcPr>
            <w:tcW w:w="3969" w:type="dxa"/>
          </w:tcPr>
          <w:p w14:paraId="17EE684F" w14:textId="07C2C1B0" w:rsidR="007A1B55" w:rsidRPr="00AF1A82" w:rsidDel="00CF08E3" w:rsidRDefault="007A1B55" w:rsidP="00B50864">
            <w:pPr>
              <w:rPr>
                <w:del w:id="6984" w:author="Fegie" w:date="2021-02-20T11:08:00Z"/>
                <w:rFonts w:ascii="標楷體" w:eastAsia="標楷體" w:hAnsi="標楷體"/>
              </w:rPr>
            </w:pPr>
            <w:del w:id="698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</w:delText>
              </w:r>
              <w:r w:rsidR="00B50864" w:rsidDel="00CF08E3">
                <w:rPr>
                  <w:rFonts w:ascii="標楷體" w:eastAsia="標楷體" w:hAnsi="標楷體"/>
                </w:rPr>
                <w:delText>10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30246CB3" w14:textId="558D3DF9" w:rsidR="007A1B55" w:rsidRPr="00AF1A82" w:rsidDel="00CF08E3" w:rsidRDefault="007A1B55" w:rsidP="007A1B55">
            <w:pPr>
              <w:rPr>
                <w:del w:id="6986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020CD5B3" w14:textId="21437A7C" w:rsidTr="00911834">
        <w:trPr>
          <w:trHeight w:val="291"/>
          <w:jc w:val="center"/>
          <w:del w:id="6987" w:author="Fegie" w:date="2021-02-20T11:08:00Z"/>
        </w:trPr>
        <w:tc>
          <w:tcPr>
            <w:tcW w:w="2833" w:type="dxa"/>
            <w:gridSpan w:val="2"/>
            <w:vAlign w:val="center"/>
          </w:tcPr>
          <w:p w14:paraId="20F5B881" w14:textId="0414B260" w:rsidR="007A1B55" w:rsidRPr="00B50864" w:rsidDel="00CF08E3" w:rsidRDefault="007A1B55" w:rsidP="007A1B55">
            <w:pPr>
              <w:rPr>
                <w:del w:id="6988" w:author="Fegie" w:date="2021-02-20T11:08:00Z"/>
                <w:rFonts w:ascii="標楷體" w:eastAsia="標楷體" w:hAnsi="標楷體"/>
              </w:rPr>
            </w:pPr>
            <w:del w:id="6989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部室代號</w:delText>
              </w:r>
            </w:del>
          </w:p>
        </w:tc>
        <w:tc>
          <w:tcPr>
            <w:tcW w:w="3969" w:type="dxa"/>
          </w:tcPr>
          <w:p w14:paraId="0DB3E643" w14:textId="318B1F2F" w:rsidR="007A1B55" w:rsidRPr="00AF1A82" w:rsidDel="00CF08E3" w:rsidRDefault="007A1B55" w:rsidP="00B50864">
            <w:pPr>
              <w:rPr>
                <w:del w:id="6990" w:author="Fegie" w:date="2021-02-20T11:08:00Z"/>
                <w:rFonts w:ascii="標楷體" w:eastAsia="標楷體" w:hAnsi="標楷體"/>
              </w:rPr>
            </w:pPr>
            <w:del w:id="6991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X(0</w:delText>
              </w:r>
              <w:r w:rsidR="00B50864" w:rsidDel="00CF08E3">
                <w:rPr>
                  <w:rFonts w:ascii="標楷體" w:eastAsia="標楷體" w:hAnsi="標楷體"/>
                </w:rPr>
                <w:delText>6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49955C90" w14:textId="4138207F" w:rsidR="007A1B55" w:rsidRPr="00AF1A82" w:rsidDel="00CF08E3" w:rsidRDefault="007A1B55" w:rsidP="007A1B55">
            <w:pPr>
              <w:rPr>
                <w:del w:id="6992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30625B47" w14:textId="40CAAEDE" w:rsidTr="00911834">
        <w:trPr>
          <w:trHeight w:val="291"/>
          <w:jc w:val="center"/>
          <w:del w:id="6993" w:author="Fegie" w:date="2021-02-20T11:08:00Z"/>
        </w:trPr>
        <w:tc>
          <w:tcPr>
            <w:tcW w:w="2833" w:type="dxa"/>
            <w:gridSpan w:val="2"/>
            <w:vAlign w:val="center"/>
          </w:tcPr>
          <w:p w14:paraId="416ED37F" w14:textId="12CFCF1A" w:rsidR="007A1B55" w:rsidRPr="00B50864" w:rsidDel="00CF08E3" w:rsidRDefault="007A1B55" w:rsidP="007A1B55">
            <w:pPr>
              <w:rPr>
                <w:del w:id="6994" w:author="Fegie" w:date="2021-02-20T11:08:00Z"/>
                <w:rFonts w:ascii="標楷體" w:eastAsia="標楷體" w:hAnsi="標楷體"/>
              </w:rPr>
            </w:pPr>
            <w:del w:id="6995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部室中文</w:delText>
              </w:r>
            </w:del>
          </w:p>
        </w:tc>
        <w:tc>
          <w:tcPr>
            <w:tcW w:w="3969" w:type="dxa"/>
          </w:tcPr>
          <w:p w14:paraId="53B49411" w14:textId="6FCCCA36" w:rsidR="007A1B55" w:rsidRPr="00AF1A82" w:rsidDel="00CF08E3" w:rsidRDefault="007A1B55" w:rsidP="00B50864">
            <w:pPr>
              <w:rPr>
                <w:del w:id="6996" w:author="Fegie" w:date="2021-02-20T11:08:00Z"/>
                <w:rFonts w:ascii="標楷體" w:eastAsia="標楷體" w:hAnsi="標楷體"/>
              </w:rPr>
            </w:pPr>
            <w:del w:id="6997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</w:delText>
              </w:r>
              <w:r w:rsidR="00B50864" w:rsidDel="00CF08E3">
                <w:rPr>
                  <w:rFonts w:ascii="標楷體" w:eastAsia="標楷體" w:hAnsi="標楷體"/>
                </w:rPr>
                <w:delText>10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51A1345B" w14:textId="1E76709B" w:rsidR="007A1B55" w:rsidRPr="00AF1A82" w:rsidDel="00CF08E3" w:rsidRDefault="007A1B55" w:rsidP="007A1B55">
            <w:pPr>
              <w:rPr>
                <w:del w:id="6998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6442DBDF" w14:textId="073741BE" w:rsidTr="00911834">
        <w:trPr>
          <w:trHeight w:val="291"/>
          <w:jc w:val="center"/>
          <w:del w:id="6999" w:author="Fegie" w:date="2021-02-20T11:08:00Z"/>
        </w:trPr>
        <w:tc>
          <w:tcPr>
            <w:tcW w:w="2833" w:type="dxa"/>
            <w:gridSpan w:val="2"/>
            <w:vAlign w:val="center"/>
          </w:tcPr>
          <w:p w14:paraId="485492ED" w14:textId="281523C3" w:rsidR="007A1B55" w:rsidRPr="00B50864" w:rsidDel="00CF08E3" w:rsidRDefault="007A1B55" w:rsidP="007A1B55">
            <w:pPr>
              <w:rPr>
                <w:del w:id="7000" w:author="Fegie" w:date="2021-02-20T11:08:00Z"/>
                <w:rFonts w:ascii="標楷體" w:eastAsia="標楷體" w:hAnsi="標楷體"/>
              </w:rPr>
            </w:pPr>
            <w:del w:id="7001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處長主任別</w:delText>
              </w:r>
            </w:del>
          </w:p>
        </w:tc>
        <w:tc>
          <w:tcPr>
            <w:tcW w:w="3969" w:type="dxa"/>
          </w:tcPr>
          <w:p w14:paraId="6F9569A8" w14:textId="63B7E417" w:rsidR="007A1B55" w:rsidRPr="00AF1A82" w:rsidDel="00CF08E3" w:rsidRDefault="007A1B55" w:rsidP="00B50864">
            <w:pPr>
              <w:rPr>
                <w:del w:id="7002" w:author="Fegie" w:date="2021-02-20T11:08:00Z"/>
                <w:rFonts w:ascii="標楷體" w:eastAsia="標楷體" w:hAnsi="標楷體"/>
              </w:rPr>
            </w:pPr>
            <w:del w:id="7003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X(0</w:delText>
              </w:r>
              <w:r w:rsidR="00B50864" w:rsidDel="00CF08E3">
                <w:rPr>
                  <w:rFonts w:ascii="標楷體" w:eastAsia="標楷體" w:hAnsi="標楷體"/>
                </w:rPr>
                <w:delText>8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520350E2" w14:textId="20B6285D" w:rsidR="007A1B55" w:rsidRPr="00AF1A82" w:rsidDel="00CF08E3" w:rsidRDefault="007A1B55" w:rsidP="007A1B55">
            <w:pPr>
              <w:rPr>
                <w:del w:id="7004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4B0E297A" w14:textId="00CC0FD2" w:rsidTr="00911834">
        <w:trPr>
          <w:trHeight w:val="291"/>
          <w:jc w:val="center"/>
          <w:del w:id="7005" w:author="Fegie" w:date="2021-02-20T11:08:00Z"/>
        </w:trPr>
        <w:tc>
          <w:tcPr>
            <w:tcW w:w="2833" w:type="dxa"/>
            <w:gridSpan w:val="2"/>
            <w:vAlign w:val="center"/>
          </w:tcPr>
          <w:p w14:paraId="73F9D7D2" w14:textId="0B9712AF" w:rsidR="007A1B55" w:rsidRPr="00B50864" w:rsidDel="00CF08E3" w:rsidRDefault="007A1B55" w:rsidP="007A1B55">
            <w:pPr>
              <w:rPr>
                <w:del w:id="7006" w:author="Fegie" w:date="2021-02-20T11:08:00Z"/>
                <w:rFonts w:ascii="標楷體" w:eastAsia="標楷體" w:hAnsi="標楷體"/>
              </w:rPr>
            </w:pPr>
            <w:del w:id="7007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員工代號</w:delText>
              </w:r>
            </w:del>
          </w:p>
        </w:tc>
        <w:tc>
          <w:tcPr>
            <w:tcW w:w="3969" w:type="dxa"/>
          </w:tcPr>
          <w:p w14:paraId="52D97D03" w14:textId="50C93054" w:rsidR="007A1B55" w:rsidRPr="00AF1A82" w:rsidDel="00CF08E3" w:rsidRDefault="007A1B55" w:rsidP="00B50864">
            <w:pPr>
              <w:rPr>
                <w:del w:id="7008" w:author="Fegie" w:date="2021-02-20T11:08:00Z"/>
                <w:rFonts w:ascii="標楷體" w:eastAsia="標楷體" w:hAnsi="標楷體"/>
              </w:rPr>
            </w:pPr>
            <w:del w:id="7009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</w:delText>
              </w:r>
              <w:r w:rsidR="00B50864" w:rsidDel="00CF08E3">
                <w:rPr>
                  <w:rFonts w:ascii="標楷體" w:eastAsia="標楷體" w:hAnsi="標楷體"/>
                </w:rPr>
                <w:delText>06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7C9DC151" w14:textId="514FE334" w:rsidR="007A1B55" w:rsidRPr="00AF1A82" w:rsidDel="00CF08E3" w:rsidRDefault="007A1B55" w:rsidP="007A1B55">
            <w:pPr>
              <w:rPr>
                <w:del w:id="7010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26124445" w14:textId="6E084003" w:rsidTr="00911834">
        <w:trPr>
          <w:trHeight w:val="291"/>
          <w:jc w:val="center"/>
          <w:del w:id="7011" w:author="Fegie" w:date="2021-02-20T11:08:00Z"/>
        </w:trPr>
        <w:tc>
          <w:tcPr>
            <w:tcW w:w="2833" w:type="dxa"/>
            <w:gridSpan w:val="2"/>
            <w:vAlign w:val="center"/>
          </w:tcPr>
          <w:p w14:paraId="7959FA45" w14:textId="00589D17" w:rsidR="007A1B55" w:rsidRPr="00B50864" w:rsidDel="00CF08E3" w:rsidRDefault="007A1B55" w:rsidP="007A1B55">
            <w:pPr>
              <w:rPr>
                <w:del w:id="7012" w:author="Fegie" w:date="2021-02-20T11:08:00Z"/>
                <w:rFonts w:ascii="標楷體" w:eastAsia="標楷體" w:hAnsi="標楷體"/>
              </w:rPr>
            </w:pPr>
            <w:del w:id="7013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員工姓名</w:delText>
              </w:r>
            </w:del>
          </w:p>
        </w:tc>
        <w:tc>
          <w:tcPr>
            <w:tcW w:w="3969" w:type="dxa"/>
          </w:tcPr>
          <w:p w14:paraId="0BE317D0" w14:textId="4CF5E34F" w:rsidR="007A1B55" w:rsidRPr="00AF1A82" w:rsidDel="00CF08E3" w:rsidRDefault="008E0AE6" w:rsidP="007A1B55">
            <w:pPr>
              <w:rPr>
                <w:del w:id="7014" w:author="Fegie" w:date="2021-02-20T11:08:00Z"/>
                <w:rFonts w:ascii="標楷體" w:eastAsia="標楷體" w:hAnsi="標楷體"/>
              </w:rPr>
            </w:pPr>
            <w:del w:id="7015" w:author="Fegie" w:date="2021-02-20T11:08:00Z">
              <w:r w:rsidRPr="00AF1A82" w:rsidDel="00CF08E3">
                <w:rPr>
                  <w:rFonts w:ascii="標楷體" w:eastAsia="標楷體" w:hAnsi="標楷體" w:hint="eastAsia"/>
                </w:rPr>
                <w:delText>X(0</w:delText>
              </w:r>
              <w:r w:rsidDel="00CF08E3">
                <w:rPr>
                  <w:rFonts w:ascii="標楷體" w:eastAsia="標楷體" w:hAnsi="標楷體"/>
                </w:rPr>
                <w:delText>8</w:delText>
              </w:r>
              <w:r w:rsidRPr="00AF1A82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22154C06" w14:textId="101E1B41" w:rsidR="007A1B55" w:rsidRPr="00AF1A82" w:rsidDel="00CF08E3" w:rsidRDefault="007A1B55" w:rsidP="007A1B55">
            <w:pPr>
              <w:rPr>
                <w:del w:id="7016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5E4CC1E2" w14:textId="0B08351F" w:rsidTr="00911834">
        <w:trPr>
          <w:trHeight w:val="291"/>
          <w:jc w:val="center"/>
          <w:del w:id="7017" w:author="Fegie" w:date="2021-02-20T11:08:00Z"/>
        </w:trPr>
        <w:tc>
          <w:tcPr>
            <w:tcW w:w="2833" w:type="dxa"/>
            <w:gridSpan w:val="2"/>
            <w:vAlign w:val="center"/>
          </w:tcPr>
          <w:p w14:paraId="25D1C67D" w14:textId="2782701E" w:rsidR="007A1B55" w:rsidRPr="00B50864" w:rsidDel="00CF08E3" w:rsidRDefault="007A1B55" w:rsidP="007A1B55">
            <w:pPr>
              <w:rPr>
                <w:del w:id="7018" w:author="Fegie" w:date="2021-02-20T11:08:00Z"/>
                <w:rFonts w:ascii="標楷體" w:eastAsia="標楷體" w:hAnsi="標楷體"/>
              </w:rPr>
            </w:pPr>
            <w:del w:id="7019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專員姓名</w:delText>
              </w:r>
            </w:del>
          </w:p>
        </w:tc>
        <w:tc>
          <w:tcPr>
            <w:tcW w:w="3969" w:type="dxa"/>
          </w:tcPr>
          <w:p w14:paraId="7BB85E75" w14:textId="4A3311B5" w:rsidR="007A1B55" w:rsidRPr="00AF1A82" w:rsidDel="00CF08E3" w:rsidRDefault="008E0AE6" w:rsidP="007A1B55">
            <w:pPr>
              <w:rPr>
                <w:del w:id="7020" w:author="Fegie" w:date="2021-02-20T11:08:00Z"/>
                <w:rFonts w:ascii="標楷體" w:eastAsia="標楷體" w:hAnsi="標楷體"/>
              </w:rPr>
            </w:pPr>
            <w:del w:id="7021" w:author="Fegie" w:date="2021-02-20T11:08:00Z">
              <w:r w:rsidRPr="008E0AE6" w:rsidDel="00CF08E3">
                <w:rPr>
                  <w:rFonts w:ascii="標楷體" w:eastAsia="標楷體" w:hAnsi="標楷體" w:hint="eastAsia"/>
                </w:rPr>
                <w:delText>X(0</w:delText>
              </w:r>
              <w:r w:rsidRPr="008E0AE6" w:rsidDel="00CF08E3">
                <w:rPr>
                  <w:rFonts w:ascii="標楷體" w:eastAsia="標楷體" w:hAnsi="標楷體"/>
                </w:rPr>
                <w:delText>8</w:delText>
              </w:r>
              <w:r w:rsidRPr="008E0AE6" w:rsidDel="00CF08E3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2693" w:type="dxa"/>
          </w:tcPr>
          <w:p w14:paraId="6B0C9F6B" w14:textId="243B1E5A" w:rsidR="007A1B55" w:rsidRPr="00AF1A82" w:rsidDel="00CF08E3" w:rsidRDefault="007A1B55" w:rsidP="007A1B55">
            <w:pPr>
              <w:rPr>
                <w:del w:id="7022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54DC753A" w14:textId="76F6F255" w:rsidTr="00911834">
        <w:trPr>
          <w:trHeight w:val="291"/>
          <w:jc w:val="center"/>
          <w:del w:id="7023" w:author="Fegie" w:date="2021-02-20T11:08:00Z"/>
        </w:trPr>
        <w:tc>
          <w:tcPr>
            <w:tcW w:w="2833" w:type="dxa"/>
            <w:gridSpan w:val="2"/>
            <w:vAlign w:val="center"/>
          </w:tcPr>
          <w:p w14:paraId="41B6D83D" w14:textId="45F94644" w:rsidR="007A1B55" w:rsidRPr="00B50864" w:rsidDel="00CF08E3" w:rsidRDefault="007A1B55" w:rsidP="007A1B55">
            <w:pPr>
              <w:rPr>
                <w:del w:id="7024" w:author="Fegie" w:date="2021-02-20T11:08:00Z"/>
                <w:rFonts w:ascii="標楷體" w:eastAsia="標楷體" w:hAnsi="標楷體"/>
              </w:rPr>
            </w:pPr>
            <w:del w:id="7025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目標件數</w:delText>
              </w:r>
            </w:del>
          </w:p>
        </w:tc>
        <w:tc>
          <w:tcPr>
            <w:tcW w:w="3969" w:type="dxa"/>
          </w:tcPr>
          <w:p w14:paraId="1E926D89" w14:textId="0FD59005" w:rsidR="007A1B55" w:rsidRPr="00AF1A82" w:rsidDel="00CF08E3" w:rsidRDefault="008E0AE6" w:rsidP="007A1B55">
            <w:pPr>
              <w:rPr>
                <w:del w:id="7026" w:author="Fegie" w:date="2021-02-20T11:08:00Z"/>
                <w:rFonts w:ascii="標楷體" w:eastAsia="標楷體" w:hAnsi="標楷體"/>
              </w:rPr>
            </w:pPr>
            <w:del w:id="7027" w:author="Fegie" w:date="2021-02-20T11:08:00Z">
              <w:r w:rsidDel="00CF08E3">
                <w:rPr>
                  <w:rFonts w:ascii="標楷體" w:eastAsia="標楷體" w:hAnsi="標楷體"/>
                </w:rPr>
                <w:delText>9(4)</w:delText>
              </w:r>
            </w:del>
          </w:p>
        </w:tc>
        <w:tc>
          <w:tcPr>
            <w:tcW w:w="2693" w:type="dxa"/>
          </w:tcPr>
          <w:p w14:paraId="7280DE48" w14:textId="0F02BC1A" w:rsidR="007A1B55" w:rsidRPr="00AF1A82" w:rsidDel="00CF08E3" w:rsidRDefault="007A1B55" w:rsidP="007A1B55">
            <w:pPr>
              <w:rPr>
                <w:del w:id="7028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21D7BCCB" w14:textId="7BFAA682" w:rsidTr="00911834">
        <w:trPr>
          <w:trHeight w:val="291"/>
          <w:jc w:val="center"/>
          <w:del w:id="7029" w:author="Fegie" w:date="2021-02-20T11:08:00Z"/>
        </w:trPr>
        <w:tc>
          <w:tcPr>
            <w:tcW w:w="2833" w:type="dxa"/>
            <w:gridSpan w:val="2"/>
            <w:vAlign w:val="center"/>
          </w:tcPr>
          <w:p w14:paraId="288A22B0" w14:textId="080090AE" w:rsidR="007A1B55" w:rsidRPr="00B50864" w:rsidDel="00CF08E3" w:rsidRDefault="007A1B55" w:rsidP="007A1B55">
            <w:pPr>
              <w:rPr>
                <w:del w:id="7030" w:author="Fegie" w:date="2021-02-20T11:08:00Z"/>
                <w:rFonts w:ascii="標楷體" w:eastAsia="標楷體" w:hAnsi="標楷體"/>
              </w:rPr>
            </w:pPr>
            <w:del w:id="7031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累計目標件數</w:delText>
              </w:r>
            </w:del>
          </w:p>
        </w:tc>
        <w:tc>
          <w:tcPr>
            <w:tcW w:w="3969" w:type="dxa"/>
          </w:tcPr>
          <w:p w14:paraId="56619400" w14:textId="5A40082E" w:rsidR="007A1B55" w:rsidRPr="00AF1A82" w:rsidDel="00CF08E3" w:rsidRDefault="008E0AE6" w:rsidP="007A1B55">
            <w:pPr>
              <w:rPr>
                <w:del w:id="7032" w:author="Fegie" w:date="2021-02-20T11:08:00Z"/>
                <w:rFonts w:ascii="標楷體" w:eastAsia="標楷體" w:hAnsi="標楷體"/>
              </w:rPr>
            </w:pPr>
            <w:del w:id="7033" w:author="Fegie" w:date="2021-02-20T11:08:00Z">
              <w:r w:rsidDel="00CF08E3">
                <w:rPr>
                  <w:rFonts w:ascii="標楷體" w:eastAsia="標楷體" w:hAnsi="標楷體" w:hint="eastAsia"/>
                </w:rPr>
                <w:delText>9(4)</w:delText>
              </w:r>
            </w:del>
          </w:p>
        </w:tc>
        <w:tc>
          <w:tcPr>
            <w:tcW w:w="2693" w:type="dxa"/>
          </w:tcPr>
          <w:p w14:paraId="7877AA93" w14:textId="6586B5D5" w:rsidR="007A1B55" w:rsidRPr="00AF1A82" w:rsidDel="00CF08E3" w:rsidRDefault="007A1B55" w:rsidP="007A1B55">
            <w:pPr>
              <w:rPr>
                <w:del w:id="7034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2F1326E3" w14:textId="38CEF09C" w:rsidTr="00911834">
        <w:trPr>
          <w:trHeight w:val="291"/>
          <w:jc w:val="center"/>
          <w:del w:id="7035" w:author="Fegie" w:date="2021-02-20T11:08:00Z"/>
        </w:trPr>
        <w:tc>
          <w:tcPr>
            <w:tcW w:w="2833" w:type="dxa"/>
            <w:gridSpan w:val="2"/>
            <w:vAlign w:val="center"/>
          </w:tcPr>
          <w:p w14:paraId="6C728718" w14:textId="06F38DCC" w:rsidR="007A1B55" w:rsidRPr="00B50864" w:rsidDel="00CF08E3" w:rsidRDefault="007A1B55" w:rsidP="007A1B55">
            <w:pPr>
              <w:rPr>
                <w:del w:id="7036" w:author="Fegie" w:date="2021-02-20T11:08:00Z"/>
                <w:rFonts w:ascii="標楷體" w:eastAsia="標楷體" w:hAnsi="標楷體"/>
              </w:rPr>
            </w:pPr>
            <w:del w:id="7037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目標金額</w:delText>
              </w:r>
            </w:del>
          </w:p>
        </w:tc>
        <w:tc>
          <w:tcPr>
            <w:tcW w:w="3969" w:type="dxa"/>
          </w:tcPr>
          <w:p w14:paraId="00B58B46" w14:textId="6DFFFDA7" w:rsidR="007A1B55" w:rsidRPr="00AF1A82" w:rsidDel="00CF08E3" w:rsidRDefault="008E0AE6" w:rsidP="007A1B55">
            <w:pPr>
              <w:rPr>
                <w:del w:id="7038" w:author="Fegie" w:date="2021-02-20T11:08:00Z"/>
                <w:rFonts w:ascii="標楷體" w:eastAsia="標楷體" w:hAnsi="標楷體"/>
              </w:rPr>
            </w:pPr>
            <w:del w:id="7039" w:author="Fegie" w:date="2021-02-20T11:08:00Z">
              <w:r w:rsidDel="00CF08E3">
                <w:rPr>
                  <w:rFonts w:ascii="標楷體" w:eastAsia="標楷體" w:hAnsi="標楷體" w:hint="eastAsia"/>
                </w:rPr>
                <w:delText>9</w:delText>
              </w:r>
              <w:r w:rsidDel="00CF08E3">
                <w:rPr>
                  <w:rFonts w:ascii="標楷體" w:eastAsia="標楷體" w:hAnsi="標楷體"/>
                </w:rPr>
                <w:delText>(</w:delText>
              </w:r>
              <w:r w:rsidDel="00CF08E3">
                <w:rPr>
                  <w:rFonts w:ascii="標楷體" w:eastAsia="標楷體" w:hAnsi="標楷體" w:hint="eastAsia"/>
                </w:rPr>
                <w:delText>14.2)</w:delText>
              </w:r>
            </w:del>
          </w:p>
        </w:tc>
        <w:tc>
          <w:tcPr>
            <w:tcW w:w="2693" w:type="dxa"/>
          </w:tcPr>
          <w:p w14:paraId="4FACB11B" w14:textId="10B2DCD7" w:rsidR="007A1B55" w:rsidRPr="00AF1A82" w:rsidDel="00CF08E3" w:rsidRDefault="007A1B55" w:rsidP="007A1B55">
            <w:pPr>
              <w:rPr>
                <w:del w:id="7040" w:author="Fegie" w:date="2021-02-20T11:08:00Z"/>
                <w:rFonts w:ascii="標楷體" w:eastAsia="標楷體" w:hAnsi="標楷體"/>
              </w:rPr>
            </w:pPr>
          </w:p>
        </w:tc>
      </w:tr>
      <w:tr w:rsidR="007A1B55" w:rsidRPr="00AF1A82" w:rsidDel="00CF08E3" w14:paraId="68194C4F" w14:textId="1BF72997" w:rsidTr="00911834">
        <w:trPr>
          <w:trHeight w:val="291"/>
          <w:jc w:val="center"/>
          <w:del w:id="7041" w:author="Fegie" w:date="2021-02-20T11:08:00Z"/>
        </w:trPr>
        <w:tc>
          <w:tcPr>
            <w:tcW w:w="2833" w:type="dxa"/>
            <w:gridSpan w:val="2"/>
            <w:vAlign w:val="center"/>
          </w:tcPr>
          <w:p w14:paraId="0CC79BC0" w14:textId="466DF958" w:rsidR="007A1B55" w:rsidRPr="00B50864" w:rsidDel="00CF08E3" w:rsidRDefault="007A1B55" w:rsidP="007A1B55">
            <w:pPr>
              <w:rPr>
                <w:del w:id="7042" w:author="Fegie" w:date="2021-02-20T11:08:00Z"/>
                <w:rFonts w:ascii="標楷體" w:eastAsia="標楷體" w:hAnsi="標楷體"/>
              </w:rPr>
            </w:pPr>
            <w:del w:id="7043" w:author="Fegie" w:date="2021-02-20T11:08:00Z">
              <w:r w:rsidRPr="00B50864" w:rsidDel="00CF08E3">
                <w:rPr>
                  <w:rFonts w:ascii="標楷體" w:eastAsia="標楷體" w:hAnsi="標楷體" w:hint="eastAsia"/>
                </w:rPr>
                <w:delText>累計目標金額</w:delText>
              </w:r>
            </w:del>
          </w:p>
        </w:tc>
        <w:tc>
          <w:tcPr>
            <w:tcW w:w="3969" w:type="dxa"/>
          </w:tcPr>
          <w:p w14:paraId="60AEBA96" w14:textId="14EB1F76" w:rsidR="007A1B55" w:rsidRPr="00AF1A82" w:rsidDel="00CF08E3" w:rsidRDefault="008E0AE6" w:rsidP="007A1B55">
            <w:pPr>
              <w:rPr>
                <w:del w:id="7044" w:author="Fegie" w:date="2021-02-20T11:08:00Z"/>
                <w:rFonts w:ascii="標楷體" w:eastAsia="標楷體" w:hAnsi="標楷體"/>
              </w:rPr>
            </w:pPr>
            <w:del w:id="7045" w:author="Fegie" w:date="2021-02-20T11:08:00Z">
              <w:r w:rsidDel="00CF08E3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2A390248" w14:textId="1B22AA97" w:rsidR="007A1B55" w:rsidRPr="00AF1A82" w:rsidDel="00CF08E3" w:rsidRDefault="007A1B55" w:rsidP="007A1B55">
            <w:pPr>
              <w:rPr>
                <w:del w:id="7046" w:author="Fegie" w:date="2021-02-20T11:08:00Z"/>
                <w:rFonts w:ascii="標楷體" w:eastAsia="標楷體" w:hAnsi="標楷體"/>
              </w:rPr>
            </w:pPr>
          </w:p>
        </w:tc>
      </w:tr>
    </w:tbl>
    <w:p w14:paraId="2D916FD5" w14:textId="74034B50" w:rsidR="006E5D9C" w:rsidDel="00CF08E3" w:rsidRDefault="006E5D9C" w:rsidP="00F81500">
      <w:pPr>
        <w:rPr>
          <w:del w:id="7047" w:author="Fegie" w:date="2021-02-20T11:08:00Z"/>
          <w:rFonts w:ascii="標楷體" w:eastAsia="標楷體" w:hAnsi="標楷體"/>
        </w:rPr>
      </w:pPr>
    </w:p>
    <w:p w14:paraId="3F7BFEE4" w14:textId="3D6D2483" w:rsidR="006E5D9C" w:rsidRPr="00AF1A82" w:rsidDel="00CF08E3" w:rsidRDefault="006E5D9C" w:rsidP="00F81500">
      <w:pPr>
        <w:rPr>
          <w:del w:id="7048" w:author="Fegie" w:date="2021-02-20T11:08:00Z"/>
          <w:rFonts w:ascii="標楷體" w:eastAsia="標楷體" w:hAnsi="標楷體"/>
        </w:rPr>
      </w:pPr>
    </w:p>
    <w:p w14:paraId="12EE59BB" w14:textId="73A7B2AA" w:rsidR="00B30FC5" w:rsidRPr="00AF1A82" w:rsidDel="00CF08E3" w:rsidRDefault="00B30FC5" w:rsidP="00B30FC5">
      <w:pPr>
        <w:rPr>
          <w:del w:id="7049" w:author="Fegie" w:date="2021-02-20T11:08:00Z"/>
          <w:rFonts w:ascii="標楷體" w:eastAsia="標楷體" w:hAnsi="標楷體"/>
        </w:rPr>
      </w:pPr>
      <w:del w:id="7050" w:author="Fegie" w:date="2021-02-20T11:08:00Z">
        <w:r w:rsidRPr="00AF1A82" w:rsidDel="00CF08E3">
          <w:rPr>
            <w:rFonts w:ascii="標楷體" w:eastAsia="標楷體" w:hAnsi="標楷體"/>
          </w:rPr>
          <w:br w:type="page"/>
        </w:r>
      </w:del>
    </w:p>
    <w:p w14:paraId="5CF519CC" w14:textId="77777777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5407</w:t>
      </w:r>
      <w:r w:rsidRPr="00AF1A82">
        <w:rPr>
          <w:rFonts w:ascii="標楷體" w:hAnsi="標楷體" w:hint="eastAsia"/>
        </w:rPr>
        <w:t>房貸協辦人員等級維護</w:t>
      </w:r>
    </w:p>
    <w:p w14:paraId="41EB9029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6651318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641B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32A7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</w:tr>
      <w:tr w:rsidR="00B30FC5" w:rsidRPr="00AF1A82" w14:paraId="304B6F55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E521F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5D7F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DA8B7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ADDB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191E3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46FA351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A16BC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F8AE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EEFE786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D9428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90DC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67F3617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208D102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920E3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75A3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30BE365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2758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538B1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增加[協辦等級]歷程的查詢功能。</w:t>
            </w:r>
          </w:p>
        </w:tc>
      </w:tr>
      <w:tr w:rsidR="00B30FC5" w:rsidRPr="00AF1A82" w14:paraId="343348D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1F853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465B8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E7EAD1C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CC3E3D0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20777D6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438CF4FB" w14:textId="2EC92E48" w:rsidR="00B30FC5" w:rsidRPr="00AF1A82" w:rsidRDefault="00C0078D" w:rsidP="00B30FC5">
      <w:pPr>
        <w:rPr>
          <w:rFonts w:ascii="標楷體" w:eastAsia="標楷體" w:hAnsi="標楷體"/>
        </w:rPr>
      </w:pPr>
      <w:del w:id="7051" w:author="Fegie" w:date="2021-04-11T21:17:00Z">
        <w:r w:rsidRPr="00AF1A82" w:rsidDel="004D0BE0">
          <w:rPr>
            <w:rFonts w:ascii="標楷體" w:eastAsia="標楷體" w:hAnsi="標楷體"/>
            <w:noProof/>
          </w:rPr>
          <w:drawing>
            <wp:inline distT="0" distB="0" distL="0" distR="0" wp14:anchorId="16AAF705" wp14:editId="20AF8F24">
              <wp:extent cx="6477000" cy="2984500"/>
              <wp:effectExtent l="0" t="0" r="0" b="6350"/>
              <wp:docPr id="3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984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052" w:author="Fegie" w:date="2021-04-11T21:17:00Z">
        <w:r w:rsidR="004D0BE0" w:rsidRPr="004D0BE0">
          <w:rPr>
            <w:noProof/>
          </w:rPr>
          <w:t xml:space="preserve"> </w:t>
        </w:r>
        <w:r w:rsidR="004D0BE0">
          <w:rPr>
            <w:noProof/>
          </w:rPr>
          <w:drawing>
            <wp:inline distT="0" distB="0" distL="0" distR="0" wp14:anchorId="60511B1F" wp14:editId="50D7716F">
              <wp:extent cx="6479540" cy="3308350"/>
              <wp:effectExtent l="0" t="0" r="0" b="6350"/>
              <wp:docPr id="107" name="圖片 1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308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9F096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583"/>
        <w:gridCol w:w="1296"/>
        <w:gridCol w:w="893"/>
        <w:gridCol w:w="1122"/>
        <w:gridCol w:w="662"/>
        <w:gridCol w:w="685"/>
        <w:gridCol w:w="3689"/>
      </w:tblGrid>
      <w:tr w:rsidR="00BA2F92" w:rsidRPr="00AF1A82" w14:paraId="73B4F68C" w14:textId="77777777" w:rsidTr="00BA2F92">
        <w:trPr>
          <w:trHeight w:val="388"/>
          <w:jc w:val="center"/>
        </w:trPr>
        <w:tc>
          <w:tcPr>
            <w:tcW w:w="493" w:type="dxa"/>
            <w:vMerge w:val="restart"/>
          </w:tcPr>
          <w:p w14:paraId="1D39053F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81" w:type="dxa"/>
            <w:vMerge w:val="restart"/>
          </w:tcPr>
          <w:p w14:paraId="2F8AFE4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88" w:type="dxa"/>
            <w:gridSpan w:val="5"/>
          </w:tcPr>
          <w:p w14:paraId="0249D312" w14:textId="77777777" w:rsidR="00BA2F92" w:rsidRPr="00AF1A82" w:rsidRDefault="00BA2F92" w:rsidP="00BA2F9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29" w:type="dxa"/>
            <w:vMerge w:val="restart"/>
          </w:tcPr>
          <w:p w14:paraId="653314E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A2F92" w:rsidRPr="00AF1A82" w14:paraId="42666850" w14:textId="77777777" w:rsidTr="00BA2F92">
        <w:trPr>
          <w:trHeight w:val="244"/>
          <w:jc w:val="center"/>
        </w:trPr>
        <w:tc>
          <w:tcPr>
            <w:tcW w:w="493" w:type="dxa"/>
            <w:vMerge/>
          </w:tcPr>
          <w:p w14:paraId="00633E8B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81" w:type="dxa"/>
            <w:vMerge/>
          </w:tcPr>
          <w:p w14:paraId="7A62FA5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422ABD0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1" w:type="dxa"/>
          </w:tcPr>
          <w:p w14:paraId="7CA2096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0" w:type="dxa"/>
          </w:tcPr>
          <w:p w14:paraId="6F4FDB8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65A4E67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4" w:type="dxa"/>
          </w:tcPr>
          <w:p w14:paraId="022A2DC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29" w:type="dxa"/>
            <w:vMerge/>
          </w:tcPr>
          <w:p w14:paraId="272B479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</w:tr>
      <w:tr w:rsidR="00BA2F92" w:rsidRPr="00AF1A82" w14:paraId="4188B0B5" w14:textId="77777777" w:rsidTr="00BA2F92">
        <w:trPr>
          <w:trHeight w:val="291"/>
          <w:jc w:val="center"/>
        </w:trPr>
        <w:tc>
          <w:tcPr>
            <w:tcW w:w="493" w:type="dxa"/>
          </w:tcPr>
          <w:p w14:paraId="6DBCAA9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81" w:type="dxa"/>
          </w:tcPr>
          <w:p w14:paraId="79E94169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047F625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5EC6D9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A33EB8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4DE849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79053E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56F01C69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547ED14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1.新增</w:t>
            </w:r>
          </w:p>
          <w:p w14:paraId="202F17D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2.修改</w:t>
            </w:r>
          </w:p>
          <w:p w14:paraId="49B2496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4.刪除</w:t>
            </w:r>
          </w:p>
          <w:p w14:paraId="57B7CEE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BA2F92" w:rsidRPr="00AF1A82" w14:paraId="778D7867" w14:textId="77777777" w:rsidTr="00BA2F92">
        <w:trPr>
          <w:trHeight w:val="291"/>
          <w:jc w:val="center"/>
        </w:trPr>
        <w:tc>
          <w:tcPr>
            <w:tcW w:w="493" w:type="dxa"/>
          </w:tcPr>
          <w:p w14:paraId="33EFEC3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81" w:type="dxa"/>
          </w:tcPr>
          <w:p w14:paraId="1645D95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3" w:type="dxa"/>
          </w:tcPr>
          <w:p w14:paraId="10B0A76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1" w:type="dxa"/>
          </w:tcPr>
          <w:p w14:paraId="641282A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352B9DB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4DFC7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BDA9D7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0CD8E33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7790580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a.員工代號錯誤</w:t>
            </w:r>
          </w:p>
        </w:tc>
      </w:tr>
      <w:tr w:rsidR="00BA2F92" w:rsidRPr="00AF1A82" w14:paraId="1BD579F3" w14:textId="77777777" w:rsidTr="00BA2F92">
        <w:trPr>
          <w:trHeight w:val="291"/>
          <w:jc w:val="center"/>
        </w:trPr>
        <w:tc>
          <w:tcPr>
            <w:tcW w:w="493" w:type="dxa"/>
          </w:tcPr>
          <w:p w14:paraId="0950F77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81" w:type="dxa"/>
          </w:tcPr>
          <w:p w14:paraId="02314C7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部室代號</w:t>
            </w:r>
            <w:proofErr w:type="gramEnd"/>
          </w:p>
        </w:tc>
        <w:tc>
          <w:tcPr>
            <w:tcW w:w="903" w:type="dxa"/>
          </w:tcPr>
          <w:p w14:paraId="384E733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1" w:type="dxa"/>
          </w:tcPr>
          <w:p w14:paraId="34A657CD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C83300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FD5A31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41DE14E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FD4A54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BA2F92" w:rsidRPr="00AF1A82" w14:paraId="146DAB68" w14:textId="77777777" w:rsidTr="00BA2F92">
        <w:trPr>
          <w:trHeight w:val="291"/>
          <w:jc w:val="center"/>
        </w:trPr>
        <w:tc>
          <w:tcPr>
            <w:tcW w:w="493" w:type="dxa"/>
          </w:tcPr>
          <w:p w14:paraId="67B41B2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81" w:type="dxa"/>
          </w:tcPr>
          <w:p w14:paraId="0382394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駐區代號</w:t>
            </w:r>
          </w:p>
        </w:tc>
        <w:tc>
          <w:tcPr>
            <w:tcW w:w="903" w:type="dxa"/>
          </w:tcPr>
          <w:p w14:paraId="35DD172A" w14:textId="77777777" w:rsidR="00BA2F92" w:rsidRPr="00AF1A82" w:rsidRDefault="00F770E0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1" w:type="dxa"/>
          </w:tcPr>
          <w:p w14:paraId="7DCE781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4E17E9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9C2534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F019E5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C24376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BA2F92" w:rsidRPr="00AF1A82" w14:paraId="4DD23C08" w14:textId="77777777" w:rsidTr="00BA2F92">
        <w:trPr>
          <w:trHeight w:val="291"/>
          <w:jc w:val="center"/>
        </w:trPr>
        <w:tc>
          <w:tcPr>
            <w:tcW w:w="493" w:type="dxa"/>
          </w:tcPr>
          <w:p w14:paraId="4E55718C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81" w:type="dxa"/>
          </w:tcPr>
          <w:p w14:paraId="3EF1ED9D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3" w:type="dxa"/>
          </w:tcPr>
          <w:p w14:paraId="62356D22" w14:textId="77777777" w:rsidR="00BA2F92" w:rsidRPr="00AF1A82" w:rsidRDefault="00F770E0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1" w:type="dxa"/>
          </w:tcPr>
          <w:p w14:paraId="36A8AE0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00294C5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B625A8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736E9D9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30B5E9AC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BA2F92" w:rsidRPr="00AF1A82" w14:paraId="267948B2" w14:textId="77777777" w:rsidTr="00BA2F92">
        <w:trPr>
          <w:trHeight w:val="291"/>
          <w:jc w:val="center"/>
        </w:trPr>
        <w:tc>
          <w:tcPr>
            <w:tcW w:w="493" w:type="dxa"/>
          </w:tcPr>
          <w:p w14:paraId="1555E2DD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1" w:type="dxa"/>
          </w:tcPr>
          <w:p w14:paraId="1AECF79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903" w:type="dxa"/>
          </w:tcPr>
          <w:p w14:paraId="0FE39515" w14:textId="77777777" w:rsidR="00BA2F92" w:rsidRPr="00AF1A82" w:rsidRDefault="00F770E0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8DAFAB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3D0AE7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27C12A3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387CB7D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23A4F69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.新增、修改時必須輸入,其他自動顯示不必輸入</w:t>
            </w:r>
          </w:p>
          <w:p w14:paraId="0A93D52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初級</w:t>
            </w:r>
          </w:p>
          <w:p w14:paraId="6464B65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中級</w:t>
            </w:r>
          </w:p>
          <w:p w14:paraId="06B3456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高級</w:t>
            </w:r>
          </w:p>
        </w:tc>
      </w:tr>
      <w:tr w:rsidR="00BA2F92" w:rsidRPr="00AF1A82" w14:paraId="6AA9DE3E" w14:textId="77777777" w:rsidTr="00BA2F92">
        <w:trPr>
          <w:trHeight w:val="291"/>
          <w:jc w:val="center"/>
        </w:trPr>
        <w:tc>
          <w:tcPr>
            <w:tcW w:w="493" w:type="dxa"/>
          </w:tcPr>
          <w:p w14:paraId="15E69FD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1" w:type="dxa"/>
          </w:tcPr>
          <w:p w14:paraId="4B8DF5E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903" w:type="dxa"/>
          </w:tcPr>
          <w:p w14:paraId="201EBA97" w14:textId="77777777" w:rsidR="00BA2F92" w:rsidRPr="00AF1A82" w:rsidRDefault="00F770E0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1" w:type="dxa"/>
          </w:tcPr>
          <w:p w14:paraId="55E9046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59C8B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A7504C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644C49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735E82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.新增、修改時必須輸入,其他自動顯示不必輸入</w:t>
            </w:r>
          </w:p>
          <w:p w14:paraId="7A174B1F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a.等級生效日不可為零</w:t>
            </w:r>
          </w:p>
        </w:tc>
      </w:tr>
      <w:tr w:rsidR="004D0BE0" w:rsidRPr="00AF1A82" w14:paraId="57ADB9A2" w14:textId="77777777" w:rsidTr="00BA2F92">
        <w:trPr>
          <w:trHeight w:val="291"/>
          <w:jc w:val="center"/>
          <w:ins w:id="7053" w:author="Fegie" w:date="2021-04-11T21:17:00Z"/>
        </w:trPr>
        <w:tc>
          <w:tcPr>
            <w:tcW w:w="493" w:type="dxa"/>
          </w:tcPr>
          <w:p w14:paraId="4DE4CDF3" w14:textId="3DB75723" w:rsidR="004D0BE0" w:rsidRPr="00AF1A82" w:rsidRDefault="004D0BE0" w:rsidP="00B30FC5">
            <w:pPr>
              <w:rPr>
                <w:ins w:id="7054" w:author="Fegie" w:date="2021-04-11T21:17:00Z"/>
                <w:rFonts w:ascii="標楷體" w:eastAsia="標楷體" w:hAnsi="標楷體"/>
              </w:rPr>
            </w:pPr>
            <w:ins w:id="7055" w:author="Fegie" w:date="2021-04-11T21:17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681" w:type="dxa"/>
          </w:tcPr>
          <w:p w14:paraId="5DBDB58C" w14:textId="61083A0E" w:rsidR="004D0BE0" w:rsidRPr="00AF1A82" w:rsidRDefault="004D0BE0" w:rsidP="00B30FC5">
            <w:pPr>
              <w:rPr>
                <w:ins w:id="7056" w:author="Fegie" w:date="2021-04-11T21:17:00Z"/>
                <w:rFonts w:ascii="標楷體" w:eastAsia="標楷體" w:hAnsi="標楷體"/>
              </w:rPr>
            </w:pPr>
            <w:ins w:id="7057" w:author="Fegie" w:date="2021-04-11T21:17:00Z">
              <w:r>
                <w:rPr>
                  <w:rFonts w:ascii="標楷體" w:eastAsia="標楷體" w:hAnsi="標楷體" w:hint="eastAsia"/>
                </w:rPr>
                <w:t>停效日期</w:t>
              </w:r>
            </w:ins>
          </w:p>
        </w:tc>
        <w:tc>
          <w:tcPr>
            <w:tcW w:w="903" w:type="dxa"/>
          </w:tcPr>
          <w:p w14:paraId="51EAA6A2" w14:textId="7A7705A2" w:rsidR="004D0BE0" w:rsidRPr="00AF1A82" w:rsidRDefault="004D0BE0" w:rsidP="00B30FC5">
            <w:pPr>
              <w:rPr>
                <w:ins w:id="7058" w:author="Fegie" w:date="2021-04-11T21:17:00Z"/>
                <w:rFonts w:ascii="標楷體" w:eastAsia="標楷體" w:hAnsi="標楷體"/>
              </w:rPr>
            </w:pPr>
            <w:ins w:id="7059" w:author="Fegie" w:date="2021-04-11T21:17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931" w:type="dxa"/>
          </w:tcPr>
          <w:p w14:paraId="32076879" w14:textId="77777777" w:rsidR="004D0BE0" w:rsidRPr="00AF1A82" w:rsidRDefault="004D0BE0" w:rsidP="00B30FC5">
            <w:pPr>
              <w:rPr>
                <w:ins w:id="7060" w:author="Fegie" w:date="2021-04-11T21:17:00Z"/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13FB8B4" w14:textId="77777777" w:rsidR="004D0BE0" w:rsidRPr="00AF1A82" w:rsidRDefault="004D0BE0" w:rsidP="00B30FC5">
            <w:pPr>
              <w:rPr>
                <w:ins w:id="7061" w:author="Fegie" w:date="2021-04-11T21:17:00Z"/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9DCDEB" w14:textId="77777777" w:rsidR="004D0BE0" w:rsidRPr="00AF1A82" w:rsidRDefault="004D0BE0" w:rsidP="00B30FC5">
            <w:pPr>
              <w:rPr>
                <w:ins w:id="7062" w:author="Fegie" w:date="2021-04-11T21:17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4F1AC3B" w14:textId="77777777" w:rsidR="004D0BE0" w:rsidRPr="00AF1A82" w:rsidRDefault="004D0BE0" w:rsidP="00B30FC5">
            <w:pPr>
              <w:rPr>
                <w:ins w:id="7063" w:author="Fegie" w:date="2021-04-11T21:17:00Z"/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16691094" w14:textId="3D140E31" w:rsidR="004D0BE0" w:rsidRPr="00AF1A82" w:rsidRDefault="004D0BE0" w:rsidP="00B30FC5">
            <w:pPr>
              <w:rPr>
                <w:ins w:id="7064" w:author="Fegie" w:date="2021-04-11T21:17:00Z"/>
                <w:rFonts w:ascii="標楷體" w:eastAsia="標楷體" w:hAnsi="標楷體"/>
              </w:rPr>
            </w:pPr>
            <w:proofErr w:type="spellStart"/>
            <w:ins w:id="7065" w:author="Fegie" w:date="2021-04-11T21:17:00Z">
              <w:r>
                <w:rPr>
                  <w:rFonts w:ascii="標楷體" w:eastAsia="標楷體" w:hAnsi="標楷體" w:hint="eastAsia"/>
                </w:rPr>
                <w:t>i</w:t>
              </w:r>
              <w:proofErr w:type="spellEnd"/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修改時可輸入</w:t>
              </w:r>
            </w:ins>
            <w:ins w:id="7066" w:author="Fegie" w:date="2021-04-11T21:18:00Z">
              <w:r>
                <w:rPr>
                  <w:rFonts w:ascii="標楷體" w:eastAsia="標楷體" w:hAnsi="標楷體" w:hint="eastAsia"/>
                </w:rPr>
                <w:t>，其他不必輸入</w:t>
              </w:r>
            </w:ins>
          </w:p>
        </w:tc>
      </w:tr>
      <w:tr w:rsidR="00BA2F92" w:rsidRPr="00AF1A82" w14:paraId="109E2038" w14:textId="77777777" w:rsidTr="00BA2F92">
        <w:trPr>
          <w:trHeight w:val="291"/>
          <w:jc w:val="center"/>
        </w:trPr>
        <w:tc>
          <w:tcPr>
            <w:tcW w:w="493" w:type="dxa"/>
          </w:tcPr>
          <w:p w14:paraId="11BFE5A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1" w:type="dxa"/>
          </w:tcPr>
          <w:p w14:paraId="09D9746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903" w:type="dxa"/>
          </w:tcPr>
          <w:p w14:paraId="7652A917" w14:textId="77777777" w:rsidR="00BA2F92" w:rsidRPr="00AF1A82" w:rsidRDefault="00F770E0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1" w:type="dxa"/>
          </w:tcPr>
          <w:p w14:paraId="5C2DE139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2629F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E23BB0C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BCB938C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BE85A0B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.新增、修改時必須輸入,其他自動顯示不必輸入</w:t>
            </w:r>
          </w:p>
          <w:p w14:paraId="2BD33F5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ii.限定輸入Y or spaces</w:t>
            </w:r>
          </w:p>
          <w:p w14:paraId="6231192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Y: 通過</w:t>
            </w:r>
          </w:p>
        </w:tc>
      </w:tr>
    </w:tbl>
    <w:p w14:paraId="1D46C948" w14:textId="77777777" w:rsidR="00822A93" w:rsidRPr="00AF1A82" w:rsidRDefault="00822A93" w:rsidP="00B30FC5">
      <w:pPr>
        <w:rPr>
          <w:rFonts w:ascii="標楷體" w:eastAsia="標楷體" w:hAnsi="標楷體"/>
        </w:rPr>
      </w:pPr>
    </w:p>
    <w:p w14:paraId="3FA486D4" w14:textId="77777777" w:rsidR="00B30FC5" w:rsidRPr="00AF1A82" w:rsidRDefault="00822A93" w:rsidP="00822A9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5D54B48" w14:textId="3BCD0C1B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del w:id="7067" w:author="Fegie" w:date="2021-02-20T10:50:00Z">
        <w:r w:rsidR="00EC356C" w:rsidRPr="00AF1A82" w:rsidDel="00E507A6">
          <w:rPr>
            <w:rFonts w:ascii="標楷體" w:hAnsi="標楷體" w:hint="eastAsia"/>
            <w:lang w:eastAsia="zh-TW"/>
          </w:rPr>
          <w:delText>4</w:delText>
        </w:r>
      </w:del>
      <w:ins w:id="7068" w:author="Fegie" w:date="2021-02-20T10:50:00Z">
        <w:r w:rsidR="00E507A6">
          <w:rPr>
            <w:rFonts w:ascii="標楷體" w:hAnsi="標楷體" w:hint="eastAsia"/>
            <w:lang w:eastAsia="zh-TW"/>
          </w:rPr>
          <w:t>9</w:t>
        </w:r>
      </w:ins>
      <w:r w:rsidR="00EC356C" w:rsidRPr="00AF1A82">
        <w:rPr>
          <w:rFonts w:ascii="標楷體" w:hAnsi="標楷體"/>
        </w:rPr>
        <w:t>08</w:t>
      </w:r>
      <w:r w:rsidRPr="00AF1A82">
        <w:rPr>
          <w:rFonts w:ascii="標楷體" w:hAnsi="標楷體" w:hint="eastAsia"/>
          <w:lang w:eastAsia="zh-TW"/>
        </w:rPr>
        <w:t>房貸專員撥款筆數統計表</w:t>
      </w:r>
    </w:p>
    <w:p w14:paraId="02B5E1F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1296B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A9E41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13FA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房貸專員業績統計作業－房貸專員撥款筆數統計表</w:t>
            </w:r>
          </w:p>
        </w:tc>
      </w:tr>
      <w:tr w:rsidR="00B30FC5" w:rsidRPr="00AF1A82" w14:paraId="13E20F50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DEB0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9DB2D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E14242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722E8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0C3C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7A77EE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BBCB1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B83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CFE4BD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B615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9149A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3AC259D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5CB469C7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0B87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A2B2D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491CDBF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4AD88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626A3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ADC693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8EE55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0102F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64BD63E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0AF9274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A9242AE" w14:textId="77777777" w:rsidR="00B30FC5" w:rsidRPr="00AF1A82" w:rsidRDefault="00B30FC5" w:rsidP="00DC757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815058B" w14:textId="12C39076" w:rsidR="00FA234D" w:rsidRPr="00AF1A82" w:rsidRDefault="00C0078D" w:rsidP="00B30FC5">
      <w:pPr>
        <w:rPr>
          <w:rFonts w:ascii="標楷體" w:eastAsia="標楷體" w:hAnsi="標楷體"/>
        </w:rPr>
      </w:pPr>
      <w:del w:id="7069" w:author="Fegie" w:date="2021-02-20T10:51:00Z">
        <w:r w:rsidRPr="00AF1A82" w:rsidDel="00E507A6">
          <w:rPr>
            <w:rFonts w:ascii="標楷體" w:eastAsia="標楷體" w:hAnsi="標楷體"/>
            <w:noProof/>
          </w:rPr>
          <w:drawing>
            <wp:inline distT="0" distB="0" distL="0" distR="0" wp14:anchorId="3ECB8094" wp14:editId="305BCB16">
              <wp:extent cx="6477000" cy="1803400"/>
              <wp:effectExtent l="0" t="0" r="0" b="6350"/>
              <wp:docPr id="3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1803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070" w:author="Fegie" w:date="2021-02-20T10:51:00Z">
        <w:r w:rsidR="00E507A6">
          <w:rPr>
            <w:noProof/>
          </w:rPr>
          <w:drawing>
            <wp:inline distT="0" distB="0" distL="0" distR="0" wp14:anchorId="7389A946" wp14:editId="3527F3F4">
              <wp:extent cx="6479540" cy="2352040"/>
              <wp:effectExtent l="0" t="0" r="0" b="0"/>
              <wp:docPr id="51" name="圖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52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829AE9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627DA852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9AF3D2A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822A93" w:rsidRPr="00AF1A82" w14:paraId="2E78BD2A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2CA32E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420F75B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66232D31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6E89907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1D38C684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8FDBF1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999809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40E819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2322218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6F6D5E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1C7D8D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5" w:type="dxa"/>
          </w:tcPr>
          <w:p w14:paraId="7AD759F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32A2739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7CD1DFA7" w14:textId="77777777" w:rsidTr="00822A93">
        <w:trPr>
          <w:trHeight w:val="291"/>
          <w:jc w:val="center"/>
        </w:trPr>
        <w:tc>
          <w:tcPr>
            <w:tcW w:w="494" w:type="dxa"/>
          </w:tcPr>
          <w:p w14:paraId="26246F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5EE7876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業績年月</w:t>
            </w:r>
          </w:p>
        </w:tc>
        <w:tc>
          <w:tcPr>
            <w:tcW w:w="909" w:type="dxa"/>
          </w:tcPr>
          <w:p w14:paraId="734186B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33DA7C6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E2D4A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C05F49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B846B5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215D9F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6B56D26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a.起始值不可大於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訖止值</w:t>
            </w:r>
            <w:proofErr w:type="gramEnd"/>
          </w:p>
        </w:tc>
      </w:tr>
    </w:tbl>
    <w:p w14:paraId="1A7DF2CC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CD82997" w14:textId="1B77A485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del w:id="7071" w:author="Fegie" w:date="2021-02-20T10:50:00Z">
        <w:r w:rsidR="00EC356C" w:rsidRPr="00AF1A82" w:rsidDel="00E507A6">
          <w:rPr>
            <w:rFonts w:ascii="標楷體" w:hAnsi="標楷體" w:hint="eastAsia"/>
            <w:lang w:eastAsia="zh-TW"/>
          </w:rPr>
          <w:delText>4</w:delText>
        </w:r>
      </w:del>
      <w:ins w:id="7072" w:author="Fegie" w:date="2021-02-20T10:50:00Z">
        <w:r w:rsidR="00E507A6">
          <w:rPr>
            <w:rFonts w:ascii="標楷體" w:hAnsi="標楷體" w:hint="eastAsia"/>
            <w:lang w:eastAsia="zh-TW"/>
          </w:rPr>
          <w:t>9</w:t>
        </w:r>
      </w:ins>
      <w:r w:rsidR="00EC356C" w:rsidRPr="00AF1A82">
        <w:rPr>
          <w:rFonts w:ascii="標楷體" w:hAnsi="標楷體"/>
        </w:rPr>
        <w:t>09</w:t>
      </w:r>
      <w:r w:rsidRPr="00AF1A82">
        <w:rPr>
          <w:rFonts w:ascii="標楷體" w:hAnsi="標楷體" w:hint="eastAsia"/>
          <w:lang w:eastAsia="zh-TW"/>
        </w:rPr>
        <w:t>案件品質排行表</w:t>
      </w:r>
      <w:r w:rsidRPr="00AF1A82">
        <w:rPr>
          <w:rFonts w:ascii="標楷體" w:hAnsi="標楷體" w:hint="eastAsia"/>
        </w:rPr>
        <w:t>(</w:t>
      </w:r>
      <w:proofErr w:type="spellStart"/>
      <w:r w:rsidRPr="00AF1A82">
        <w:rPr>
          <w:rFonts w:ascii="標楷體" w:hAnsi="標楷體" w:hint="eastAsia"/>
        </w:rPr>
        <w:t>列印</w:t>
      </w:r>
      <w:proofErr w:type="spellEnd"/>
      <w:r w:rsidRPr="00AF1A82">
        <w:rPr>
          <w:rFonts w:ascii="標楷體" w:hAnsi="標楷體" w:hint="eastAsia"/>
        </w:rPr>
        <w:t>)</w:t>
      </w:r>
    </w:p>
    <w:p w14:paraId="3BC0698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1002086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9C90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6209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房貸專員業績統計作業－案件品質排行表(列印)</w:t>
            </w:r>
          </w:p>
        </w:tc>
      </w:tr>
      <w:tr w:rsidR="00B30FC5" w:rsidRPr="00AF1A82" w14:paraId="6B41DAA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09E2C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D304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23B0C5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EF23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5014C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69FCD5C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50F7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01CD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0C7787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607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8C9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0EB425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1750CF14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5240F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935C8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757DED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502A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409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1910FC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0D169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280D4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517936C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47F6450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6380EE2" w14:textId="77777777" w:rsidR="00B30FC5" w:rsidRPr="00AF1A82" w:rsidRDefault="00B30FC5" w:rsidP="00DC757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F9FA1F4" w14:textId="082B9239" w:rsidR="00B30FC5" w:rsidRPr="00AF1A82" w:rsidRDefault="00C0078D" w:rsidP="00B30FC5">
      <w:pPr>
        <w:rPr>
          <w:rFonts w:ascii="標楷體" w:eastAsia="標楷體" w:hAnsi="標楷體"/>
        </w:rPr>
      </w:pPr>
      <w:del w:id="7073" w:author="Fegie" w:date="2021-02-20T10:51:00Z">
        <w:r w:rsidRPr="00AF1A82" w:rsidDel="00E507A6">
          <w:rPr>
            <w:rFonts w:ascii="標楷體" w:eastAsia="標楷體" w:hAnsi="標楷體"/>
            <w:noProof/>
          </w:rPr>
          <w:drawing>
            <wp:inline distT="0" distB="0" distL="0" distR="0" wp14:anchorId="340CC40B" wp14:editId="674CDDED">
              <wp:extent cx="6477000" cy="1739900"/>
              <wp:effectExtent l="0" t="0" r="0" b="0"/>
              <wp:docPr id="4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173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074" w:author="Fegie" w:date="2021-02-20T10:51:00Z">
        <w:r w:rsidR="00E507A6">
          <w:rPr>
            <w:noProof/>
          </w:rPr>
          <w:drawing>
            <wp:inline distT="0" distB="0" distL="0" distR="0" wp14:anchorId="0A954C15" wp14:editId="73AF4CDD">
              <wp:extent cx="6479540" cy="2567940"/>
              <wp:effectExtent l="0" t="0" r="0" b="3810"/>
              <wp:docPr id="52" name="圖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67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151423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5B25E5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601"/>
        <w:gridCol w:w="1296"/>
        <w:gridCol w:w="899"/>
        <w:gridCol w:w="1133"/>
        <w:gridCol w:w="665"/>
        <w:gridCol w:w="686"/>
        <w:gridCol w:w="3649"/>
      </w:tblGrid>
      <w:tr w:rsidR="00822A93" w:rsidRPr="00AF1A82" w14:paraId="5F8E3238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6DA822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27BFFBB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0B297F3E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520331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405F5130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D2975D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A99CD3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296254E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3C5F016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23C6633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0CD97D7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5" w:type="dxa"/>
          </w:tcPr>
          <w:p w14:paraId="0EB000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11212A4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107AE999" w14:textId="77777777" w:rsidTr="00822A93">
        <w:trPr>
          <w:trHeight w:val="291"/>
          <w:jc w:val="center"/>
        </w:trPr>
        <w:tc>
          <w:tcPr>
            <w:tcW w:w="494" w:type="dxa"/>
          </w:tcPr>
          <w:p w14:paraId="23BA7A2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43ECEA3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截止日期</w:t>
            </w:r>
          </w:p>
        </w:tc>
        <w:tc>
          <w:tcPr>
            <w:tcW w:w="909" w:type="dxa"/>
          </w:tcPr>
          <w:p w14:paraId="72E2BEE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4" w:type="dxa"/>
          </w:tcPr>
          <w:p w14:paraId="7FC1E20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186" w:type="dxa"/>
          </w:tcPr>
          <w:p w14:paraId="4C0A19F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A92DB5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EF584C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BF4916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</w:tbl>
    <w:p w14:paraId="5660498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6F0B92C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BFCA8A0" w14:textId="1A78268A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EC356C" w:rsidRPr="00AF1A82">
        <w:rPr>
          <w:rFonts w:ascii="標楷體" w:hAnsi="標楷體"/>
          <w:lang w:eastAsia="zh-TW"/>
        </w:rPr>
        <w:t>5</w:t>
      </w:r>
      <w:del w:id="7075" w:author="Fegie" w:date="2021-02-20T10:50:00Z">
        <w:r w:rsidR="00EC356C" w:rsidRPr="00AF1A82" w:rsidDel="00E507A6">
          <w:rPr>
            <w:rFonts w:ascii="標楷體" w:hAnsi="標楷體" w:hint="eastAsia"/>
            <w:lang w:eastAsia="zh-TW"/>
          </w:rPr>
          <w:delText>4</w:delText>
        </w:r>
      </w:del>
      <w:ins w:id="7076" w:author="Fegie" w:date="2021-02-20T10:50:00Z">
        <w:r w:rsidR="00E507A6">
          <w:rPr>
            <w:rFonts w:ascii="標楷體" w:hAnsi="標楷體" w:hint="eastAsia"/>
            <w:lang w:eastAsia="zh-TW"/>
          </w:rPr>
          <w:t>9</w:t>
        </w:r>
      </w:ins>
      <w:r w:rsidR="00EC356C" w:rsidRPr="00AF1A82">
        <w:rPr>
          <w:rFonts w:ascii="標楷體" w:hAnsi="標楷體"/>
          <w:lang w:eastAsia="zh-TW"/>
        </w:rPr>
        <w:t>10</w:t>
      </w:r>
      <w:r w:rsidRPr="00AF1A82">
        <w:rPr>
          <w:rFonts w:ascii="標楷體" w:hAnsi="標楷體" w:hint="eastAsia"/>
        </w:rPr>
        <w:t>新撥款利率案件資料產生</w:t>
      </w:r>
    </w:p>
    <w:p w14:paraId="46DDBB38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BAB96D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643CE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81DA9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房貸專員業績統計作業－新撥款利率案件資料產生</w:t>
            </w:r>
          </w:p>
        </w:tc>
      </w:tr>
      <w:tr w:rsidR="00B30FC5" w:rsidRPr="00AF1A82" w14:paraId="496399C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C5A02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EA66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11C9B70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0E927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16147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7BB4165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83C89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4375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CDDC28E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89C3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1E436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700D64B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6BBB8C3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7DA80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360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4992D5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FCE8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A3379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67758E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6D62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331B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B9B6A5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44A86AF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A1DB892" w14:textId="5930B06B" w:rsidR="00B30FC5" w:rsidRPr="00AF1A82" w:rsidRDefault="00C0078D" w:rsidP="00B30FC5">
      <w:pPr>
        <w:rPr>
          <w:rFonts w:ascii="標楷體" w:eastAsia="標楷體" w:hAnsi="標楷體"/>
        </w:rPr>
      </w:pPr>
      <w:del w:id="7077" w:author="Fegie" w:date="2021-02-20T10:51:00Z">
        <w:r w:rsidRPr="00AF1A82" w:rsidDel="00E507A6">
          <w:rPr>
            <w:rFonts w:ascii="標楷體" w:eastAsia="標楷體" w:hAnsi="標楷體"/>
            <w:noProof/>
          </w:rPr>
          <w:drawing>
            <wp:inline distT="0" distB="0" distL="0" distR="0" wp14:anchorId="1C165527" wp14:editId="533A5726">
              <wp:extent cx="6477000" cy="1752600"/>
              <wp:effectExtent l="0" t="0" r="0" b="0"/>
              <wp:docPr id="4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175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078" w:author="Fegie" w:date="2021-02-20T10:51:00Z">
        <w:r w:rsidR="00E507A6">
          <w:rPr>
            <w:noProof/>
          </w:rPr>
          <w:drawing>
            <wp:inline distT="0" distB="0" distL="0" distR="0" wp14:anchorId="3BECDD47" wp14:editId="3C2351CC">
              <wp:extent cx="6479540" cy="2884805"/>
              <wp:effectExtent l="0" t="0" r="0" b="0"/>
              <wp:docPr id="55" name="圖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84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3EA07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1A9DDC01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02D70C2E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350DDAB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6F8D96B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5DB052E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E6279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6E8E884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FAEB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4B3A755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1CB44D9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4C11828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6C96BB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836B3F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3" w:type="dxa"/>
          </w:tcPr>
          <w:p w14:paraId="35A3963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C6F41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2077C2A5" w14:textId="77777777" w:rsidTr="00822A93">
        <w:trPr>
          <w:trHeight w:val="291"/>
          <w:jc w:val="center"/>
        </w:trPr>
        <w:tc>
          <w:tcPr>
            <w:tcW w:w="576" w:type="dxa"/>
          </w:tcPr>
          <w:p w14:paraId="6D0E933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633257D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D61534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39C4F2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年初</w:t>
            </w:r>
          </w:p>
        </w:tc>
        <w:tc>
          <w:tcPr>
            <w:tcW w:w="1177" w:type="dxa"/>
          </w:tcPr>
          <w:p w14:paraId="5397462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6D6B2E7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43E2857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425FD6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822A93" w:rsidRPr="00AF1A82" w14:paraId="7BBB0E8D" w14:textId="77777777" w:rsidTr="00822A93">
        <w:trPr>
          <w:trHeight w:val="291"/>
          <w:jc w:val="center"/>
        </w:trPr>
        <w:tc>
          <w:tcPr>
            <w:tcW w:w="576" w:type="dxa"/>
          </w:tcPr>
          <w:p w14:paraId="2D73067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30CAD00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6F9A7D9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4D20CA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177" w:type="dxa"/>
          </w:tcPr>
          <w:p w14:paraId="593B94F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5DCEBA1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EC5256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3974C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 &gt;= 年月日起</w:t>
            </w:r>
          </w:p>
          <w:p w14:paraId="5340E5C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</w:tbl>
    <w:p w14:paraId="522A3793" w14:textId="77777777" w:rsidR="00DE40DE" w:rsidRPr="00AF1A82" w:rsidRDefault="00DE40DE" w:rsidP="00B30FC5">
      <w:pPr>
        <w:rPr>
          <w:rFonts w:ascii="標楷體" w:eastAsia="標楷體" w:hAnsi="標楷體"/>
        </w:rPr>
      </w:pPr>
    </w:p>
    <w:p w14:paraId="38A2E216" w14:textId="77777777" w:rsidR="00DE40DE" w:rsidRPr="00AF1A82" w:rsidRDefault="00DE40DE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BC83E1B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C038307" w14:textId="4B36E2D4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del w:id="7079" w:author="Fegie" w:date="2021-02-20T10:50:00Z">
        <w:r w:rsidR="00EC356C" w:rsidRPr="00AF1A82" w:rsidDel="00E507A6">
          <w:rPr>
            <w:rFonts w:ascii="標楷體" w:hAnsi="標楷體" w:hint="eastAsia"/>
            <w:lang w:eastAsia="zh-TW"/>
          </w:rPr>
          <w:delText>4</w:delText>
        </w:r>
      </w:del>
      <w:ins w:id="7080" w:author="Fegie" w:date="2021-02-20T10:50:00Z">
        <w:r w:rsidR="00E507A6">
          <w:rPr>
            <w:rFonts w:ascii="標楷體" w:hAnsi="標楷體" w:hint="eastAsia"/>
            <w:lang w:eastAsia="zh-TW"/>
          </w:rPr>
          <w:t>9</w:t>
        </w:r>
      </w:ins>
      <w:r w:rsidR="00EC356C" w:rsidRPr="00AF1A82">
        <w:rPr>
          <w:rFonts w:ascii="標楷體" w:hAnsi="標楷體"/>
        </w:rPr>
        <w:t>11</w:t>
      </w:r>
      <w:r w:rsidRPr="00AF1A82">
        <w:rPr>
          <w:rFonts w:ascii="標楷體" w:hAnsi="標楷體" w:hint="eastAsia"/>
          <w:lang w:eastAsia="zh-TW"/>
        </w:rPr>
        <w:t>撥款件貸款成數統計資料產生</w:t>
      </w:r>
    </w:p>
    <w:p w14:paraId="1DC668A1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357659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8AE1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BC51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房貸專員業績統計作業－撥款件貸款成數統計資料產生</w:t>
            </w:r>
          </w:p>
        </w:tc>
      </w:tr>
      <w:tr w:rsidR="00B30FC5" w:rsidRPr="00AF1A82" w14:paraId="688AFC0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A107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79BA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45D7DD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398B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7A90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1DEA1D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B16F5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8DBA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A7CBBD4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322E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8EA62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4188DC6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24FE820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E8E6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FB5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E17F11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04A4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F1F1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BC00BB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913B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C61FD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118F381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E678985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51391E1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AD0210D" w14:textId="4780423F" w:rsidR="00B30FC5" w:rsidRPr="00AF1A82" w:rsidRDefault="00C0078D" w:rsidP="00B30FC5">
      <w:pPr>
        <w:rPr>
          <w:rFonts w:ascii="標楷體" w:eastAsia="標楷體" w:hAnsi="標楷體"/>
        </w:rPr>
      </w:pPr>
      <w:del w:id="7081" w:author="Fegie" w:date="2021-02-20T10:51:00Z">
        <w:r w:rsidRPr="00AF1A82" w:rsidDel="00E507A6">
          <w:rPr>
            <w:rFonts w:ascii="標楷體" w:eastAsia="標楷體" w:hAnsi="標楷體"/>
            <w:noProof/>
          </w:rPr>
          <w:drawing>
            <wp:inline distT="0" distB="0" distL="0" distR="0" wp14:anchorId="2640EDF4" wp14:editId="64262078">
              <wp:extent cx="6483350" cy="1771650"/>
              <wp:effectExtent l="0" t="0" r="0" b="0"/>
              <wp:docPr id="4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77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082" w:author="Fegie" w:date="2021-02-20T10:52:00Z">
        <w:r w:rsidR="00E507A6">
          <w:rPr>
            <w:noProof/>
          </w:rPr>
          <w:drawing>
            <wp:inline distT="0" distB="0" distL="0" distR="0" wp14:anchorId="1E7A46D3" wp14:editId="623B1ED8">
              <wp:extent cx="6479540" cy="2934970"/>
              <wp:effectExtent l="0" t="0" r="0" b="0"/>
              <wp:docPr id="78" name="圖片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34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90F865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D95FA27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2834D7D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5DAAA49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6797A2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D4F9AE2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61F5A7D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1F30058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49532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2E080FA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64C752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3E35F3B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36D46C7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E51935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3" w:type="dxa"/>
          </w:tcPr>
          <w:p w14:paraId="6A8DDAA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0A0A0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15A88447" w14:textId="77777777" w:rsidTr="00822A93">
        <w:trPr>
          <w:trHeight w:val="291"/>
          <w:jc w:val="center"/>
        </w:trPr>
        <w:tc>
          <w:tcPr>
            <w:tcW w:w="576" w:type="dxa"/>
          </w:tcPr>
          <w:p w14:paraId="1050514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744BC13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940A82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607F071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年初</w:t>
            </w:r>
          </w:p>
        </w:tc>
        <w:tc>
          <w:tcPr>
            <w:tcW w:w="1177" w:type="dxa"/>
          </w:tcPr>
          <w:p w14:paraId="043F653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0F1B4F8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5C7496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958FB2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822A93" w:rsidRPr="00AF1A82" w14:paraId="0523D293" w14:textId="77777777" w:rsidTr="00822A93">
        <w:trPr>
          <w:trHeight w:val="291"/>
          <w:jc w:val="center"/>
        </w:trPr>
        <w:tc>
          <w:tcPr>
            <w:tcW w:w="576" w:type="dxa"/>
          </w:tcPr>
          <w:p w14:paraId="7CE7619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5398013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0972DA7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633F86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177" w:type="dxa"/>
          </w:tcPr>
          <w:p w14:paraId="62CC38F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4FB3320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892200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8E2F02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</w:tbl>
    <w:p w14:paraId="4A52130A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9B144F8" w14:textId="1F7166D7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del w:id="7083" w:author="Fegie" w:date="2021-02-20T10:48:00Z">
        <w:r w:rsidR="00EC356C" w:rsidRPr="00AF1A82" w:rsidDel="00E507A6">
          <w:rPr>
            <w:rFonts w:ascii="標楷體" w:hAnsi="標楷體" w:hint="eastAsia"/>
            <w:lang w:eastAsia="zh-TW"/>
          </w:rPr>
          <w:delText>4</w:delText>
        </w:r>
      </w:del>
      <w:ins w:id="7084" w:author="Fegie" w:date="2021-02-20T10:48:00Z">
        <w:r w:rsidR="00E507A6">
          <w:rPr>
            <w:rFonts w:ascii="標楷體" w:hAnsi="標楷體" w:hint="eastAsia"/>
            <w:lang w:eastAsia="zh-TW"/>
          </w:rPr>
          <w:t>9</w:t>
        </w:r>
      </w:ins>
      <w:r w:rsidR="00EC356C" w:rsidRPr="00AF1A82">
        <w:rPr>
          <w:rFonts w:ascii="標楷體" w:hAnsi="標楷體"/>
        </w:rPr>
        <w:t>12</w:t>
      </w:r>
      <w:r w:rsidRPr="00AF1A82">
        <w:rPr>
          <w:rFonts w:ascii="標楷體" w:hAnsi="標楷體" w:hint="eastAsia"/>
          <w:lang w:eastAsia="zh-TW"/>
        </w:rPr>
        <w:t>新光銀</w:t>
      </w:r>
      <w:proofErr w:type="gramStart"/>
      <w:r w:rsidRPr="00AF1A82">
        <w:rPr>
          <w:rFonts w:ascii="標楷體" w:hAnsi="標楷體" w:hint="eastAsia"/>
          <w:lang w:eastAsia="zh-TW"/>
        </w:rPr>
        <w:t>銀</w:t>
      </w:r>
      <w:proofErr w:type="gramEnd"/>
      <w:r w:rsidRPr="00AF1A82">
        <w:rPr>
          <w:rFonts w:ascii="標楷體" w:hAnsi="標楷體" w:hint="eastAsia"/>
          <w:lang w:eastAsia="zh-TW"/>
        </w:rPr>
        <w:t>扣案件資料產生</w:t>
      </w:r>
    </w:p>
    <w:p w14:paraId="30AFABDF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C4D1A9F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61525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FD22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房貸專員業績統計作業－新光銀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銀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扣案件資料產生</w:t>
            </w:r>
          </w:p>
        </w:tc>
      </w:tr>
      <w:tr w:rsidR="00B30FC5" w:rsidRPr="00AF1A82" w14:paraId="4D8C55B8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032F6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EAD5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D6A73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C1446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9944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EC6FB9E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EA9EE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DDD1D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3EF202D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FBB2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ACCB4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61FFF88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5817EE6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B227D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FB74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8283FD6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21885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78177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E1CEAB0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25E34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8C581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664247A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6AD81B2F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F97C31F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C256F93" w14:textId="2A2CC402" w:rsidR="00B30FC5" w:rsidRPr="00AF1A82" w:rsidRDefault="00E507A6" w:rsidP="00B30FC5">
      <w:pPr>
        <w:rPr>
          <w:rFonts w:ascii="標楷體" w:eastAsia="標楷體" w:hAnsi="標楷體"/>
        </w:rPr>
      </w:pPr>
      <w:ins w:id="7085" w:author="Fegie" w:date="2021-02-20T10:52:00Z">
        <w:r>
          <w:rPr>
            <w:noProof/>
          </w:rPr>
          <w:drawing>
            <wp:inline distT="0" distB="0" distL="0" distR="0" wp14:anchorId="12685360" wp14:editId="33298173">
              <wp:extent cx="6479540" cy="3021330"/>
              <wp:effectExtent l="0" t="0" r="0" b="7620"/>
              <wp:docPr id="79" name="圖片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021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7086" w:author="Fegie" w:date="2021-02-20T10:52:00Z">
        <w:r w:rsidR="00C0078D" w:rsidRPr="00AF1A82" w:rsidDel="00E507A6">
          <w:rPr>
            <w:rFonts w:ascii="標楷體" w:eastAsia="標楷體" w:hAnsi="標楷體"/>
            <w:noProof/>
          </w:rPr>
          <w:drawing>
            <wp:inline distT="0" distB="0" distL="0" distR="0" wp14:anchorId="1874E8E4" wp14:editId="4762205D">
              <wp:extent cx="6483350" cy="1739900"/>
              <wp:effectExtent l="0" t="0" r="0" b="0"/>
              <wp:docPr id="4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73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36493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14A3DC10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28283A3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6D3E08C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FE4D37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0891C6EA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B88BF8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6EF3030A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2A4E353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155C1B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9904C2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7FC5BB8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FB7D13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29E29E4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3" w:type="dxa"/>
          </w:tcPr>
          <w:p w14:paraId="75DEB51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7BD67FD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34E43D18" w14:textId="77777777" w:rsidTr="00822A93">
        <w:trPr>
          <w:trHeight w:val="291"/>
          <w:jc w:val="center"/>
        </w:trPr>
        <w:tc>
          <w:tcPr>
            <w:tcW w:w="576" w:type="dxa"/>
          </w:tcPr>
          <w:p w14:paraId="7BC88FC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58412DA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撥款日期起</w:t>
            </w:r>
          </w:p>
        </w:tc>
        <w:tc>
          <w:tcPr>
            <w:tcW w:w="901" w:type="dxa"/>
          </w:tcPr>
          <w:p w14:paraId="5780F71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099534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年初</w:t>
            </w:r>
          </w:p>
        </w:tc>
        <w:tc>
          <w:tcPr>
            <w:tcW w:w="1177" w:type="dxa"/>
          </w:tcPr>
          <w:p w14:paraId="3C0B32D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14A9577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F8E2EE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AA1B4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822A93" w:rsidRPr="00AF1A82" w14:paraId="5E8454E3" w14:textId="77777777" w:rsidTr="00822A93">
        <w:trPr>
          <w:trHeight w:val="291"/>
          <w:jc w:val="center"/>
        </w:trPr>
        <w:tc>
          <w:tcPr>
            <w:tcW w:w="576" w:type="dxa"/>
          </w:tcPr>
          <w:p w14:paraId="3308893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69844E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撥款日期迄</w:t>
            </w:r>
          </w:p>
        </w:tc>
        <w:tc>
          <w:tcPr>
            <w:tcW w:w="901" w:type="dxa"/>
          </w:tcPr>
          <w:p w14:paraId="13BCEBF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51B43BB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177" w:type="dxa"/>
          </w:tcPr>
          <w:p w14:paraId="0A63BA0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2EE4F45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07D83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A2592F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</w:tbl>
    <w:p w14:paraId="15B98107" w14:textId="77777777" w:rsidR="00B30FC5" w:rsidRDefault="00B30FC5" w:rsidP="00B30FC5">
      <w:pPr>
        <w:rPr>
          <w:rFonts w:ascii="標楷體" w:eastAsia="標楷體" w:hAnsi="標楷體"/>
        </w:rPr>
      </w:pPr>
    </w:p>
    <w:p w14:paraId="46903F41" w14:textId="39D6AB22" w:rsidR="007446F3" w:rsidRPr="00AF1A82" w:rsidRDefault="007446F3" w:rsidP="007446F3">
      <w:pPr>
        <w:pStyle w:val="3"/>
        <w:numPr>
          <w:ilvl w:val="2"/>
          <w:numId w:val="8"/>
        </w:numPr>
        <w:rPr>
          <w:moveTo w:id="7087" w:author="88692" w:date="2020-06-18T18:22:00Z"/>
          <w:rFonts w:ascii="標楷體" w:hAnsi="標楷體"/>
        </w:rPr>
      </w:pPr>
      <w:moveToRangeStart w:id="7088" w:author="88692" w:date="2020-06-18T18:22:00Z" w:name="move43396978"/>
      <w:moveTo w:id="7089" w:author="88692" w:date="2020-06-18T18:22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5950</w:t>
        </w:r>
        <w:r w:rsidRPr="00AF1A82">
          <w:rPr>
            <w:rFonts w:ascii="標楷體" w:hAnsi="標楷體" w:hint="eastAsia"/>
            <w:lang w:eastAsia="zh-TW"/>
          </w:rPr>
          <w:t>業績案件計件代碼明細資料查詢</w:t>
        </w:r>
      </w:moveTo>
      <w:ins w:id="7090" w:author="88692" w:date="2020-06-19T09:30:00Z">
        <w:r w:rsidR="00111CF1">
          <w:rPr>
            <w:rFonts w:ascii="標楷體" w:hAnsi="標楷體" w:hint="eastAsia"/>
            <w:lang w:eastAsia="zh-TW"/>
          </w:rPr>
          <w:t>(</w:t>
        </w:r>
        <w:proofErr w:type="spellStart"/>
        <w:r w:rsidR="00111CF1">
          <w:rPr>
            <w:rFonts w:ascii="標楷體" w:hAnsi="標楷體" w:hint="eastAsia"/>
            <w:lang w:eastAsia="zh-TW"/>
          </w:rPr>
          <w:t>拿掉</w:t>
        </w:r>
        <w:proofErr w:type="spellEnd"/>
        <w:r w:rsidR="00111CF1">
          <w:rPr>
            <w:rFonts w:ascii="標楷體" w:hAnsi="標楷體" w:hint="eastAsia"/>
            <w:lang w:eastAsia="zh-TW"/>
          </w:rPr>
          <w:t>???)</w:t>
        </w:r>
      </w:ins>
    </w:p>
    <w:p w14:paraId="26D77AD4" w14:textId="77777777" w:rsidR="007446F3" w:rsidRPr="00AF1A82" w:rsidRDefault="007446F3" w:rsidP="007446F3">
      <w:pPr>
        <w:pStyle w:val="a"/>
        <w:rPr>
          <w:moveTo w:id="7091" w:author="88692" w:date="2020-06-18T18:22:00Z"/>
        </w:rPr>
      </w:pPr>
      <w:moveTo w:id="7092" w:author="88692" w:date="2020-06-18T18:22:00Z">
        <w:r w:rsidRPr="00AF1A82">
          <w:t>功能說明</w:t>
        </w:r>
      </w:moveTo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46F3" w:rsidRPr="00AF1A82" w14:paraId="5E26D0E1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8FE52B" w14:textId="77777777" w:rsidR="007446F3" w:rsidRPr="00AF1A82" w:rsidRDefault="007446F3" w:rsidP="00ED3A87">
            <w:pPr>
              <w:rPr>
                <w:moveTo w:id="7093" w:author="88692" w:date="2020-06-18T18:22:00Z"/>
                <w:rFonts w:ascii="標楷體" w:eastAsia="標楷體" w:hAnsi="標楷體"/>
              </w:rPr>
            </w:pPr>
            <w:moveTo w:id="7094" w:author="88692" w:date="2020-06-18T18:22:00Z">
              <w:r w:rsidRPr="00AF1A82">
                <w:rPr>
                  <w:rFonts w:ascii="標楷體" w:eastAsia="標楷體" w:hAnsi="標楷體"/>
                </w:rPr>
                <w:t xml:space="preserve">功能名稱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576768" w14:textId="77777777" w:rsidR="007446F3" w:rsidRPr="00AF1A82" w:rsidRDefault="007446F3" w:rsidP="00ED3A87">
            <w:pPr>
              <w:rPr>
                <w:moveTo w:id="7095" w:author="88692" w:date="2020-06-18T18:22:00Z"/>
                <w:rFonts w:ascii="標楷體" w:eastAsia="標楷體" w:hAnsi="標楷體"/>
              </w:rPr>
            </w:pPr>
            <w:moveTo w:id="7096" w:author="88692" w:date="2020-06-18T18:22:00Z">
              <w:r w:rsidRPr="00AF1A82">
                <w:rPr>
                  <w:rFonts w:ascii="標楷體" w:eastAsia="標楷體" w:hAnsi="標楷體" w:hint="eastAsia"/>
                </w:rPr>
                <w:t>業績調整作業</w:t>
              </w:r>
              <w:del w:id="7097" w:author="88692" w:date="2020-06-19T09:36:00Z">
                <w:r w:rsidRPr="00AF1A82" w:rsidDel="00E646A9">
                  <w:rPr>
                    <w:rFonts w:ascii="標楷體" w:eastAsia="標楷體" w:hAnsi="標楷體" w:hint="eastAsia"/>
                  </w:rPr>
                  <w:delText>(MENU)</w:delText>
                </w:r>
              </w:del>
              <w:r w:rsidRPr="00AF1A82">
                <w:rPr>
                  <w:rFonts w:ascii="標楷體" w:eastAsia="標楷體" w:hAnsi="標楷體" w:hint="eastAsia"/>
                </w:rPr>
                <w:t>-業績案件計件代碼明細資料查詢</w:t>
              </w:r>
            </w:moveTo>
          </w:p>
        </w:tc>
      </w:tr>
      <w:tr w:rsidR="007446F3" w:rsidRPr="00AF1A82" w14:paraId="0007FE5A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82840" w14:textId="77777777" w:rsidR="007446F3" w:rsidRPr="00AF1A82" w:rsidRDefault="007446F3" w:rsidP="00ED3A87">
            <w:pPr>
              <w:rPr>
                <w:moveTo w:id="7098" w:author="88692" w:date="2020-06-18T18:22:00Z"/>
                <w:rFonts w:ascii="標楷體" w:eastAsia="標楷體" w:hAnsi="標楷體"/>
              </w:rPr>
            </w:pPr>
            <w:moveTo w:id="7099" w:author="88692" w:date="2020-06-18T18:22:00Z">
              <w:r w:rsidRPr="00AF1A82">
                <w:rPr>
                  <w:rFonts w:ascii="標楷體" w:eastAsia="標楷體" w:hAnsi="標楷體"/>
                </w:rPr>
                <w:t>進入條件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9CD0EE" w14:textId="77777777" w:rsidR="007446F3" w:rsidRPr="00AF1A82" w:rsidRDefault="007446F3" w:rsidP="00ED3A87">
            <w:pPr>
              <w:rPr>
                <w:moveTo w:id="7100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37510B5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B56589" w14:textId="77777777" w:rsidR="007446F3" w:rsidRPr="00AF1A82" w:rsidRDefault="007446F3" w:rsidP="00ED3A87">
            <w:pPr>
              <w:rPr>
                <w:moveTo w:id="7101" w:author="88692" w:date="2020-06-18T18:22:00Z"/>
                <w:rFonts w:ascii="標楷體" w:eastAsia="標楷體" w:hAnsi="標楷體"/>
              </w:rPr>
            </w:pPr>
            <w:moveTo w:id="7102" w:author="88692" w:date="2020-06-18T18:22:00Z">
              <w:r w:rsidRPr="00AF1A82">
                <w:rPr>
                  <w:rFonts w:ascii="標楷體" w:eastAsia="標楷體" w:hAnsi="標楷體"/>
                </w:rPr>
                <w:t xml:space="preserve">基本流程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5245E" w14:textId="77777777" w:rsidR="007446F3" w:rsidRPr="00AF1A82" w:rsidRDefault="007446F3" w:rsidP="00ED3A87">
            <w:pPr>
              <w:rPr>
                <w:moveTo w:id="7103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1E9DAB6A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2C85E9" w14:textId="77777777" w:rsidR="007446F3" w:rsidRPr="00AF1A82" w:rsidRDefault="007446F3" w:rsidP="00ED3A87">
            <w:pPr>
              <w:rPr>
                <w:moveTo w:id="7104" w:author="88692" w:date="2020-06-18T18:22:00Z"/>
                <w:rFonts w:ascii="標楷體" w:eastAsia="標楷體" w:hAnsi="標楷體"/>
              </w:rPr>
            </w:pPr>
            <w:moveTo w:id="7105" w:author="88692" w:date="2020-06-18T18:22:00Z">
              <w:r w:rsidRPr="00AF1A82">
                <w:rPr>
                  <w:rFonts w:ascii="標楷體" w:eastAsia="標楷體" w:hAnsi="標楷體"/>
                </w:rPr>
                <w:t>選用流程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1A00CE" w14:textId="77777777" w:rsidR="007446F3" w:rsidRPr="00AF1A82" w:rsidRDefault="007446F3" w:rsidP="00ED3A87">
            <w:pPr>
              <w:rPr>
                <w:moveTo w:id="7106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350C6A0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C5CD6A" w14:textId="77777777" w:rsidR="007446F3" w:rsidRPr="00AF1A82" w:rsidRDefault="007446F3" w:rsidP="00ED3A87">
            <w:pPr>
              <w:rPr>
                <w:moveTo w:id="7107" w:author="88692" w:date="2020-06-18T18:22:00Z"/>
                <w:rFonts w:ascii="標楷體" w:eastAsia="標楷體" w:hAnsi="標楷體"/>
              </w:rPr>
            </w:pPr>
            <w:moveTo w:id="7108" w:author="88692" w:date="2020-06-18T18:22:00Z">
              <w:r w:rsidRPr="00AF1A82">
                <w:rPr>
                  <w:rFonts w:ascii="標楷體" w:eastAsia="標楷體" w:hAnsi="標楷體"/>
                </w:rPr>
                <w:t>例外流程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660F0F" w14:textId="77777777" w:rsidR="007446F3" w:rsidRPr="00AF1A82" w:rsidRDefault="007446F3" w:rsidP="00ED3A87">
            <w:pPr>
              <w:rPr>
                <w:moveTo w:id="7109" w:author="88692" w:date="2020-06-18T18:22:00Z"/>
                <w:rFonts w:ascii="標楷體" w:eastAsia="標楷體" w:hAnsi="標楷體"/>
              </w:rPr>
            </w:pPr>
          </w:p>
          <w:p w14:paraId="325C8B17" w14:textId="77777777" w:rsidR="007446F3" w:rsidRPr="00AF1A82" w:rsidRDefault="007446F3" w:rsidP="00ED3A87">
            <w:pPr>
              <w:rPr>
                <w:moveTo w:id="7110" w:author="88692" w:date="2020-06-18T18:22:00Z"/>
                <w:rFonts w:ascii="標楷體" w:eastAsia="標楷體" w:hAnsi="標楷體"/>
              </w:rPr>
            </w:pPr>
            <w:moveTo w:id="7111" w:author="88692" w:date="2020-06-18T18:22:00Z">
              <w:r w:rsidRPr="00AF1A82">
                <w:rPr>
                  <w:rFonts w:ascii="標楷體" w:eastAsia="標楷體" w:hAnsi="標楷體"/>
                </w:rPr>
                <w:tab/>
              </w:r>
            </w:moveTo>
          </w:p>
        </w:tc>
      </w:tr>
      <w:tr w:rsidR="007446F3" w:rsidRPr="00AF1A82" w14:paraId="2E872736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E0B6B9" w14:textId="77777777" w:rsidR="007446F3" w:rsidRPr="00AF1A82" w:rsidRDefault="007446F3" w:rsidP="00ED3A87">
            <w:pPr>
              <w:rPr>
                <w:moveTo w:id="7112" w:author="88692" w:date="2020-06-18T18:22:00Z"/>
                <w:rFonts w:ascii="標楷體" w:eastAsia="標楷體" w:hAnsi="標楷體"/>
              </w:rPr>
            </w:pPr>
            <w:moveTo w:id="7113" w:author="88692" w:date="2020-06-18T18:22:00Z">
              <w:r w:rsidRPr="00AF1A82">
                <w:rPr>
                  <w:rFonts w:ascii="標楷體" w:eastAsia="標楷體" w:hAnsi="標楷體"/>
                </w:rPr>
                <w:t xml:space="preserve">執行後狀況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EC5CE" w14:textId="77777777" w:rsidR="007446F3" w:rsidRPr="00AF1A82" w:rsidRDefault="007446F3" w:rsidP="00ED3A87">
            <w:pPr>
              <w:rPr>
                <w:moveTo w:id="7114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58D7B6B5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7FF03" w14:textId="77777777" w:rsidR="007446F3" w:rsidRPr="00AF1A82" w:rsidRDefault="007446F3" w:rsidP="00ED3A87">
            <w:pPr>
              <w:rPr>
                <w:moveTo w:id="7115" w:author="88692" w:date="2020-06-18T18:22:00Z"/>
                <w:rFonts w:ascii="標楷體" w:eastAsia="標楷體" w:hAnsi="標楷體"/>
              </w:rPr>
            </w:pPr>
            <w:moveTo w:id="7116" w:author="88692" w:date="2020-06-18T18:22:00Z">
              <w:r w:rsidRPr="00AF1A82">
                <w:rPr>
                  <w:rFonts w:ascii="標楷體" w:eastAsia="標楷體" w:hAnsi="標楷體"/>
                </w:rPr>
                <w:t>特別需求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FED900" w14:textId="77777777" w:rsidR="007446F3" w:rsidRPr="00AF1A82" w:rsidRDefault="007446F3" w:rsidP="00ED3A87">
            <w:pPr>
              <w:rPr>
                <w:moveTo w:id="7117" w:author="88692" w:date="2020-06-18T18:22:00Z"/>
                <w:rFonts w:ascii="標楷體" w:eastAsia="標楷體" w:hAnsi="標楷體"/>
              </w:rPr>
            </w:pPr>
            <w:moveTo w:id="7118" w:author="88692" w:date="2020-06-18T18:22:00Z">
              <w:r w:rsidRPr="00AF1A82">
                <w:rPr>
                  <w:rFonts w:ascii="標楷體" w:eastAsia="標楷體" w:hAnsi="標楷體" w:hint="eastAsia"/>
                </w:rPr>
                <w:t>該戶為[已處理]後，則不允許再做變更</w:t>
              </w:r>
            </w:moveTo>
          </w:p>
        </w:tc>
      </w:tr>
      <w:tr w:rsidR="007446F3" w:rsidRPr="00AF1A82" w14:paraId="1C7D831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891232" w14:textId="77777777" w:rsidR="007446F3" w:rsidRPr="00AF1A82" w:rsidRDefault="007446F3" w:rsidP="00ED3A87">
            <w:pPr>
              <w:rPr>
                <w:moveTo w:id="7119" w:author="88692" w:date="2020-06-18T18:22:00Z"/>
                <w:rFonts w:ascii="標楷體" w:eastAsia="標楷體" w:hAnsi="標楷體"/>
              </w:rPr>
            </w:pPr>
            <w:moveTo w:id="7120" w:author="88692" w:date="2020-06-18T18:22:00Z">
              <w:r w:rsidRPr="00AF1A82">
                <w:rPr>
                  <w:rFonts w:ascii="標楷體" w:eastAsia="標楷體" w:hAnsi="標楷體"/>
                </w:rPr>
                <w:t xml:space="preserve">參考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BFD34" w14:textId="77777777" w:rsidR="007446F3" w:rsidRPr="00AF1A82" w:rsidRDefault="007446F3" w:rsidP="00ED3A87">
            <w:pPr>
              <w:rPr>
                <w:moveTo w:id="7121" w:author="88692" w:date="2020-06-18T18:22:00Z"/>
                <w:rFonts w:ascii="標楷體" w:eastAsia="標楷體" w:hAnsi="標楷體"/>
              </w:rPr>
            </w:pPr>
          </w:p>
        </w:tc>
      </w:tr>
    </w:tbl>
    <w:p w14:paraId="161AE2F9" w14:textId="77777777" w:rsidR="007446F3" w:rsidRPr="00AF1A82" w:rsidRDefault="007446F3" w:rsidP="007446F3">
      <w:pPr>
        <w:rPr>
          <w:moveTo w:id="7122" w:author="88692" w:date="2020-06-18T18:22:00Z"/>
          <w:rFonts w:ascii="標楷體" w:eastAsia="標楷體" w:hAnsi="標楷體"/>
        </w:rPr>
      </w:pPr>
    </w:p>
    <w:p w14:paraId="2082273A" w14:textId="77777777" w:rsidR="007446F3" w:rsidRPr="00AF1A82" w:rsidRDefault="007446F3" w:rsidP="007446F3">
      <w:pPr>
        <w:pStyle w:val="1"/>
        <w:numPr>
          <w:ilvl w:val="0"/>
          <w:numId w:val="9"/>
        </w:numPr>
        <w:ind w:left="1418"/>
        <w:rPr>
          <w:moveTo w:id="7123" w:author="88692" w:date="2020-06-18T18:22:00Z"/>
        </w:rPr>
      </w:pPr>
      <w:moveTo w:id="7124" w:author="88692" w:date="2020-06-18T18:22:00Z">
        <w:r w:rsidRPr="00AF1A82">
          <w:t>UI畫面</w:t>
        </w:r>
      </w:moveTo>
    </w:p>
    <w:p w14:paraId="3C279B76" w14:textId="77777777" w:rsidR="007446F3" w:rsidRPr="00AF1A82" w:rsidRDefault="007446F3" w:rsidP="007446F3">
      <w:pPr>
        <w:ind w:leftChars="472" w:left="1133"/>
        <w:rPr>
          <w:moveTo w:id="7125" w:author="88692" w:date="2020-06-18T18:22:00Z"/>
          <w:rFonts w:ascii="標楷體" w:eastAsia="標楷體" w:hAnsi="標楷體"/>
        </w:rPr>
      </w:pPr>
      <w:moveTo w:id="7126" w:author="88692" w:date="2020-06-18T18:22:00Z">
        <w:r w:rsidRPr="00AF1A82">
          <w:rPr>
            <w:rFonts w:ascii="標楷體" w:eastAsia="標楷體" w:hAnsi="標楷體" w:hint="eastAsia"/>
          </w:rPr>
          <w:t>輸入畫面：</w:t>
        </w:r>
      </w:moveTo>
    </w:p>
    <w:p w14:paraId="5683CAF8" w14:textId="77777777" w:rsidR="007446F3" w:rsidRPr="00AF1A82" w:rsidRDefault="007446F3" w:rsidP="007446F3">
      <w:pPr>
        <w:rPr>
          <w:moveTo w:id="7127" w:author="88692" w:date="2020-06-18T18:22:00Z"/>
          <w:rFonts w:ascii="標楷體" w:eastAsia="標楷體" w:hAnsi="標楷體"/>
        </w:rPr>
      </w:pPr>
      <w:moveTo w:id="7128" w:author="88692" w:date="2020-06-18T18:22:00Z">
        <w:r w:rsidRPr="00AF1A82">
          <w:rPr>
            <w:rFonts w:ascii="標楷體" w:eastAsia="標楷體" w:hAnsi="標楷體"/>
            <w:noProof/>
          </w:rPr>
          <w:drawing>
            <wp:inline distT="0" distB="0" distL="0" distR="0" wp14:anchorId="416EC023" wp14:editId="50CDCC7D">
              <wp:extent cx="6483350" cy="215265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152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</w:p>
    <w:p w14:paraId="190E626A" w14:textId="77777777" w:rsidR="007446F3" w:rsidRPr="00AF1A82" w:rsidRDefault="007446F3" w:rsidP="007446F3">
      <w:pPr>
        <w:ind w:leftChars="472" w:left="1133"/>
        <w:rPr>
          <w:moveTo w:id="7129" w:author="88692" w:date="2020-06-18T18:22:00Z"/>
          <w:rFonts w:ascii="標楷體" w:eastAsia="標楷體" w:hAnsi="標楷體"/>
        </w:rPr>
      </w:pPr>
      <w:moveTo w:id="7130" w:author="88692" w:date="2020-06-18T18:22:00Z">
        <w:r w:rsidRPr="00AF1A82">
          <w:rPr>
            <w:rFonts w:ascii="標楷體" w:eastAsia="標楷體" w:hAnsi="標楷體" w:hint="eastAsia"/>
          </w:rPr>
          <w:t>輸出畫面：</w:t>
        </w:r>
      </w:moveTo>
    </w:p>
    <w:p w14:paraId="57E23993" w14:textId="77777777" w:rsidR="007446F3" w:rsidRPr="00AF1A82" w:rsidRDefault="007446F3" w:rsidP="007446F3">
      <w:pPr>
        <w:rPr>
          <w:moveTo w:id="7131" w:author="88692" w:date="2020-06-18T18:22:00Z"/>
          <w:rFonts w:ascii="標楷體" w:eastAsia="標楷體" w:hAnsi="標楷體"/>
        </w:rPr>
      </w:pPr>
      <w:moveTo w:id="7132" w:author="88692" w:date="2020-06-18T18:22:00Z">
        <w:r w:rsidRPr="00AF1A82">
          <w:rPr>
            <w:rFonts w:ascii="標楷體" w:eastAsia="標楷體" w:hAnsi="標楷體"/>
            <w:noProof/>
          </w:rPr>
          <w:drawing>
            <wp:inline distT="0" distB="0" distL="0" distR="0" wp14:anchorId="022AC615" wp14:editId="3DFDD1F8">
              <wp:extent cx="6477000" cy="2590800"/>
              <wp:effectExtent l="0" t="0" r="0" b="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A82">
          <w:rPr>
            <w:rFonts w:ascii="標楷體" w:eastAsia="標楷體" w:hAnsi="標楷體"/>
          </w:rPr>
          <w:t>…</w:t>
        </w:r>
      </w:moveTo>
    </w:p>
    <w:p w14:paraId="1CC797AB" w14:textId="77777777" w:rsidR="007446F3" w:rsidRPr="00AF1A82" w:rsidRDefault="007446F3" w:rsidP="007446F3">
      <w:pPr>
        <w:pStyle w:val="1"/>
        <w:numPr>
          <w:ilvl w:val="0"/>
          <w:numId w:val="9"/>
        </w:numPr>
        <w:ind w:left="1418"/>
        <w:rPr>
          <w:moveTo w:id="7133" w:author="88692" w:date="2020-06-18T18:22:00Z"/>
        </w:rPr>
      </w:pPr>
      <w:moveTo w:id="7134" w:author="88692" w:date="2020-06-18T18:22:00Z">
        <w:r w:rsidRPr="00AF1A82">
          <w:t>輸入畫面資料說明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10"/>
        <w:gridCol w:w="969"/>
        <w:gridCol w:w="1056"/>
        <w:gridCol w:w="1162"/>
        <w:gridCol w:w="683"/>
        <w:gridCol w:w="694"/>
        <w:gridCol w:w="3590"/>
      </w:tblGrid>
      <w:tr w:rsidR="007446F3" w:rsidRPr="00AF1A82" w14:paraId="50328BA0" w14:textId="77777777" w:rsidTr="00ED3A87">
        <w:trPr>
          <w:trHeight w:val="388"/>
          <w:jc w:val="center"/>
        </w:trPr>
        <w:tc>
          <w:tcPr>
            <w:tcW w:w="456" w:type="dxa"/>
            <w:vMerge w:val="restart"/>
          </w:tcPr>
          <w:p w14:paraId="301237BD" w14:textId="77777777" w:rsidR="007446F3" w:rsidRPr="00AF1A82" w:rsidRDefault="007446F3" w:rsidP="00ED3A87">
            <w:pPr>
              <w:rPr>
                <w:moveTo w:id="7135" w:author="88692" w:date="2020-06-18T18:22:00Z"/>
                <w:rFonts w:ascii="標楷體" w:eastAsia="標楷體" w:hAnsi="標楷體"/>
              </w:rPr>
            </w:pPr>
            <w:moveTo w:id="7136" w:author="88692" w:date="2020-06-18T18:22:00Z">
              <w:r w:rsidRPr="00AF1A82">
                <w:rPr>
                  <w:rFonts w:ascii="標楷體" w:eastAsia="標楷體" w:hAnsi="標楷體"/>
                </w:rPr>
                <w:t>序號</w:t>
              </w:r>
            </w:moveTo>
          </w:p>
        </w:tc>
        <w:tc>
          <w:tcPr>
            <w:tcW w:w="1810" w:type="dxa"/>
            <w:vMerge w:val="restart"/>
          </w:tcPr>
          <w:p w14:paraId="45F1257A" w14:textId="77777777" w:rsidR="007446F3" w:rsidRPr="00AF1A82" w:rsidRDefault="007446F3" w:rsidP="00ED3A87">
            <w:pPr>
              <w:rPr>
                <w:moveTo w:id="7137" w:author="88692" w:date="2020-06-18T18:22:00Z"/>
                <w:rFonts w:ascii="標楷體" w:eastAsia="標楷體" w:hAnsi="標楷體"/>
              </w:rPr>
            </w:pPr>
            <w:moveTo w:id="7138" w:author="88692" w:date="2020-06-18T18:22:00Z">
              <w:r w:rsidRPr="00AF1A82">
                <w:rPr>
                  <w:rFonts w:ascii="標楷體" w:eastAsia="標楷體" w:hAnsi="標楷體"/>
                </w:rPr>
                <w:t>欄位</w:t>
              </w:r>
            </w:moveTo>
          </w:p>
        </w:tc>
        <w:tc>
          <w:tcPr>
            <w:tcW w:w="4564" w:type="dxa"/>
            <w:gridSpan w:val="5"/>
          </w:tcPr>
          <w:p w14:paraId="4F378EAA" w14:textId="77777777" w:rsidR="007446F3" w:rsidRPr="00AF1A82" w:rsidRDefault="007446F3" w:rsidP="00ED3A87">
            <w:pPr>
              <w:jc w:val="center"/>
              <w:rPr>
                <w:moveTo w:id="7139" w:author="88692" w:date="2020-06-18T18:22:00Z"/>
                <w:rFonts w:ascii="標楷體" w:eastAsia="標楷體" w:hAnsi="標楷體"/>
              </w:rPr>
            </w:pPr>
            <w:moveTo w:id="7140" w:author="88692" w:date="2020-06-18T18:22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3590" w:type="dxa"/>
            <w:vMerge w:val="restart"/>
          </w:tcPr>
          <w:p w14:paraId="2168E554" w14:textId="77777777" w:rsidR="007446F3" w:rsidRPr="00AF1A82" w:rsidRDefault="007446F3" w:rsidP="00ED3A87">
            <w:pPr>
              <w:rPr>
                <w:moveTo w:id="7141" w:author="88692" w:date="2020-06-18T18:22:00Z"/>
                <w:rFonts w:ascii="標楷體" w:eastAsia="標楷體" w:hAnsi="標楷體"/>
              </w:rPr>
            </w:pPr>
            <w:moveTo w:id="7142" w:author="88692" w:date="2020-06-18T18:22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7446F3" w:rsidRPr="00AF1A82" w14:paraId="1540C14C" w14:textId="77777777" w:rsidTr="00ED3A87">
        <w:trPr>
          <w:trHeight w:val="244"/>
          <w:jc w:val="center"/>
        </w:trPr>
        <w:tc>
          <w:tcPr>
            <w:tcW w:w="456" w:type="dxa"/>
            <w:vMerge/>
          </w:tcPr>
          <w:p w14:paraId="3E23573C" w14:textId="77777777" w:rsidR="007446F3" w:rsidRPr="00AF1A82" w:rsidRDefault="007446F3" w:rsidP="00ED3A87">
            <w:pPr>
              <w:rPr>
                <w:moveTo w:id="7143" w:author="88692" w:date="2020-06-18T18:22:00Z"/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6CD67807" w14:textId="77777777" w:rsidR="007446F3" w:rsidRPr="00AF1A82" w:rsidRDefault="007446F3" w:rsidP="00ED3A87">
            <w:pPr>
              <w:rPr>
                <w:moveTo w:id="7144" w:author="88692" w:date="2020-06-18T18:22:00Z"/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AC79F92" w14:textId="77777777" w:rsidR="007446F3" w:rsidRPr="00AF1A82" w:rsidRDefault="007446F3" w:rsidP="00ED3A87">
            <w:pPr>
              <w:rPr>
                <w:moveTo w:id="7145" w:author="88692" w:date="2020-06-18T18:22:00Z"/>
                <w:rFonts w:ascii="標楷體" w:eastAsia="標楷體" w:hAnsi="標楷體"/>
              </w:rPr>
            </w:pPr>
            <w:moveTo w:id="7146" w:author="88692" w:date="2020-06-18T18:22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1056" w:type="dxa"/>
          </w:tcPr>
          <w:p w14:paraId="5741AE21" w14:textId="77777777" w:rsidR="007446F3" w:rsidRPr="00AF1A82" w:rsidRDefault="007446F3" w:rsidP="00ED3A87">
            <w:pPr>
              <w:rPr>
                <w:moveTo w:id="7147" w:author="88692" w:date="2020-06-18T18:22:00Z"/>
                <w:rFonts w:ascii="標楷體" w:eastAsia="標楷體" w:hAnsi="標楷體"/>
              </w:rPr>
            </w:pPr>
            <w:moveTo w:id="7148" w:author="88692" w:date="2020-06-18T18:22:00Z">
              <w:r w:rsidRPr="00AF1A82">
                <w:rPr>
                  <w:rFonts w:ascii="標楷體" w:eastAsia="標楷體" w:hAnsi="標楷體"/>
                </w:rPr>
                <w:t>預設值</w:t>
              </w:r>
            </w:moveTo>
          </w:p>
        </w:tc>
        <w:tc>
          <w:tcPr>
            <w:tcW w:w="1162" w:type="dxa"/>
          </w:tcPr>
          <w:p w14:paraId="0DC21F34" w14:textId="77777777" w:rsidR="007446F3" w:rsidRPr="00AF1A82" w:rsidRDefault="007446F3" w:rsidP="00ED3A87">
            <w:pPr>
              <w:rPr>
                <w:moveTo w:id="7149" w:author="88692" w:date="2020-06-18T18:22:00Z"/>
                <w:rFonts w:ascii="標楷體" w:eastAsia="標楷體" w:hAnsi="標楷體"/>
              </w:rPr>
            </w:pPr>
            <w:moveTo w:id="7150" w:author="88692" w:date="2020-06-18T18:22:00Z">
              <w:r w:rsidRPr="00AF1A82">
                <w:rPr>
                  <w:rFonts w:ascii="標楷體" w:eastAsia="標楷體" w:hAnsi="標楷體"/>
                </w:rPr>
                <w:t>選單內容</w:t>
              </w:r>
            </w:moveTo>
          </w:p>
        </w:tc>
        <w:tc>
          <w:tcPr>
            <w:tcW w:w="683" w:type="dxa"/>
          </w:tcPr>
          <w:p w14:paraId="6B33C0FD" w14:textId="77777777" w:rsidR="007446F3" w:rsidRPr="00AF1A82" w:rsidRDefault="007446F3" w:rsidP="00ED3A87">
            <w:pPr>
              <w:rPr>
                <w:moveTo w:id="7151" w:author="88692" w:date="2020-06-18T18:22:00Z"/>
                <w:rFonts w:ascii="標楷體" w:eastAsia="標楷體" w:hAnsi="標楷體"/>
              </w:rPr>
            </w:pPr>
            <w:proofErr w:type="gramStart"/>
            <w:moveTo w:id="7152" w:author="88692" w:date="2020-06-18T18:22:00Z">
              <w:r w:rsidRPr="00AF1A82">
                <w:rPr>
                  <w:rFonts w:ascii="標楷體" w:eastAsia="標楷體" w:hAnsi="標楷體"/>
                </w:rPr>
                <w:t>必填</w:t>
              </w:r>
              <w:proofErr w:type="gramEnd"/>
            </w:moveTo>
          </w:p>
        </w:tc>
        <w:tc>
          <w:tcPr>
            <w:tcW w:w="694" w:type="dxa"/>
          </w:tcPr>
          <w:p w14:paraId="3B7FA578" w14:textId="77777777" w:rsidR="007446F3" w:rsidRPr="00AF1A82" w:rsidRDefault="007446F3" w:rsidP="00ED3A87">
            <w:pPr>
              <w:rPr>
                <w:moveTo w:id="7153" w:author="88692" w:date="2020-06-18T18:22:00Z"/>
                <w:rFonts w:ascii="標楷體" w:eastAsia="標楷體" w:hAnsi="標楷體"/>
              </w:rPr>
            </w:pPr>
            <w:moveTo w:id="7154" w:author="88692" w:date="2020-06-18T18:22:00Z">
              <w:r w:rsidRPr="00AF1A82">
                <w:rPr>
                  <w:rFonts w:ascii="標楷體" w:eastAsia="標楷體" w:hAnsi="標楷體"/>
                </w:rPr>
                <w:t>R/W</w:t>
              </w:r>
            </w:moveTo>
          </w:p>
        </w:tc>
        <w:tc>
          <w:tcPr>
            <w:tcW w:w="3590" w:type="dxa"/>
            <w:vMerge/>
          </w:tcPr>
          <w:p w14:paraId="2AFBB44D" w14:textId="77777777" w:rsidR="007446F3" w:rsidRPr="00AF1A82" w:rsidRDefault="007446F3" w:rsidP="00ED3A87">
            <w:pPr>
              <w:rPr>
                <w:moveTo w:id="7155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90BC976" w14:textId="77777777" w:rsidTr="00ED3A87">
        <w:trPr>
          <w:trHeight w:val="244"/>
          <w:jc w:val="center"/>
        </w:trPr>
        <w:tc>
          <w:tcPr>
            <w:tcW w:w="456" w:type="dxa"/>
          </w:tcPr>
          <w:p w14:paraId="7044337C" w14:textId="77777777" w:rsidR="007446F3" w:rsidRPr="00AF1A82" w:rsidRDefault="007446F3" w:rsidP="00ED3A87">
            <w:pPr>
              <w:rPr>
                <w:moveTo w:id="7156" w:author="88692" w:date="2020-06-18T18:22:00Z"/>
                <w:rFonts w:ascii="標楷體" w:eastAsia="標楷體" w:hAnsi="標楷體"/>
              </w:rPr>
            </w:pPr>
            <w:moveTo w:id="7157" w:author="88692" w:date="2020-06-18T18:22:00Z">
              <w:r w:rsidRPr="00AF1A82">
                <w:rPr>
                  <w:rFonts w:ascii="標楷體" w:eastAsia="標楷體" w:hAnsi="標楷體" w:hint="eastAsia"/>
                </w:rPr>
                <w:t>1</w:t>
              </w:r>
            </w:moveTo>
          </w:p>
        </w:tc>
        <w:tc>
          <w:tcPr>
            <w:tcW w:w="1810" w:type="dxa"/>
          </w:tcPr>
          <w:p w14:paraId="037802B4" w14:textId="77777777" w:rsidR="007446F3" w:rsidRPr="00AF1A82" w:rsidRDefault="007446F3" w:rsidP="00ED3A87">
            <w:pPr>
              <w:rPr>
                <w:moveTo w:id="7158" w:author="88692" w:date="2020-06-18T18:22:00Z"/>
                <w:rFonts w:ascii="標楷體" w:eastAsia="標楷體" w:hAnsi="標楷體"/>
              </w:rPr>
            </w:pPr>
            <w:proofErr w:type="gramStart"/>
            <w:moveTo w:id="7159" w:author="88692" w:date="2020-06-18T18:22:00Z">
              <w:r w:rsidRPr="00AF1A82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</w:moveTo>
          </w:p>
        </w:tc>
        <w:tc>
          <w:tcPr>
            <w:tcW w:w="969" w:type="dxa"/>
          </w:tcPr>
          <w:p w14:paraId="2E0C612C" w14:textId="77777777" w:rsidR="007446F3" w:rsidRPr="00AF1A82" w:rsidRDefault="007446F3" w:rsidP="00ED3A87">
            <w:pPr>
              <w:rPr>
                <w:moveTo w:id="7160" w:author="88692" w:date="2020-06-18T18:22:00Z"/>
                <w:rFonts w:ascii="標楷體" w:eastAsia="標楷體" w:hAnsi="標楷體"/>
              </w:rPr>
            </w:pPr>
            <w:moveTo w:id="7161" w:author="88692" w:date="2020-06-18T18:22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1056" w:type="dxa"/>
          </w:tcPr>
          <w:p w14:paraId="2BF8AE27" w14:textId="77777777" w:rsidR="007446F3" w:rsidRPr="00AF1A82" w:rsidRDefault="007446F3" w:rsidP="00ED3A87">
            <w:pPr>
              <w:rPr>
                <w:moveTo w:id="7162" w:author="88692" w:date="2020-06-18T18:22:00Z"/>
                <w:rFonts w:ascii="標楷體" w:eastAsia="標楷體" w:hAnsi="標楷體"/>
              </w:rPr>
            </w:pPr>
            <w:moveTo w:id="7163" w:author="88692" w:date="2020-06-18T18:22:00Z">
              <w:r w:rsidRPr="00AF1A82">
                <w:rPr>
                  <w:rFonts w:ascii="標楷體" w:eastAsia="標楷體" w:hAnsi="標楷體" w:hint="eastAsia"/>
                </w:rPr>
                <w:t>0000000</w:t>
              </w:r>
            </w:moveTo>
          </w:p>
        </w:tc>
        <w:tc>
          <w:tcPr>
            <w:tcW w:w="1162" w:type="dxa"/>
          </w:tcPr>
          <w:p w14:paraId="7E3DC77C" w14:textId="77777777" w:rsidR="007446F3" w:rsidRPr="00AF1A82" w:rsidRDefault="007446F3" w:rsidP="00ED3A87">
            <w:pPr>
              <w:rPr>
                <w:moveTo w:id="7164" w:author="88692" w:date="2020-06-18T18:22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31ADE87" w14:textId="77777777" w:rsidR="007446F3" w:rsidRPr="00AF1A82" w:rsidRDefault="007446F3" w:rsidP="00ED3A87">
            <w:pPr>
              <w:rPr>
                <w:moveTo w:id="7165" w:author="88692" w:date="2020-06-18T18:22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58D7ABE5" w14:textId="77777777" w:rsidR="007446F3" w:rsidRPr="00AF1A82" w:rsidRDefault="007446F3" w:rsidP="00ED3A87">
            <w:pPr>
              <w:rPr>
                <w:moveTo w:id="7166" w:author="88692" w:date="2020-06-18T18:22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64EA5BA3" w14:textId="77777777" w:rsidR="007446F3" w:rsidRPr="00AF1A82" w:rsidRDefault="007446F3" w:rsidP="00ED3A87">
            <w:pPr>
              <w:rPr>
                <w:moveTo w:id="7167" w:author="88692" w:date="2020-06-18T18:22:00Z"/>
                <w:rFonts w:ascii="標楷體" w:eastAsia="標楷體" w:hAnsi="標楷體"/>
                <w:b/>
              </w:rPr>
            </w:pPr>
            <w:moveTo w:id="7168" w:author="88692" w:date="2020-06-18T18:22:00Z">
              <w:r w:rsidRPr="00AF1A82">
                <w:rPr>
                  <w:rFonts w:ascii="標楷體" w:eastAsia="標楷體" w:hAnsi="標楷體" w:hint="eastAsia"/>
                </w:rPr>
                <w:t>按</w:t>
              </w:r>
              <w:r w:rsidRPr="00AF1A82">
                <w:rPr>
                  <w:rFonts w:ascii="標楷體" w:eastAsia="標楷體" w:hAnsi="標楷體" w:hint="eastAsia"/>
                  <w:b/>
                </w:rPr>
                <w:t>[瀏覽]</w:t>
              </w:r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[顧客明細資料查詢]</w:t>
              </w:r>
            </w:moveTo>
          </w:p>
          <w:p w14:paraId="0DCA6831" w14:textId="77777777" w:rsidR="007446F3" w:rsidRPr="00AF1A82" w:rsidRDefault="007446F3" w:rsidP="00ED3A87">
            <w:pPr>
              <w:rPr>
                <w:moveTo w:id="7169" w:author="88692" w:date="2020-06-18T18:22:00Z"/>
                <w:rFonts w:ascii="標楷體" w:eastAsia="標楷體" w:hAnsi="標楷體"/>
              </w:rPr>
            </w:pPr>
            <w:proofErr w:type="spellStart"/>
            <w:moveTo w:id="7170" w:author="88692" w:date="2020-06-18T18:22:00Z">
              <w:r w:rsidRPr="00AF1A82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AF1A82">
                <w:rPr>
                  <w:rFonts w:ascii="標楷體" w:eastAsia="標楷體" w:hAnsi="標楷體" w:hint="eastAsia"/>
                </w:rPr>
                <w:t>.可不輸入</w:t>
              </w:r>
            </w:moveTo>
          </w:p>
        </w:tc>
      </w:tr>
      <w:tr w:rsidR="007446F3" w:rsidRPr="00AF1A82" w14:paraId="3D2A0411" w14:textId="77777777" w:rsidTr="00ED3A87">
        <w:trPr>
          <w:trHeight w:val="291"/>
          <w:jc w:val="center"/>
        </w:trPr>
        <w:tc>
          <w:tcPr>
            <w:tcW w:w="456" w:type="dxa"/>
          </w:tcPr>
          <w:p w14:paraId="443C8D68" w14:textId="77777777" w:rsidR="007446F3" w:rsidRPr="00AF1A82" w:rsidRDefault="007446F3" w:rsidP="00ED3A87">
            <w:pPr>
              <w:rPr>
                <w:moveTo w:id="7171" w:author="88692" w:date="2020-06-18T18:22:00Z"/>
                <w:rFonts w:ascii="標楷體" w:eastAsia="標楷體" w:hAnsi="標楷體"/>
              </w:rPr>
            </w:pPr>
            <w:moveTo w:id="7172" w:author="88692" w:date="2020-06-18T18:22:00Z">
              <w:r w:rsidRPr="00AF1A82">
                <w:rPr>
                  <w:rFonts w:ascii="標楷體" w:eastAsia="標楷體" w:hAnsi="標楷體" w:hint="eastAsia"/>
                </w:rPr>
                <w:t>2</w:t>
              </w:r>
            </w:moveTo>
          </w:p>
        </w:tc>
        <w:tc>
          <w:tcPr>
            <w:tcW w:w="1810" w:type="dxa"/>
          </w:tcPr>
          <w:p w14:paraId="6209AAF1" w14:textId="77777777" w:rsidR="007446F3" w:rsidRPr="00AF1A82" w:rsidRDefault="007446F3" w:rsidP="00ED3A87">
            <w:pPr>
              <w:rPr>
                <w:moveTo w:id="7173" w:author="88692" w:date="2020-06-18T18:22:00Z"/>
                <w:rFonts w:ascii="標楷體" w:eastAsia="標楷體" w:hAnsi="標楷體"/>
              </w:rPr>
            </w:pPr>
            <w:moveTo w:id="7174" w:author="88692" w:date="2020-06-18T18:22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969" w:type="dxa"/>
          </w:tcPr>
          <w:p w14:paraId="27EFC96D" w14:textId="77777777" w:rsidR="007446F3" w:rsidRPr="00AF1A82" w:rsidRDefault="007446F3" w:rsidP="00ED3A87">
            <w:pPr>
              <w:rPr>
                <w:moveTo w:id="7175" w:author="88692" w:date="2020-06-18T18:22:00Z"/>
                <w:rFonts w:ascii="標楷體" w:eastAsia="標楷體" w:hAnsi="標楷體"/>
              </w:rPr>
            </w:pPr>
            <w:moveTo w:id="7176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1056" w:type="dxa"/>
          </w:tcPr>
          <w:p w14:paraId="350F2753" w14:textId="77777777" w:rsidR="007446F3" w:rsidRPr="00AF1A82" w:rsidRDefault="007446F3" w:rsidP="00ED3A87">
            <w:pPr>
              <w:rPr>
                <w:moveTo w:id="7177" w:author="88692" w:date="2020-06-18T18:22:00Z"/>
                <w:rFonts w:ascii="標楷體" w:eastAsia="標楷體" w:hAnsi="標楷體"/>
              </w:rPr>
            </w:pPr>
            <w:moveTo w:id="7178" w:author="88692" w:date="2020-06-18T18:22:00Z">
              <w:r w:rsidRPr="00AF1A82">
                <w:rPr>
                  <w:rFonts w:ascii="標楷體" w:eastAsia="標楷體" w:hAnsi="標楷體" w:hint="eastAsia"/>
                </w:rPr>
                <w:t>000</w:t>
              </w:r>
            </w:moveTo>
          </w:p>
        </w:tc>
        <w:tc>
          <w:tcPr>
            <w:tcW w:w="1162" w:type="dxa"/>
          </w:tcPr>
          <w:p w14:paraId="216474FE" w14:textId="77777777" w:rsidR="007446F3" w:rsidRPr="00AF1A82" w:rsidRDefault="007446F3" w:rsidP="00ED3A87">
            <w:pPr>
              <w:rPr>
                <w:moveTo w:id="7179" w:author="88692" w:date="2020-06-18T18:22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5E905F2" w14:textId="77777777" w:rsidR="007446F3" w:rsidRPr="00AF1A82" w:rsidRDefault="007446F3" w:rsidP="00ED3A87">
            <w:pPr>
              <w:rPr>
                <w:moveTo w:id="7180" w:author="88692" w:date="2020-06-18T18:22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795EE4D" w14:textId="77777777" w:rsidR="007446F3" w:rsidRPr="00AF1A82" w:rsidRDefault="007446F3" w:rsidP="00ED3A87">
            <w:pPr>
              <w:rPr>
                <w:moveTo w:id="7181" w:author="88692" w:date="2020-06-18T18:22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DE3F490" w14:textId="77777777" w:rsidR="007446F3" w:rsidRPr="00AF1A82" w:rsidRDefault="007446F3" w:rsidP="00ED3A87">
            <w:pPr>
              <w:rPr>
                <w:moveTo w:id="7182" w:author="88692" w:date="2020-06-18T18:22:00Z"/>
                <w:rFonts w:ascii="標楷體" w:eastAsia="標楷體" w:hAnsi="標楷體"/>
              </w:rPr>
            </w:pPr>
            <w:proofErr w:type="spellStart"/>
            <w:moveTo w:id="7183" w:author="88692" w:date="2020-06-18T18:22:00Z">
              <w:r w:rsidRPr="00AF1A82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AF1A82">
                <w:rPr>
                  <w:rFonts w:ascii="標楷體" w:eastAsia="標楷體" w:hAnsi="標楷體" w:hint="eastAsia"/>
                </w:rPr>
                <w:t>.可不輸入</w:t>
              </w:r>
            </w:moveTo>
          </w:p>
        </w:tc>
      </w:tr>
      <w:tr w:rsidR="007446F3" w:rsidRPr="00AF1A82" w14:paraId="333C7A1B" w14:textId="77777777" w:rsidTr="00ED3A87">
        <w:trPr>
          <w:trHeight w:val="291"/>
          <w:jc w:val="center"/>
        </w:trPr>
        <w:tc>
          <w:tcPr>
            <w:tcW w:w="456" w:type="dxa"/>
          </w:tcPr>
          <w:p w14:paraId="0FEACC28" w14:textId="77777777" w:rsidR="007446F3" w:rsidRPr="00AF1A82" w:rsidRDefault="007446F3" w:rsidP="00ED3A87">
            <w:pPr>
              <w:rPr>
                <w:moveTo w:id="7184" w:author="88692" w:date="2020-06-18T18:22:00Z"/>
                <w:rFonts w:ascii="標楷體" w:eastAsia="標楷體" w:hAnsi="標楷體"/>
              </w:rPr>
            </w:pPr>
            <w:moveTo w:id="7185" w:author="88692" w:date="2020-06-18T18:22:00Z">
              <w:r w:rsidRPr="00AF1A82">
                <w:rPr>
                  <w:rFonts w:ascii="標楷體" w:eastAsia="標楷體" w:hAnsi="標楷體" w:hint="eastAsia"/>
                </w:rPr>
                <w:t>3</w:t>
              </w:r>
            </w:moveTo>
          </w:p>
        </w:tc>
        <w:tc>
          <w:tcPr>
            <w:tcW w:w="1810" w:type="dxa"/>
          </w:tcPr>
          <w:p w14:paraId="3DA6D50D" w14:textId="77777777" w:rsidR="007446F3" w:rsidRPr="00AF1A82" w:rsidRDefault="007446F3" w:rsidP="00ED3A87">
            <w:pPr>
              <w:rPr>
                <w:moveTo w:id="7186" w:author="88692" w:date="2020-06-18T18:22:00Z"/>
                <w:rFonts w:ascii="標楷體" w:eastAsia="標楷體" w:hAnsi="標楷體"/>
              </w:rPr>
            </w:pPr>
            <w:moveTo w:id="7187" w:author="88692" w:date="2020-06-18T18:22:00Z">
              <w:r w:rsidRPr="00AF1A82">
                <w:rPr>
                  <w:rFonts w:ascii="標楷體" w:eastAsia="標楷體" w:hAnsi="標楷體" w:hint="eastAsia"/>
                </w:rPr>
                <w:t>撥款序號</w:t>
              </w:r>
            </w:moveTo>
          </w:p>
        </w:tc>
        <w:tc>
          <w:tcPr>
            <w:tcW w:w="969" w:type="dxa"/>
          </w:tcPr>
          <w:p w14:paraId="4448283E" w14:textId="77777777" w:rsidR="007446F3" w:rsidRPr="00AF1A82" w:rsidRDefault="007446F3" w:rsidP="00ED3A87">
            <w:pPr>
              <w:rPr>
                <w:moveTo w:id="7188" w:author="88692" w:date="2020-06-18T18:22:00Z"/>
                <w:rFonts w:ascii="標楷體" w:eastAsia="標楷體" w:hAnsi="標楷體"/>
              </w:rPr>
            </w:pPr>
            <w:moveTo w:id="7189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1056" w:type="dxa"/>
          </w:tcPr>
          <w:p w14:paraId="1F3CA82B" w14:textId="77777777" w:rsidR="007446F3" w:rsidRPr="00AF1A82" w:rsidRDefault="007446F3" w:rsidP="00ED3A87">
            <w:pPr>
              <w:rPr>
                <w:moveTo w:id="7190" w:author="88692" w:date="2020-06-18T18:22:00Z"/>
                <w:rFonts w:ascii="標楷體" w:eastAsia="標楷體" w:hAnsi="標楷體"/>
              </w:rPr>
            </w:pPr>
            <w:moveTo w:id="7191" w:author="88692" w:date="2020-06-18T18:22:00Z">
              <w:r w:rsidRPr="00AF1A82">
                <w:rPr>
                  <w:rFonts w:ascii="標楷體" w:eastAsia="標楷體" w:hAnsi="標楷體" w:hint="eastAsia"/>
                </w:rPr>
                <w:t>000</w:t>
              </w:r>
            </w:moveTo>
          </w:p>
        </w:tc>
        <w:tc>
          <w:tcPr>
            <w:tcW w:w="1162" w:type="dxa"/>
          </w:tcPr>
          <w:p w14:paraId="750C44B2" w14:textId="77777777" w:rsidR="007446F3" w:rsidRPr="00AF1A82" w:rsidRDefault="007446F3" w:rsidP="00ED3A87">
            <w:pPr>
              <w:rPr>
                <w:moveTo w:id="7192" w:author="88692" w:date="2020-06-18T18:22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B46103" w14:textId="77777777" w:rsidR="007446F3" w:rsidRPr="00AF1A82" w:rsidRDefault="007446F3" w:rsidP="00ED3A87">
            <w:pPr>
              <w:rPr>
                <w:moveTo w:id="7193" w:author="88692" w:date="2020-06-18T18:22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0CFAB624" w14:textId="77777777" w:rsidR="007446F3" w:rsidRPr="00AF1A82" w:rsidRDefault="007446F3" w:rsidP="00ED3A87">
            <w:pPr>
              <w:rPr>
                <w:moveTo w:id="7194" w:author="88692" w:date="2020-06-18T18:22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092A34E9" w14:textId="77777777" w:rsidR="007446F3" w:rsidRPr="00AF1A82" w:rsidRDefault="007446F3" w:rsidP="00ED3A87">
            <w:pPr>
              <w:rPr>
                <w:moveTo w:id="7195" w:author="88692" w:date="2020-06-18T18:22:00Z"/>
                <w:rFonts w:ascii="標楷體" w:eastAsia="標楷體" w:hAnsi="標楷體"/>
              </w:rPr>
            </w:pPr>
            <w:proofErr w:type="spellStart"/>
            <w:moveTo w:id="7196" w:author="88692" w:date="2020-06-18T18:22:00Z">
              <w:r w:rsidRPr="00AF1A82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AF1A82">
                <w:rPr>
                  <w:rFonts w:ascii="標楷體" w:eastAsia="標楷體" w:hAnsi="標楷體" w:hint="eastAsia"/>
                </w:rPr>
                <w:t>.可不輸入</w:t>
              </w:r>
            </w:moveTo>
          </w:p>
        </w:tc>
      </w:tr>
    </w:tbl>
    <w:p w14:paraId="32251EC6" w14:textId="77777777" w:rsidR="007446F3" w:rsidRPr="00AF1A82" w:rsidRDefault="007446F3" w:rsidP="007446F3">
      <w:pPr>
        <w:pStyle w:val="a"/>
        <w:rPr>
          <w:moveTo w:id="7197" w:author="88692" w:date="2020-06-18T18:22:00Z"/>
        </w:rPr>
      </w:pPr>
      <w:moveTo w:id="7198" w:author="88692" w:date="2020-06-18T18:22:00Z">
        <w:r w:rsidRPr="00AF1A82">
          <w:rPr>
            <w:rFonts w:hint="eastAsia"/>
          </w:rPr>
          <w:t>輸出畫面資料說明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446F3" w:rsidRPr="00AF1A82" w14:paraId="32E39CBF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551A57E9" w14:textId="77777777" w:rsidR="007446F3" w:rsidRPr="00AF1A82" w:rsidRDefault="007446F3" w:rsidP="00ED3A87">
            <w:pPr>
              <w:rPr>
                <w:moveTo w:id="7199" w:author="88692" w:date="2020-06-18T18:22:00Z"/>
                <w:rFonts w:ascii="標楷體" w:eastAsia="標楷體" w:hAnsi="標楷體"/>
              </w:rPr>
            </w:pPr>
            <w:moveTo w:id="7200" w:author="88692" w:date="2020-06-18T18:22:00Z">
              <w:r w:rsidRPr="00AF1A82">
                <w:rPr>
                  <w:rFonts w:ascii="標楷體" w:eastAsia="標楷體" w:hAnsi="標楷體"/>
                </w:rPr>
                <w:t>序號</w:t>
              </w:r>
            </w:moveTo>
          </w:p>
        </w:tc>
        <w:tc>
          <w:tcPr>
            <w:tcW w:w="2137" w:type="dxa"/>
            <w:vMerge w:val="restart"/>
          </w:tcPr>
          <w:p w14:paraId="6EAB7882" w14:textId="77777777" w:rsidR="007446F3" w:rsidRPr="00AF1A82" w:rsidRDefault="007446F3" w:rsidP="00ED3A87">
            <w:pPr>
              <w:rPr>
                <w:moveTo w:id="7201" w:author="88692" w:date="2020-06-18T18:22:00Z"/>
                <w:rFonts w:ascii="標楷體" w:eastAsia="標楷體" w:hAnsi="標楷體"/>
              </w:rPr>
            </w:pPr>
            <w:moveTo w:id="7202" w:author="88692" w:date="2020-06-18T18:22:00Z">
              <w:r w:rsidRPr="00AF1A82">
                <w:rPr>
                  <w:rFonts w:ascii="標楷體" w:eastAsia="標楷體" w:hAnsi="標楷體"/>
                </w:rPr>
                <w:t>欄位</w:t>
              </w:r>
            </w:moveTo>
          </w:p>
        </w:tc>
        <w:tc>
          <w:tcPr>
            <w:tcW w:w="3969" w:type="dxa"/>
          </w:tcPr>
          <w:p w14:paraId="433AFE86" w14:textId="77777777" w:rsidR="007446F3" w:rsidRPr="00AF1A82" w:rsidRDefault="007446F3" w:rsidP="00ED3A87">
            <w:pPr>
              <w:jc w:val="center"/>
              <w:rPr>
                <w:moveTo w:id="7203" w:author="88692" w:date="2020-06-18T18:22:00Z"/>
                <w:rFonts w:ascii="標楷體" w:eastAsia="標楷體" w:hAnsi="標楷體"/>
              </w:rPr>
            </w:pPr>
            <w:moveTo w:id="7204" w:author="88692" w:date="2020-06-18T18:22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2693" w:type="dxa"/>
            <w:vMerge w:val="restart"/>
          </w:tcPr>
          <w:p w14:paraId="494338B7" w14:textId="77777777" w:rsidR="007446F3" w:rsidRPr="00AF1A82" w:rsidRDefault="007446F3" w:rsidP="00ED3A87">
            <w:pPr>
              <w:rPr>
                <w:moveTo w:id="7205" w:author="88692" w:date="2020-06-18T18:22:00Z"/>
                <w:rFonts w:ascii="標楷體" w:eastAsia="標楷體" w:hAnsi="標楷體"/>
              </w:rPr>
            </w:pPr>
            <w:moveTo w:id="7206" w:author="88692" w:date="2020-06-18T18:22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7446F3" w:rsidRPr="00AF1A82" w14:paraId="1FB241E3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6101242D" w14:textId="77777777" w:rsidR="007446F3" w:rsidRPr="00AF1A82" w:rsidRDefault="007446F3" w:rsidP="00ED3A87">
            <w:pPr>
              <w:rPr>
                <w:moveTo w:id="7207" w:author="88692" w:date="2020-06-18T18:22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D5B58F" w14:textId="77777777" w:rsidR="007446F3" w:rsidRPr="00AF1A82" w:rsidRDefault="007446F3" w:rsidP="00ED3A87">
            <w:pPr>
              <w:rPr>
                <w:moveTo w:id="7208" w:author="88692" w:date="2020-06-18T18:22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8A2CEF2" w14:textId="77777777" w:rsidR="007446F3" w:rsidRPr="00AF1A82" w:rsidRDefault="007446F3" w:rsidP="00ED3A87">
            <w:pPr>
              <w:rPr>
                <w:moveTo w:id="7209" w:author="88692" w:date="2020-06-18T18:22:00Z"/>
                <w:rFonts w:ascii="標楷體" w:eastAsia="標楷體" w:hAnsi="標楷體"/>
              </w:rPr>
            </w:pPr>
            <w:moveTo w:id="7210" w:author="88692" w:date="2020-06-18T18:22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2693" w:type="dxa"/>
            <w:vMerge/>
          </w:tcPr>
          <w:p w14:paraId="58E9E2E5" w14:textId="77777777" w:rsidR="007446F3" w:rsidRPr="00AF1A82" w:rsidRDefault="007446F3" w:rsidP="00ED3A87">
            <w:pPr>
              <w:rPr>
                <w:moveTo w:id="7211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32C0C36B" w14:textId="77777777" w:rsidTr="00ED3A87">
        <w:trPr>
          <w:trHeight w:val="244"/>
          <w:jc w:val="center"/>
        </w:trPr>
        <w:tc>
          <w:tcPr>
            <w:tcW w:w="696" w:type="dxa"/>
          </w:tcPr>
          <w:p w14:paraId="14965B03" w14:textId="77777777" w:rsidR="007446F3" w:rsidRPr="00AF1A82" w:rsidRDefault="007446F3" w:rsidP="00ED3A87">
            <w:pPr>
              <w:rPr>
                <w:moveTo w:id="7212" w:author="88692" w:date="2020-06-18T18:22:00Z"/>
                <w:rFonts w:ascii="標楷體" w:eastAsia="標楷體" w:hAnsi="標楷體"/>
              </w:rPr>
            </w:pPr>
            <w:moveTo w:id="7213" w:author="88692" w:date="2020-06-18T18:22:00Z">
              <w:r w:rsidRPr="00AF1A82">
                <w:rPr>
                  <w:rFonts w:ascii="標楷體" w:eastAsia="標楷體" w:hAnsi="標楷體" w:hint="eastAsia"/>
                </w:rPr>
                <w:t>1-1</w:t>
              </w:r>
            </w:moveTo>
          </w:p>
        </w:tc>
        <w:tc>
          <w:tcPr>
            <w:tcW w:w="2137" w:type="dxa"/>
          </w:tcPr>
          <w:p w14:paraId="672E48BF" w14:textId="77777777" w:rsidR="007446F3" w:rsidRPr="00AF1A82" w:rsidRDefault="007446F3" w:rsidP="00ED3A87">
            <w:pPr>
              <w:rPr>
                <w:moveTo w:id="7214" w:author="88692" w:date="2020-06-18T18:22:00Z"/>
                <w:rFonts w:ascii="標楷體" w:eastAsia="標楷體" w:hAnsi="標楷體"/>
              </w:rPr>
            </w:pPr>
            <w:proofErr w:type="gramStart"/>
            <w:moveTo w:id="7215" w:author="88692" w:date="2020-06-18T18:22:00Z">
              <w:r w:rsidRPr="00AF1A82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</w:moveTo>
          </w:p>
        </w:tc>
        <w:tc>
          <w:tcPr>
            <w:tcW w:w="3969" w:type="dxa"/>
          </w:tcPr>
          <w:p w14:paraId="75A9AC3D" w14:textId="77777777" w:rsidR="007446F3" w:rsidRPr="00AF1A82" w:rsidRDefault="007446F3" w:rsidP="00ED3A87">
            <w:pPr>
              <w:rPr>
                <w:moveTo w:id="7216" w:author="88692" w:date="2020-06-18T18:22:00Z"/>
                <w:rFonts w:ascii="標楷體" w:eastAsia="標楷體" w:hAnsi="標楷體"/>
              </w:rPr>
            </w:pPr>
            <w:moveTo w:id="7217" w:author="88692" w:date="2020-06-18T18:22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2693" w:type="dxa"/>
          </w:tcPr>
          <w:p w14:paraId="09418CBC" w14:textId="77777777" w:rsidR="007446F3" w:rsidRPr="00AF1A82" w:rsidRDefault="007446F3" w:rsidP="00ED3A87">
            <w:pPr>
              <w:rPr>
                <w:moveTo w:id="7218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301DBC5" w14:textId="77777777" w:rsidTr="00ED3A87">
        <w:trPr>
          <w:trHeight w:val="244"/>
          <w:jc w:val="center"/>
        </w:trPr>
        <w:tc>
          <w:tcPr>
            <w:tcW w:w="696" w:type="dxa"/>
          </w:tcPr>
          <w:p w14:paraId="28159F69" w14:textId="77777777" w:rsidR="007446F3" w:rsidRPr="00AF1A82" w:rsidRDefault="007446F3" w:rsidP="00ED3A87">
            <w:pPr>
              <w:rPr>
                <w:moveTo w:id="7219" w:author="88692" w:date="2020-06-18T18:22:00Z"/>
                <w:rFonts w:ascii="標楷體" w:eastAsia="標楷體" w:hAnsi="標楷體"/>
              </w:rPr>
            </w:pPr>
            <w:moveTo w:id="7220" w:author="88692" w:date="2020-06-18T18:22:00Z">
              <w:r w:rsidRPr="00AF1A82">
                <w:rPr>
                  <w:rFonts w:ascii="標楷體" w:eastAsia="標楷體" w:hAnsi="標楷體" w:hint="eastAsia"/>
                </w:rPr>
                <w:t>1-2</w:t>
              </w:r>
            </w:moveTo>
          </w:p>
        </w:tc>
        <w:tc>
          <w:tcPr>
            <w:tcW w:w="2137" w:type="dxa"/>
          </w:tcPr>
          <w:p w14:paraId="60915A2E" w14:textId="77777777" w:rsidR="007446F3" w:rsidRPr="00AF1A82" w:rsidRDefault="007446F3" w:rsidP="00ED3A87">
            <w:pPr>
              <w:rPr>
                <w:moveTo w:id="7221" w:author="88692" w:date="2020-06-18T18:22:00Z"/>
                <w:rFonts w:ascii="標楷體" w:eastAsia="標楷體" w:hAnsi="標楷體"/>
              </w:rPr>
            </w:pPr>
            <w:moveTo w:id="7222" w:author="88692" w:date="2020-06-18T18:22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3969" w:type="dxa"/>
          </w:tcPr>
          <w:p w14:paraId="433D8B26" w14:textId="77777777" w:rsidR="007446F3" w:rsidRPr="00AF1A82" w:rsidRDefault="007446F3" w:rsidP="00ED3A87">
            <w:pPr>
              <w:rPr>
                <w:moveTo w:id="7223" w:author="88692" w:date="2020-06-18T18:22:00Z"/>
                <w:rFonts w:ascii="標楷體" w:eastAsia="標楷體" w:hAnsi="標楷體"/>
              </w:rPr>
            </w:pPr>
            <w:moveTo w:id="7224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2B1014FC" w14:textId="77777777" w:rsidR="007446F3" w:rsidRPr="00AF1A82" w:rsidRDefault="007446F3" w:rsidP="00ED3A87">
            <w:pPr>
              <w:rPr>
                <w:moveTo w:id="7225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45F5979F" w14:textId="77777777" w:rsidTr="00ED3A87">
        <w:trPr>
          <w:trHeight w:val="244"/>
          <w:jc w:val="center"/>
        </w:trPr>
        <w:tc>
          <w:tcPr>
            <w:tcW w:w="696" w:type="dxa"/>
          </w:tcPr>
          <w:p w14:paraId="1958CE57" w14:textId="77777777" w:rsidR="007446F3" w:rsidRPr="00AF1A82" w:rsidRDefault="007446F3" w:rsidP="00ED3A87">
            <w:pPr>
              <w:rPr>
                <w:moveTo w:id="7226" w:author="88692" w:date="2020-06-18T18:22:00Z"/>
                <w:rFonts w:ascii="標楷體" w:eastAsia="標楷體" w:hAnsi="標楷體"/>
              </w:rPr>
            </w:pPr>
            <w:moveTo w:id="7227" w:author="88692" w:date="2020-06-18T18:22:00Z">
              <w:r w:rsidRPr="00AF1A82">
                <w:rPr>
                  <w:rFonts w:ascii="標楷體" w:eastAsia="標楷體" w:hAnsi="標楷體" w:hint="eastAsia"/>
                </w:rPr>
                <w:t>1-3</w:t>
              </w:r>
            </w:moveTo>
          </w:p>
        </w:tc>
        <w:tc>
          <w:tcPr>
            <w:tcW w:w="2137" w:type="dxa"/>
          </w:tcPr>
          <w:p w14:paraId="7EF094CD" w14:textId="77777777" w:rsidR="007446F3" w:rsidRPr="00AF1A82" w:rsidRDefault="007446F3" w:rsidP="00ED3A87">
            <w:pPr>
              <w:rPr>
                <w:moveTo w:id="7228" w:author="88692" w:date="2020-06-18T18:22:00Z"/>
                <w:rFonts w:ascii="標楷體" w:eastAsia="標楷體" w:hAnsi="標楷體"/>
              </w:rPr>
            </w:pPr>
            <w:moveTo w:id="7229" w:author="88692" w:date="2020-06-18T18:22:00Z">
              <w:r w:rsidRPr="00AF1A82">
                <w:rPr>
                  <w:rFonts w:ascii="標楷體" w:eastAsia="標楷體" w:hAnsi="標楷體" w:hint="eastAsia"/>
                </w:rPr>
                <w:t>撥款序號</w:t>
              </w:r>
            </w:moveTo>
          </w:p>
        </w:tc>
        <w:tc>
          <w:tcPr>
            <w:tcW w:w="3969" w:type="dxa"/>
          </w:tcPr>
          <w:p w14:paraId="6E897B53" w14:textId="77777777" w:rsidR="007446F3" w:rsidRPr="00AF1A82" w:rsidRDefault="007446F3" w:rsidP="00ED3A87">
            <w:pPr>
              <w:rPr>
                <w:moveTo w:id="7230" w:author="88692" w:date="2020-06-18T18:22:00Z"/>
                <w:rFonts w:ascii="標楷體" w:eastAsia="標楷體" w:hAnsi="標楷體"/>
              </w:rPr>
            </w:pPr>
            <w:moveTo w:id="7231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2B4D0CED" w14:textId="77777777" w:rsidR="007446F3" w:rsidRPr="00AF1A82" w:rsidRDefault="007446F3" w:rsidP="00ED3A87">
            <w:pPr>
              <w:rPr>
                <w:moveTo w:id="7232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4E204863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9C67916" w14:textId="77777777" w:rsidR="007446F3" w:rsidRPr="00AF1A82" w:rsidRDefault="007446F3" w:rsidP="00ED3A87">
            <w:pPr>
              <w:rPr>
                <w:moveTo w:id="7233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51C1BA38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785E07F" w14:textId="77777777" w:rsidR="007446F3" w:rsidRPr="00AF1A82" w:rsidRDefault="007446F3" w:rsidP="00ED3A87">
            <w:pPr>
              <w:rPr>
                <w:moveTo w:id="7234" w:author="88692" w:date="2020-06-18T18:22:00Z"/>
                <w:rFonts w:ascii="標楷體" w:eastAsia="標楷體" w:hAnsi="標楷體" w:cs="新細明體"/>
              </w:rPr>
            </w:pPr>
            <w:moveTo w:id="7235" w:author="88692" w:date="2020-06-18T18:22:00Z">
              <w:r w:rsidRPr="00AF1A82">
                <w:rPr>
                  <w:rFonts w:ascii="標楷體" w:eastAsia="標楷體" w:hAnsi="標楷體" w:hint="eastAsia"/>
                </w:rPr>
                <w:t>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筆式明細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資料</w:t>
              </w:r>
            </w:moveTo>
          </w:p>
        </w:tc>
        <w:tc>
          <w:tcPr>
            <w:tcW w:w="3969" w:type="dxa"/>
          </w:tcPr>
          <w:p w14:paraId="76023C81" w14:textId="77777777" w:rsidR="007446F3" w:rsidRPr="00AF1A82" w:rsidRDefault="007446F3" w:rsidP="00ED3A87">
            <w:pPr>
              <w:rPr>
                <w:moveTo w:id="7236" w:author="88692" w:date="2020-06-18T18:22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ED80EEF" w14:textId="77777777" w:rsidR="007446F3" w:rsidRPr="00AF1A82" w:rsidRDefault="007446F3" w:rsidP="00ED3A87">
            <w:pPr>
              <w:rPr>
                <w:moveTo w:id="7237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269B08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011D68E" w14:textId="77777777" w:rsidR="007446F3" w:rsidRPr="00AF1A82" w:rsidRDefault="007446F3" w:rsidP="00ED3A87">
            <w:pPr>
              <w:rPr>
                <w:moveTo w:id="7238" w:author="88692" w:date="2020-06-18T18:22:00Z"/>
                <w:rFonts w:ascii="標楷體" w:eastAsia="標楷體" w:hAnsi="標楷體"/>
                <w:b/>
              </w:rPr>
            </w:pPr>
            <w:moveTo w:id="7239" w:author="88692" w:date="2020-06-18T18:22:00Z">
              <w:r w:rsidRPr="00AF1A82">
                <w:rPr>
                  <w:rFonts w:ascii="標楷體" w:eastAsia="標楷體" w:hAnsi="標楷體" w:hint="eastAsia"/>
                  <w:b/>
                </w:rPr>
                <w:t>[修改]</w:t>
              </w:r>
            </w:moveTo>
          </w:p>
        </w:tc>
        <w:tc>
          <w:tcPr>
            <w:tcW w:w="3969" w:type="dxa"/>
          </w:tcPr>
          <w:p w14:paraId="1760C1C2" w14:textId="77777777" w:rsidR="007446F3" w:rsidRPr="00AF1A82" w:rsidRDefault="007446F3" w:rsidP="00ED3A87">
            <w:pPr>
              <w:rPr>
                <w:moveTo w:id="7240" w:author="88692" w:date="2020-06-18T18:22:00Z"/>
                <w:rFonts w:ascii="標楷體" w:eastAsia="標楷體" w:hAnsi="標楷體"/>
                <w:b/>
              </w:rPr>
            </w:pPr>
            <w:moveTo w:id="7241" w:author="88692" w:date="2020-06-18T18:22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 xml:space="preserve"> [</w:t>
              </w:r>
              <w:r w:rsidRPr="00AF1A82">
                <w:rPr>
                  <w:rFonts w:ascii="標楷體" w:eastAsia="標楷體" w:hAnsi="標楷體" w:hint="eastAsia"/>
                </w:rPr>
                <w:t>L5501</w:t>
              </w:r>
              <w:r w:rsidRPr="00AF1A82">
                <w:rPr>
                  <w:rFonts w:ascii="標楷體" w:eastAsia="標楷體" w:hAnsi="標楷體" w:hint="eastAsia"/>
                  <w:b/>
                </w:rPr>
                <w:t>業績案件計件代碼維護-修改]</w:t>
              </w:r>
            </w:moveTo>
          </w:p>
          <w:p w14:paraId="75F5DD7B" w14:textId="77777777" w:rsidR="007446F3" w:rsidRPr="00AF1A82" w:rsidRDefault="007446F3" w:rsidP="00ED3A87">
            <w:pPr>
              <w:rPr>
                <w:moveTo w:id="7242" w:author="88692" w:date="2020-06-18T18:22:00Z"/>
                <w:rFonts w:ascii="標楷體" w:eastAsia="標楷體" w:hAnsi="標楷體"/>
              </w:rPr>
            </w:pPr>
            <w:moveTo w:id="7243" w:author="88692" w:date="2020-06-18T18:22:00Z">
              <w:r w:rsidRPr="00AF1A82">
                <w:rPr>
                  <w:rFonts w:ascii="標楷體" w:eastAsia="標楷體" w:hAnsi="標楷體" w:hint="eastAsia"/>
                </w:rPr>
                <w:t>批次已處理者須[DISABLE]</w:t>
              </w:r>
            </w:moveTo>
          </w:p>
        </w:tc>
        <w:tc>
          <w:tcPr>
            <w:tcW w:w="2693" w:type="dxa"/>
          </w:tcPr>
          <w:p w14:paraId="743EA5C0" w14:textId="77777777" w:rsidR="007446F3" w:rsidRPr="00AF1A82" w:rsidRDefault="007446F3" w:rsidP="00ED3A87">
            <w:pPr>
              <w:rPr>
                <w:moveTo w:id="7244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4302CE5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BA54B82" w14:textId="77777777" w:rsidR="007446F3" w:rsidRPr="00AF1A82" w:rsidRDefault="007446F3" w:rsidP="00ED3A87">
            <w:pPr>
              <w:rPr>
                <w:moveTo w:id="7245" w:author="88692" w:date="2020-06-18T18:22:00Z"/>
                <w:rFonts w:ascii="標楷體" w:eastAsia="標楷體" w:hAnsi="標楷體"/>
                <w:b/>
              </w:rPr>
            </w:pPr>
            <w:moveTo w:id="7246" w:author="88692" w:date="2020-06-18T18:22:00Z">
              <w:r w:rsidRPr="00AF1A82">
                <w:rPr>
                  <w:rFonts w:ascii="標楷體" w:eastAsia="標楷體" w:hAnsi="標楷體" w:hint="eastAsia"/>
                  <w:b/>
                </w:rPr>
                <w:t>[拷貝]</w:t>
              </w:r>
            </w:moveTo>
          </w:p>
        </w:tc>
        <w:tc>
          <w:tcPr>
            <w:tcW w:w="3969" w:type="dxa"/>
          </w:tcPr>
          <w:p w14:paraId="1F4EA3BA" w14:textId="77777777" w:rsidR="007446F3" w:rsidRPr="00AF1A82" w:rsidRDefault="007446F3" w:rsidP="00ED3A87">
            <w:pPr>
              <w:rPr>
                <w:moveTo w:id="7247" w:author="88692" w:date="2020-06-18T18:22:00Z"/>
                <w:rFonts w:ascii="標楷體" w:eastAsia="標楷體" w:hAnsi="標楷體"/>
                <w:b/>
              </w:rPr>
            </w:pPr>
            <w:moveTo w:id="7248" w:author="88692" w:date="2020-06-18T18:22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L5501</w:t>
              </w:r>
              <w:r w:rsidRPr="00AF1A82">
                <w:rPr>
                  <w:rFonts w:ascii="標楷體" w:eastAsia="標楷體" w:hAnsi="標楷體" w:hint="eastAsia"/>
                  <w:b/>
                </w:rPr>
                <w:t>業績案件計件代碼維護-新增]</w:t>
              </w:r>
            </w:moveTo>
          </w:p>
        </w:tc>
        <w:tc>
          <w:tcPr>
            <w:tcW w:w="2693" w:type="dxa"/>
          </w:tcPr>
          <w:p w14:paraId="26EBE6D2" w14:textId="77777777" w:rsidR="007446F3" w:rsidRPr="00AF1A82" w:rsidRDefault="007446F3" w:rsidP="00ED3A87">
            <w:pPr>
              <w:rPr>
                <w:moveTo w:id="7249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345FBEB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DB3E24F" w14:textId="77777777" w:rsidR="007446F3" w:rsidRPr="00AF1A82" w:rsidRDefault="007446F3" w:rsidP="00ED3A87">
            <w:pPr>
              <w:rPr>
                <w:moveTo w:id="7250" w:author="88692" w:date="2020-06-18T18:22:00Z"/>
                <w:rFonts w:ascii="標楷體" w:eastAsia="標楷體" w:hAnsi="標楷體"/>
                <w:b/>
              </w:rPr>
            </w:pPr>
            <w:moveTo w:id="7251" w:author="88692" w:date="2020-06-18T18:22:00Z">
              <w:r w:rsidRPr="00AF1A82">
                <w:rPr>
                  <w:rFonts w:ascii="標楷體" w:eastAsia="標楷體" w:hAnsi="標楷體" w:hint="eastAsia"/>
                  <w:b/>
                </w:rPr>
                <w:t>[刪除]</w:t>
              </w:r>
            </w:moveTo>
          </w:p>
        </w:tc>
        <w:tc>
          <w:tcPr>
            <w:tcW w:w="3969" w:type="dxa"/>
          </w:tcPr>
          <w:p w14:paraId="58FDDBB2" w14:textId="77777777" w:rsidR="007446F3" w:rsidRPr="00AF1A82" w:rsidRDefault="007446F3" w:rsidP="00ED3A87">
            <w:pPr>
              <w:rPr>
                <w:moveTo w:id="7252" w:author="88692" w:date="2020-06-18T18:22:00Z"/>
                <w:rFonts w:ascii="標楷體" w:eastAsia="標楷體" w:hAnsi="標楷體"/>
                <w:b/>
              </w:rPr>
            </w:pPr>
            <w:moveTo w:id="7253" w:author="88692" w:date="2020-06-18T18:22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L5501</w:t>
              </w:r>
              <w:r w:rsidRPr="00AF1A82">
                <w:rPr>
                  <w:rFonts w:ascii="標楷體" w:eastAsia="標楷體" w:hAnsi="標楷體" w:hint="eastAsia"/>
                  <w:b/>
                </w:rPr>
                <w:t>業績案件計件代碼維護-刪除]</w:t>
              </w:r>
            </w:moveTo>
          </w:p>
          <w:p w14:paraId="1DE22431" w14:textId="77777777" w:rsidR="007446F3" w:rsidRPr="00AF1A82" w:rsidRDefault="007446F3" w:rsidP="00ED3A87">
            <w:pPr>
              <w:rPr>
                <w:moveTo w:id="7254" w:author="88692" w:date="2020-06-18T18:22:00Z"/>
                <w:rFonts w:ascii="標楷體" w:eastAsia="標楷體" w:hAnsi="標楷體"/>
              </w:rPr>
            </w:pPr>
            <w:moveTo w:id="7255" w:author="88692" w:date="2020-06-18T18:22:00Z">
              <w:r w:rsidRPr="00AF1A82">
                <w:rPr>
                  <w:rFonts w:ascii="標楷體" w:eastAsia="標楷體" w:hAnsi="標楷體" w:hint="eastAsia"/>
                </w:rPr>
                <w:t>批次已處理者須[DISABLE]</w:t>
              </w:r>
            </w:moveTo>
          </w:p>
        </w:tc>
        <w:tc>
          <w:tcPr>
            <w:tcW w:w="2693" w:type="dxa"/>
          </w:tcPr>
          <w:p w14:paraId="07932E31" w14:textId="77777777" w:rsidR="007446F3" w:rsidRPr="00AF1A82" w:rsidRDefault="007446F3" w:rsidP="00ED3A87">
            <w:pPr>
              <w:rPr>
                <w:moveTo w:id="7256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7C48101D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5824D6DC" w14:textId="77777777" w:rsidR="007446F3" w:rsidRPr="00AF1A82" w:rsidRDefault="007446F3" w:rsidP="00ED3A87">
            <w:pPr>
              <w:rPr>
                <w:moveTo w:id="7257" w:author="88692" w:date="2020-06-18T18:22:00Z"/>
                <w:rFonts w:ascii="標楷體" w:eastAsia="標楷體" w:hAnsi="標楷體"/>
                <w:b/>
              </w:rPr>
            </w:pPr>
            <w:moveTo w:id="7258" w:author="88692" w:date="2020-06-18T18:22:00Z">
              <w:r w:rsidRPr="00AF1A82">
                <w:rPr>
                  <w:rFonts w:ascii="標楷體" w:eastAsia="標楷體" w:hAnsi="標楷體" w:hint="eastAsia"/>
                  <w:b/>
                </w:rPr>
                <w:t>[查詢]</w:t>
              </w:r>
            </w:moveTo>
          </w:p>
        </w:tc>
        <w:tc>
          <w:tcPr>
            <w:tcW w:w="3969" w:type="dxa"/>
          </w:tcPr>
          <w:p w14:paraId="1853A857" w14:textId="77777777" w:rsidR="007446F3" w:rsidRPr="00AF1A82" w:rsidRDefault="007446F3" w:rsidP="00ED3A87">
            <w:pPr>
              <w:rPr>
                <w:moveTo w:id="7259" w:author="88692" w:date="2020-06-18T18:22:00Z"/>
                <w:rFonts w:ascii="標楷體" w:eastAsia="標楷體" w:hAnsi="標楷體"/>
              </w:rPr>
            </w:pPr>
            <w:moveTo w:id="7260" w:author="88692" w:date="2020-06-18T18:22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</w:t>
              </w:r>
              <w:r w:rsidRPr="00AF1A82">
                <w:rPr>
                  <w:rFonts w:ascii="標楷體" w:eastAsia="標楷體" w:hAnsi="標楷體" w:hint="eastAsia"/>
                </w:rPr>
                <w:t>L5501</w:t>
              </w:r>
              <w:r w:rsidRPr="00AF1A82">
                <w:rPr>
                  <w:rFonts w:ascii="標楷體" w:eastAsia="標楷體" w:hAnsi="標楷體" w:hint="eastAsia"/>
                  <w:b/>
                </w:rPr>
                <w:t>業績案件計件代碼維護-查詢]</w:t>
              </w:r>
            </w:moveTo>
          </w:p>
        </w:tc>
        <w:tc>
          <w:tcPr>
            <w:tcW w:w="2693" w:type="dxa"/>
          </w:tcPr>
          <w:p w14:paraId="5C6DD317" w14:textId="77777777" w:rsidR="007446F3" w:rsidRPr="00AF1A82" w:rsidRDefault="007446F3" w:rsidP="00ED3A87">
            <w:pPr>
              <w:rPr>
                <w:moveTo w:id="7261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37B294D2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739F24EA" w14:textId="77777777" w:rsidR="007446F3" w:rsidRPr="00AF1A82" w:rsidRDefault="007446F3" w:rsidP="00ED3A87">
            <w:pPr>
              <w:rPr>
                <w:moveTo w:id="7262" w:author="88692" w:date="2020-06-18T18:22:00Z"/>
                <w:rFonts w:ascii="標楷體" w:eastAsia="標楷體" w:hAnsi="標楷體"/>
                <w:lang w:eastAsia="x-none"/>
              </w:rPr>
            </w:pPr>
            <w:moveTo w:id="7263" w:author="88692" w:date="2020-06-18T18:22:00Z">
              <w:r w:rsidRPr="00AF1A82">
                <w:rPr>
                  <w:rFonts w:ascii="標楷體" w:eastAsia="標楷體" w:hAnsi="標楷體" w:hint="eastAsia"/>
                </w:rPr>
                <w:t>戶號</w:t>
              </w:r>
            </w:moveTo>
          </w:p>
        </w:tc>
        <w:tc>
          <w:tcPr>
            <w:tcW w:w="3969" w:type="dxa"/>
          </w:tcPr>
          <w:p w14:paraId="3B5812EE" w14:textId="77777777" w:rsidR="007446F3" w:rsidRPr="00AF1A82" w:rsidRDefault="007446F3" w:rsidP="00ED3A87">
            <w:pPr>
              <w:rPr>
                <w:moveTo w:id="7264" w:author="88692" w:date="2020-06-18T18:22:00Z"/>
                <w:rFonts w:ascii="標楷體" w:eastAsia="標楷體" w:hAnsi="標楷體"/>
              </w:rPr>
            </w:pPr>
            <w:moveTo w:id="7265" w:author="88692" w:date="2020-06-18T18:22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2693" w:type="dxa"/>
          </w:tcPr>
          <w:p w14:paraId="3CDAF9EC" w14:textId="77777777" w:rsidR="007446F3" w:rsidRPr="00AF1A82" w:rsidRDefault="007446F3" w:rsidP="00ED3A87">
            <w:pPr>
              <w:rPr>
                <w:moveTo w:id="7266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6B57A7B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9041E12" w14:textId="77777777" w:rsidR="007446F3" w:rsidRPr="00AF1A82" w:rsidRDefault="007446F3" w:rsidP="00ED3A87">
            <w:pPr>
              <w:rPr>
                <w:moveTo w:id="7267" w:author="88692" w:date="2020-06-18T18:22:00Z"/>
                <w:rFonts w:ascii="標楷體" w:eastAsia="標楷體" w:hAnsi="標楷體"/>
                <w:lang w:eastAsia="x-none"/>
              </w:rPr>
            </w:pPr>
            <w:moveTo w:id="7268" w:author="88692" w:date="2020-06-18T18:22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3969" w:type="dxa"/>
          </w:tcPr>
          <w:p w14:paraId="0E0273F4" w14:textId="77777777" w:rsidR="007446F3" w:rsidRPr="00AF1A82" w:rsidRDefault="007446F3" w:rsidP="00ED3A87">
            <w:pPr>
              <w:rPr>
                <w:moveTo w:id="7269" w:author="88692" w:date="2020-06-18T18:22:00Z"/>
                <w:rFonts w:ascii="標楷體" w:eastAsia="標楷體" w:hAnsi="標楷體"/>
              </w:rPr>
            </w:pPr>
            <w:moveTo w:id="7270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0F272233" w14:textId="77777777" w:rsidR="007446F3" w:rsidRPr="00AF1A82" w:rsidRDefault="007446F3" w:rsidP="00ED3A87">
            <w:pPr>
              <w:rPr>
                <w:moveTo w:id="7271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465E30DA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CCAD3C1" w14:textId="77777777" w:rsidR="007446F3" w:rsidRPr="00AF1A82" w:rsidRDefault="007446F3" w:rsidP="00ED3A87">
            <w:pPr>
              <w:rPr>
                <w:moveTo w:id="7272" w:author="88692" w:date="2020-06-18T18:22:00Z"/>
                <w:rFonts w:ascii="標楷體" w:eastAsia="標楷體" w:hAnsi="標楷體"/>
              </w:rPr>
            </w:pPr>
            <w:moveTo w:id="7273" w:author="88692" w:date="2020-06-18T18:22:00Z">
              <w:r w:rsidRPr="00AF1A82">
                <w:rPr>
                  <w:rFonts w:ascii="標楷體" w:eastAsia="標楷體" w:hAnsi="標楷體" w:hint="eastAsia"/>
                </w:rPr>
                <w:t>撥款序號</w:t>
              </w:r>
            </w:moveTo>
          </w:p>
        </w:tc>
        <w:tc>
          <w:tcPr>
            <w:tcW w:w="3969" w:type="dxa"/>
          </w:tcPr>
          <w:p w14:paraId="2C2A61B7" w14:textId="77777777" w:rsidR="007446F3" w:rsidRPr="00AF1A82" w:rsidRDefault="007446F3" w:rsidP="00ED3A87">
            <w:pPr>
              <w:rPr>
                <w:moveTo w:id="7274" w:author="88692" w:date="2020-06-18T18:22:00Z"/>
                <w:rFonts w:ascii="標楷體" w:eastAsia="標楷體" w:hAnsi="標楷體"/>
              </w:rPr>
            </w:pPr>
            <w:moveTo w:id="7275" w:author="88692" w:date="2020-06-18T18:22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70F371B5" w14:textId="77777777" w:rsidR="007446F3" w:rsidRPr="00AF1A82" w:rsidRDefault="007446F3" w:rsidP="00ED3A87">
            <w:pPr>
              <w:rPr>
                <w:moveTo w:id="7276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6465A51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684FE07" w14:textId="77777777" w:rsidR="007446F3" w:rsidRPr="00AF1A82" w:rsidRDefault="007446F3" w:rsidP="00ED3A87">
            <w:pPr>
              <w:rPr>
                <w:moveTo w:id="7277" w:author="88692" w:date="2020-06-18T18:22:00Z"/>
                <w:rFonts w:ascii="標楷體" w:eastAsia="標楷體" w:hAnsi="標楷體"/>
                <w:lang w:eastAsia="x-none"/>
              </w:rPr>
            </w:pPr>
            <w:moveTo w:id="7278" w:author="88692" w:date="2020-06-18T18:22:00Z">
              <w:r w:rsidRPr="00AF1A82">
                <w:rPr>
                  <w:rFonts w:ascii="標楷體" w:eastAsia="標楷體" w:hAnsi="標楷體" w:hint="eastAsia"/>
                </w:rPr>
                <w:t>姓名</w:t>
              </w:r>
            </w:moveTo>
          </w:p>
        </w:tc>
        <w:tc>
          <w:tcPr>
            <w:tcW w:w="3969" w:type="dxa"/>
          </w:tcPr>
          <w:p w14:paraId="57121C6C" w14:textId="77777777" w:rsidR="007446F3" w:rsidRPr="00AF1A82" w:rsidRDefault="007446F3" w:rsidP="00ED3A87">
            <w:pPr>
              <w:rPr>
                <w:moveTo w:id="7279" w:author="88692" w:date="2020-06-18T18:22:00Z"/>
                <w:rFonts w:ascii="標楷體" w:eastAsia="標楷體" w:hAnsi="標楷體"/>
              </w:rPr>
            </w:pPr>
            <w:proofErr w:type="gramStart"/>
            <w:moveTo w:id="7280" w:author="88692" w:date="2020-06-18T18:22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20)</w:t>
              </w:r>
            </w:moveTo>
          </w:p>
        </w:tc>
        <w:tc>
          <w:tcPr>
            <w:tcW w:w="2693" w:type="dxa"/>
          </w:tcPr>
          <w:p w14:paraId="6CD938D1" w14:textId="77777777" w:rsidR="007446F3" w:rsidRPr="00AF1A82" w:rsidRDefault="007446F3" w:rsidP="00ED3A87">
            <w:pPr>
              <w:rPr>
                <w:moveTo w:id="7281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F4F1CFE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A7BEE54" w14:textId="77777777" w:rsidR="007446F3" w:rsidRPr="00AF1A82" w:rsidRDefault="007446F3" w:rsidP="00ED3A87">
            <w:pPr>
              <w:rPr>
                <w:moveTo w:id="7282" w:author="88692" w:date="2020-06-18T18:22:00Z"/>
                <w:rFonts w:ascii="標楷體" w:eastAsia="標楷體" w:hAnsi="標楷體"/>
                <w:lang w:eastAsia="x-none"/>
              </w:rPr>
            </w:pPr>
            <w:moveTo w:id="7283" w:author="88692" w:date="2020-06-18T18:22:00Z">
              <w:r w:rsidRPr="00AF1A82">
                <w:rPr>
                  <w:rFonts w:ascii="標楷體" w:eastAsia="標楷體" w:hAnsi="標楷體" w:hint="eastAsia"/>
                </w:rPr>
                <w:t>業績金額(額度)</w:t>
              </w:r>
            </w:moveTo>
          </w:p>
        </w:tc>
        <w:tc>
          <w:tcPr>
            <w:tcW w:w="3969" w:type="dxa"/>
          </w:tcPr>
          <w:p w14:paraId="6F72C71B" w14:textId="77777777" w:rsidR="007446F3" w:rsidRPr="00AF1A82" w:rsidRDefault="007446F3" w:rsidP="00ED3A87">
            <w:pPr>
              <w:rPr>
                <w:moveTo w:id="7284" w:author="88692" w:date="2020-06-18T18:22:00Z"/>
                <w:rFonts w:ascii="標楷體" w:eastAsia="標楷體" w:hAnsi="標楷體"/>
              </w:rPr>
            </w:pPr>
            <w:moveTo w:id="7285" w:author="88692" w:date="2020-06-18T18:22:00Z">
              <w:r w:rsidRPr="00AF1A82">
                <w:rPr>
                  <w:rFonts w:ascii="標楷體" w:eastAsia="標楷體" w:hAnsi="標楷體" w:hint="eastAsia"/>
                </w:rPr>
                <w:t>9(14)</w:t>
              </w:r>
            </w:moveTo>
          </w:p>
        </w:tc>
        <w:tc>
          <w:tcPr>
            <w:tcW w:w="2693" w:type="dxa"/>
          </w:tcPr>
          <w:p w14:paraId="214D58A9" w14:textId="77777777" w:rsidR="007446F3" w:rsidRPr="00AF1A82" w:rsidRDefault="007446F3" w:rsidP="00ED3A87">
            <w:pPr>
              <w:rPr>
                <w:moveTo w:id="7286" w:author="88692" w:date="2020-06-18T18:22:00Z"/>
                <w:rFonts w:ascii="標楷體" w:eastAsia="標楷體" w:hAnsi="標楷體"/>
              </w:rPr>
            </w:pPr>
          </w:p>
        </w:tc>
      </w:tr>
      <w:tr w:rsidR="007446F3" w:rsidRPr="00AF1A82" w14:paraId="24504E3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9180EB3" w14:textId="77777777" w:rsidR="007446F3" w:rsidRPr="00AF1A82" w:rsidRDefault="007446F3" w:rsidP="00ED3A87">
            <w:pPr>
              <w:rPr>
                <w:moveTo w:id="7287" w:author="88692" w:date="2020-06-18T18:22:00Z"/>
                <w:rFonts w:ascii="標楷體" w:eastAsia="標楷體" w:hAnsi="標楷體"/>
                <w:lang w:eastAsia="x-none"/>
              </w:rPr>
            </w:pPr>
            <w:moveTo w:id="7288" w:author="88692" w:date="2020-06-18T18:22:00Z">
              <w:r w:rsidRPr="00AF1A82">
                <w:rPr>
                  <w:rFonts w:ascii="標楷體" w:eastAsia="標楷體" w:hAnsi="標楷體" w:hint="eastAsia"/>
                </w:rPr>
                <w:t>批次</w:t>
              </w:r>
            </w:moveTo>
          </w:p>
        </w:tc>
        <w:tc>
          <w:tcPr>
            <w:tcW w:w="3969" w:type="dxa"/>
          </w:tcPr>
          <w:p w14:paraId="7AF89502" w14:textId="77777777" w:rsidR="007446F3" w:rsidRPr="00AF1A82" w:rsidRDefault="007446F3" w:rsidP="00ED3A87">
            <w:pPr>
              <w:rPr>
                <w:moveTo w:id="7289" w:author="88692" w:date="2020-06-18T18:22:00Z"/>
                <w:rFonts w:ascii="標楷體" w:eastAsia="標楷體" w:hAnsi="標楷體"/>
              </w:rPr>
            </w:pPr>
            <w:proofErr w:type="gramStart"/>
            <w:moveTo w:id="7290" w:author="88692" w:date="2020-06-18T18:22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2693" w:type="dxa"/>
          </w:tcPr>
          <w:p w14:paraId="2D795F78" w14:textId="77777777" w:rsidR="007446F3" w:rsidRPr="00AF1A82" w:rsidRDefault="007446F3" w:rsidP="00ED3A87">
            <w:pPr>
              <w:rPr>
                <w:moveTo w:id="7291" w:author="88692" w:date="2020-06-18T18:22:00Z"/>
                <w:rFonts w:ascii="標楷體" w:eastAsia="標楷體" w:hAnsi="標楷體"/>
              </w:rPr>
            </w:pPr>
          </w:p>
        </w:tc>
      </w:tr>
    </w:tbl>
    <w:p w14:paraId="37D67D96" w14:textId="77777777" w:rsidR="007446F3" w:rsidRPr="00AF1A82" w:rsidRDefault="007446F3" w:rsidP="007446F3">
      <w:pPr>
        <w:rPr>
          <w:moveTo w:id="7292" w:author="88692" w:date="2020-06-18T18:22:00Z"/>
          <w:rFonts w:ascii="標楷體" w:eastAsia="標楷體" w:hAnsi="標楷體"/>
        </w:rPr>
      </w:pPr>
    </w:p>
    <w:p w14:paraId="3A9CADE6" w14:textId="77777777" w:rsidR="007446F3" w:rsidRPr="00AF1A82" w:rsidRDefault="007446F3" w:rsidP="007446F3">
      <w:pPr>
        <w:rPr>
          <w:moveTo w:id="7293" w:author="88692" w:date="2020-06-18T18:22:00Z"/>
          <w:rFonts w:ascii="標楷體" w:eastAsia="標楷體" w:hAnsi="標楷體"/>
        </w:rPr>
      </w:pPr>
    </w:p>
    <w:p w14:paraId="27C81232" w14:textId="77777777" w:rsidR="007446F3" w:rsidRPr="00AF1A82" w:rsidRDefault="007446F3" w:rsidP="007446F3">
      <w:pPr>
        <w:rPr>
          <w:moveTo w:id="7294" w:author="88692" w:date="2020-06-18T18:22:00Z"/>
          <w:rFonts w:ascii="標楷體" w:eastAsia="標楷體" w:hAnsi="標楷體"/>
        </w:rPr>
      </w:pPr>
      <w:moveTo w:id="7295" w:author="88692" w:date="2020-06-18T18:22:00Z">
        <w:r w:rsidRPr="00AF1A82">
          <w:rPr>
            <w:rFonts w:ascii="標楷體" w:eastAsia="標楷體" w:hAnsi="標楷體"/>
          </w:rPr>
          <w:br w:type="page"/>
        </w:r>
      </w:moveTo>
    </w:p>
    <w:moveToRangeEnd w:id="7088"/>
    <w:p w14:paraId="0B7728E1" w14:textId="0308A4BF" w:rsidR="00683804" w:rsidRPr="00683804" w:rsidRDefault="00683804">
      <w:pPr>
        <w:numPr>
          <w:ilvl w:val="2"/>
          <w:numId w:val="8"/>
        </w:numPr>
        <w:snapToGrid w:val="0"/>
        <w:spacing w:before="360"/>
        <w:outlineLvl w:val="2"/>
        <w:rPr>
          <w:ins w:id="7296" w:author="88692" w:date="2020-06-19T09:20:00Z"/>
          <w:rFonts w:ascii="標楷體" w:eastAsia="標楷體" w:hAnsi="標楷體"/>
          <w:sz w:val="32"/>
          <w:szCs w:val="20"/>
          <w:lang w:val="x-none" w:eastAsia="x-none"/>
        </w:rPr>
      </w:pPr>
      <w:ins w:id="7297" w:author="88692" w:date="2020-06-19T09:19:00Z">
        <w:r>
          <w:rPr>
            <w:rFonts w:ascii="標楷體" w:eastAsia="標楷體" w:hAnsi="標楷體"/>
            <w:sz w:val="32"/>
            <w:szCs w:val="20"/>
            <w:lang w:val="x-none"/>
          </w:rPr>
          <w:t>L5500</w:t>
        </w:r>
      </w:ins>
      <w:ins w:id="7298" w:author="88692" w:date="2020-06-19T09:20:00Z">
        <w:r w:rsidRPr="00683804">
          <w:rPr>
            <w:rFonts w:ascii="標楷體" w:eastAsia="標楷體" w:hAnsi="標楷體" w:hint="eastAsia"/>
            <w:sz w:val="32"/>
            <w:szCs w:val="20"/>
            <w:lang w:val="x-none"/>
          </w:rPr>
          <w:t>工作日業績結算</w:t>
        </w:r>
      </w:ins>
      <w:ins w:id="7299" w:author="88692" w:date="2020-06-19T09:29:00Z">
        <w:r w:rsidR="00111CF1">
          <w:rPr>
            <w:rFonts w:ascii="標楷體" w:eastAsia="標楷體" w:hAnsi="標楷體" w:hint="eastAsia"/>
            <w:sz w:val="32"/>
            <w:szCs w:val="20"/>
            <w:lang w:val="x-none"/>
          </w:rPr>
          <w:t>(</w:t>
        </w:r>
        <w:proofErr w:type="spellStart"/>
        <w:r w:rsidR="00111CF1">
          <w:rPr>
            <w:rFonts w:ascii="標楷體" w:eastAsia="標楷體" w:hAnsi="標楷體" w:hint="eastAsia"/>
            <w:sz w:val="32"/>
            <w:szCs w:val="20"/>
            <w:lang w:val="x-none"/>
          </w:rPr>
          <w:t>缺文件</w:t>
        </w:r>
        <w:proofErr w:type="spellEnd"/>
        <w:r w:rsidR="00111CF1">
          <w:rPr>
            <w:rFonts w:ascii="標楷體" w:eastAsia="標楷體" w:hAnsi="標楷體" w:hint="eastAsia"/>
            <w:sz w:val="32"/>
            <w:szCs w:val="20"/>
            <w:lang w:val="x-none"/>
          </w:rPr>
          <w:t>)</w:t>
        </w:r>
      </w:ins>
    </w:p>
    <w:p w14:paraId="0897A6FD" w14:textId="2DE33AEC" w:rsidR="0040066E" w:rsidRPr="0040066E" w:rsidRDefault="0040066E" w:rsidP="006D4337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066E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0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1</w:t>
      </w:r>
      <w:ins w:id="7300" w:author="88692" w:date="2020-06-19T09:38:00Z">
        <w:r w:rsidR="00E646A9" w:rsidRPr="00E646A9">
          <w:rPr>
            <w:rFonts w:ascii="標楷體" w:eastAsia="標楷體" w:hAnsi="標楷體" w:hint="eastAsia"/>
            <w:sz w:val="32"/>
            <w:szCs w:val="20"/>
            <w:lang w:val="x-none" w:eastAsia="x-none"/>
          </w:rPr>
          <w:t>房貸</w:t>
        </w:r>
      </w:ins>
      <w:r w:rsidR="006D4337" w:rsidRPr="006D4337">
        <w:rPr>
          <w:rFonts w:ascii="標楷體" w:eastAsia="標楷體" w:hAnsi="標楷體" w:hint="eastAsia"/>
          <w:sz w:val="32"/>
          <w:szCs w:val="20"/>
          <w:lang w:val="x-none"/>
        </w:rPr>
        <w:t>介紹人業績</w:t>
      </w:r>
      <w:del w:id="7301" w:author="88692" w:date="2020-06-19T09:31:00Z">
        <w:r w:rsidR="006D4337" w:rsidRPr="006D4337" w:rsidDel="00111CF1">
          <w:rPr>
            <w:rFonts w:ascii="標楷體" w:eastAsia="標楷體" w:hAnsi="標楷體" w:hint="eastAsia"/>
            <w:sz w:val="32"/>
            <w:szCs w:val="20"/>
            <w:lang w:val="x-none"/>
          </w:rPr>
          <w:delText>案件查詢</w:delText>
        </w:r>
      </w:del>
      <w:ins w:id="7302" w:author="88692" w:date="2020-06-19T09:31:00Z">
        <w:r w:rsidR="00111CF1" w:rsidRPr="00111CF1">
          <w:rPr>
            <w:rFonts w:ascii="標楷體" w:eastAsia="標楷體" w:hAnsi="標楷體" w:hint="eastAsia"/>
            <w:sz w:val="32"/>
            <w:szCs w:val="20"/>
            <w:lang w:val="x-none"/>
          </w:rPr>
          <w:t>處理清單</w:t>
        </w:r>
      </w:ins>
    </w:p>
    <w:p w14:paraId="3CEDE94A" w14:textId="77777777" w:rsidR="0040066E" w:rsidRPr="0040066E" w:rsidRDefault="0040066E">
      <w:pPr>
        <w:numPr>
          <w:ilvl w:val="0"/>
          <w:numId w:val="9"/>
        </w:numPr>
        <w:ind w:left="1418"/>
        <w:rPr>
          <w:rFonts w:eastAsia="標楷體"/>
          <w:sz w:val="26"/>
        </w:rPr>
        <w:pPrChange w:id="7303" w:author="st1" w:date="2021-04-16T14:26:00Z">
          <w:pPr>
            <w:snapToGrid w:val="0"/>
            <w:ind w:left="1418" w:hanging="480"/>
          </w:pPr>
        </w:pPrChange>
      </w:pPr>
      <w:r w:rsidRPr="0040066E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0066E" w:rsidRPr="0040066E" w14:paraId="30F866DC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1B8A43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93DFAA" w14:textId="228F8AF6" w:rsidR="0040066E" w:rsidRPr="0040066E" w:rsidRDefault="0080507B" w:rsidP="0040066E">
            <w:pPr>
              <w:rPr>
                <w:rFonts w:ascii="標楷體" w:eastAsia="標楷體" w:hAnsi="標楷體"/>
              </w:rPr>
            </w:pPr>
            <w:ins w:id="7304" w:author="st1" w:date="2021-04-16T14:22:00Z">
              <w:r w:rsidRPr="0080507B">
                <w:rPr>
                  <w:rFonts w:ascii="標楷體" w:eastAsia="標楷體" w:hAnsi="標楷體" w:hint="eastAsia"/>
                </w:rPr>
                <w:t>房貸介紹人業績處理清單</w:t>
              </w:r>
            </w:ins>
            <w:del w:id="7305" w:author="st1" w:date="2021-04-16T14:22:00Z">
              <w:r w:rsidR="0040066E" w:rsidRPr="0040066E" w:rsidDel="0080507B">
                <w:rPr>
                  <w:rFonts w:ascii="標楷體" w:eastAsia="標楷體" w:hAnsi="標楷體" w:hint="eastAsia"/>
                </w:rPr>
                <w:delText>業績調整作業(MENU)-</w:delText>
              </w:r>
            </w:del>
            <w:ins w:id="7306" w:author="88692" w:date="2020-06-19T09:41:00Z">
              <w:del w:id="7307" w:author="st1" w:date="2021-04-16T14:22:00Z">
                <w:r w:rsidR="00E86DCC" w:rsidDel="0080507B">
                  <w:rPr>
                    <w:rFonts w:ascii="標楷體" w:eastAsia="標楷體" w:hAnsi="標楷體" w:hint="eastAsia"/>
                  </w:rPr>
                  <w:delText xml:space="preserve"> </w:delText>
                </w:r>
                <w:r w:rsidR="00E86DCC" w:rsidRPr="00E86DCC" w:rsidDel="0080507B">
                  <w:rPr>
                    <w:rFonts w:ascii="標楷體" w:eastAsia="標楷體" w:hAnsi="標楷體" w:hint="eastAsia"/>
                  </w:rPr>
                  <w:delText>房貸</w:delText>
                </w:r>
              </w:del>
            </w:ins>
            <w:del w:id="7308" w:author="st1" w:date="2021-04-16T14:22:00Z">
              <w:r w:rsidR="006D4337" w:rsidDel="0080507B">
                <w:rPr>
                  <w:rFonts w:hint="eastAsia"/>
                </w:rPr>
                <w:delText xml:space="preserve"> </w:delText>
              </w:r>
              <w:r w:rsidR="006D4337" w:rsidRPr="006D4337" w:rsidDel="0080507B">
                <w:rPr>
                  <w:rFonts w:ascii="標楷體" w:eastAsia="標楷體" w:hAnsi="標楷體" w:hint="eastAsia"/>
                </w:rPr>
                <w:delText>介紹人業績</w:delText>
              </w:r>
            </w:del>
            <w:ins w:id="7309" w:author="88692" w:date="2020-06-19T09:37:00Z">
              <w:del w:id="7310" w:author="st1" w:date="2021-04-16T14:22:00Z">
                <w:r w:rsidR="00E646A9" w:rsidRPr="00E646A9" w:rsidDel="0080507B">
                  <w:rPr>
                    <w:rFonts w:ascii="標楷體" w:eastAsia="標楷體" w:hAnsi="標楷體" w:hint="eastAsia"/>
                  </w:rPr>
                  <w:delText>處理清單</w:delText>
                </w:r>
              </w:del>
            </w:ins>
            <w:del w:id="7311" w:author="88692" w:date="2020-06-19T09:37:00Z">
              <w:r w:rsidR="006D4337" w:rsidRPr="006D4337" w:rsidDel="00E646A9">
                <w:rPr>
                  <w:rFonts w:ascii="標楷體" w:eastAsia="標楷體" w:hAnsi="標楷體" w:hint="eastAsia"/>
                </w:rPr>
                <w:delText>案件查詢</w:delText>
              </w:r>
            </w:del>
          </w:p>
        </w:tc>
      </w:tr>
      <w:tr w:rsidR="0040066E" w:rsidRPr="0040066E" w14:paraId="26797097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EC131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964247" w14:textId="679B2C2B" w:rsidR="0040066E" w:rsidRPr="0040066E" w:rsidRDefault="00DE210A" w:rsidP="0040066E">
            <w:pPr>
              <w:rPr>
                <w:rFonts w:ascii="標楷體" w:eastAsia="標楷體" w:hAnsi="標楷體"/>
              </w:rPr>
            </w:pPr>
            <w:ins w:id="7312" w:author="st1" w:date="2021-04-20T16:52:00Z">
              <w:r>
                <w:rPr>
                  <w:rFonts w:ascii="標楷體" w:eastAsia="標楷體" w:hAnsi="標楷體" w:hint="eastAsia"/>
                </w:rPr>
                <w:t>查閱</w:t>
              </w:r>
              <w:r w:rsidRPr="00804AC7">
                <w:rPr>
                  <w:rFonts w:ascii="標楷體" w:eastAsia="標楷體" w:hAnsi="標楷體" w:hint="eastAsia"/>
                </w:rPr>
                <w:t>L5951後</w:t>
              </w:r>
              <w:r>
                <w:rPr>
                  <w:rFonts w:ascii="標楷體" w:eastAsia="標楷體" w:hAnsi="標楷體" w:hint="eastAsia"/>
                </w:rPr>
                <w:t>，需</w:t>
              </w:r>
              <w:r w:rsidRPr="00804AC7">
                <w:rPr>
                  <w:rFonts w:ascii="標楷體" w:eastAsia="標楷體" w:hAnsi="標楷體" w:hint="eastAsia"/>
                </w:rPr>
                <w:t>修正</w:t>
              </w:r>
              <w:r>
                <w:rPr>
                  <w:rFonts w:ascii="標楷體" w:eastAsia="標楷體" w:hAnsi="標楷體" w:hint="eastAsia"/>
                </w:rPr>
                <w:t>資料，</w:t>
              </w:r>
              <w:r w:rsidRPr="00804AC7">
                <w:rPr>
                  <w:rFonts w:ascii="標楷體" w:eastAsia="標楷體" w:hAnsi="標楷體" w:hint="eastAsia"/>
                </w:rPr>
                <w:t>來此查詢相關資料</w:t>
              </w:r>
              <w:r>
                <w:rPr>
                  <w:rFonts w:ascii="標楷體" w:eastAsia="標楷體" w:hAnsi="標楷體" w:hint="eastAsia"/>
                </w:rPr>
                <w:t>，連接近L5501修正。</w:t>
              </w:r>
            </w:ins>
          </w:p>
        </w:tc>
      </w:tr>
      <w:tr w:rsidR="0040066E" w:rsidRPr="0040066E" w14:paraId="7883AEB3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E11FAF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893359" w14:textId="77F52F13" w:rsidR="0040066E" w:rsidRPr="0040066E" w:rsidRDefault="00DE210A" w:rsidP="0040066E">
            <w:pPr>
              <w:rPr>
                <w:rFonts w:ascii="標楷體" w:eastAsia="標楷體" w:hAnsi="標楷體"/>
              </w:rPr>
            </w:pPr>
            <w:ins w:id="7313" w:author="st1" w:date="2021-04-20T16:52:00Z">
              <w:r w:rsidRPr="006470CA">
                <w:rPr>
                  <w:rFonts w:ascii="標楷體" w:eastAsia="標楷體" w:hAnsi="標楷體" w:hint="eastAsia"/>
                </w:rPr>
                <w:t>業績、獎勵金作業-房貸專員業績明細查詢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40066E" w:rsidRPr="0040066E" w14:paraId="2C71A87E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D2134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3A1CDB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31608DFB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59C6B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280A67" w14:textId="77777777" w:rsidR="0040066E" w:rsidRPr="0040066E" w:rsidDel="00CA73A5" w:rsidRDefault="0040066E" w:rsidP="0040066E">
            <w:pPr>
              <w:rPr>
                <w:del w:id="7314" w:author="st1" w:date="2020-07-20T14:18:00Z"/>
                <w:rFonts w:ascii="標楷體" w:eastAsia="標楷體" w:hAnsi="標楷體"/>
              </w:rPr>
            </w:pPr>
          </w:p>
          <w:p w14:paraId="652401A9" w14:textId="5927D84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del w:id="7315" w:author="st1" w:date="2020-07-20T14:18:00Z">
              <w:r w:rsidRPr="0040066E" w:rsidDel="00CA73A5">
                <w:rPr>
                  <w:rFonts w:ascii="標楷體" w:eastAsia="標楷體" w:hAnsi="標楷體"/>
                </w:rPr>
                <w:tab/>
              </w:r>
            </w:del>
          </w:p>
        </w:tc>
      </w:tr>
      <w:tr w:rsidR="0040066E" w:rsidRPr="0040066E" w14:paraId="1D6A78EA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3AB0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341084" w14:textId="6B733536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19CACFD5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AD5E22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10FDF" w14:textId="225495DE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del w:id="7316" w:author="st1" w:date="2021-04-16T14:47:00Z">
              <w:r w:rsidRPr="0040066E" w:rsidDel="00CF6EB8">
                <w:rPr>
                  <w:rFonts w:ascii="標楷體" w:eastAsia="標楷體" w:hAnsi="標楷體" w:hint="eastAsia"/>
                </w:rPr>
                <w:delText>該戶為[已處理]後，則不允許再做變更</w:delText>
              </w:r>
            </w:del>
          </w:p>
        </w:tc>
      </w:tr>
      <w:tr w:rsidR="0040066E" w:rsidRPr="0040066E" w14:paraId="16D763BF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3CE7C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65360E" w14:textId="6B9489EE" w:rsidR="0040066E" w:rsidRPr="0040066E" w:rsidRDefault="00314110" w:rsidP="0040066E">
            <w:pPr>
              <w:rPr>
                <w:rFonts w:ascii="標楷體" w:eastAsia="標楷體" w:hAnsi="標楷體"/>
              </w:rPr>
            </w:pPr>
            <w:ins w:id="7317" w:author="st1" w:date="2021-04-20T15:55:00Z">
              <w:r w:rsidRPr="00314110">
                <w:rPr>
                  <w:rFonts w:ascii="標楷體" w:eastAsia="標楷體" w:hAnsi="標楷體" w:hint="eastAsia"/>
                </w:rPr>
                <w:t>介紹人業績</w:t>
              </w:r>
              <w:proofErr w:type="gramStart"/>
              <w:r w:rsidRPr="00314110">
                <w:rPr>
                  <w:rFonts w:ascii="標楷體" w:eastAsia="標楷體" w:hAnsi="標楷體" w:hint="eastAsia"/>
                </w:rPr>
                <w:t>明細檔</w:t>
              </w:r>
              <w:proofErr w:type="gramEnd"/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7318" w:author="st1" w:date="2021-04-16T14:58:00Z">
              <w:r w:rsidR="00CF6EB8">
                <w:rPr>
                  <w:rFonts w:ascii="標楷體" w:eastAsia="標楷體" w:hAnsi="標楷體" w:hint="eastAsia"/>
                </w:rPr>
                <w:t>P</w:t>
              </w:r>
              <w:r w:rsidR="00CF6EB8">
                <w:rPr>
                  <w:rFonts w:ascii="標楷體" w:eastAsia="標楷體" w:hAnsi="標楷體"/>
                </w:rPr>
                <w:t>fItDetail</w:t>
              </w:r>
            </w:ins>
            <w:proofErr w:type="spellEnd"/>
            <w:ins w:id="7319" w:author="st1" w:date="2021-04-20T15:55:00Z">
              <w:r>
                <w:rPr>
                  <w:rFonts w:ascii="標楷體" w:eastAsia="標楷體" w:hAnsi="標楷體"/>
                </w:rPr>
                <w:t>)</w:t>
              </w:r>
            </w:ins>
          </w:p>
        </w:tc>
      </w:tr>
    </w:tbl>
    <w:p w14:paraId="601A53C0" w14:textId="77777777" w:rsidR="0040066E" w:rsidRPr="0040066E" w:rsidRDefault="0040066E" w:rsidP="0040066E">
      <w:pPr>
        <w:rPr>
          <w:rFonts w:ascii="標楷體" w:eastAsia="標楷體" w:hAnsi="標楷體"/>
        </w:rPr>
      </w:pPr>
    </w:p>
    <w:p w14:paraId="6D0BE3E2" w14:textId="77777777" w:rsidR="0040066E" w:rsidRPr="0040066E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</w:p>
    <w:p w14:paraId="7C324DF5" w14:textId="3FF1A6C8" w:rsidR="0040066E" w:rsidRDefault="0040066E" w:rsidP="0040066E">
      <w:pPr>
        <w:ind w:leftChars="472" w:left="1133"/>
        <w:rPr>
          <w:ins w:id="7320" w:author="st1" w:date="2021-04-16T14:33:00Z"/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34981269" w14:textId="5DD3EDB6" w:rsidR="00492718" w:rsidRPr="0040066E" w:rsidRDefault="00492718" w:rsidP="0040066E">
      <w:pPr>
        <w:ind w:leftChars="472" w:left="1133"/>
        <w:rPr>
          <w:rFonts w:ascii="標楷體" w:eastAsia="標楷體" w:hAnsi="標楷體"/>
        </w:rPr>
      </w:pPr>
      <w:ins w:id="7321" w:author="st1" w:date="2021-04-16T14:33:00Z">
        <w:r w:rsidRPr="00492718">
          <w:rPr>
            <w:rFonts w:ascii="標楷體" w:eastAsia="標楷體" w:hAnsi="標楷體"/>
            <w:noProof/>
          </w:rPr>
          <w:drawing>
            <wp:inline distT="0" distB="0" distL="0" distR="0" wp14:anchorId="26535162" wp14:editId="6822A402">
              <wp:extent cx="6479540" cy="1571625"/>
              <wp:effectExtent l="0" t="0" r="0" b="9525"/>
              <wp:docPr id="126" name="圖片 1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71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0E5AFC2" w14:textId="4954F28C" w:rsidR="0040066E" w:rsidRPr="0040066E" w:rsidRDefault="00BF18DD" w:rsidP="0040066E">
      <w:pPr>
        <w:rPr>
          <w:rFonts w:ascii="標楷體" w:eastAsia="標楷體" w:hAnsi="標楷體"/>
        </w:rPr>
      </w:pPr>
      <w:del w:id="7322" w:author="st1" w:date="2021-04-16T14:33:00Z">
        <w:r w:rsidDel="00492718">
          <w:rPr>
            <w:noProof/>
          </w:rPr>
          <w:drawing>
            <wp:inline distT="0" distB="0" distL="0" distR="0" wp14:anchorId="0BE5E759" wp14:editId="5AE9B482">
              <wp:extent cx="6479540" cy="1797685"/>
              <wp:effectExtent l="0" t="0" r="0" b="0"/>
              <wp:docPr id="81" name="圖片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976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69473C6" w14:textId="743FAF94" w:rsidR="0040066E" w:rsidRDefault="0040066E" w:rsidP="0040066E">
      <w:pPr>
        <w:ind w:leftChars="472" w:left="1133"/>
        <w:rPr>
          <w:ins w:id="7323" w:author="st1" w:date="2021-04-16T14:36:00Z"/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4A3FC889" w14:textId="72746765" w:rsidR="00492718" w:rsidRPr="0040066E" w:rsidRDefault="00492718" w:rsidP="0040066E">
      <w:pPr>
        <w:ind w:leftChars="472" w:left="1133"/>
        <w:rPr>
          <w:rFonts w:ascii="標楷體" w:eastAsia="標楷體" w:hAnsi="標楷體"/>
        </w:rPr>
      </w:pPr>
      <w:ins w:id="7324" w:author="st1" w:date="2021-04-16T14:37:00Z">
        <w:r w:rsidRPr="00492718">
          <w:rPr>
            <w:rFonts w:ascii="標楷體" w:eastAsia="標楷體" w:hAnsi="標楷體"/>
            <w:noProof/>
          </w:rPr>
          <w:drawing>
            <wp:inline distT="0" distB="0" distL="0" distR="0" wp14:anchorId="76AF875F" wp14:editId="7C7B8297">
              <wp:extent cx="6479540" cy="1720850"/>
              <wp:effectExtent l="0" t="0" r="0" b="0"/>
              <wp:docPr id="155" name="圖片 1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20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2A6C04" w14:textId="7A9EE411" w:rsidR="00492718" w:rsidRDefault="00BF18DD" w:rsidP="0040066E">
      <w:pPr>
        <w:rPr>
          <w:ins w:id="7325" w:author="st1" w:date="2021-04-16T14:37:00Z"/>
          <w:rFonts w:ascii="標楷體" w:eastAsia="標楷體" w:hAnsi="標楷體"/>
        </w:rPr>
      </w:pPr>
      <w:del w:id="7326" w:author="st1" w:date="2021-04-16T14:37:00Z">
        <w:r w:rsidDel="00492718">
          <w:rPr>
            <w:noProof/>
          </w:rPr>
          <w:drawing>
            <wp:inline distT="0" distB="0" distL="0" distR="0" wp14:anchorId="3BD0E8B6" wp14:editId="6ADC9329">
              <wp:extent cx="6479540" cy="2484120"/>
              <wp:effectExtent l="0" t="0" r="0" b="0"/>
              <wp:docPr id="82" name="圖片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84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 w:rsidR="0040066E" w:rsidRPr="0040066E">
        <w:rPr>
          <w:rFonts w:ascii="標楷體" w:eastAsia="標楷體" w:hAnsi="標楷體"/>
        </w:rPr>
        <w:t>…</w:t>
      </w:r>
    </w:p>
    <w:p w14:paraId="3CA05DC2" w14:textId="77777777" w:rsidR="00492718" w:rsidRDefault="00492718">
      <w:pPr>
        <w:widowControl/>
        <w:rPr>
          <w:ins w:id="7327" w:author="st1" w:date="2021-04-16T14:37:00Z"/>
          <w:rFonts w:ascii="標楷體" w:eastAsia="標楷體" w:hAnsi="標楷體"/>
        </w:rPr>
      </w:pPr>
      <w:ins w:id="7328" w:author="st1" w:date="2021-04-16T14:37:00Z">
        <w:r>
          <w:rPr>
            <w:rFonts w:ascii="標楷體" w:eastAsia="標楷體" w:hAnsi="標楷體"/>
          </w:rPr>
          <w:br w:type="page"/>
        </w:r>
      </w:ins>
    </w:p>
    <w:p w14:paraId="52935E8B" w14:textId="4A44127C" w:rsidR="0040066E" w:rsidRPr="0040066E" w:rsidDel="00492718" w:rsidRDefault="0040066E" w:rsidP="0040066E">
      <w:pPr>
        <w:rPr>
          <w:del w:id="7329" w:author="st1" w:date="2021-04-16T14:37:00Z"/>
          <w:rFonts w:ascii="標楷體" w:eastAsia="標楷體" w:hAnsi="標楷體"/>
        </w:rPr>
      </w:pPr>
    </w:p>
    <w:p w14:paraId="4E7E9D4F" w14:textId="77777777" w:rsidR="0040066E" w:rsidRPr="0040066E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375"/>
        <w:gridCol w:w="2856"/>
        <w:gridCol w:w="864"/>
        <w:gridCol w:w="937"/>
        <w:gridCol w:w="610"/>
        <w:gridCol w:w="657"/>
        <w:gridCol w:w="2665"/>
        <w:tblGridChange w:id="7330">
          <w:tblGrid>
            <w:gridCol w:w="456"/>
            <w:gridCol w:w="1375"/>
            <w:gridCol w:w="2856"/>
            <w:gridCol w:w="864"/>
            <w:gridCol w:w="937"/>
            <w:gridCol w:w="610"/>
            <w:gridCol w:w="657"/>
            <w:gridCol w:w="2665"/>
          </w:tblGrid>
        </w:tblGridChange>
      </w:tblGrid>
      <w:tr w:rsidR="0040066E" w:rsidRPr="0040066E" w14:paraId="617A97E4" w14:textId="77777777" w:rsidTr="00CF6EB8">
        <w:trPr>
          <w:trHeight w:val="388"/>
          <w:jc w:val="center"/>
        </w:trPr>
        <w:tc>
          <w:tcPr>
            <w:tcW w:w="456" w:type="dxa"/>
            <w:vMerge w:val="restart"/>
          </w:tcPr>
          <w:p w14:paraId="6A65C0F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</w:tcPr>
          <w:p w14:paraId="5CA8480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</w:tcPr>
          <w:p w14:paraId="3EDF0F67" w14:textId="77777777" w:rsidR="0040066E" w:rsidRPr="0040066E" w:rsidRDefault="0040066E" w:rsidP="0040066E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</w:tcPr>
          <w:p w14:paraId="0E5EAF5F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6EB8" w:rsidRPr="0040066E" w14:paraId="4CE15B00" w14:textId="77777777" w:rsidTr="00496BD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7331" w:author="st1" w:date="2021-04-20T16:38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trPrChange w:id="7332" w:author="st1" w:date="2021-04-20T16:38:00Z">
            <w:trPr>
              <w:trHeight w:val="244"/>
              <w:jc w:val="center"/>
            </w:trPr>
          </w:trPrChange>
        </w:trPr>
        <w:tc>
          <w:tcPr>
            <w:tcW w:w="456" w:type="dxa"/>
            <w:vMerge/>
            <w:tcPrChange w:id="7333" w:author="st1" w:date="2021-04-20T16:38:00Z">
              <w:tcPr>
                <w:tcW w:w="456" w:type="dxa"/>
                <w:vMerge/>
              </w:tcPr>
            </w:tcPrChange>
          </w:tcPr>
          <w:p w14:paraId="3721F18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  <w:tcPrChange w:id="7334" w:author="st1" w:date="2021-04-20T16:38:00Z">
              <w:tcPr>
                <w:tcW w:w="1541" w:type="dxa"/>
                <w:vMerge/>
              </w:tcPr>
            </w:tcPrChange>
          </w:tcPr>
          <w:p w14:paraId="2C3A960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  <w:tcPrChange w:id="7335" w:author="st1" w:date="2021-04-20T16:38:00Z">
              <w:tcPr>
                <w:tcW w:w="2136" w:type="dxa"/>
              </w:tcPr>
            </w:tcPrChange>
          </w:tcPr>
          <w:p w14:paraId="5E99DB1D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  <w:tcPrChange w:id="7336" w:author="st1" w:date="2021-04-20T16:38:00Z">
              <w:tcPr>
                <w:tcW w:w="937" w:type="dxa"/>
              </w:tcPr>
            </w:tcPrChange>
          </w:tcPr>
          <w:p w14:paraId="4F77C233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  <w:tcPrChange w:id="7337" w:author="st1" w:date="2021-04-20T16:38:00Z">
              <w:tcPr>
                <w:tcW w:w="1023" w:type="dxa"/>
              </w:tcPr>
            </w:tcPrChange>
          </w:tcPr>
          <w:p w14:paraId="4061F02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  <w:tcPrChange w:id="7338" w:author="st1" w:date="2021-04-20T16:38:00Z">
              <w:tcPr>
                <w:tcW w:w="638" w:type="dxa"/>
              </w:tcPr>
            </w:tcPrChange>
          </w:tcPr>
          <w:p w14:paraId="0845CE0D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proofErr w:type="gramStart"/>
            <w:r w:rsidRPr="0040066E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71" w:type="dxa"/>
            <w:tcPrChange w:id="7339" w:author="st1" w:date="2021-04-20T16:38:00Z">
              <w:tcPr>
                <w:tcW w:w="671" w:type="dxa"/>
              </w:tcPr>
            </w:tcPrChange>
          </w:tcPr>
          <w:p w14:paraId="78FE74B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  <w:tcPrChange w:id="7340" w:author="st1" w:date="2021-04-20T16:38:00Z">
              <w:tcPr>
                <w:tcW w:w="3018" w:type="dxa"/>
                <w:vMerge/>
              </w:tcPr>
            </w:tcPrChange>
          </w:tcPr>
          <w:p w14:paraId="54D00F21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CF6EB8" w:rsidRPr="0040066E" w14:paraId="69D8F7BF" w14:textId="77777777" w:rsidTr="00496BD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7341" w:author="st1" w:date="2021-04-20T16:38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trPrChange w:id="7342" w:author="st1" w:date="2021-04-20T16:38:00Z">
            <w:trPr>
              <w:trHeight w:val="244"/>
              <w:jc w:val="center"/>
            </w:trPr>
          </w:trPrChange>
        </w:trPr>
        <w:tc>
          <w:tcPr>
            <w:tcW w:w="456" w:type="dxa"/>
            <w:tcPrChange w:id="7343" w:author="st1" w:date="2021-04-20T16:38:00Z">
              <w:tcPr>
                <w:tcW w:w="456" w:type="dxa"/>
              </w:tcPr>
            </w:tcPrChange>
          </w:tcPr>
          <w:p w14:paraId="7C6CEC0F" w14:textId="2952C699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ins w:id="7344" w:author="st1" w:date="2021-04-16T14:52:00Z">
              <w:r w:rsidRPr="00804AC7">
                <w:rPr>
                  <w:rFonts w:ascii="標楷體" w:eastAsia="標楷體" w:hAnsi="標楷體" w:hint="eastAsia"/>
                </w:rPr>
                <w:t>1</w:t>
              </w:r>
            </w:ins>
            <w:del w:id="7345" w:author="st1" w:date="2021-04-16T14:52:00Z">
              <w:r w:rsidRPr="0040066E" w:rsidDel="00AE70E2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541" w:type="dxa"/>
            <w:tcPrChange w:id="7346" w:author="st1" w:date="2021-04-20T16:38:00Z">
              <w:tcPr>
                <w:tcW w:w="1541" w:type="dxa"/>
              </w:tcPr>
            </w:tcPrChange>
          </w:tcPr>
          <w:p w14:paraId="79A8EC37" w14:textId="096B201E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ins w:id="7347" w:author="st1" w:date="2021-04-16T14:52:00Z">
              <w:r w:rsidRPr="00804AC7">
                <w:rPr>
                  <w:rFonts w:ascii="標楷體" w:eastAsia="標楷體" w:hAnsi="標楷體" w:hint="eastAsia"/>
                </w:rPr>
                <w:t>戶號</w:t>
              </w:r>
            </w:ins>
            <w:ins w:id="7348" w:author="88692" w:date="2020-06-19T09:43:00Z">
              <w:del w:id="7349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查詢</w:delText>
                </w:r>
              </w:del>
            </w:ins>
            <w:ins w:id="7350" w:author="88692" w:date="2020-06-19T09:44:00Z">
              <w:del w:id="7351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方式</w:delText>
                </w:r>
              </w:del>
            </w:ins>
            <w:del w:id="7352" w:author="st1" w:date="2021-04-16T14:48:00Z">
              <w:r w:rsidDel="00CF6EB8">
                <w:rPr>
                  <w:rFonts w:ascii="標楷體" w:eastAsia="標楷體" w:hAnsi="標楷體" w:hint="eastAsia"/>
                </w:rPr>
                <w:delText>業績年月區間</w:delText>
              </w:r>
            </w:del>
          </w:p>
        </w:tc>
        <w:tc>
          <w:tcPr>
            <w:tcW w:w="2136" w:type="dxa"/>
            <w:tcPrChange w:id="7353" w:author="st1" w:date="2021-04-20T16:38:00Z">
              <w:tcPr>
                <w:tcW w:w="2136" w:type="dxa"/>
              </w:tcPr>
            </w:tcPrChange>
          </w:tcPr>
          <w:p w14:paraId="607AE20E" w14:textId="4560CB75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ins w:id="7354" w:author="st1" w:date="2021-04-16T14:52:00Z">
              <w:r w:rsidRPr="00804AC7">
                <w:rPr>
                  <w:rFonts w:ascii="標楷體" w:eastAsia="標楷體" w:hAnsi="標楷體" w:hint="eastAsia"/>
                </w:rPr>
                <w:t>9(07)</w:t>
              </w:r>
            </w:ins>
            <w:del w:id="7355" w:author="st1" w:date="2021-04-16T14:48:00Z">
              <w:r w:rsidRPr="0040066E" w:rsidDel="00CF6EB8">
                <w:rPr>
                  <w:rFonts w:ascii="標楷體" w:eastAsia="標楷體" w:hAnsi="標楷體" w:hint="eastAsia"/>
                </w:rPr>
                <w:delText>9(0</w:delText>
              </w:r>
            </w:del>
            <w:ins w:id="7356" w:author="88692" w:date="2020-06-19T09:44:00Z">
              <w:del w:id="7357" w:author="st1" w:date="2021-04-16T14:48:00Z">
                <w:r w:rsidDel="00CF6EB8">
                  <w:rPr>
                    <w:rFonts w:ascii="標楷體" w:eastAsia="標楷體" w:hAnsi="標楷體"/>
                  </w:rPr>
                  <w:delText>1</w:delText>
                </w:r>
              </w:del>
            </w:ins>
            <w:del w:id="7358" w:author="st1" w:date="2021-04-16T14:48:00Z">
              <w:r w:rsidRPr="0040066E" w:rsidDel="00CF6EB8">
                <w:rPr>
                  <w:rFonts w:ascii="標楷體" w:eastAsia="標楷體" w:hAnsi="標楷體" w:hint="eastAsia"/>
                </w:rPr>
                <w:delText>7)</w:delText>
              </w:r>
            </w:del>
          </w:p>
        </w:tc>
        <w:tc>
          <w:tcPr>
            <w:tcW w:w="937" w:type="dxa"/>
            <w:tcPrChange w:id="7359" w:author="st1" w:date="2021-04-20T16:38:00Z">
              <w:tcPr>
                <w:tcW w:w="937" w:type="dxa"/>
              </w:tcPr>
            </w:tcPrChange>
          </w:tcPr>
          <w:p w14:paraId="653F1876" w14:textId="20ED931E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del w:id="7360" w:author="st1" w:date="2021-04-16T14:48:00Z">
              <w:r w:rsidDel="00CF6EB8">
                <w:rPr>
                  <w:rFonts w:ascii="標楷體" w:eastAsia="標楷體" w:hAnsi="標楷體" w:hint="eastAsia"/>
                </w:rPr>
                <w:delText>會計日</w:delText>
              </w:r>
            </w:del>
          </w:p>
        </w:tc>
        <w:tc>
          <w:tcPr>
            <w:tcW w:w="1023" w:type="dxa"/>
            <w:tcPrChange w:id="7361" w:author="st1" w:date="2021-04-20T16:38:00Z">
              <w:tcPr>
                <w:tcW w:w="1023" w:type="dxa"/>
              </w:tcPr>
            </w:tcPrChange>
          </w:tcPr>
          <w:p w14:paraId="409A5DDB" w14:textId="475B9EF2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ins w:id="7362" w:author="88692" w:date="2020-06-19T09:45:00Z">
              <w:del w:id="7363" w:author="st1" w:date="2021-04-16T14:48:00Z">
                <w:r w:rsidRPr="00E86DCC" w:rsidDel="00CF6EB8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</w:p>
        </w:tc>
        <w:tc>
          <w:tcPr>
            <w:tcW w:w="638" w:type="dxa"/>
            <w:tcPrChange w:id="7364" w:author="st1" w:date="2021-04-20T16:38:00Z">
              <w:tcPr>
                <w:tcW w:w="638" w:type="dxa"/>
              </w:tcPr>
            </w:tcPrChange>
          </w:tcPr>
          <w:p w14:paraId="7D0F5F1D" w14:textId="2D6A0FF6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ins w:id="7365" w:author="st1" w:date="2021-04-16T14:52:00Z">
              <w:r w:rsidRPr="00804AC7">
                <w:rPr>
                  <w:rFonts w:ascii="標楷體" w:eastAsia="標楷體" w:hAnsi="標楷體" w:hint="eastAsia"/>
                </w:rPr>
                <w:t>V</w:t>
              </w:r>
            </w:ins>
            <w:ins w:id="7366" w:author="88692" w:date="2020-06-19T15:04:00Z">
              <w:del w:id="7367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71" w:type="dxa"/>
            <w:tcPrChange w:id="7368" w:author="st1" w:date="2021-04-20T16:38:00Z">
              <w:tcPr>
                <w:tcW w:w="671" w:type="dxa"/>
              </w:tcPr>
            </w:tcPrChange>
          </w:tcPr>
          <w:p w14:paraId="51C0E374" w14:textId="23AC125C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bottom w:val="single" w:sz="4" w:space="0" w:color="auto"/>
            </w:tcBorders>
            <w:tcPrChange w:id="7369" w:author="st1" w:date="2021-04-20T16:38:00Z">
              <w:tcPr>
                <w:tcW w:w="3018" w:type="dxa"/>
              </w:tcPr>
            </w:tcPrChange>
          </w:tcPr>
          <w:p w14:paraId="5C01B4AF" w14:textId="5EA787D2" w:rsidR="00CF6EB8" w:rsidRPr="00496BD8" w:rsidDel="00CF6EB8" w:rsidRDefault="00CF6EB8" w:rsidP="00CF6EB8">
            <w:pPr>
              <w:rPr>
                <w:del w:id="7370" w:author="st1" w:date="2021-04-16T14:48:00Z"/>
                <w:rFonts w:ascii="標楷體" w:eastAsia="標楷體" w:hAnsi="標楷體"/>
                <w:rPrChange w:id="7371" w:author="st1" w:date="2021-04-20T16:38:00Z">
                  <w:rPr>
                    <w:del w:id="7372" w:author="st1" w:date="2021-04-16T14:48:00Z"/>
                    <w:rFonts w:ascii="標楷體" w:eastAsia="標楷體" w:hAnsi="標楷體"/>
                    <w:color w:val="000000"/>
                  </w:rPr>
                </w:rPrChange>
              </w:rPr>
            </w:pPr>
            <w:ins w:id="7373" w:author="st1" w:date="2021-04-16T14:52:00Z">
              <w:r w:rsidRPr="00804AC7">
                <w:rPr>
                  <w:rFonts w:ascii="標楷體" w:eastAsia="標楷體" w:hAnsi="標楷體" w:hint="eastAsia"/>
                </w:rPr>
                <w:t>必須輸入,且不可為0</w:t>
              </w:r>
            </w:ins>
            <w:del w:id="7374" w:author="st1" w:date="2021-04-16T14:48:00Z">
              <w:r w:rsidRPr="00E86DCC" w:rsidDel="00CF6EB8">
                <w:rPr>
                  <w:rFonts w:ascii="標楷體" w:eastAsia="標楷體" w:hAnsi="標楷體"/>
                  <w:rPrChange w:id="7375" w:author="88692" w:date="2020-06-19T09:46:00Z">
                    <w:rPr/>
                  </w:rPrChange>
                </w:rPr>
                <w:delText>i.</w:delText>
              </w:r>
              <w:r w:rsidDel="00CF6EB8">
                <w:rPr>
                  <w:rFonts w:hint="eastAsia"/>
                </w:rPr>
                <w:delText xml:space="preserve"> </w:delText>
              </w:r>
              <w:r w:rsidRPr="00E86DCC" w:rsidDel="00CF6EB8">
                <w:rPr>
                  <w:rFonts w:ascii="標楷體" w:eastAsia="標楷體" w:hAnsi="標楷體" w:hint="eastAsia"/>
                  <w:rPrChange w:id="7376" w:author="88692" w:date="2020-06-19T09:46:00Z">
                    <w:rPr>
                      <w:rFonts w:hint="eastAsia"/>
                    </w:rPr>
                  </w:rPrChange>
                </w:rPr>
                <w:delText>可不輸入，自動顯示</w:delText>
              </w:r>
            </w:del>
            <w:ins w:id="7377" w:author="88692" w:date="2020-06-19T09:46:00Z">
              <w:del w:id="7378" w:author="st1" w:date="2021-04-16T14:48:00Z">
                <w:r w:rsidRPr="00E86DCC" w:rsidDel="00CF6EB8">
                  <w:rPr>
                    <w:rFonts w:ascii="標楷體" w:eastAsia="標楷體" w:hAnsi="標楷體" w:hint="eastAsia"/>
                  </w:rPr>
                  <w:delText>i.必須輸入</w:delText>
                </w:r>
              </w:del>
            </w:ins>
          </w:p>
          <w:p w14:paraId="1B8F632C" w14:textId="1C361497" w:rsidR="00CF6EB8" w:rsidDel="00CF6EB8" w:rsidRDefault="00CF6EB8" w:rsidP="00CF6EB8">
            <w:pPr>
              <w:rPr>
                <w:del w:id="7379" w:author="st1" w:date="2021-04-16T14:48:00Z"/>
                <w:rFonts w:ascii="標楷體" w:eastAsia="標楷體" w:hAnsi="標楷體"/>
              </w:rPr>
            </w:pPr>
            <w:ins w:id="7380" w:author="88692" w:date="2020-06-19T09:46:00Z">
              <w:del w:id="7381" w:author="st1" w:date="2021-04-16T14:48:00Z">
                <w:r w:rsidRPr="00E86DCC" w:rsidDel="00CF6EB8">
                  <w:rPr>
                    <w:rFonts w:ascii="標楷體" w:eastAsia="標楷體" w:hAnsi="標楷體" w:hint="eastAsia"/>
                  </w:rPr>
                  <w:delText>1:業績</w:delText>
                </w:r>
                <w:r w:rsidDel="00CF6EB8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  <w:p w14:paraId="6FE2C629" w14:textId="5D10372D" w:rsidR="00CF6EB8" w:rsidRPr="00E86DCC" w:rsidRDefault="00CF6EB8" w:rsidP="00CF6EB8">
            <w:pPr>
              <w:rPr>
                <w:rFonts w:ascii="標楷體" w:eastAsia="標楷體" w:hAnsi="標楷體"/>
                <w:rPrChange w:id="7382" w:author="88692" w:date="2020-06-19T09:45:00Z">
                  <w:rPr/>
                </w:rPrChange>
              </w:rPr>
            </w:pPr>
            <w:ins w:id="7383" w:author="88692" w:date="2020-06-19T09:46:00Z">
              <w:del w:id="7384" w:author="st1" w:date="2021-04-16T14:48:00Z">
                <w:r w:rsidDel="00CF6EB8">
                  <w:rPr>
                    <w:rFonts w:ascii="標楷體" w:eastAsia="標楷體" w:hAnsi="標楷體"/>
                  </w:rPr>
                  <w:delText>2</w:delText>
                </w:r>
                <w:r w:rsidDel="00CF6EB8">
                  <w:rPr>
                    <w:rFonts w:ascii="標楷體" w:eastAsia="標楷體" w:hAnsi="標楷體" w:hint="eastAsia"/>
                  </w:rPr>
                  <w:delText>:戶號</w:delText>
                </w:r>
              </w:del>
            </w:ins>
          </w:p>
        </w:tc>
      </w:tr>
      <w:tr w:rsidR="00CF6EB8" w:rsidRPr="0040066E" w14:paraId="544D82AF" w14:textId="77777777" w:rsidTr="00496BD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7385" w:author="st1" w:date="2021-04-20T16:38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7386" w:author="88692" w:date="2020-06-19T09:43:00Z"/>
          <w:trPrChange w:id="7387" w:author="st1" w:date="2021-04-20T16:38:00Z">
            <w:trPr>
              <w:trHeight w:val="244"/>
              <w:jc w:val="center"/>
            </w:trPr>
          </w:trPrChange>
        </w:trPr>
        <w:tc>
          <w:tcPr>
            <w:tcW w:w="456" w:type="dxa"/>
            <w:tcPrChange w:id="7388" w:author="st1" w:date="2021-04-20T16:38:00Z">
              <w:tcPr>
                <w:tcW w:w="456" w:type="dxa"/>
              </w:tcPr>
            </w:tcPrChange>
          </w:tcPr>
          <w:p w14:paraId="1131E8B0" w14:textId="272173EA" w:rsidR="00CF6EB8" w:rsidRPr="0040066E" w:rsidRDefault="00CF6EB8" w:rsidP="00CF6EB8">
            <w:pPr>
              <w:rPr>
                <w:ins w:id="7389" w:author="88692" w:date="2020-06-19T09:43:00Z"/>
                <w:rFonts w:ascii="標楷體" w:eastAsia="標楷體" w:hAnsi="標楷體"/>
              </w:rPr>
            </w:pPr>
            <w:ins w:id="7390" w:author="st1" w:date="2021-04-16T14:52:00Z">
              <w:r w:rsidRPr="00804AC7">
                <w:rPr>
                  <w:rFonts w:ascii="標楷體" w:eastAsia="標楷體" w:hAnsi="標楷體" w:hint="eastAsia"/>
                </w:rPr>
                <w:t>2</w:t>
              </w:r>
            </w:ins>
            <w:ins w:id="7391" w:author="88692" w:date="2020-06-19T09:43:00Z">
              <w:del w:id="7392" w:author="st1" w:date="2021-04-16T14:52:00Z">
                <w:r w:rsidDel="00AE70E2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541" w:type="dxa"/>
            <w:tcPrChange w:id="7393" w:author="st1" w:date="2021-04-20T16:38:00Z">
              <w:tcPr>
                <w:tcW w:w="1541" w:type="dxa"/>
              </w:tcPr>
            </w:tcPrChange>
          </w:tcPr>
          <w:p w14:paraId="42B8514C" w14:textId="65FA56B7" w:rsidR="00CF6EB8" w:rsidRDefault="00CF6EB8" w:rsidP="00CF6EB8">
            <w:pPr>
              <w:rPr>
                <w:ins w:id="7394" w:author="88692" w:date="2020-06-19T09:43:00Z"/>
                <w:rFonts w:ascii="標楷體" w:eastAsia="標楷體" w:hAnsi="標楷體"/>
              </w:rPr>
            </w:pPr>
            <w:ins w:id="7395" w:author="st1" w:date="2021-04-16T14:52:00Z">
              <w:r w:rsidRPr="00804AC7">
                <w:rPr>
                  <w:rFonts w:ascii="標楷體" w:eastAsia="標楷體" w:hAnsi="標楷體" w:hint="eastAsia"/>
                </w:rPr>
                <w:t>額度</w:t>
              </w:r>
            </w:ins>
            <w:ins w:id="7396" w:author="88692" w:date="2020-06-19T09:43:00Z">
              <w:del w:id="7397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業績年月區間</w:delText>
                </w:r>
              </w:del>
            </w:ins>
          </w:p>
        </w:tc>
        <w:tc>
          <w:tcPr>
            <w:tcW w:w="2136" w:type="dxa"/>
            <w:tcPrChange w:id="7398" w:author="st1" w:date="2021-04-20T16:38:00Z">
              <w:tcPr>
                <w:tcW w:w="2136" w:type="dxa"/>
              </w:tcPr>
            </w:tcPrChange>
          </w:tcPr>
          <w:p w14:paraId="3413B4A4" w14:textId="0548D47E" w:rsidR="00CF6EB8" w:rsidRPr="0040066E" w:rsidRDefault="00CF6EB8" w:rsidP="00CF6EB8">
            <w:pPr>
              <w:rPr>
                <w:ins w:id="7399" w:author="88692" w:date="2020-06-19T09:43:00Z"/>
                <w:rFonts w:ascii="標楷體" w:eastAsia="標楷體" w:hAnsi="標楷體"/>
              </w:rPr>
            </w:pPr>
            <w:ins w:id="7400" w:author="st1" w:date="2021-04-16T14:52:00Z">
              <w:r w:rsidRPr="00804AC7">
                <w:rPr>
                  <w:rFonts w:ascii="標楷體" w:eastAsia="標楷體" w:hAnsi="標楷體" w:hint="eastAsia"/>
                </w:rPr>
                <w:t>9(03)</w:t>
              </w:r>
            </w:ins>
            <w:ins w:id="7401" w:author="88692" w:date="2020-06-19T09:43:00Z">
              <w:del w:id="7402" w:author="st1" w:date="2021-04-16T14:52:00Z">
                <w:r w:rsidRPr="0040066E" w:rsidDel="00AE70E2">
                  <w:rPr>
                    <w:rFonts w:ascii="標楷體" w:eastAsia="標楷體" w:hAnsi="標楷體" w:hint="eastAsia"/>
                  </w:rPr>
                  <w:delText>9(07)</w:delText>
                </w:r>
              </w:del>
            </w:ins>
          </w:p>
        </w:tc>
        <w:tc>
          <w:tcPr>
            <w:tcW w:w="937" w:type="dxa"/>
            <w:tcPrChange w:id="7403" w:author="st1" w:date="2021-04-20T16:38:00Z">
              <w:tcPr>
                <w:tcW w:w="937" w:type="dxa"/>
              </w:tcPr>
            </w:tcPrChange>
          </w:tcPr>
          <w:p w14:paraId="7305BDDC" w14:textId="3A92B6A0" w:rsidR="00CF6EB8" w:rsidRDefault="00CF6EB8" w:rsidP="00CF6EB8">
            <w:pPr>
              <w:rPr>
                <w:ins w:id="7404" w:author="88692" w:date="2020-06-19T09:43:00Z"/>
                <w:rFonts w:ascii="標楷體" w:eastAsia="標楷體" w:hAnsi="標楷體"/>
              </w:rPr>
            </w:pPr>
            <w:ins w:id="7405" w:author="88692" w:date="2020-06-19T09:43:00Z">
              <w:del w:id="7406" w:author="st1" w:date="2021-04-16T14:52:00Z">
                <w:r w:rsidDel="00CF6EB8">
                  <w:rPr>
                    <w:rFonts w:ascii="標楷體" w:eastAsia="標楷體" w:hAnsi="標楷體" w:hint="eastAsia"/>
                  </w:rPr>
                  <w:delText>會計日</w:delText>
                </w:r>
              </w:del>
            </w:ins>
          </w:p>
        </w:tc>
        <w:tc>
          <w:tcPr>
            <w:tcW w:w="1023" w:type="dxa"/>
            <w:tcPrChange w:id="7407" w:author="st1" w:date="2021-04-20T16:38:00Z">
              <w:tcPr>
                <w:tcW w:w="1023" w:type="dxa"/>
              </w:tcPr>
            </w:tcPrChange>
          </w:tcPr>
          <w:p w14:paraId="3E51894C" w14:textId="77777777" w:rsidR="00CF6EB8" w:rsidRPr="0040066E" w:rsidRDefault="00CF6EB8" w:rsidP="00CF6EB8">
            <w:pPr>
              <w:rPr>
                <w:ins w:id="7408" w:author="88692" w:date="2020-06-19T09:43:00Z"/>
                <w:rFonts w:ascii="標楷體" w:eastAsia="標楷體" w:hAnsi="標楷體"/>
              </w:rPr>
            </w:pPr>
          </w:p>
        </w:tc>
        <w:tc>
          <w:tcPr>
            <w:tcW w:w="638" w:type="dxa"/>
            <w:tcPrChange w:id="7409" w:author="st1" w:date="2021-04-20T16:38:00Z">
              <w:tcPr>
                <w:tcW w:w="638" w:type="dxa"/>
              </w:tcPr>
            </w:tcPrChange>
          </w:tcPr>
          <w:p w14:paraId="590D037F" w14:textId="77777777" w:rsidR="00CF6EB8" w:rsidRPr="0040066E" w:rsidRDefault="00CF6EB8" w:rsidP="00CF6EB8">
            <w:pPr>
              <w:rPr>
                <w:ins w:id="7410" w:author="88692" w:date="2020-06-19T09:43:00Z"/>
                <w:rFonts w:ascii="標楷體" w:eastAsia="標楷體" w:hAnsi="標楷體"/>
              </w:rPr>
            </w:pPr>
          </w:p>
        </w:tc>
        <w:tc>
          <w:tcPr>
            <w:tcW w:w="671" w:type="dxa"/>
            <w:tcPrChange w:id="7411" w:author="st1" w:date="2021-04-20T16:38:00Z">
              <w:tcPr>
                <w:tcW w:w="671" w:type="dxa"/>
              </w:tcPr>
            </w:tcPrChange>
          </w:tcPr>
          <w:p w14:paraId="634C05A3" w14:textId="1B490A7F" w:rsidR="00CF6EB8" w:rsidRPr="0040066E" w:rsidRDefault="00CF6EB8" w:rsidP="00CF6EB8">
            <w:pPr>
              <w:rPr>
                <w:ins w:id="7412" w:author="88692" w:date="2020-06-19T09:43:00Z"/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top w:val="single" w:sz="4" w:space="0" w:color="auto"/>
            </w:tcBorders>
            <w:tcPrChange w:id="7413" w:author="st1" w:date="2021-04-20T16:38:00Z">
              <w:tcPr>
                <w:tcW w:w="3018" w:type="dxa"/>
              </w:tcPr>
            </w:tcPrChange>
          </w:tcPr>
          <w:p w14:paraId="76812AA2" w14:textId="3C65BDAA" w:rsidR="00CF6EB8" w:rsidRPr="0040066E" w:rsidRDefault="00CF6EB8" w:rsidP="00CF6EB8">
            <w:pPr>
              <w:rPr>
                <w:ins w:id="7414" w:author="88692" w:date="2020-06-19T09:43:00Z"/>
                <w:rFonts w:ascii="標楷體" w:eastAsia="標楷體" w:hAnsi="標楷體"/>
              </w:rPr>
            </w:pPr>
            <w:ins w:id="7415" w:author="st1" w:date="2021-04-16T14:52:00Z">
              <w:r w:rsidRPr="00804AC7">
                <w:rPr>
                  <w:rFonts w:ascii="標楷體" w:eastAsia="標楷體" w:hAnsi="標楷體" w:hint="eastAsia"/>
                </w:rPr>
                <w:t>若為0表示查全部額度</w:t>
              </w:r>
            </w:ins>
            <w:ins w:id="7416" w:author="88692" w:date="2020-06-19T09:43:00Z">
              <w:del w:id="7417" w:author="st1" w:date="2021-04-16T14:49:00Z">
                <w:r w:rsidRPr="0040066E" w:rsidDel="00CF6EB8">
                  <w:rPr>
                    <w:rFonts w:ascii="標楷體" w:eastAsia="標楷體" w:hAnsi="標楷體" w:hint="eastAsia"/>
                  </w:rPr>
                  <w:delText>i.</w:delText>
                </w:r>
                <w:r w:rsidDel="00CF6EB8">
                  <w:rPr>
                    <w:rFonts w:hint="eastAsia"/>
                  </w:rPr>
                  <w:delText xml:space="preserve"> </w:delText>
                </w:r>
              </w:del>
              <w:del w:id="7418" w:author="st1" w:date="2021-04-16T14:52:00Z">
                <w:r w:rsidRPr="003D3F6D" w:rsidDel="00AE70E2">
                  <w:rPr>
                    <w:rFonts w:ascii="標楷體" w:eastAsia="標楷體" w:hAnsi="標楷體" w:hint="eastAsia"/>
                  </w:rPr>
                  <w:delText>可不輸入</w:delText>
                </w:r>
              </w:del>
              <w:del w:id="7419" w:author="st1" w:date="2021-04-16T14:49:00Z">
                <w:r w:rsidRPr="003D3F6D" w:rsidDel="00CF6EB8">
                  <w:rPr>
                    <w:rFonts w:ascii="標楷體" w:eastAsia="標楷體" w:hAnsi="標楷體" w:hint="eastAsia"/>
                  </w:rPr>
                  <w:delText>，自動顯示</w:delText>
                </w:r>
              </w:del>
            </w:ins>
          </w:p>
        </w:tc>
      </w:tr>
      <w:tr w:rsidR="00CF6EB8" w:rsidRPr="0040066E" w14:paraId="72FBC7F2" w14:textId="77777777" w:rsidTr="00CF6EB8">
        <w:trPr>
          <w:trHeight w:val="244"/>
          <w:jc w:val="center"/>
          <w:ins w:id="7420" w:author="88692" w:date="2020-06-19T09:43:00Z"/>
        </w:trPr>
        <w:tc>
          <w:tcPr>
            <w:tcW w:w="456" w:type="dxa"/>
          </w:tcPr>
          <w:p w14:paraId="59D6763F" w14:textId="327EDA42" w:rsidR="00CF6EB8" w:rsidRPr="0040066E" w:rsidRDefault="00CF6EB8" w:rsidP="00CF6EB8">
            <w:pPr>
              <w:rPr>
                <w:ins w:id="7421" w:author="88692" w:date="2020-06-19T09:43:00Z"/>
                <w:rFonts w:ascii="標楷體" w:eastAsia="標楷體" w:hAnsi="標楷體"/>
              </w:rPr>
            </w:pPr>
            <w:ins w:id="7422" w:author="st1" w:date="2021-04-16T14:52:00Z">
              <w:r w:rsidRPr="00804AC7">
                <w:rPr>
                  <w:rFonts w:ascii="標楷體" w:eastAsia="標楷體" w:hAnsi="標楷體" w:hint="eastAsia"/>
                </w:rPr>
                <w:t>3</w:t>
              </w:r>
            </w:ins>
            <w:ins w:id="7423" w:author="88692" w:date="2020-06-19T09:43:00Z">
              <w:del w:id="7424" w:author="st1" w:date="2021-04-16T14:52:00Z">
                <w:r w:rsidDel="00AE70E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541" w:type="dxa"/>
          </w:tcPr>
          <w:p w14:paraId="13833AB6" w14:textId="4262D981" w:rsidR="00CF6EB8" w:rsidRDefault="00CF6EB8" w:rsidP="00CF6EB8">
            <w:pPr>
              <w:rPr>
                <w:ins w:id="7425" w:author="88692" w:date="2020-06-19T09:43:00Z"/>
                <w:rFonts w:ascii="標楷體" w:eastAsia="標楷體" w:hAnsi="標楷體"/>
              </w:rPr>
            </w:pPr>
            <w:ins w:id="7426" w:author="st1" w:date="2021-04-16T14:52:00Z">
              <w:r w:rsidRPr="00804AC7">
                <w:rPr>
                  <w:rFonts w:ascii="標楷體" w:eastAsia="標楷體" w:hAnsi="標楷體" w:hint="eastAsia"/>
                </w:rPr>
                <w:t>撥款區間起訖</w:t>
              </w:r>
            </w:ins>
            <w:ins w:id="7427" w:author="88692" w:date="2020-06-19T09:47:00Z">
              <w:del w:id="7428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戶號</w:delText>
                </w:r>
              </w:del>
            </w:ins>
          </w:p>
        </w:tc>
        <w:tc>
          <w:tcPr>
            <w:tcW w:w="2136" w:type="dxa"/>
          </w:tcPr>
          <w:p w14:paraId="2C701A35" w14:textId="3ABAC1E1" w:rsidR="00CF6EB8" w:rsidRPr="0040066E" w:rsidRDefault="00CF6EB8" w:rsidP="00CF6EB8">
            <w:pPr>
              <w:rPr>
                <w:ins w:id="7429" w:author="88692" w:date="2020-06-19T09:43:00Z"/>
                <w:rFonts w:ascii="標楷體" w:eastAsia="標楷體" w:hAnsi="標楷體"/>
              </w:rPr>
            </w:pPr>
            <w:ins w:id="7430" w:author="st1" w:date="2021-04-16T14:52:00Z">
              <w:r w:rsidRPr="00804AC7">
                <w:rPr>
                  <w:rFonts w:ascii="標楷體" w:eastAsia="標楷體" w:hAnsi="標楷體" w:hint="eastAsia"/>
                </w:rPr>
                <w:t>9(07)-9(07)</w:t>
              </w:r>
            </w:ins>
            <w:ins w:id="7431" w:author="88692" w:date="2020-06-19T09:47:00Z">
              <w:del w:id="7432" w:author="st1" w:date="2021-04-16T14:48:00Z">
                <w:r w:rsidDel="00CF6EB8">
                  <w:rPr>
                    <w:rFonts w:ascii="標楷體" w:eastAsia="標楷體" w:hAnsi="標楷體" w:hint="eastAsia"/>
                  </w:rPr>
                  <w:delText>9</w:delText>
                </w:r>
                <w:r w:rsidDel="00CF6EB8">
                  <w:rPr>
                    <w:rFonts w:ascii="標楷體" w:eastAsia="標楷體" w:hAnsi="標楷體"/>
                  </w:rPr>
                  <w:delText>(07)</w:delText>
                </w:r>
              </w:del>
            </w:ins>
            <w:ins w:id="7433" w:author="88692" w:date="2020-06-19T09:48:00Z">
              <w:del w:id="7434" w:author="st1" w:date="2021-04-16T14:48:00Z">
                <w:r w:rsidDel="00CF6EB8">
                  <w:rPr>
                    <w:rFonts w:ascii="標楷體" w:eastAsia="標楷體" w:hAnsi="標楷體"/>
                  </w:rPr>
                  <w:delText>-9(03)</w:delText>
                </w:r>
              </w:del>
            </w:ins>
          </w:p>
        </w:tc>
        <w:tc>
          <w:tcPr>
            <w:tcW w:w="937" w:type="dxa"/>
          </w:tcPr>
          <w:p w14:paraId="63AA1EAC" w14:textId="2974EBD2" w:rsidR="00CF6EB8" w:rsidRDefault="00CF6EB8" w:rsidP="00CF6EB8">
            <w:pPr>
              <w:rPr>
                <w:ins w:id="7435" w:author="88692" w:date="2020-06-19T09:43:00Z"/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106787E6" w14:textId="77777777" w:rsidR="00CF6EB8" w:rsidRPr="0040066E" w:rsidRDefault="00CF6EB8" w:rsidP="00CF6EB8">
            <w:pPr>
              <w:rPr>
                <w:ins w:id="7436" w:author="88692" w:date="2020-06-19T09:43:00Z"/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6ED54D1B" w14:textId="77777777" w:rsidR="00CF6EB8" w:rsidRPr="0040066E" w:rsidRDefault="00CF6EB8" w:rsidP="00CF6EB8">
            <w:pPr>
              <w:rPr>
                <w:ins w:id="7437" w:author="88692" w:date="2020-06-19T09:43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07FBFAC0" w14:textId="5C247104" w:rsidR="00CF6EB8" w:rsidRPr="0040066E" w:rsidRDefault="00CF6EB8" w:rsidP="00CF6EB8">
            <w:pPr>
              <w:rPr>
                <w:ins w:id="7438" w:author="88692" w:date="2020-06-19T09:43:00Z"/>
                <w:rFonts w:ascii="標楷體" w:eastAsia="標楷體" w:hAnsi="標楷體"/>
              </w:rPr>
            </w:pPr>
          </w:p>
        </w:tc>
        <w:tc>
          <w:tcPr>
            <w:tcW w:w="3018" w:type="dxa"/>
          </w:tcPr>
          <w:p w14:paraId="22EDD599" w14:textId="77777777" w:rsidR="00CF6EB8" w:rsidRDefault="00CF6EB8" w:rsidP="00CF6EB8">
            <w:pPr>
              <w:rPr>
                <w:ins w:id="7439" w:author="st1" w:date="2021-04-16T14:53:00Z"/>
                <w:rFonts w:ascii="標楷體" w:eastAsia="標楷體" w:hAnsi="標楷體"/>
                <w:color w:val="000000"/>
              </w:rPr>
            </w:pPr>
            <w:ins w:id="7440" w:author="st1" w:date="2021-04-16T14:53:00Z">
              <w:r>
                <w:rPr>
                  <w:rFonts w:ascii="標楷體" w:eastAsia="標楷體" w:hAnsi="標楷體" w:hint="eastAsia"/>
                  <w:color w:val="000000"/>
                </w:rPr>
                <w:t>可不輸入</w:t>
              </w:r>
            </w:ins>
            <w:ins w:id="7441" w:author="88692" w:date="2020-06-19T15:02:00Z">
              <w:del w:id="7442" w:author="st1" w:date="2021-04-16T14:48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-</w:delText>
                </w:r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額度</w:delText>
                </w:r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編號</w:delText>
                </w:r>
              </w:del>
            </w:ins>
          </w:p>
          <w:p w14:paraId="68CF47A1" w14:textId="468F132A" w:rsidR="00CF6EB8" w:rsidRPr="0040066E" w:rsidRDefault="00CF6EB8" w:rsidP="00CF6EB8">
            <w:pPr>
              <w:rPr>
                <w:ins w:id="7443" w:author="88692" w:date="2020-06-19T09:43:00Z"/>
                <w:rFonts w:ascii="標楷體" w:eastAsia="標楷體" w:hAnsi="標楷體"/>
              </w:rPr>
            </w:pPr>
            <w:ins w:id="7444" w:author="st1" w:date="2021-04-16T14:53:00Z">
              <w:r>
                <w:rPr>
                  <w:rFonts w:ascii="標楷體" w:eastAsia="標楷體" w:hAnsi="標楷體" w:hint="eastAsia"/>
                  <w:color w:val="000000"/>
                </w:rPr>
                <w:t>起不得大於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訖</w:t>
              </w:r>
            </w:ins>
            <w:proofErr w:type="gramEnd"/>
          </w:p>
        </w:tc>
      </w:tr>
    </w:tbl>
    <w:p w14:paraId="43A5471C" w14:textId="6A81B846" w:rsidR="0040066E" w:rsidRDefault="0040066E">
      <w:pPr>
        <w:numPr>
          <w:ilvl w:val="0"/>
          <w:numId w:val="9"/>
        </w:numPr>
        <w:ind w:left="1418"/>
        <w:rPr>
          <w:ins w:id="7445" w:author="st1" w:date="2021-04-16T14:56:00Z"/>
          <w:rFonts w:eastAsia="標楷體"/>
          <w:sz w:val="26"/>
        </w:rPr>
        <w:pPrChange w:id="7446" w:author="st1" w:date="2021-04-16T14:57:00Z">
          <w:pPr>
            <w:snapToGrid w:val="0"/>
            <w:ind w:left="1418" w:hanging="480"/>
          </w:pPr>
        </w:pPrChange>
      </w:pPr>
      <w:r w:rsidRPr="0040066E">
        <w:rPr>
          <w:rFonts w:eastAsia="標楷體" w:hint="eastAsia"/>
          <w:sz w:val="26"/>
        </w:rPr>
        <w:t>輸出</w:t>
      </w:r>
      <w:r w:rsidRPr="00CF6EB8">
        <w:rPr>
          <w:rFonts w:ascii="標楷體" w:eastAsia="標楷體" w:hAnsi="標楷體" w:hint="eastAsia"/>
          <w:sz w:val="26"/>
          <w:rPrChange w:id="7447" w:author="st1" w:date="2021-04-16T14:57:00Z">
            <w:rPr>
              <w:rFonts w:eastAsia="標楷體" w:hint="eastAsia"/>
              <w:sz w:val="26"/>
            </w:rPr>
          </w:rPrChange>
        </w:rPr>
        <w:t>畫面</w:t>
      </w:r>
      <w:r w:rsidRPr="0040066E">
        <w:rPr>
          <w:rFonts w:eastAsia="標楷體" w:hint="eastAsia"/>
          <w:sz w:val="26"/>
        </w:rPr>
        <w:t>資料說明</w:t>
      </w:r>
    </w:p>
    <w:tbl>
      <w:tblPr>
        <w:tblW w:w="8296" w:type="dxa"/>
        <w:tblInd w:w="13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5"/>
        <w:gridCol w:w="1283"/>
        <w:gridCol w:w="956"/>
        <w:gridCol w:w="2903"/>
        <w:gridCol w:w="2459"/>
      </w:tblGrid>
      <w:tr w:rsidR="00CF6EB8" w:rsidRPr="00804AC7" w14:paraId="1EA71AF2" w14:textId="77777777" w:rsidTr="004E0123">
        <w:trPr>
          <w:trHeight w:val="244"/>
          <w:ins w:id="7448" w:author="st1" w:date="2021-04-16T14:57:00Z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16A32" w14:textId="77777777" w:rsidR="00CF6EB8" w:rsidRPr="00804AC7" w:rsidRDefault="00CF6EB8" w:rsidP="004E0123">
            <w:pPr>
              <w:widowControl/>
              <w:rPr>
                <w:ins w:id="7449" w:author="st1" w:date="2021-04-16T14:57:00Z"/>
                <w:rFonts w:ascii="標楷體" w:eastAsia="標楷體" w:hAnsi="標楷體"/>
              </w:rPr>
            </w:pPr>
            <w:bookmarkStart w:id="7450" w:name="_Hlk69477276"/>
            <w:ins w:id="7451" w:author="st1" w:date="2021-04-16T14:57:00Z">
              <w:r w:rsidRPr="00804AC7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E8EB" w14:textId="77777777" w:rsidR="00CF6EB8" w:rsidRPr="00804AC7" w:rsidRDefault="00CF6EB8" w:rsidP="004E0123">
            <w:pPr>
              <w:widowControl/>
              <w:rPr>
                <w:ins w:id="7452" w:author="st1" w:date="2021-04-16T14:57:00Z"/>
                <w:rFonts w:ascii="標楷體" w:eastAsia="標楷體" w:hAnsi="標楷體"/>
              </w:rPr>
            </w:pPr>
            <w:ins w:id="7453" w:author="st1" w:date="2021-04-16T14:57:00Z">
              <w:r w:rsidRPr="00804AC7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304D" w14:textId="77777777" w:rsidR="00CF6EB8" w:rsidRPr="00804AC7" w:rsidRDefault="00CF6EB8" w:rsidP="004E0123">
            <w:pPr>
              <w:rPr>
                <w:ins w:id="7454" w:author="st1" w:date="2021-04-16T14:57:00Z"/>
                <w:rFonts w:ascii="標楷體" w:eastAsia="標楷體" w:hAnsi="標楷體"/>
              </w:rPr>
            </w:pPr>
            <w:ins w:id="7455" w:author="st1" w:date="2021-04-16T14:57:00Z">
              <w:r w:rsidRPr="00804AC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598C4E7" w14:textId="77777777" w:rsidR="00CF6EB8" w:rsidRPr="00804AC7" w:rsidRDefault="00CF6EB8" w:rsidP="004E0123">
            <w:pPr>
              <w:rPr>
                <w:ins w:id="7456" w:author="st1" w:date="2021-04-16T14:57:00Z"/>
                <w:rFonts w:ascii="標楷體" w:eastAsia="標楷體" w:hAnsi="標楷體"/>
              </w:rPr>
            </w:pPr>
            <w:ins w:id="7457" w:author="st1" w:date="2021-04-16T14:57:00Z">
              <w:r w:rsidRPr="00804AC7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69DF8" w14:textId="77777777" w:rsidR="00CF6EB8" w:rsidRPr="00804AC7" w:rsidRDefault="00CF6EB8" w:rsidP="004E0123">
            <w:pPr>
              <w:widowControl/>
              <w:rPr>
                <w:ins w:id="7458" w:author="st1" w:date="2021-04-16T14:57:00Z"/>
                <w:rFonts w:ascii="標楷體" w:eastAsia="標楷體" w:hAnsi="標楷體"/>
              </w:rPr>
            </w:pPr>
            <w:ins w:id="7459" w:author="st1" w:date="2021-04-16T14:57:00Z">
              <w:r w:rsidRPr="00804AC7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F6EB8" w:rsidRPr="00804AC7" w14:paraId="78F8D877" w14:textId="77777777" w:rsidTr="004E0123">
        <w:trPr>
          <w:trHeight w:val="244"/>
          <w:ins w:id="7460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18651" w14:textId="77777777" w:rsidR="00CF6EB8" w:rsidRPr="00804AC7" w:rsidRDefault="00CF6EB8" w:rsidP="004E0123">
            <w:pPr>
              <w:rPr>
                <w:ins w:id="7461" w:author="st1" w:date="2021-04-16T14:57:00Z"/>
                <w:rFonts w:ascii="標楷體" w:eastAsia="標楷體" w:hAnsi="標楷體"/>
              </w:rPr>
            </w:pPr>
            <w:ins w:id="7462" w:author="st1" w:date="2021-04-16T14:57:00Z">
              <w:r w:rsidRPr="00804AC7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8115" w14:textId="77777777" w:rsidR="00CF6EB8" w:rsidRPr="00804AC7" w:rsidRDefault="00CF6EB8" w:rsidP="004E0123">
            <w:pPr>
              <w:rPr>
                <w:ins w:id="7463" w:author="st1" w:date="2021-04-16T14:57:00Z"/>
                <w:rFonts w:ascii="標楷體" w:eastAsia="標楷體" w:hAnsi="標楷體"/>
              </w:rPr>
            </w:pPr>
            <w:ins w:id="7464" w:author="st1" w:date="2021-04-16T14:57:00Z">
              <w:r w:rsidRPr="00804AC7">
                <w:rPr>
                  <w:rFonts w:ascii="標楷體" w:eastAsia="標楷體" w:hAnsi="標楷體" w:hint="eastAsia"/>
                </w:rPr>
                <w:t>修改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6CA30" w14:textId="77777777" w:rsidR="00CF6EB8" w:rsidRPr="00804AC7" w:rsidRDefault="00CF6EB8" w:rsidP="004E0123">
            <w:pPr>
              <w:rPr>
                <w:ins w:id="7465" w:author="st1" w:date="2021-04-16T14:57:00Z"/>
                <w:rFonts w:ascii="標楷體" w:eastAsia="標楷體" w:hAnsi="標楷體"/>
              </w:rPr>
            </w:pPr>
            <w:proofErr w:type="gramStart"/>
            <w:ins w:id="7466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58D3" w14:textId="77777777" w:rsidR="00CF6EB8" w:rsidRPr="00804AC7" w:rsidRDefault="00CF6EB8" w:rsidP="004E0123">
            <w:pPr>
              <w:rPr>
                <w:ins w:id="7467" w:author="st1" w:date="2021-04-16T14:57:00Z"/>
                <w:rFonts w:ascii="標楷體" w:eastAsia="標楷體" w:hAnsi="標楷體"/>
              </w:rPr>
            </w:pPr>
            <w:ins w:id="7468" w:author="st1" w:date="2021-04-16T14:57:00Z">
              <w:r w:rsidRPr="00804AC7">
                <w:rPr>
                  <w:rFonts w:ascii="標楷體" w:eastAsia="標楷體" w:hAnsi="標楷體" w:hint="eastAsia"/>
                </w:rPr>
                <w:t>按鈕-連接進入L5501</w:t>
              </w:r>
            </w:ins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51C5" w14:textId="77777777" w:rsidR="00CF6EB8" w:rsidRPr="00804AC7" w:rsidRDefault="00CF6EB8" w:rsidP="004E0123">
            <w:pPr>
              <w:rPr>
                <w:ins w:id="7469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263B3E96" w14:textId="77777777" w:rsidTr="004E0123">
        <w:trPr>
          <w:trHeight w:val="244"/>
          <w:ins w:id="7470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54EA1" w14:textId="77777777" w:rsidR="00CF6EB8" w:rsidRPr="00804AC7" w:rsidRDefault="00CF6EB8" w:rsidP="004E0123">
            <w:pPr>
              <w:rPr>
                <w:ins w:id="7471" w:author="st1" w:date="2021-04-16T14:57:00Z"/>
                <w:rFonts w:ascii="標楷體" w:eastAsia="標楷體" w:hAnsi="標楷體"/>
              </w:rPr>
            </w:pPr>
            <w:ins w:id="7472" w:author="st1" w:date="2021-04-16T14:57:00Z">
              <w:r w:rsidRPr="00804AC7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66B00" w14:textId="77777777" w:rsidR="00CF6EB8" w:rsidRPr="00804AC7" w:rsidRDefault="00CF6EB8" w:rsidP="004E0123">
            <w:pPr>
              <w:rPr>
                <w:ins w:id="7473" w:author="st1" w:date="2021-04-16T14:57:00Z"/>
                <w:rFonts w:ascii="標楷體" w:eastAsia="標楷體" w:hAnsi="標楷體"/>
              </w:rPr>
            </w:pPr>
            <w:proofErr w:type="gramStart"/>
            <w:ins w:id="7474" w:author="st1" w:date="2021-04-16T14:57:00Z">
              <w:r>
                <w:rPr>
                  <w:rFonts w:ascii="標楷體" w:eastAsia="標楷體" w:hAnsi="標楷體" w:hint="eastAsia"/>
                </w:rPr>
                <w:t>部市別</w:t>
              </w:r>
              <w:proofErr w:type="gramEnd"/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CA38" w14:textId="77777777" w:rsidR="00CF6EB8" w:rsidRPr="00804AC7" w:rsidRDefault="00CF6EB8" w:rsidP="004E0123">
            <w:pPr>
              <w:rPr>
                <w:ins w:id="7475" w:author="st1" w:date="2021-04-16T14:57:00Z"/>
                <w:rFonts w:ascii="標楷體" w:eastAsia="標楷體" w:hAnsi="標楷體"/>
              </w:rPr>
            </w:pPr>
            <w:proofErr w:type="gramStart"/>
            <w:ins w:id="7476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40</w:t>
              </w:r>
              <w:r w:rsidRPr="00804AC7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1C3C7" w14:textId="77777777" w:rsidR="00CF6EB8" w:rsidRPr="00804AC7" w:rsidRDefault="00CF6EB8" w:rsidP="004E0123">
            <w:pPr>
              <w:rPr>
                <w:ins w:id="7477" w:author="st1" w:date="2021-04-16T14:57:00Z"/>
                <w:rFonts w:ascii="標楷體" w:eastAsia="標楷體" w:hAnsi="標楷體"/>
              </w:rPr>
            </w:pPr>
            <w:ins w:id="7478" w:author="st1" w:date="2021-04-16T14:57:00Z">
              <w:r w:rsidRPr="00804AC7">
                <w:rPr>
                  <w:rFonts w:ascii="標楷體" w:eastAsia="標楷體" w:hAnsi="標楷體" w:hint="eastAsia"/>
                </w:rPr>
                <w:t>房貸專員-</w:t>
              </w:r>
              <w:proofErr w:type="gramStart"/>
              <w:r w:rsidRPr="00804AC7">
                <w:rPr>
                  <w:rFonts w:ascii="標楷體" w:eastAsia="標楷體" w:hAnsi="標楷體" w:hint="eastAsia"/>
                </w:rPr>
                <w:t>部市別</w:t>
              </w:r>
              <w:proofErr w:type="gramEnd"/>
            </w:ins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5F77" w14:textId="77777777" w:rsidR="00CF6EB8" w:rsidRPr="00804AC7" w:rsidRDefault="00CF6EB8" w:rsidP="004E0123">
            <w:pPr>
              <w:rPr>
                <w:ins w:id="7479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262CE5E0" w14:textId="77777777" w:rsidTr="004E0123">
        <w:trPr>
          <w:trHeight w:val="244"/>
          <w:ins w:id="7480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B89D" w14:textId="77777777" w:rsidR="00CF6EB8" w:rsidRPr="00804AC7" w:rsidRDefault="00CF6EB8" w:rsidP="004E0123">
            <w:pPr>
              <w:rPr>
                <w:ins w:id="7481" w:author="st1" w:date="2021-04-16T14:57:00Z"/>
                <w:rFonts w:ascii="標楷體" w:eastAsia="標楷體" w:hAnsi="標楷體"/>
              </w:rPr>
            </w:pPr>
            <w:ins w:id="7482" w:author="st1" w:date="2021-04-16T14:57:00Z">
              <w:r w:rsidRPr="00804AC7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3AC0" w14:textId="77777777" w:rsidR="00CF6EB8" w:rsidRPr="00804AC7" w:rsidRDefault="00CF6EB8" w:rsidP="004E0123">
            <w:pPr>
              <w:rPr>
                <w:ins w:id="7483" w:author="st1" w:date="2021-04-16T14:57:00Z"/>
                <w:rFonts w:ascii="標楷體" w:eastAsia="標楷體" w:hAnsi="標楷體"/>
              </w:rPr>
            </w:pPr>
            <w:ins w:id="7484" w:author="st1" w:date="2021-04-16T14:57:00Z">
              <w:r w:rsidRPr="00804AC7">
                <w:rPr>
                  <w:rFonts w:ascii="標楷體" w:eastAsia="標楷體" w:hAnsi="標楷體" w:hint="eastAsia"/>
                </w:rPr>
                <w:t>房貸專員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197D1" w14:textId="77777777" w:rsidR="00CF6EB8" w:rsidRPr="00804AC7" w:rsidRDefault="00CF6EB8" w:rsidP="004E0123">
            <w:pPr>
              <w:rPr>
                <w:ins w:id="7485" w:author="st1" w:date="2021-04-16T14:57:00Z"/>
                <w:rFonts w:ascii="標楷體" w:eastAsia="標楷體" w:hAnsi="標楷體"/>
              </w:rPr>
            </w:pPr>
            <w:proofErr w:type="gramStart"/>
            <w:ins w:id="7486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</w:t>
              </w:r>
              <w:r w:rsidRPr="00804AC7">
                <w:rPr>
                  <w:rFonts w:ascii="標楷體" w:eastAsia="標楷體" w:hAnsi="標楷體" w:hint="eastAsia"/>
                </w:rPr>
                <w:t>0)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9EC03" w14:textId="77777777" w:rsidR="00CF6EB8" w:rsidRPr="00804AC7" w:rsidRDefault="00CF6EB8" w:rsidP="004E0123">
            <w:pPr>
              <w:rPr>
                <w:ins w:id="7487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02D0C" w14:textId="77777777" w:rsidR="00CF6EB8" w:rsidRPr="00804AC7" w:rsidRDefault="00CF6EB8" w:rsidP="004E0123">
            <w:pPr>
              <w:rPr>
                <w:ins w:id="7488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2DAAB005" w14:textId="77777777" w:rsidTr="004E0123">
        <w:trPr>
          <w:trHeight w:val="244"/>
          <w:ins w:id="7489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84EA" w14:textId="77777777" w:rsidR="00CF6EB8" w:rsidRPr="00804AC7" w:rsidRDefault="00CF6EB8" w:rsidP="004E0123">
            <w:pPr>
              <w:rPr>
                <w:ins w:id="7490" w:author="st1" w:date="2021-04-16T14:57:00Z"/>
                <w:rFonts w:ascii="標楷體" w:eastAsia="標楷體" w:hAnsi="標楷體"/>
              </w:rPr>
            </w:pPr>
            <w:ins w:id="7491" w:author="st1" w:date="2021-04-16T14:57:00Z">
              <w:r w:rsidRPr="00804AC7"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C3DF" w14:textId="77777777" w:rsidR="00CF6EB8" w:rsidRPr="00804AC7" w:rsidRDefault="00CF6EB8" w:rsidP="004E0123">
            <w:pPr>
              <w:rPr>
                <w:ins w:id="7492" w:author="st1" w:date="2021-04-16T14:57:00Z"/>
                <w:rFonts w:ascii="標楷體" w:eastAsia="標楷體" w:hAnsi="標楷體"/>
              </w:rPr>
            </w:pPr>
            <w:ins w:id="7493" w:author="st1" w:date="2021-04-16T14:57:00Z">
              <w:r w:rsidRPr="00804AC7"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2B10" w14:textId="77777777" w:rsidR="00CF6EB8" w:rsidRPr="00804AC7" w:rsidRDefault="00CF6EB8" w:rsidP="004E0123">
            <w:pPr>
              <w:rPr>
                <w:ins w:id="7494" w:author="st1" w:date="2021-04-16T14:57:00Z"/>
                <w:rFonts w:ascii="標楷體" w:eastAsia="標楷體" w:hAnsi="標楷體"/>
              </w:rPr>
            </w:pPr>
            <w:proofErr w:type="gramStart"/>
            <w:ins w:id="7495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2</w:t>
              </w:r>
              <w:r w:rsidRPr="00804AC7">
                <w:rPr>
                  <w:rFonts w:ascii="標楷體" w:eastAsia="標楷體" w:hAnsi="標楷體" w:hint="eastAsia"/>
                </w:rPr>
                <w:t>00)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19D" w14:textId="77777777" w:rsidR="00CF6EB8" w:rsidRPr="00804AC7" w:rsidRDefault="00CF6EB8" w:rsidP="004E0123">
            <w:pPr>
              <w:rPr>
                <w:ins w:id="7496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4D8" w14:textId="77777777" w:rsidR="00CF6EB8" w:rsidRPr="00804AC7" w:rsidRDefault="00CF6EB8" w:rsidP="004E0123">
            <w:pPr>
              <w:rPr>
                <w:ins w:id="7497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4A3F82C7" w14:textId="77777777" w:rsidTr="004E0123">
        <w:trPr>
          <w:trHeight w:val="244"/>
          <w:ins w:id="7498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996" w14:textId="77777777" w:rsidR="00CF6EB8" w:rsidRPr="00804AC7" w:rsidRDefault="00CF6EB8" w:rsidP="004E0123">
            <w:pPr>
              <w:rPr>
                <w:ins w:id="7499" w:author="st1" w:date="2021-04-16T14:57:00Z"/>
                <w:rFonts w:ascii="標楷體" w:eastAsia="標楷體" w:hAnsi="標楷體"/>
              </w:rPr>
            </w:pPr>
            <w:ins w:id="7500" w:author="st1" w:date="2021-04-16T14:57:00Z">
              <w:r w:rsidRPr="00804AC7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DE3D6" w14:textId="77777777" w:rsidR="00CF6EB8" w:rsidRPr="00804AC7" w:rsidRDefault="00CF6EB8" w:rsidP="004E0123">
            <w:pPr>
              <w:rPr>
                <w:ins w:id="7501" w:author="st1" w:date="2021-04-16T14:57:00Z"/>
                <w:rFonts w:ascii="標楷體" w:eastAsia="標楷體" w:hAnsi="標楷體"/>
              </w:rPr>
            </w:pPr>
            <w:ins w:id="7502" w:author="st1" w:date="2021-04-16T14:57:00Z">
              <w:r w:rsidRPr="00804AC7"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3FE3" w14:textId="77777777" w:rsidR="00CF6EB8" w:rsidRPr="00804AC7" w:rsidRDefault="00CF6EB8" w:rsidP="004E0123">
            <w:pPr>
              <w:rPr>
                <w:ins w:id="7503" w:author="st1" w:date="2021-04-16T14:57:00Z"/>
                <w:rFonts w:ascii="標楷體" w:eastAsia="標楷體" w:hAnsi="標楷體"/>
              </w:rPr>
            </w:pPr>
            <w:ins w:id="7504" w:author="st1" w:date="2021-04-16T14:57:00Z">
              <w:r w:rsidRPr="00804AC7">
                <w:rPr>
                  <w:rFonts w:ascii="標楷體" w:eastAsia="標楷體" w:hAnsi="標楷體" w:hint="eastAsia"/>
                </w:rPr>
                <w:t>9(7)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BAD" w14:textId="77777777" w:rsidR="00CF6EB8" w:rsidRPr="00804AC7" w:rsidRDefault="00CF6EB8" w:rsidP="004E0123">
            <w:pPr>
              <w:rPr>
                <w:ins w:id="7505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5717C" w14:textId="77777777" w:rsidR="00CF6EB8" w:rsidRPr="00804AC7" w:rsidRDefault="00CF6EB8" w:rsidP="004E0123">
            <w:pPr>
              <w:rPr>
                <w:ins w:id="7506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536E52C9" w14:textId="77777777" w:rsidTr="004E0123">
        <w:trPr>
          <w:trHeight w:val="244"/>
          <w:ins w:id="7507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F93E" w14:textId="77777777" w:rsidR="00CF6EB8" w:rsidRPr="00804AC7" w:rsidRDefault="00CF6EB8" w:rsidP="004E0123">
            <w:pPr>
              <w:rPr>
                <w:ins w:id="7508" w:author="st1" w:date="2021-04-16T14:57:00Z"/>
                <w:rFonts w:ascii="標楷體" w:eastAsia="標楷體" w:hAnsi="標楷體"/>
              </w:rPr>
            </w:pPr>
            <w:ins w:id="7509" w:author="st1" w:date="2021-04-16T14:57:00Z">
              <w:r w:rsidRPr="00804AC7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770B" w14:textId="77777777" w:rsidR="00CF6EB8" w:rsidRPr="00804AC7" w:rsidRDefault="00CF6EB8" w:rsidP="004E0123">
            <w:pPr>
              <w:rPr>
                <w:ins w:id="7510" w:author="st1" w:date="2021-04-16T14:57:00Z"/>
                <w:rFonts w:ascii="標楷體" w:eastAsia="標楷體" w:hAnsi="標楷體"/>
              </w:rPr>
            </w:pPr>
            <w:ins w:id="7511" w:author="st1" w:date="2021-04-16T14:57:00Z">
              <w:r w:rsidRPr="00804AC7">
                <w:rPr>
                  <w:rFonts w:ascii="標楷體" w:eastAsia="標楷體" w:hAnsi="標楷體" w:hint="eastAsia"/>
                </w:rPr>
                <w:t>額度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D1B0" w14:textId="77777777" w:rsidR="00CF6EB8" w:rsidRPr="00804AC7" w:rsidRDefault="00CF6EB8" w:rsidP="004E0123">
            <w:pPr>
              <w:rPr>
                <w:ins w:id="7512" w:author="st1" w:date="2021-04-16T14:57:00Z"/>
                <w:rFonts w:ascii="標楷體" w:eastAsia="標楷體" w:hAnsi="標楷體"/>
              </w:rPr>
            </w:pPr>
            <w:ins w:id="7513" w:author="st1" w:date="2021-04-16T14:57:00Z">
              <w:r w:rsidRPr="00804AC7">
                <w:rPr>
                  <w:rFonts w:ascii="標楷體" w:eastAsia="標楷體" w:hAnsi="標楷體" w:hint="eastAsia"/>
                </w:rPr>
                <w:t>9(3)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E3982" w14:textId="77777777" w:rsidR="00CF6EB8" w:rsidRPr="00804AC7" w:rsidRDefault="00CF6EB8" w:rsidP="004E0123">
            <w:pPr>
              <w:rPr>
                <w:ins w:id="7514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111A3" w14:textId="77777777" w:rsidR="00CF6EB8" w:rsidRPr="00804AC7" w:rsidRDefault="00CF6EB8" w:rsidP="004E0123">
            <w:pPr>
              <w:rPr>
                <w:ins w:id="7515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0B30790A" w14:textId="77777777" w:rsidTr="004E0123">
        <w:trPr>
          <w:trHeight w:val="244"/>
          <w:ins w:id="7516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C82E" w14:textId="77777777" w:rsidR="00CF6EB8" w:rsidRPr="00804AC7" w:rsidRDefault="00CF6EB8" w:rsidP="004E0123">
            <w:pPr>
              <w:rPr>
                <w:ins w:id="7517" w:author="st1" w:date="2021-04-16T14:57:00Z"/>
                <w:rFonts w:ascii="標楷體" w:eastAsia="標楷體" w:hAnsi="標楷體"/>
              </w:rPr>
            </w:pPr>
            <w:ins w:id="7518" w:author="st1" w:date="2021-04-16T14:57:00Z">
              <w:r w:rsidRPr="00804AC7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5A68" w14:textId="77777777" w:rsidR="00CF6EB8" w:rsidRPr="00804AC7" w:rsidRDefault="00CF6EB8" w:rsidP="004E0123">
            <w:pPr>
              <w:rPr>
                <w:ins w:id="7519" w:author="st1" w:date="2021-04-16T14:57:00Z"/>
                <w:rFonts w:ascii="標楷體" w:eastAsia="標楷體" w:hAnsi="標楷體"/>
              </w:rPr>
            </w:pPr>
            <w:ins w:id="7520" w:author="st1" w:date="2021-04-16T14:57:00Z">
              <w:r w:rsidRPr="00804AC7">
                <w:rPr>
                  <w:rFonts w:ascii="標楷體" w:eastAsia="標楷體" w:hAnsi="標楷體" w:hint="eastAsia"/>
                </w:rPr>
                <w:t>撥款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55D8" w14:textId="77777777" w:rsidR="00CF6EB8" w:rsidRPr="00804AC7" w:rsidRDefault="00CF6EB8" w:rsidP="004E0123">
            <w:pPr>
              <w:rPr>
                <w:ins w:id="7521" w:author="st1" w:date="2021-04-16T14:57:00Z"/>
                <w:rFonts w:ascii="標楷體" w:eastAsia="標楷體" w:hAnsi="標楷體"/>
              </w:rPr>
            </w:pPr>
            <w:ins w:id="7522" w:author="st1" w:date="2021-04-16T14:57:00Z">
              <w:r w:rsidRPr="00804AC7">
                <w:rPr>
                  <w:rFonts w:ascii="標楷體" w:eastAsia="標楷體" w:hAnsi="標楷體" w:hint="eastAsia"/>
                </w:rPr>
                <w:t>9(3)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284C" w14:textId="77777777" w:rsidR="00CF6EB8" w:rsidRPr="00804AC7" w:rsidRDefault="00CF6EB8" w:rsidP="004E0123">
            <w:pPr>
              <w:rPr>
                <w:ins w:id="7523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FA382" w14:textId="77777777" w:rsidR="00CF6EB8" w:rsidRPr="00804AC7" w:rsidRDefault="00CF6EB8" w:rsidP="004E0123">
            <w:pPr>
              <w:rPr>
                <w:ins w:id="7524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679FBE8B" w14:textId="77777777" w:rsidTr="004E0123">
        <w:trPr>
          <w:trHeight w:val="244"/>
          <w:ins w:id="7525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1AB2" w14:textId="77777777" w:rsidR="00CF6EB8" w:rsidRPr="00804AC7" w:rsidRDefault="00CF6EB8" w:rsidP="004E0123">
            <w:pPr>
              <w:rPr>
                <w:ins w:id="7526" w:author="st1" w:date="2021-04-16T14:57:00Z"/>
                <w:rFonts w:ascii="標楷體" w:eastAsia="標楷體" w:hAnsi="標楷體"/>
              </w:rPr>
            </w:pPr>
            <w:ins w:id="7527" w:author="st1" w:date="2021-04-16T14:57:00Z">
              <w:r w:rsidRPr="00804AC7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D02FE" w14:textId="77777777" w:rsidR="00CF6EB8" w:rsidRPr="00804AC7" w:rsidRDefault="00CF6EB8" w:rsidP="004E0123">
            <w:pPr>
              <w:rPr>
                <w:ins w:id="7528" w:author="st1" w:date="2021-04-16T14:57:00Z"/>
                <w:rFonts w:ascii="標楷體" w:eastAsia="標楷體" w:hAnsi="標楷體"/>
              </w:rPr>
            </w:pPr>
            <w:ins w:id="7529" w:author="st1" w:date="2021-04-16T14:57:00Z">
              <w:r w:rsidRPr="00804AC7">
                <w:rPr>
                  <w:rFonts w:ascii="標楷體" w:eastAsia="標楷體" w:hAnsi="標楷體" w:hint="eastAsia"/>
                </w:rPr>
                <w:t>利率代碼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AC6D" w14:textId="77777777" w:rsidR="00CF6EB8" w:rsidRPr="00804AC7" w:rsidRDefault="00CF6EB8" w:rsidP="004E0123">
            <w:pPr>
              <w:rPr>
                <w:ins w:id="7530" w:author="st1" w:date="2021-04-16T14:57:00Z"/>
                <w:rFonts w:ascii="標楷體" w:eastAsia="標楷體" w:hAnsi="標楷體"/>
              </w:rPr>
            </w:pPr>
            <w:proofErr w:type="gramStart"/>
            <w:ins w:id="7531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5)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CFDA" w14:textId="77777777" w:rsidR="00CF6EB8" w:rsidRPr="00804AC7" w:rsidRDefault="00CF6EB8" w:rsidP="004E0123">
            <w:pPr>
              <w:rPr>
                <w:ins w:id="7532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BA96" w14:textId="77777777" w:rsidR="00CF6EB8" w:rsidRPr="00804AC7" w:rsidRDefault="00CF6EB8" w:rsidP="004E0123">
            <w:pPr>
              <w:rPr>
                <w:ins w:id="7533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564CA4EF" w14:textId="77777777" w:rsidTr="004E0123">
        <w:trPr>
          <w:trHeight w:val="244"/>
          <w:ins w:id="7534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C138" w14:textId="77777777" w:rsidR="00CF6EB8" w:rsidRPr="00804AC7" w:rsidRDefault="00CF6EB8" w:rsidP="004E0123">
            <w:pPr>
              <w:rPr>
                <w:ins w:id="7535" w:author="st1" w:date="2021-04-16T14:57:00Z"/>
                <w:rFonts w:ascii="標楷體" w:eastAsia="標楷體" w:hAnsi="標楷體"/>
              </w:rPr>
            </w:pPr>
            <w:ins w:id="7536" w:author="st1" w:date="2021-04-16T14:57:00Z">
              <w:r w:rsidRPr="00804AC7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82AD" w14:textId="77777777" w:rsidR="00CF6EB8" w:rsidRPr="00804AC7" w:rsidRDefault="00CF6EB8" w:rsidP="004E0123">
            <w:pPr>
              <w:rPr>
                <w:ins w:id="7537" w:author="st1" w:date="2021-04-16T14:57:00Z"/>
                <w:rFonts w:ascii="標楷體" w:eastAsia="標楷體" w:hAnsi="標楷體"/>
              </w:rPr>
            </w:pPr>
            <w:ins w:id="7538" w:author="st1" w:date="2021-04-16T14:57:00Z">
              <w:r w:rsidRPr="00804AC7">
                <w:rPr>
                  <w:rFonts w:ascii="標楷體" w:eastAsia="標楷體" w:hAnsi="標楷體" w:hint="eastAsia"/>
                </w:rPr>
                <w:t>計件代碼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C7BE" w14:textId="77777777" w:rsidR="00CF6EB8" w:rsidRPr="00804AC7" w:rsidRDefault="00CF6EB8" w:rsidP="004E0123">
            <w:pPr>
              <w:rPr>
                <w:ins w:id="7539" w:author="st1" w:date="2021-04-16T14:57:00Z"/>
                <w:rFonts w:ascii="標楷體" w:eastAsia="標楷體" w:hAnsi="標楷體"/>
              </w:rPr>
            </w:pPr>
            <w:proofErr w:type="gramStart"/>
            <w:ins w:id="7540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93E6" w14:textId="77777777" w:rsidR="00CF6EB8" w:rsidRPr="00804AC7" w:rsidRDefault="00CF6EB8" w:rsidP="004E0123">
            <w:pPr>
              <w:rPr>
                <w:ins w:id="7541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AA29" w14:textId="77777777" w:rsidR="00CF6EB8" w:rsidRPr="00804AC7" w:rsidRDefault="00CF6EB8" w:rsidP="004E0123">
            <w:pPr>
              <w:rPr>
                <w:ins w:id="7542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08842161" w14:textId="77777777" w:rsidTr="004E0123">
        <w:trPr>
          <w:trHeight w:val="244"/>
          <w:ins w:id="7543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DF3" w14:textId="77777777" w:rsidR="00CF6EB8" w:rsidRPr="00804AC7" w:rsidRDefault="00CF6EB8" w:rsidP="004E0123">
            <w:pPr>
              <w:rPr>
                <w:ins w:id="7544" w:author="st1" w:date="2021-04-16T14:57:00Z"/>
                <w:rFonts w:ascii="標楷體" w:eastAsia="標楷體" w:hAnsi="標楷體"/>
              </w:rPr>
            </w:pPr>
            <w:ins w:id="7545" w:author="st1" w:date="2021-04-16T14:57:00Z">
              <w:r w:rsidRPr="00804AC7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370B" w14:textId="77777777" w:rsidR="00CF6EB8" w:rsidRPr="00804AC7" w:rsidRDefault="00CF6EB8" w:rsidP="004E0123">
            <w:pPr>
              <w:rPr>
                <w:ins w:id="7546" w:author="st1" w:date="2021-04-16T14:57:00Z"/>
                <w:rFonts w:ascii="標楷體" w:eastAsia="標楷體" w:hAnsi="標楷體"/>
              </w:rPr>
            </w:pPr>
            <w:ins w:id="7547" w:author="st1" w:date="2021-04-16T14:57:00Z">
              <w:r w:rsidRPr="00804AC7">
                <w:rPr>
                  <w:rFonts w:ascii="標楷體" w:eastAsia="標楷體" w:hAnsi="標楷體" w:hint="eastAsia"/>
                </w:rPr>
                <w:t>是否計件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A40B" w14:textId="77777777" w:rsidR="00CF6EB8" w:rsidRPr="00804AC7" w:rsidRDefault="00CF6EB8" w:rsidP="004E0123">
            <w:pPr>
              <w:rPr>
                <w:ins w:id="7548" w:author="st1" w:date="2021-04-16T14:57:00Z"/>
                <w:rFonts w:ascii="標楷體" w:eastAsia="標楷體" w:hAnsi="標楷體"/>
              </w:rPr>
            </w:pPr>
            <w:proofErr w:type="gramStart"/>
            <w:ins w:id="7549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/>
                </w:rPr>
                <w:t>1)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E48" w14:textId="77777777" w:rsidR="00CF6EB8" w:rsidRPr="00804AC7" w:rsidRDefault="00CF6EB8" w:rsidP="004E0123">
            <w:pPr>
              <w:rPr>
                <w:ins w:id="7550" w:author="st1" w:date="2021-04-16T14:57:00Z"/>
                <w:rFonts w:ascii="標楷體" w:eastAsia="標楷體" w:hAnsi="標楷體"/>
              </w:rPr>
            </w:pPr>
            <w:ins w:id="7551" w:author="st1" w:date="2021-04-16T14:57:00Z">
              <w:r w:rsidRPr="00804AC7">
                <w:rPr>
                  <w:rFonts w:ascii="標楷體" w:eastAsia="標楷體" w:hAnsi="標楷體"/>
                </w:rPr>
                <w:t>Y/N</w:t>
              </w:r>
            </w:ins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97CC2" w14:textId="77777777" w:rsidR="00CF6EB8" w:rsidRPr="00804AC7" w:rsidRDefault="00CF6EB8" w:rsidP="004E0123">
            <w:pPr>
              <w:rPr>
                <w:ins w:id="7552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095EAFB5" w14:textId="77777777" w:rsidTr="004E0123">
        <w:trPr>
          <w:trHeight w:val="244"/>
          <w:ins w:id="7553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464D" w14:textId="77777777" w:rsidR="00CF6EB8" w:rsidRPr="00804AC7" w:rsidRDefault="00CF6EB8" w:rsidP="004E0123">
            <w:pPr>
              <w:rPr>
                <w:ins w:id="7554" w:author="st1" w:date="2021-04-16T14:57:00Z"/>
                <w:rFonts w:ascii="標楷體" w:eastAsia="標楷體" w:hAnsi="標楷體"/>
              </w:rPr>
            </w:pPr>
            <w:ins w:id="7555" w:author="st1" w:date="2021-04-16T14:57:00Z">
              <w:r w:rsidRPr="00804AC7">
                <w:rPr>
                  <w:rFonts w:ascii="標楷體" w:eastAsia="標楷體" w:hAnsi="標楷體" w:hint="eastAsia"/>
                </w:rPr>
                <w:t>1</w:t>
              </w:r>
              <w:r w:rsidRPr="00804AC7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DD6D" w14:textId="77777777" w:rsidR="00CF6EB8" w:rsidRPr="00804AC7" w:rsidRDefault="00CF6EB8" w:rsidP="004E0123">
            <w:pPr>
              <w:rPr>
                <w:ins w:id="7556" w:author="st1" w:date="2021-04-16T14:57:00Z"/>
                <w:rFonts w:ascii="標楷體" w:eastAsia="標楷體" w:hAnsi="標楷體"/>
              </w:rPr>
            </w:pPr>
            <w:ins w:id="7557" w:author="st1" w:date="2021-04-16T14:57:00Z">
              <w:r w:rsidRPr="00804AC7">
                <w:rPr>
                  <w:rFonts w:ascii="標楷體" w:eastAsia="標楷體" w:hAnsi="標楷體" w:hint="eastAsia"/>
                </w:rPr>
                <w:t>撥款金額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7631" w14:textId="77777777" w:rsidR="00CF6EB8" w:rsidRPr="00804AC7" w:rsidRDefault="00CF6EB8" w:rsidP="004E0123">
            <w:pPr>
              <w:rPr>
                <w:ins w:id="7558" w:author="st1" w:date="2021-04-16T14:57:00Z"/>
                <w:rFonts w:ascii="標楷體" w:eastAsia="標楷體" w:hAnsi="標楷體"/>
              </w:rPr>
            </w:pPr>
            <w:ins w:id="7559" w:author="st1" w:date="2021-04-16T14:57:00Z">
              <w:r w:rsidRPr="00804AC7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F63E" w14:textId="77777777" w:rsidR="00CF6EB8" w:rsidRPr="00804AC7" w:rsidRDefault="00CF6EB8" w:rsidP="004E0123">
            <w:pPr>
              <w:rPr>
                <w:ins w:id="7560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6418" w14:textId="77777777" w:rsidR="00CF6EB8" w:rsidRPr="00804AC7" w:rsidRDefault="00CF6EB8" w:rsidP="004E0123">
            <w:pPr>
              <w:rPr>
                <w:ins w:id="7561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10006CD8" w14:textId="77777777" w:rsidTr="004E0123">
        <w:trPr>
          <w:trHeight w:val="244"/>
          <w:ins w:id="7562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7512" w14:textId="77777777" w:rsidR="00CF6EB8" w:rsidRPr="00804AC7" w:rsidRDefault="00CF6EB8" w:rsidP="004E0123">
            <w:pPr>
              <w:rPr>
                <w:ins w:id="7563" w:author="st1" w:date="2021-04-16T14:57:00Z"/>
                <w:rFonts w:ascii="標楷體" w:eastAsia="標楷體" w:hAnsi="標楷體"/>
              </w:rPr>
            </w:pPr>
            <w:ins w:id="7564" w:author="st1" w:date="2021-04-16T14:57:00Z">
              <w:r w:rsidRPr="00804AC7"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DD80" w14:textId="77777777" w:rsidR="00CF6EB8" w:rsidRPr="00804AC7" w:rsidRDefault="00CF6EB8" w:rsidP="004E0123">
            <w:pPr>
              <w:rPr>
                <w:ins w:id="7565" w:author="st1" w:date="2021-04-16T14:57:00Z"/>
                <w:rFonts w:ascii="標楷體" w:eastAsia="標楷體" w:hAnsi="標楷體"/>
              </w:rPr>
            </w:pPr>
            <w:proofErr w:type="gramStart"/>
            <w:ins w:id="7566" w:author="st1" w:date="2021-04-16T14:57:00Z">
              <w:r w:rsidRPr="00804AC7">
                <w:rPr>
                  <w:rFonts w:ascii="標楷體" w:eastAsia="標楷體" w:hAnsi="標楷體" w:hint="eastAsia"/>
                </w:rPr>
                <w:t>部市代號</w:t>
              </w:r>
              <w:proofErr w:type="gramEnd"/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468C" w14:textId="77777777" w:rsidR="00CF6EB8" w:rsidRPr="00804AC7" w:rsidRDefault="00CF6EB8" w:rsidP="004E0123">
            <w:pPr>
              <w:rPr>
                <w:ins w:id="7567" w:author="st1" w:date="2021-04-16T14:57:00Z"/>
                <w:rFonts w:ascii="標楷體" w:eastAsia="標楷體" w:hAnsi="標楷體"/>
              </w:rPr>
            </w:pPr>
            <w:proofErr w:type="gramStart"/>
            <w:ins w:id="7568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6)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5AE7" w14:textId="77777777" w:rsidR="00CF6EB8" w:rsidRPr="00804AC7" w:rsidRDefault="00CF6EB8" w:rsidP="004E0123">
            <w:pPr>
              <w:rPr>
                <w:ins w:id="7569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1514" w14:textId="77777777" w:rsidR="00CF6EB8" w:rsidRPr="00804AC7" w:rsidRDefault="00CF6EB8" w:rsidP="004E0123">
            <w:pPr>
              <w:rPr>
                <w:ins w:id="7570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79C3098A" w14:textId="77777777" w:rsidTr="004E0123">
        <w:trPr>
          <w:trHeight w:val="244"/>
          <w:ins w:id="7571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665E" w14:textId="77777777" w:rsidR="00CF6EB8" w:rsidRPr="00804AC7" w:rsidRDefault="00CF6EB8" w:rsidP="004E0123">
            <w:pPr>
              <w:rPr>
                <w:ins w:id="7572" w:author="st1" w:date="2021-04-16T14:57:00Z"/>
                <w:rFonts w:ascii="標楷體" w:eastAsia="標楷體" w:hAnsi="標楷體"/>
              </w:rPr>
            </w:pPr>
            <w:ins w:id="7573" w:author="st1" w:date="2021-04-16T14:57:00Z">
              <w:r w:rsidRPr="00804AC7"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0246E" w14:textId="77777777" w:rsidR="00CF6EB8" w:rsidRPr="00804AC7" w:rsidRDefault="00CF6EB8" w:rsidP="004E0123">
            <w:pPr>
              <w:rPr>
                <w:ins w:id="7574" w:author="st1" w:date="2021-04-16T14:57:00Z"/>
                <w:rFonts w:ascii="標楷體" w:eastAsia="標楷體" w:hAnsi="標楷體"/>
              </w:rPr>
            </w:pPr>
            <w:ins w:id="7575" w:author="st1" w:date="2021-04-16T14:57:00Z">
              <w:r w:rsidRPr="00804AC7">
                <w:rPr>
                  <w:rFonts w:ascii="標楷體" w:eastAsia="標楷體" w:hAnsi="標楷體" w:hint="eastAsia"/>
                </w:rPr>
                <w:t>區部代號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423D" w14:textId="77777777" w:rsidR="00CF6EB8" w:rsidRPr="00804AC7" w:rsidRDefault="00CF6EB8" w:rsidP="004E0123">
            <w:pPr>
              <w:rPr>
                <w:ins w:id="7576" w:author="st1" w:date="2021-04-16T14:57:00Z"/>
                <w:rFonts w:ascii="標楷體" w:eastAsia="標楷體" w:hAnsi="標楷體"/>
              </w:rPr>
            </w:pPr>
            <w:proofErr w:type="gramStart"/>
            <w:ins w:id="7577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6)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F36E" w14:textId="77777777" w:rsidR="00CF6EB8" w:rsidRPr="00804AC7" w:rsidRDefault="00CF6EB8" w:rsidP="004E0123">
            <w:pPr>
              <w:rPr>
                <w:ins w:id="7578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918F" w14:textId="77777777" w:rsidR="00CF6EB8" w:rsidRPr="00804AC7" w:rsidRDefault="00CF6EB8" w:rsidP="004E0123">
            <w:pPr>
              <w:rPr>
                <w:ins w:id="7579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4FC7D220" w14:textId="77777777" w:rsidTr="004E0123">
        <w:trPr>
          <w:trHeight w:val="244"/>
          <w:ins w:id="7580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F73B" w14:textId="77777777" w:rsidR="00CF6EB8" w:rsidRPr="00804AC7" w:rsidRDefault="00CF6EB8" w:rsidP="004E0123">
            <w:pPr>
              <w:rPr>
                <w:ins w:id="7581" w:author="st1" w:date="2021-04-16T14:57:00Z"/>
                <w:rFonts w:ascii="標楷體" w:eastAsia="標楷體" w:hAnsi="標楷體"/>
              </w:rPr>
            </w:pPr>
            <w:ins w:id="7582" w:author="st1" w:date="2021-04-16T14:57:00Z">
              <w:r w:rsidRPr="00804AC7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7544" w14:textId="77777777" w:rsidR="00CF6EB8" w:rsidRPr="00804AC7" w:rsidRDefault="00CF6EB8" w:rsidP="004E0123">
            <w:pPr>
              <w:rPr>
                <w:ins w:id="7583" w:author="st1" w:date="2021-04-16T14:57:00Z"/>
                <w:rFonts w:ascii="標楷體" w:eastAsia="標楷體" w:hAnsi="標楷體"/>
              </w:rPr>
            </w:pPr>
            <w:ins w:id="7584" w:author="st1" w:date="2021-04-16T14:57:00Z">
              <w:r w:rsidRPr="00804AC7">
                <w:rPr>
                  <w:rFonts w:ascii="標楷體" w:eastAsia="標楷體" w:hAnsi="標楷體" w:hint="eastAsia"/>
                </w:rPr>
                <w:t>單位代號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D7B95" w14:textId="77777777" w:rsidR="00CF6EB8" w:rsidRPr="00804AC7" w:rsidRDefault="00CF6EB8" w:rsidP="004E0123">
            <w:pPr>
              <w:rPr>
                <w:ins w:id="7585" w:author="st1" w:date="2021-04-16T14:57:00Z"/>
                <w:rFonts w:ascii="標楷體" w:eastAsia="標楷體" w:hAnsi="標楷體"/>
              </w:rPr>
            </w:pPr>
            <w:proofErr w:type="gramStart"/>
            <w:ins w:id="7586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6)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E0B8" w14:textId="77777777" w:rsidR="00CF6EB8" w:rsidRPr="00804AC7" w:rsidRDefault="00CF6EB8" w:rsidP="004E0123">
            <w:pPr>
              <w:rPr>
                <w:ins w:id="7587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BA14D" w14:textId="77777777" w:rsidR="00CF6EB8" w:rsidRPr="00804AC7" w:rsidRDefault="00CF6EB8" w:rsidP="004E0123">
            <w:pPr>
              <w:rPr>
                <w:ins w:id="7588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724BDAF8" w14:textId="77777777" w:rsidTr="004E0123">
        <w:trPr>
          <w:trHeight w:val="244"/>
          <w:ins w:id="7589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020C" w14:textId="77777777" w:rsidR="00CF6EB8" w:rsidRPr="00804AC7" w:rsidRDefault="00CF6EB8" w:rsidP="004E0123">
            <w:pPr>
              <w:rPr>
                <w:ins w:id="7590" w:author="st1" w:date="2021-04-16T14:57:00Z"/>
                <w:rFonts w:ascii="標楷體" w:eastAsia="標楷體" w:hAnsi="標楷體"/>
              </w:rPr>
            </w:pPr>
            <w:ins w:id="7591" w:author="st1" w:date="2021-04-16T14:57:00Z">
              <w:r w:rsidRPr="00804AC7"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59D4" w14:textId="77777777" w:rsidR="00CF6EB8" w:rsidRPr="00804AC7" w:rsidRDefault="00CF6EB8" w:rsidP="004E0123">
            <w:pPr>
              <w:rPr>
                <w:ins w:id="7592" w:author="st1" w:date="2021-04-16T14:57:00Z"/>
                <w:rFonts w:ascii="標楷體" w:eastAsia="標楷體" w:hAnsi="標楷體"/>
              </w:rPr>
            </w:pPr>
            <w:proofErr w:type="gramStart"/>
            <w:ins w:id="7593" w:author="st1" w:date="2021-04-16T14:57:00Z">
              <w:r w:rsidRPr="00804AC7">
                <w:rPr>
                  <w:rFonts w:ascii="標楷體" w:eastAsia="標楷體" w:hAnsi="標楷體" w:hint="eastAsia"/>
                </w:rPr>
                <w:t>部市</w:t>
              </w:r>
              <w:proofErr w:type="gramEnd"/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0130" w14:textId="77777777" w:rsidR="00CF6EB8" w:rsidRPr="00804AC7" w:rsidRDefault="00CF6EB8" w:rsidP="004E0123">
            <w:pPr>
              <w:rPr>
                <w:ins w:id="7594" w:author="st1" w:date="2021-04-16T14:57:00Z"/>
                <w:rFonts w:ascii="標楷體" w:eastAsia="標楷體" w:hAnsi="標楷體"/>
              </w:rPr>
            </w:pPr>
            <w:proofErr w:type="gramStart"/>
            <w:ins w:id="7595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24)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D9337" w14:textId="77777777" w:rsidR="00CF6EB8" w:rsidRPr="00804AC7" w:rsidRDefault="00CF6EB8" w:rsidP="004E0123">
            <w:pPr>
              <w:rPr>
                <w:ins w:id="7596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5535D" w14:textId="77777777" w:rsidR="00CF6EB8" w:rsidRPr="00804AC7" w:rsidRDefault="00CF6EB8" w:rsidP="004E0123">
            <w:pPr>
              <w:rPr>
                <w:ins w:id="7597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201380FD" w14:textId="77777777" w:rsidTr="004E0123">
        <w:trPr>
          <w:trHeight w:val="244"/>
          <w:ins w:id="7598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412C" w14:textId="77777777" w:rsidR="00CF6EB8" w:rsidRPr="00804AC7" w:rsidRDefault="00CF6EB8" w:rsidP="004E0123">
            <w:pPr>
              <w:rPr>
                <w:ins w:id="7599" w:author="st1" w:date="2021-04-16T14:57:00Z"/>
                <w:rFonts w:ascii="標楷體" w:eastAsia="標楷體" w:hAnsi="標楷體"/>
              </w:rPr>
            </w:pPr>
            <w:ins w:id="7600" w:author="st1" w:date="2021-04-16T14:57:00Z">
              <w:r w:rsidRPr="00804AC7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D102C" w14:textId="77777777" w:rsidR="00CF6EB8" w:rsidRPr="00804AC7" w:rsidRDefault="00CF6EB8" w:rsidP="004E0123">
            <w:pPr>
              <w:rPr>
                <w:ins w:id="7601" w:author="st1" w:date="2021-04-16T14:57:00Z"/>
                <w:rFonts w:ascii="標楷體" w:eastAsia="標楷體" w:hAnsi="標楷體"/>
              </w:rPr>
            </w:pPr>
            <w:ins w:id="7602" w:author="st1" w:date="2021-04-16T14:57:00Z">
              <w:r w:rsidRPr="00804AC7">
                <w:rPr>
                  <w:rFonts w:ascii="標楷體" w:eastAsia="標楷體" w:hAnsi="標楷體" w:hint="eastAsia"/>
                </w:rPr>
                <w:t>區部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24400" w14:textId="77777777" w:rsidR="00CF6EB8" w:rsidRPr="00804AC7" w:rsidRDefault="00CF6EB8" w:rsidP="004E0123">
            <w:pPr>
              <w:rPr>
                <w:ins w:id="7603" w:author="st1" w:date="2021-04-16T14:57:00Z"/>
                <w:rFonts w:ascii="標楷體" w:eastAsia="標楷體" w:hAnsi="標楷體"/>
              </w:rPr>
            </w:pPr>
            <w:proofErr w:type="gramStart"/>
            <w:ins w:id="7604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24)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76993" w14:textId="77777777" w:rsidR="00CF6EB8" w:rsidRPr="00804AC7" w:rsidRDefault="00CF6EB8" w:rsidP="004E0123">
            <w:pPr>
              <w:rPr>
                <w:ins w:id="7605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15F" w14:textId="77777777" w:rsidR="00CF6EB8" w:rsidRPr="00804AC7" w:rsidRDefault="00CF6EB8" w:rsidP="004E0123">
            <w:pPr>
              <w:rPr>
                <w:ins w:id="7606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41F50825" w14:textId="77777777" w:rsidTr="004E0123">
        <w:trPr>
          <w:trHeight w:val="244"/>
          <w:ins w:id="7607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DD5" w14:textId="77777777" w:rsidR="00CF6EB8" w:rsidRPr="00804AC7" w:rsidRDefault="00CF6EB8" w:rsidP="004E0123">
            <w:pPr>
              <w:rPr>
                <w:ins w:id="7608" w:author="st1" w:date="2021-04-16T14:57:00Z"/>
                <w:rFonts w:ascii="標楷體" w:eastAsia="標楷體" w:hAnsi="標楷體"/>
              </w:rPr>
            </w:pPr>
            <w:ins w:id="7609" w:author="st1" w:date="2021-04-16T14:57:00Z">
              <w:r w:rsidRPr="00804AC7"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D8A4" w14:textId="77777777" w:rsidR="00CF6EB8" w:rsidRPr="00804AC7" w:rsidRDefault="00CF6EB8" w:rsidP="004E0123">
            <w:pPr>
              <w:rPr>
                <w:ins w:id="7610" w:author="st1" w:date="2021-04-16T14:57:00Z"/>
                <w:rFonts w:ascii="標楷體" w:eastAsia="標楷體" w:hAnsi="標楷體"/>
              </w:rPr>
            </w:pPr>
            <w:ins w:id="7611" w:author="st1" w:date="2021-04-16T14:57:00Z">
              <w:r w:rsidRPr="00804AC7">
                <w:rPr>
                  <w:rFonts w:ascii="標楷體" w:eastAsia="標楷體" w:hAnsi="標楷體" w:hint="eastAsia"/>
                </w:rPr>
                <w:t>單位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D143" w14:textId="77777777" w:rsidR="00CF6EB8" w:rsidRPr="00804AC7" w:rsidRDefault="00CF6EB8" w:rsidP="004E0123">
            <w:pPr>
              <w:rPr>
                <w:ins w:id="7612" w:author="st1" w:date="2021-04-16T14:57:00Z"/>
                <w:rFonts w:ascii="標楷體" w:eastAsia="標楷體" w:hAnsi="標楷體"/>
              </w:rPr>
            </w:pPr>
            <w:proofErr w:type="gramStart"/>
            <w:ins w:id="7613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24)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CE54" w14:textId="77777777" w:rsidR="00CF6EB8" w:rsidRPr="00804AC7" w:rsidRDefault="00CF6EB8" w:rsidP="004E0123">
            <w:pPr>
              <w:rPr>
                <w:ins w:id="7614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684D" w14:textId="77777777" w:rsidR="00CF6EB8" w:rsidRPr="00804AC7" w:rsidRDefault="00CF6EB8" w:rsidP="004E0123">
            <w:pPr>
              <w:rPr>
                <w:ins w:id="7615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7C24563C" w14:textId="77777777" w:rsidTr="004E0123">
        <w:trPr>
          <w:trHeight w:val="244"/>
          <w:ins w:id="7616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659CA" w14:textId="77777777" w:rsidR="00CF6EB8" w:rsidRPr="00804AC7" w:rsidRDefault="00CF6EB8" w:rsidP="004E0123">
            <w:pPr>
              <w:rPr>
                <w:ins w:id="7617" w:author="st1" w:date="2021-04-16T14:57:00Z"/>
                <w:rFonts w:ascii="標楷體" w:eastAsia="標楷體" w:hAnsi="標楷體"/>
              </w:rPr>
            </w:pPr>
            <w:ins w:id="7618" w:author="st1" w:date="2021-04-16T14:57:00Z">
              <w:r w:rsidRPr="00804AC7"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9F3B" w14:textId="77777777" w:rsidR="00CF6EB8" w:rsidRPr="00804AC7" w:rsidRDefault="00CF6EB8" w:rsidP="004E0123">
            <w:pPr>
              <w:rPr>
                <w:ins w:id="7619" w:author="st1" w:date="2021-04-16T14:57:00Z"/>
                <w:rFonts w:ascii="標楷體" w:eastAsia="標楷體" w:hAnsi="標楷體"/>
              </w:rPr>
            </w:pPr>
            <w:ins w:id="7620" w:author="st1" w:date="2021-04-16T14:57:00Z">
              <w:r w:rsidRPr="00804AC7"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7638" w14:textId="77777777" w:rsidR="00CF6EB8" w:rsidRPr="00804AC7" w:rsidRDefault="00CF6EB8" w:rsidP="004E0123">
            <w:pPr>
              <w:rPr>
                <w:ins w:id="7621" w:author="st1" w:date="2021-04-16T14:57:00Z"/>
                <w:rFonts w:ascii="標楷體" w:eastAsia="標楷體" w:hAnsi="標楷體"/>
              </w:rPr>
            </w:pPr>
            <w:proofErr w:type="gramStart"/>
            <w:ins w:id="7622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6)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2FBE" w14:textId="77777777" w:rsidR="00CF6EB8" w:rsidRPr="00804AC7" w:rsidRDefault="00CF6EB8" w:rsidP="004E0123">
            <w:pPr>
              <w:rPr>
                <w:ins w:id="7623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46FE" w14:textId="77777777" w:rsidR="00CF6EB8" w:rsidRPr="00804AC7" w:rsidRDefault="00CF6EB8" w:rsidP="004E0123">
            <w:pPr>
              <w:rPr>
                <w:ins w:id="7624" w:author="st1" w:date="2021-04-16T14:57:00Z"/>
                <w:rFonts w:ascii="標楷體" w:eastAsia="標楷體" w:hAnsi="標楷體"/>
              </w:rPr>
            </w:pPr>
            <w:ins w:id="7625" w:author="st1" w:date="2021-04-16T14:57:00Z"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</w:p>
        </w:tc>
      </w:tr>
      <w:tr w:rsidR="00CF6EB8" w:rsidRPr="00804AC7" w14:paraId="37A24696" w14:textId="77777777" w:rsidTr="004E0123">
        <w:trPr>
          <w:trHeight w:val="244"/>
          <w:ins w:id="7626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4571" w14:textId="77777777" w:rsidR="00CF6EB8" w:rsidRPr="00804AC7" w:rsidRDefault="00CF6EB8" w:rsidP="004E0123">
            <w:pPr>
              <w:rPr>
                <w:ins w:id="7627" w:author="st1" w:date="2021-04-16T14:57:00Z"/>
                <w:rFonts w:ascii="標楷體" w:eastAsia="標楷體" w:hAnsi="標楷體"/>
              </w:rPr>
            </w:pPr>
            <w:ins w:id="7628" w:author="st1" w:date="2021-04-16T14:57:00Z">
              <w:r w:rsidRPr="00804AC7"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DCD74" w14:textId="77777777" w:rsidR="00CF6EB8" w:rsidRPr="00804AC7" w:rsidRDefault="00CF6EB8" w:rsidP="004E0123">
            <w:pPr>
              <w:rPr>
                <w:ins w:id="7629" w:author="st1" w:date="2021-04-16T14:57:00Z"/>
                <w:rFonts w:ascii="標楷體" w:eastAsia="標楷體" w:hAnsi="標楷體"/>
              </w:rPr>
            </w:pPr>
            <w:ins w:id="7630" w:author="st1" w:date="2021-04-16T14:57:00Z"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A6F8" w14:textId="77777777" w:rsidR="00CF6EB8" w:rsidRPr="00804AC7" w:rsidRDefault="00CF6EB8" w:rsidP="004E0123">
            <w:pPr>
              <w:rPr>
                <w:ins w:id="7631" w:author="st1" w:date="2021-04-16T14:57:00Z"/>
                <w:rFonts w:ascii="標楷體" w:eastAsia="標楷體" w:hAnsi="標楷體"/>
              </w:rPr>
            </w:pPr>
            <w:proofErr w:type="gramStart"/>
            <w:ins w:id="7632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</w:t>
              </w:r>
              <w:r w:rsidRPr="00804AC7">
                <w:rPr>
                  <w:rFonts w:ascii="標楷體" w:eastAsia="標楷體" w:hAnsi="標楷體" w:hint="eastAsia"/>
                </w:rPr>
                <w:t>0)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54B0A" w14:textId="77777777" w:rsidR="00CF6EB8" w:rsidRPr="00804AC7" w:rsidRDefault="00CF6EB8" w:rsidP="004E0123">
            <w:pPr>
              <w:rPr>
                <w:ins w:id="7633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C9B65" w14:textId="77777777" w:rsidR="00CF6EB8" w:rsidRPr="00804AC7" w:rsidRDefault="00CF6EB8" w:rsidP="004E0123">
            <w:pPr>
              <w:rPr>
                <w:ins w:id="7634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5A5C3E34" w14:textId="77777777" w:rsidTr="004E0123">
        <w:trPr>
          <w:trHeight w:val="244"/>
          <w:ins w:id="7635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ABA9D" w14:textId="77777777" w:rsidR="00CF6EB8" w:rsidRPr="00804AC7" w:rsidRDefault="00CF6EB8" w:rsidP="004E0123">
            <w:pPr>
              <w:rPr>
                <w:ins w:id="7636" w:author="st1" w:date="2021-04-16T14:57:00Z"/>
                <w:rFonts w:ascii="標楷體" w:eastAsia="標楷體" w:hAnsi="標楷體"/>
              </w:rPr>
            </w:pPr>
            <w:ins w:id="7637" w:author="st1" w:date="2021-04-16T14:57:00Z">
              <w:r w:rsidRPr="00804AC7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5F5DE" w14:textId="77777777" w:rsidR="00CF6EB8" w:rsidRPr="00804AC7" w:rsidRDefault="00CF6EB8" w:rsidP="004E0123">
            <w:pPr>
              <w:rPr>
                <w:ins w:id="7638" w:author="st1" w:date="2021-04-16T14:57:00Z"/>
                <w:rFonts w:ascii="標楷體" w:eastAsia="標楷體" w:hAnsi="標楷體"/>
              </w:rPr>
            </w:pPr>
            <w:ins w:id="7639" w:author="st1" w:date="2021-04-16T14:57:00Z">
              <w:r w:rsidRPr="00804AC7">
                <w:rPr>
                  <w:rFonts w:ascii="標楷體" w:eastAsia="標楷體" w:hAnsi="標楷體" w:hint="eastAsia"/>
                </w:rPr>
                <w:t>處經理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47DF" w14:textId="77777777" w:rsidR="00CF6EB8" w:rsidRPr="00804AC7" w:rsidRDefault="00CF6EB8" w:rsidP="004E0123">
            <w:pPr>
              <w:rPr>
                <w:ins w:id="7640" w:author="st1" w:date="2021-04-16T14:57:00Z"/>
                <w:rFonts w:ascii="標楷體" w:eastAsia="標楷體" w:hAnsi="標楷體"/>
              </w:rPr>
            </w:pPr>
            <w:proofErr w:type="gramStart"/>
            <w:ins w:id="7641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</w:t>
              </w:r>
              <w:r w:rsidRPr="00804AC7">
                <w:rPr>
                  <w:rFonts w:ascii="標楷體" w:eastAsia="標楷體" w:hAnsi="標楷體" w:hint="eastAsia"/>
                </w:rPr>
                <w:t>0)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A61" w14:textId="77777777" w:rsidR="00CF6EB8" w:rsidRPr="00804AC7" w:rsidRDefault="00CF6EB8" w:rsidP="004E0123">
            <w:pPr>
              <w:rPr>
                <w:ins w:id="7642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8229" w14:textId="77777777" w:rsidR="00CF6EB8" w:rsidRPr="00804AC7" w:rsidRDefault="00CF6EB8" w:rsidP="004E0123">
            <w:pPr>
              <w:rPr>
                <w:ins w:id="7643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4F841DF4" w14:textId="77777777" w:rsidTr="004E0123">
        <w:trPr>
          <w:trHeight w:val="244"/>
          <w:ins w:id="7644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2C88" w14:textId="77777777" w:rsidR="00CF6EB8" w:rsidRPr="00804AC7" w:rsidRDefault="00CF6EB8" w:rsidP="004E0123">
            <w:pPr>
              <w:rPr>
                <w:ins w:id="7645" w:author="st1" w:date="2021-04-16T14:57:00Z"/>
                <w:rFonts w:ascii="標楷體" w:eastAsia="標楷體" w:hAnsi="標楷體"/>
              </w:rPr>
            </w:pPr>
            <w:ins w:id="7646" w:author="st1" w:date="2021-04-16T14:57:00Z">
              <w:r w:rsidRPr="00804AC7"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1680" w14:textId="77777777" w:rsidR="00CF6EB8" w:rsidRPr="00804AC7" w:rsidRDefault="00CF6EB8" w:rsidP="004E0123">
            <w:pPr>
              <w:rPr>
                <w:ins w:id="7647" w:author="st1" w:date="2021-04-16T14:57:00Z"/>
                <w:rFonts w:ascii="標楷體" w:eastAsia="標楷體" w:hAnsi="標楷體"/>
              </w:rPr>
            </w:pPr>
            <w:ins w:id="7648" w:author="st1" w:date="2021-04-16T14:57:00Z">
              <w:r w:rsidRPr="00804AC7">
                <w:rPr>
                  <w:rFonts w:ascii="標楷體" w:eastAsia="標楷體" w:hAnsi="標楷體" w:hint="eastAsia"/>
                </w:rPr>
                <w:t>區經理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41613" w14:textId="77777777" w:rsidR="00CF6EB8" w:rsidRPr="00804AC7" w:rsidRDefault="00CF6EB8" w:rsidP="004E0123">
            <w:pPr>
              <w:rPr>
                <w:ins w:id="7649" w:author="st1" w:date="2021-04-16T14:57:00Z"/>
                <w:rFonts w:ascii="標楷體" w:eastAsia="標楷體" w:hAnsi="標楷體"/>
              </w:rPr>
            </w:pPr>
            <w:proofErr w:type="gramStart"/>
            <w:ins w:id="7650" w:author="st1" w:date="2021-04-16T14:57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9</w:t>
              </w:r>
              <w:r w:rsidRPr="00804AC7">
                <w:rPr>
                  <w:rFonts w:ascii="標楷體" w:eastAsia="標楷體" w:hAnsi="標楷體" w:hint="eastAsia"/>
                </w:rPr>
                <w:t>0)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AE1E" w14:textId="77777777" w:rsidR="00CF6EB8" w:rsidRPr="00804AC7" w:rsidRDefault="00CF6EB8" w:rsidP="004E0123">
            <w:pPr>
              <w:rPr>
                <w:ins w:id="7651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9F39" w14:textId="77777777" w:rsidR="00CF6EB8" w:rsidRPr="00804AC7" w:rsidRDefault="00CF6EB8" w:rsidP="004E0123">
            <w:pPr>
              <w:rPr>
                <w:ins w:id="7652" w:author="st1" w:date="2021-04-16T14:57:00Z"/>
                <w:rFonts w:ascii="標楷體" w:eastAsia="標楷體" w:hAnsi="標楷體"/>
              </w:rPr>
            </w:pPr>
          </w:p>
        </w:tc>
      </w:tr>
      <w:tr w:rsidR="00CF6EB8" w:rsidRPr="00804AC7" w14:paraId="522529BB" w14:textId="77777777" w:rsidTr="004E0123">
        <w:trPr>
          <w:trHeight w:val="244"/>
          <w:ins w:id="7653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E0816" w14:textId="77777777" w:rsidR="00CF6EB8" w:rsidRPr="00804AC7" w:rsidRDefault="00CF6EB8" w:rsidP="004E0123">
            <w:pPr>
              <w:rPr>
                <w:ins w:id="7654" w:author="st1" w:date="2021-04-16T14:57:00Z"/>
                <w:rFonts w:ascii="標楷體" w:eastAsia="標楷體" w:hAnsi="標楷體"/>
              </w:rPr>
            </w:pPr>
            <w:ins w:id="7655" w:author="st1" w:date="2021-04-16T14:57:00Z">
              <w:r w:rsidRPr="00804AC7"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03CA" w14:textId="77777777" w:rsidR="00CF6EB8" w:rsidRPr="00804AC7" w:rsidRDefault="00CF6EB8" w:rsidP="004E0123">
            <w:pPr>
              <w:rPr>
                <w:ins w:id="7656" w:author="st1" w:date="2021-04-16T14:57:00Z"/>
                <w:rFonts w:ascii="標楷體" w:eastAsia="標楷體" w:hAnsi="標楷體"/>
              </w:rPr>
            </w:pPr>
            <w:ins w:id="7657" w:author="st1" w:date="2021-04-16T14:57:00Z">
              <w:r w:rsidRPr="00804AC7">
                <w:rPr>
                  <w:rFonts w:ascii="標楷體" w:eastAsia="標楷體" w:hAnsi="標楷體" w:hint="eastAsia"/>
                </w:rPr>
                <w:t>換算業績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34762" w14:textId="77777777" w:rsidR="00CF6EB8" w:rsidRPr="00804AC7" w:rsidRDefault="00CF6EB8" w:rsidP="004E0123">
            <w:pPr>
              <w:rPr>
                <w:ins w:id="7658" w:author="st1" w:date="2021-04-16T14:57:00Z"/>
                <w:rFonts w:ascii="標楷體" w:eastAsia="標楷體" w:hAnsi="標楷體"/>
              </w:rPr>
            </w:pPr>
            <w:ins w:id="7659" w:author="st1" w:date="2021-04-16T14:57:00Z">
              <w:r w:rsidRPr="00804AC7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3CC4" w14:textId="77777777" w:rsidR="00CF6EB8" w:rsidRPr="00804AC7" w:rsidRDefault="00CF6EB8" w:rsidP="004E0123">
            <w:pPr>
              <w:rPr>
                <w:ins w:id="7660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5ED97" w14:textId="77777777" w:rsidR="00CF6EB8" w:rsidRPr="00804AC7" w:rsidRDefault="00CF6EB8" w:rsidP="004E0123">
            <w:pPr>
              <w:rPr>
                <w:ins w:id="7661" w:author="st1" w:date="2021-04-16T14:57:00Z"/>
                <w:rFonts w:ascii="標楷體" w:eastAsia="標楷體" w:hAnsi="標楷體"/>
              </w:rPr>
            </w:pPr>
            <w:ins w:id="7662" w:author="st1" w:date="2021-04-16T14:57:00Z"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</w:p>
          <w:p w14:paraId="61389125" w14:textId="77777777" w:rsidR="00CF6EB8" w:rsidRPr="00804AC7" w:rsidRDefault="00CF6EB8" w:rsidP="004E0123">
            <w:pPr>
              <w:rPr>
                <w:ins w:id="7663" w:author="st1" w:date="2021-04-16T14:57:00Z"/>
                <w:rFonts w:ascii="標楷體" w:eastAsia="標楷體" w:hAnsi="標楷體"/>
              </w:rPr>
            </w:pPr>
            <w:ins w:id="7664" w:author="st1" w:date="2021-04-16T14:57:00Z">
              <w:r w:rsidRPr="00804AC7">
                <w:rPr>
                  <w:rFonts w:ascii="標楷體" w:eastAsia="標楷體" w:hAnsi="標楷體" w:hint="eastAsia"/>
                </w:rPr>
                <w:t>不會有負值與小數點</w:t>
              </w:r>
            </w:ins>
          </w:p>
        </w:tc>
      </w:tr>
      <w:tr w:rsidR="00CF6EB8" w:rsidRPr="00804AC7" w14:paraId="070B00FC" w14:textId="77777777" w:rsidTr="004E0123">
        <w:trPr>
          <w:trHeight w:val="244"/>
          <w:ins w:id="7665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DD59" w14:textId="77777777" w:rsidR="00CF6EB8" w:rsidRPr="00804AC7" w:rsidRDefault="00CF6EB8" w:rsidP="004E0123">
            <w:pPr>
              <w:rPr>
                <w:ins w:id="7666" w:author="st1" w:date="2021-04-16T14:57:00Z"/>
                <w:rFonts w:ascii="標楷體" w:eastAsia="標楷體" w:hAnsi="標楷體"/>
              </w:rPr>
            </w:pPr>
            <w:ins w:id="7667" w:author="st1" w:date="2021-04-16T14:57:00Z">
              <w:r w:rsidRPr="00804AC7"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8730" w14:textId="77777777" w:rsidR="00CF6EB8" w:rsidRPr="00804AC7" w:rsidRDefault="00CF6EB8" w:rsidP="004E0123">
            <w:pPr>
              <w:rPr>
                <w:ins w:id="7668" w:author="st1" w:date="2021-04-16T14:57:00Z"/>
                <w:rFonts w:ascii="標楷體" w:eastAsia="標楷體" w:hAnsi="標楷體"/>
              </w:rPr>
            </w:pPr>
            <w:ins w:id="7669" w:author="st1" w:date="2021-04-16T14:57:00Z">
              <w:r w:rsidRPr="00804AC7">
                <w:rPr>
                  <w:rFonts w:ascii="標楷體" w:eastAsia="標楷體" w:hAnsi="標楷體" w:hint="eastAsia"/>
                </w:rPr>
                <w:t>業務報酬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4E69F" w14:textId="77777777" w:rsidR="00CF6EB8" w:rsidRPr="00804AC7" w:rsidRDefault="00CF6EB8" w:rsidP="004E0123">
            <w:pPr>
              <w:rPr>
                <w:ins w:id="7670" w:author="st1" w:date="2021-04-16T14:57:00Z"/>
                <w:rFonts w:ascii="標楷體" w:eastAsia="標楷體" w:hAnsi="標楷體"/>
              </w:rPr>
            </w:pPr>
            <w:ins w:id="7671" w:author="st1" w:date="2021-04-16T14:57:00Z">
              <w:r w:rsidRPr="00804AC7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5B7" w14:textId="77777777" w:rsidR="00CF6EB8" w:rsidRPr="00804AC7" w:rsidRDefault="00CF6EB8" w:rsidP="004E0123">
            <w:pPr>
              <w:rPr>
                <w:ins w:id="7672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6329" w14:textId="77777777" w:rsidR="00CF6EB8" w:rsidRPr="00804AC7" w:rsidRDefault="00CF6EB8" w:rsidP="004E0123">
            <w:pPr>
              <w:rPr>
                <w:ins w:id="7673" w:author="st1" w:date="2021-04-16T14:57:00Z"/>
                <w:rFonts w:ascii="標楷體" w:eastAsia="標楷體" w:hAnsi="標楷體"/>
              </w:rPr>
            </w:pPr>
            <w:ins w:id="7674" w:author="st1" w:date="2021-04-16T14:57:00Z"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</w:p>
          <w:p w14:paraId="32ABE207" w14:textId="77777777" w:rsidR="00CF6EB8" w:rsidRPr="00804AC7" w:rsidRDefault="00CF6EB8" w:rsidP="004E0123">
            <w:pPr>
              <w:rPr>
                <w:ins w:id="7675" w:author="st1" w:date="2021-04-16T14:57:00Z"/>
                <w:rFonts w:ascii="標楷體" w:eastAsia="標楷體" w:hAnsi="標楷體"/>
              </w:rPr>
            </w:pPr>
            <w:ins w:id="7676" w:author="st1" w:date="2021-04-16T14:57:00Z">
              <w:r w:rsidRPr="00804AC7">
                <w:rPr>
                  <w:rFonts w:ascii="標楷體" w:eastAsia="標楷體" w:hAnsi="標楷體" w:hint="eastAsia"/>
                </w:rPr>
                <w:t>不會有負值與小數點</w:t>
              </w:r>
            </w:ins>
          </w:p>
        </w:tc>
      </w:tr>
      <w:tr w:rsidR="00CF6EB8" w:rsidRPr="00804AC7" w14:paraId="0E789A93" w14:textId="77777777" w:rsidTr="004E0123">
        <w:trPr>
          <w:trHeight w:val="244"/>
          <w:ins w:id="7677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1803D" w14:textId="77777777" w:rsidR="00CF6EB8" w:rsidRPr="00804AC7" w:rsidRDefault="00CF6EB8" w:rsidP="004E0123">
            <w:pPr>
              <w:rPr>
                <w:ins w:id="7678" w:author="st1" w:date="2021-04-16T14:57:00Z"/>
                <w:rFonts w:ascii="標楷體" w:eastAsia="標楷體" w:hAnsi="標楷體"/>
              </w:rPr>
            </w:pPr>
            <w:ins w:id="7679" w:author="st1" w:date="2021-04-16T14:57:00Z">
              <w:r w:rsidRPr="00804AC7"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82F2" w14:textId="77777777" w:rsidR="00CF6EB8" w:rsidRPr="00804AC7" w:rsidRDefault="00CF6EB8" w:rsidP="004E0123">
            <w:pPr>
              <w:rPr>
                <w:ins w:id="7680" w:author="st1" w:date="2021-04-16T14:57:00Z"/>
                <w:rFonts w:ascii="標楷體" w:eastAsia="標楷體" w:hAnsi="標楷體"/>
              </w:rPr>
            </w:pPr>
            <w:ins w:id="7681" w:author="st1" w:date="2021-04-16T14:57:00Z">
              <w:r w:rsidRPr="00804AC7">
                <w:rPr>
                  <w:rFonts w:ascii="標楷體" w:eastAsia="標楷體" w:hAnsi="標楷體" w:hint="eastAsia"/>
                </w:rPr>
                <w:t>業績金額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4F24" w14:textId="77777777" w:rsidR="00CF6EB8" w:rsidRPr="00804AC7" w:rsidRDefault="00CF6EB8" w:rsidP="004E0123">
            <w:pPr>
              <w:rPr>
                <w:ins w:id="7682" w:author="st1" w:date="2021-04-16T14:57:00Z"/>
                <w:rFonts w:ascii="標楷體" w:eastAsia="標楷體" w:hAnsi="標楷體"/>
              </w:rPr>
            </w:pPr>
            <w:ins w:id="7683" w:author="st1" w:date="2021-04-16T14:57:00Z">
              <w:r w:rsidRPr="00804AC7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C7A8" w14:textId="77777777" w:rsidR="00CF6EB8" w:rsidRPr="00804AC7" w:rsidRDefault="00CF6EB8" w:rsidP="004E0123">
            <w:pPr>
              <w:rPr>
                <w:ins w:id="7684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5EFB" w14:textId="77777777" w:rsidR="00CF6EB8" w:rsidRPr="00804AC7" w:rsidRDefault="00CF6EB8" w:rsidP="004E0123">
            <w:pPr>
              <w:rPr>
                <w:ins w:id="7685" w:author="st1" w:date="2021-04-16T14:57:00Z"/>
                <w:rFonts w:ascii="標楷體" w:eastAsia="標楷體" w:hAnsi="標楷體"/>
              </w:rPr>
            </w:pPr>
            <w:ins w:id="7686" w:author="st1" w:date="2021-04-16T14:57:00Z"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</w:p>
          <w:p w14:paraId="6FC5B333" w14:textId="77777777" w:rsidR="00CF6EB8" w:rsidRPr="00804AC7" w:rsidRDefault="00CF6EB8" w:rsidP="004E0123">
            <w:pPr>
              <w:rPr>
                <w:ins w:id="7687" w:author="st1" w:date="2021-04-16T14:57:00Z"/>
                <w:rFonts w:ascii="標楷體" w:eastAsia="標楷體" w:hAnsi="標楷體"/>
              </w:rPr>
            </w:pPr>
            <w:ins w:id="7688" w:author="st1" w:date="2021-04-16T14:57:00Z">
              <w:r w:rsidRPr="00804AC7">
                <w:rPr>
                  <w:rFonts w:ascii="標楷體" w:eastAsia="標楷體" w:hAnsi="標楷體" w:hint="eastAsia"/>
                </w:rPr>
                <w:t>不會有負值與小數點</w:t>
              </w:r>
            </w:ins>
          </w:p>
        </w:tc>
      </w:tr>
      <w:tr w:rsidR="00CF6EB8" w:rsidRPr="00804AC7" w14:paraId="6BC519DD" w14:textId="77777777" w:rsidTr="004E0123">
        <w:trPr>
          <w:trHeight w:val="244"/>
          <w:ins w:id="7689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EB45F" w14:textId="77777777" w:rsidR="00CF6EB8" w:rsidRPr="00804AC7" w:rsidRDefault="00CF6EB8" w:rsidP="004E0123">
            <w:pPr>
              <w:rPr>
                <w:ins w:id="7690" w:author="st1" w:date="2021-04-16T14:57:00Z"/>
                <w:rFonts w:ascii="標楷體" w:eastAsia="標楷體" w:hAnsi="標楷體"/>
              </w:rPr>
            </w:pPr>
            <w:ins w:id="7691" w:author="st1" w:date="2021-04-16T14:57:00Z">
              <w:r w:rsidRPr="00804AC7"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787A" w14:textId="77777777" w:rsidR="00CF6EB8" w:rsidRPr="00804AC7" w:rsidRDefault="00CF6EB8" w:rsidP="004E0123">
            <w:pPr>
              <w:rPr>
                <w:ins w:id="7692" w:author="st1" w:date="2021-04-16T14:57:00Z"/>
                <w:rFonts w:ascii="標楷體" w:eastAsia="標楷體" w:hAnsi="標楷體"/>
              </w:rPr>
            </w:pPr>
            <w:ins w:id="7693" w:author="st1" w:date="2021-04-16T14:57:00Z">
              <w:r w:rsidRPr="00804AC7">
                <w:rPr>
                  <w:rFonts w:ascii="標楷體" w:eastAsia="標楷體" w:hAnsi="標楷體" w:hint="eastAsia"/>
                </w:rPr>
                <w:t>件數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C39A" w14:textId="77777777" w:rsidR="00CF6EB8" w:rsidRPr="00804AC7" w:rsidRDefault="00CF6EB8" w:rsidP="004E0123">
            <w:pPr>
              <w:rPr>
                <w:ins w:id="7694" w:author="st1" w:date="2021-04-16T14:57:00Z"/>
                <w:rFonts w:ascii="標楷體" w:eastAsia="標楷體" w:hAnsi="標楷體"/>
              </w:rPr>
            </w:pPr>
            <w:ins w:id="7695" w:author="st1" w:date="2021-04-16T14:57:00Z">
              <w:r w:rsidRPr="00804AC7">
                <w:rPr>
                  <w:rFonts w:ascii="標楷體" w:eastAsia="標楷體" w:hAnsi="標楷體" w:hint="eastAsia"/>
                </w:rPr>
                <w:t>9(5)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B858" w14:textId="77777777" w:rsidR="00CF6EB8" w:rsidRPr="00804AC7" w:rsidRDefault="00CF6EB8" w:rsidP="004E0123">
            <w:pPr>
              <w:rPr>
                <w:ins w:id="7696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FA28" w14:textId="77777777" w:rsidR="00CF6EB8" w:rsidRPr="00804AC7" w:rsidRDefault="00CF6EB8" w:rsidP="004E0123">
            <w:pPr>
              <w:rPr>
                <w:ins w:id="7697" w:author="st1" w:date="2021-04-16T14:57:00Z"/>
                <w:rFonts w:ascii="標楷體" w:eastAsia="標楷體" w:hAnsi="標楷體"/>
              </w:rPr>
            </w:pPr>
            <w:ins w:id="7698" w:author="st1" w:date="2021-04-16T14:57:00Z">
              <w:r w:rsidRPr="00804AC7">
                <w:rPr>
                  <w:rFonts w:ascii="標楷體" w:eastAsia="標楷體" w:hAnsi="標楷體" w:hint="eastAsia"/>
                </w:rPr>
                <w:t>必為整數</w:t>
              </w:r>
            </w:ins>
          </w:p>
          <w:p w14:paraId="42CDC9D7" w14:textId="77777777" w:rsidR="00CF6EB8" w:rsidRPr="00804AC7" w:rsidRDefault="00CF6EB8" w:rsidP="004E0123">
            <w:pPr>
              <w:rPr>
                <w:ins w:id="7699" w:author="st1" w:date="2021-04-16T14:57:00Z"/>
                <w:rFonts w:ascii="標楷體" w:eastAsia="標楷體" w:hAnsi="標楷體"/>
              </w:rPr>
            </w:pPr>
            <w:ins w:id="7700" w:author="st1" w:date="2021-04-16T14:57:00Z">
              <w:r w:rsidRPr="00804AC7">
                <w:rPr>
                  <w:rFonts w:ascii="標楷體" w:eastAsia="標楷體" w:hAnsi="標楷體" w:hint="eastAsia"/>
                </w:rPr>
                <w:t>L5951沒有此欄位</w:t>
              </w:r>
            </w:ins>
          </w:p>
        </w:tc>
      </w:tr>
      <w:tr w:rsidR="00CF6EB8" w:rsidRPr="00804AC7" w14:paraId="75F9583D" w14:textId="77777777" w:rsidTr="004E0123">
        <w:trPr>
          <w:trHeight w:val="244"/>
          <w:ins w:id="7701" w:author="st1" w:date="2021-04-16T14:57:00Z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E2E8C" w14:textId="77777777" w:rsidR="00CF6EB8" w:rsidRPr="00804AC7" w:rsidRDefault="00CF6EB8" w:rsidP="004E0123">
            <w:pPr>
              <w:rPr>
                <w:ins w:id="7702" w:author="st1" w:date="2021-04-16T14:57:00Z"/>
                <w:rFonts w:ascii="標楷體" w:eastAsia="標楷體" w:hAnsi="標楷體"/>
              </w:rPr>
            </w:pPr>
            <w:ins w:id="7703" w:author="st1" w:date="2021-04-16T14:57:00Z">
              <w:r w:rsidRPr="00804AC7"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5CB2" w14:textId="77777777" w:rsidR="00CF6EB8" w:rsidRPr="00804AC7" w:rsidRDefault="00CF6EB8" w:rsidP="004E0123">
            <w:pPr>
              <w:rPr>
                <w:ins w:id="7704" w:author="st1" w:date="2021-04-16T14:57:00Z"/>
                <w:rFonts w:ascii="標楷體" w:eastAsia="標楷體" w:hAnsi="標楷體"/>
              </w:rPr>
            </w:pPr>
            <w:ins w:id="7705" w:author="st1" w:date="2021-04-16T14:57:00Z">
              <w:r w:rsidRPr="00804AC7">
                <w:rPr>
                  <w:rFonts w:ascii="標楷體" w:eastAsia="標楷體" w:hAnsi="標楷體" w:hint="eastAsia"/>
                </w:rPr>
                <w:t>工作月</w:t>
              </w:r>
            </w:ins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D61B" w14:textId="77777777" w:rsidR="00CF6EB8" w:rsidRPr="00804AC7" w:rsidRDefault="00CF6EB8" w:rsidP="004E0123">
            <w:pPr>
              <w:rPr>
                <w:ins w:id="7706" w:author="st1" w:date="2021-04-16T14:57:00Z"/>
                <w:rFonts w:ascii="標楷體" w:eastAsia="標楷體" w:hAnsi="標楷體"/>
              </w:rPr>
            </w:pPr>
            <w:ins w:id="7707" w:author="st1" w:date="2021-04-16T14:57:00Z">
              <w:r w:rsidRPr="00804AC7">
                <w:rPr>
                  <w:rFonts w:ascii="標楷體" w:eastAsia="標楷體" w:hAnsi="標楷體" w:hint="eastAsia"/>
                </w:rPr>
                <w:t>9(6)</w:t>
              </w:r>
            </w:ins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18C" w14:textId="77777777" w:rsidR="00CF6EB8" w:rsidRPr="00804AC7" w:rsidRDefault="00CF6EB8" w:rsidP="004E0123">
            <w:pPr>
              <w:rPr>
                <w:ins w:id="7708" w:author="st1" w:date="2021-04-16T14:57:00Z"/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6C98" w14:textId="77777777" w:rsidR="00CF6EB8" w:rsidRPr="00804AC7" w:rsidRDefault="00CF6EB8" w:rsidP="004E0123">
            <w:pPr>
              <w:rPr>
                <w:ins w:id="7709" w:author="st1" w:date="2021-04-16T14:57:00Z"/>
                <w:rFonts w:ascii="標楷體" w:eastAsia="標楷體" w:hAnsi="標楷體"/>
              </w:rPr>
            </w:pPr>
            <w:ins w:id="7710" w:author="st1" w:date="2021-04-16T14:57:00Z">
              <w:r w:rsidRPr="00804AC7">
                <w:rPr>
                  <w:rFonts w:ascii="標楷體" w:eastAsia="標楷體" w:hAnsi="標楷體" w:hint="eastAsia"/>
                </w:rPr>
                <w:t>民國年月</w:t>
              </w:r>
            </w:ins>
          </w:p>
          <w:p w14:paraId="5F3B0345" w14:textId="77777777" w:rsidR="00CF6EB8" w:rsidRPr="00804AC7" w:rsidRDefault="00CF6EB8" w:rsidP="004E0123">
            <w:pPr>
              <w:rPr>
                <w:ins w:id="7711" w:author="st1" w:date="2021-04-16T14:57:00Z"/>
                <w:rFonts w:ascii="標楷體" w:eastAsia="標楷體" w:hAnsi="標楷體"/>
              </w:rPr>
            </w:pPr>
            <w:ins w:id="7712" w:author="st1" w:date="2021-04-16T14:57:00Z">
              <w:r w:rsidRPr="00804AC7">
                <w:rPr>
                  <w:rFonts w:ascii="標楷體" w:eastAsia="標楷體" w:hAnsi="標楷體" w:hint="eastAsia"/>
                </w:rPr>
                <w:t>L5951沒有此欄位</w:t>
              </w:r>
            </w:ins>
          </w:p>
        </w:tc>
      </w:tr>
      <w:bookmarkEnd w:id="7450"/>
    </w:tbl>
    <w:p w14:paraId="79BB04C2" w14:textId="77777777" w:rsidR="00CF6EB8" w:rsidRPr="00804AC7" w:rsidRDefault="00CF6EB8" w:rsidP="00CF6EB8">
      <w:pPr>
        <w:pStyle w:val="af9"/>
        <w:ind w:leftChars="0" w:left="1276"/>
        <w:rPr>
          <w:ins w:id="7713" w:author="st1" w:date="2021-04-16T14:57:00Z"/>
          <w:rFonts w:ascii="標楷體" w:eastAsia="標楷體" w:hAnsi="標楷體"/>
        </w:rPr>
      </w:pPr>
    </w:p>
    <w:p w14:paraId="0D873591" w14:textId="3603F5A1" w:rsidR="00CF6EB8" w:rsidRDefault="00CF6EB8" w:rsidP="0040066E">
      <w:pPr>
        <w:snapToGrid w:val="0"/>
        <w:ind w:left="1418" w:hanging="480"/>
        <w:rPr>
          <w:ins w:id="7714" w:author="st1" w:date="2021-04-16T14:56:00Z"/>
          <w:rFonts w:eastAsia="標楷體"/>
          <w:sz w:val="26"/>
        </w:rPr>
      </w:pPr>
    </w:p>
    <w:p w14:paraId="7BFA360A" w14:textId="71BC53FF" w:rsidR="00CF6EB8" w:rsidRPr="0040066E" w:rsidDel="00CF6EB8" w:rsidRDefault="00CF6EB8" w:rsidP="0040066E">
      <w:pPr>
        <w:snapToGrid w:val="0"/>
        <w:ind w:left="1418" w:hanging="480"/>
        <w:rPr>
          <w:del w:id="7715" w:author="st1" w:date="2021-04-16T14:57:00Z"/>
          <w:rFonts w:eastAsia="標楷體"/>
          <w:sz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40066E" w:rsidRPr="0040066E" w:rsidDel="00CF6EB8" w14:paraId="4DBDC31F" w14:textId="3977CF0D" w:rsidTr="00911834">
        <w:trPr>
          <w:trHeight w:val="388"/>
          <w:jc w:val="center"/>
          <w:del w:id="7716" w:author="st1" w:date="2021-04-16T14:57:00Z"/>
        </w:trPr>
        <w:tc>
          <w:tcPr>
            <w:tcW w:w="696" w:type="dxa"/>
            <w:vMerge w:val="restart"/>
          </w:tcPr>
          <w:p w14:paraId="36A5C627" w14:textId="57A84D08" w:rsidR="0040066E" w:rsidRPr="0040066E" w:rsidDel="00CF6EB8" w:rsidRDefault="0040066E" w:rsidP="0040066E">
            <w:pPr>
              <w:rPr>
                <w:del w:id="7717" w:author="st1" w:date="2021-04-16T14:57:00Z"/>
                <w:rFonts w:ascii="標楷體" w:eastAsia="標楷體" w:hAnsi="標楷體"/>
              </w:rPr>
            </w:pPr>
            <w:del w:id="7718" w:author="st1" w:date="2021-04-16T14:57:00Z">
              <w:r w:rsidRPr="0040066E" w:rsidDel="00CF6EB8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vMerge w:val="restart"/>
          </w:tcPr>
          <w:p w14:paraId="10AF9CDD" w14:textId="0ADB6FA4" w:rsidR="0040066E" w:rsidRPr="0040066E" w:rsidDel="00CF6EB8" w:rsidRDefault="0040066E" w:rsidP="0040066E">
            <w:pPr>
              <w:rPr>
                <w:del w:id="7719" w:author="st1" w:date="2021-04-16T14:57:00Z"/>
                <w:rFonts w:ascii="標楷體" w:eastAsia="標楷體" w:hAnsi="標楷體"/>
              </w:rPr>
            </w:pPr>
            <w:del w:id="7720" w:author="st1" w:date="2021-04-16T14:57:00Z">
              <w:r w:rsidRPr="0040066E" w:rsidDel="00CF6EB8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3969" w:type="dxa"/>
          </w:tcPr>
          <w:p w14:paraId="3C2183D5" w14:textId="59ED8AE9" w:rsidR="0040066E" w:rsidRPr="0040066E" w:rsidDel="00CF6EB8" w:rsidRDefault="0040066E" w:rsidP="0040066E">
            <w:pPr>
              <w:jc w:val="center"/>
              <w:rPr>
                <w:del w:id="7721" w:author="st1" w:date="2021-04-16T14:57:00Z"/>
                <w:rFonts w:ascii="標楷體" w:eastAsia="標楷體" w:hAnsi="標楷體"/>
              </w:rPr>
            </w:pPr>
            <w:del w:id="7722" w:author="st1" w:date="2021-04-16T14:57:00Z">
              <w:r w:rsidRPr="0040066E" w:rsidDel="00CF6EB8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693" w:type="dxa"/>
            <w:vMerge w:val="restart"/>
          </w:tcPr>
          <w:p w14:paraId="6CCB4909" w14:textId="03E669DC" w:rsidR="0040066E" w:rsidRPr="0040066E" w:rsidDel="00CF6EB8" w:rsidRDefault="0040066E" w:rsidP="0040066E">
            <w:pPr>
              <w:rPr>
                <w:del w:id="7723" w:author="st1" w:date="2021-04-16T14:57:00Z"/>
                <w:rFonts w:ascii="標楷體" w:eastAsia="標楷體" w:hAnsi="標楷體"/>
              </w:rPr>
            </w:pPr>
            <w:del w:id="7724" w:author="st1" w:date="2021-04-16T14:57:00Z">
              <w:r w:rsidRPr="0040066E" w:rsidDel="00CF6EB8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40066E" w:rsidRPr="0040066E" w:rsidDel="00CF6EB8" w14:paraId="083610EA" w14:textId="0761BF6E" w:rsidTr="00911834">
        <w:trPr>
          <w:trHeight w:val="244"/>
          <w:jc w:val="center"/>
          <w:del w:id="7725" w:author="st1" w:date="2021-04-16T14:57:00Z"/>
        </w:trPr>
        <w:tc>
          <w:tcPr>
            <w:tcW w:w="696" w:type="dxa"/>
            <w:vMerge/>
          </w:tcPr>
          <w:p w14:paraId="03F368FD" w14:textId="444EED0E" w:rsidR="0040066E" w:rsidRPr="0040066E" w:rsidDel="00CF6EB8" w:rsidRDefault="0040066E" w:rsidP="0040066E">
            <w:pPr>
              <w:rPr>
                <w:del w:id="7726" w:author="st1" w:date="2021-04-16T14:57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C0F5487" w14:textId="22E908EE" w:rsidR="0040066E" w:rsidRPr="0040066E" w:rsidDel="00CF6EB8" w:rsidRDefault="0040066E" w:rsidP="0040066E">
            <w:pPr>
              <w:rPr>
                <w:del w:id="7727" w:author="st1" w:date="2021-04-16T14:57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32A95BC" w14:textId="186F5755" w:rsidR="0040066E" w:rsidRPr="0040066E" w:rsidDel="00CF6EB8" w:rsidRDefault="0040066E" w:rsidP="0040066E">
            <w:pPr>
              <w:rPr>
                <w:del w:id="7728" w:author="st1" w:date="2021-04-16T14:57:00Z"/>
                <w:rFonts w:ascii="標楷體" w:eastAsia="標楷體" w:hAnsi="標楷體"/>
              </w:rPr>
            </w:pPr>
            <w:del w:id="7729" w:author="st1" w:date="2021-04-16T14:57:00Z">
              <w:r w:rsidRPr="0040066E" w:rsidDel="00CF6EB8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693" w:type="dxa"/>
            <w:vMerge/>
          </w:tcPr>
          <w:p w14:paraId="73BF2D34" w14:textId="0276171F" w:rsidR="0040066E" w:rsidRPr="0040066E" w:rsidDel="00CF6EB8" w:rsidRDefault="0040066E" w:rsidP="0040066E">
            <w:pPr>
              <w:rPr>
                <w:del w:id="7730" w:author="st1" w:date="2021-04-16T14:57:00Z"/>
                <w:rFonts w:ascii="標楷體" w:eastAsia="標楷體" w:hAnsi="標楷體"/>
              </w:rPr>
            </w:pPr>
          </w:p>
        </w:tc>
      </w:tr>
      <w:tr w:rsidR="0040066E" w:rsidRPr="0040066E" w:rsidDel="00CF6EB8" w14:paraId="7AAAEE8A" w14:textId="23CA3F1E" w:rsidTr="00911834">
        <w:trPr>
          <w:trHeight w:val="291"/>
          <w:jc w:val="center"/>
          <w:del w:id="7731" w:author="st1" w:date="2021-04-16T14:57:00Z"/>
        </w:trPr>
        <w:tc>
          <w:tcPr>
            <w:tcW w:w="2833" w:type="dxa"/>
            <w:gridSpan w:val="2"/>
          </w:tcPr>
          <w:p w14:paraId="1D339F93" w14:textId="3F336FCF" w:rsidR="0040066E" w:rsidRPr="0040066E" w:rsidDel="00CF6EB8" w:rsidRDefault="0040066E" w:rsidP="0040066E">
            <w:pPr>
              <w:rPr>
                <w:del w:id="7732" w:author="st1" w:date="2021-04-16T14:57:00Z"/>
                <w:rFonts w:ascii="標楷體" w:eastAsia="標楷體" w:hAnsi="標楷體"/>
                <w:b/>
              </w:rPr>
            </w:pPr>
            <w:del w:id="7733" w:author="st1" w:date="2021-04-16T14:57:00Z">
              <w:r w:rsidRPr="0040066E" w:rsidDel="00CF6EB8">
                <w:rPr>
                  <w:rFonts w:ascii="標楷體" w:eastAsia="標楷體" w:hAnsi="標楷體" w:hint="eastAsia"/>
                  <w:b/>
                </w:rPr>
                <w:delText>[</w:delText>
              </w:r>
              <w:r w:rsidR="00ED423D" w:rsidDel="00CF6EB8">
                <w:rPr>
                  <w:rFonts w:ascii="標楷體" w:eastAsia="標楷體" w:hAnsi="標楷體" w:hint="eastAsia"/>
                  <w:b/>
                </w:rPr>
                <w:delText>維護</w:delText>
              </w:r>
              <w:r w:rsidRPr="0040066E" w:rsidDel="00CF6EB8">
                <w:rPr>
                  <w:rFonts w:ascii="標楷體" w:eastAsia="標楷體" w:hAnsi="標楷體" w:hint="eastAsia"/>
                  <w:b/>
                </w:rPr>
                <w:delText>]</w:delText>
              </w:r>
            </w:del>
          </w:p>
        </w:tc>
        <w:tc>
          <w:tcPr>
            <w:tcW w:w="3969" w:type="dxa"/>
          </w:tcPr>
          <w:p w14:paraId="607D9794" w14:textId="1A701F83" w:rsidR="0040066E" w:rsidRPr="0040066E" w:rsidDel="00CF6EB8" w:rsidRDefault="0040066E" w:rsidP="0040066E">
            <w:pPr>
              <w:rPr>
                <w:del w:id="7734" w:author="st1" w:date="2021-04-16T14:57:00Z"/>
                <w:rFonts w:ascii="標楷體" w:eastAsia="標楷體" w:hAnsi="標楷體"/>
                <w:b/>
              </w:rPr>
            </w:pPr>
            <w:del w:id="7735" w:author="st1" w:date="2021-04-16T14:57:00Z">
              <w:r w:rsidRPr="0040066E" w:rsidDel="00CF6EB8">
                <w:rPr>
                  <w:rFonts w:ascii="標楷體" w:eastAsia="標楷體" w:hAnsi="標楷體" w:hint="eastAsia"/>
                </w:rPr>
                <w:delText>連結</w:delText>
              </w:r>
              <w:r w:rsidRPr="0040066E" w:rsidDel="00CF6EB8">
                <w:rPr>
                  <w:rFonts w:ascii="標楷體" w:eastAsia="標楷體" w:hAnsi="標楷體" w:hint="eastAsia"/>
                  <w:b/>
                </w:rPr>
                <w:delText xml:space="preserve"> [</w:delText>
              </w:r>
              <w:r w:rsidRPr="0040066E" w:rsidDel="00CF6EB8">
                <w:rPr>
                  <w:rFonts w:ascii="標楷體" w:eastAsia="標楷體" w:hAnsi="標楷體" w:hint="eastAsia"/>
                </w:rPr>
                <w:delText>L5501</w:delText>
              </w:r>
            </w:del>
            <w:ins w:id="7736" w:author="88692" w:date="2020-06-19T09:50:00Z">
              <w:del w:id="7737" w:author="st1" w:date="2021-04-16T14:57:00Z">
                <w:r w:rsidR="00284AB5" w:rsidRPr="00284AB5" w:rsidDel="00CF6EB8">
                  <w:rPr>
                    <w:rFonts w:ascii="標楷體" w:eastAsia="標楷體" w:hAnsi="標楷體" w:hint="eastAsia"/>
                    <w:b/>
                    <w:bCs/>
                    <w:rPrChange w:id="7738" w:author="88692" w:date="2020-06-19T09:50:00Z">
                      <w:rPr>
                        <w:rFonts w:ascii="標楷體" w:eastAsia="標楷體" w:hAnsi="標楷體" w:hint="eastAsia"/>
                      </w:rPr>
                    </w:rPrChange>
                  </w:rPr>
                  <w:delText>介紹人</w:delText>
                </w:r>
              </w:del>
            </w:ins>
            <w:del w:id="7739" w:author="st1" w:date="2021-04-16T14:57:00Z">
              <w:r w:rsidRPr="0040066E" w:rsidDel="00CF6EB8">
                <w:rPr>
                  <w:rFonts w:ascii="標楷體" w:eastAsia="標楷體" w:hAnsi="標楷體" w:hint="eastAsia"/>
                  <w:b/>
                </w:rPr>
                <w:delText>業績</w:delText>
              </w:r>
            </w:del>
            <w:ins w:id="7740" w:author="88692" w:date="2020-06-19T09:50:00Z">
              <w:del w:id="7741" w:author="st1" w:date="2021-04-16T14:57:00Z">
                <w:r w:rsidR="00284AB5" w:rsidDel="00CF6EB8">
                  <w:rPr>
                    <w:rFonts w:ascii="標楷體" w:eastAsia="標楷體" w:hAnsi="標楷體" w:hint="eastAsia"/>
                    <w:b/>
                  </w:rPr>
                  <w:delText>案件</w:delText>
                </w:r>
              </w:del>
            </w:ins>
            <w:del w:id="7742" w:author="st1" w:date="2021-04-16T14:57:00Z">
              <w:r w:rsidRPr="0040066E" w:rsidDel="00CF6EB8">
                <w:rPr>
                  <w:rFonts w:ascii="標楷體" w:eastAsia="標楷體" w:hAnsi="標楷體" w:hint="eastAsia"/>
                  <w:b/>
                </w:rPr>
                <w:delText>案件計件代碼維護-修改]</w:delText>
              </w:r>
            </w:del>
          </w:p>
          <w:p w14:paraId="4D2CE60D" w14:textId="3E21F4C4" w:rsidR="0040066E" w:rsidRPr="0040066E" w:rsidDel="00CF6EB8" w:rsidRDefault="0040066E" w:rsidP="0040066E">
            <w:pPr>
              <w:rPr>
                <w:del w:id="7743" w:author="st1" w:date="2021-04-16T14:57:00Z"/>
                <w:rFonts w:ascii="標楷體" w:eastAsia="標楷體" w:hAnsi="標楷體"/>
              </w:rPr>
            </w:pPr>
            <w:del w:id="7744" w:author="st1" w:date="2021-04-16T14:57:00Z">
              <w:r w:rsidRPr="0040066E" w:rsidDel="00CF6EB8">
                <w:rPr>
                  <w:rFonts w:ascii="標楷體" w:eastAsia="標楷體" w:hAnsi="標楷體" w:hint="eastAsia"/>
                </w:rPr>
                <w:delText>批次已處理者須[DISABLE]</w:delText>
              </w:r>
            </w:del>
          </w:p>
        </w:tc>
        <w:tc>
          <w:tcPr>
            <w:tcW w:w="2693" w:type="dxa"/>
          </w:tcPr>
          <w:p w14:paraId="4E826008" w14:textId="37B7DDF1" w:rsidR="0040066E" w:rsidRPr="0040066E" w:rsidDel="00CF6EB8" w:rsidRDefault="0040066E" w:rsidP="0040066E">
            <w:pPr>
              <w:rPr>
                <w:del w:id="7745" w:author="st1" w:date="2021-04-16T14:57:00Z"/>
                <w:rFonts w:ascii="標楷體" w:eastAsia="標楷體" w:hAnsi="標楷體"/>
              </w:rPr>
            </w:pPr>
          </w:p>
        </w:tc>
      </w:tr>
      <w:tr w:rsidR="0040066E" w:rsidRPr="00F2043C" w:rsidDel="00CF6EB8" w14:paraId="66217444" w14:textId="6937D1BB" w:rsidTr="00911834">
        <w:trPr>
          <w:trHeight w:val="291"/>
          <w:jc w:val="center"/>
          <w:del w:id="7746" w:author="st1" w:date="2021-04-16T14:57:00Z"/>
        </w:trPr>
        <w:tc>
          <w:tcPr>
            <w:tcW w:w="2833" w:type="dxa"/>
            <w:gridSpan w:val="2"/>
          </w:tcPr>
          <w:p w14:paraId="0A8E29F5" w14:textId="662CCF23" w:rsidR="0040066E" w:rsidRPr="00F2043C" w:rsidDel="00CF6EB8" w:rsidRDefault="0040066E" w:rsidP="0040066E">
            <w:pPr>
              <w:rPr>
                <w:del w:id="7747" w:author="st1" w:date="2021-04-16T14:57:00Z"/>
                <w:rFonts w:ascii="標楷體" w:eastAsia="標楷體" w:hAnsi="標楷體"/>
                <w:b/>
                <w:strike/>
                <w:color w:val="FF0000"/>
                <w:rPrChange w:id="7748" w:author="88692" w:date="2020-06-19T10:04:00Z">
                  <w:rPr>
                    <w:del w:id="7749" w:author="st1" w:date="2021-04-16T14:57:00Z"/>
                    <w:rFonts w:ascii="標楷體" w:eastAsia="標楷體" w:hAnsi="標楷體"/>
                    <w:b/>
                  </w:rPr>
                </w:rPrChange>
              </w:rPr>
            </w:pPr>
            <w:del w:id="7750" w:author="st1" w:date="2021-04-16T14:57:00Z">
              <w:r w:rsidRPr="00F2043C" w:rsidDel="00CF6EB8">
                <w:rPr>
                  <w:rFonts w:ascii="標楷體" w:eastAsia="標楷體" w:hAnsi="標楷體"/>
                  <w:b/>
                  <w:strike/>
                  <w:color w:val="FF0000"/>
                  <w:rPrChange w:id="7751" w:author="88692" w:date="2020-06-19T10:04:00Z">
                    <w:rPr>
                      <w:rFonts w:ascii="標楷體" w:eastAsia="標楷體" w:hAnsi="標楷體"/>
                      <w:b/>
                    </w:rPr>
                  </w:rPrChange>
                </w:rPr>
                <w:delText>[</w:delText>
              </w:r>
              <w:r w:rsidR="00ED423D" w:rsidRPr="00F2043C" w:rsidDel="00CF6EB8">
                <w:rPr>
                  <w:rFonts w:ascii="標楷體" w:eastAsia="標楷體" w:hAnsi="標楷體" w:hint="eastAsia"/>
                  <w:b/>
                  <w:strike/>
                  <w:color w:val="FF0000"/>
                  <w:rPrChange w:id="7752" w:author="88692" w:date="2020-06-19T10:04:00Z">
                    <w:rPr>
                      <w:rFonts w:ascii="標楷體" w:eastAsia="標楷體" w:hAnsi="標楷體" w:hint="eastAsia"/>
                      <w:b/>
                    </w:rPr>
                  </w:rPrChange>
                </w:rPr>
                <w:delText>追回</w:delText>
              </w:r>
              <w:r w:rsidRPr="00F2043C" w:rsidDel="00CF6EB8">
                <w:rPr>
                  <w:rFonts w:ascii="標楷體" w:eastAsia="標楷體" w:hAnsi="標楷體"/>
                  <w:b/>
                  <w:strike/>
                  <w:color w:val="FF0000"/>
                  <w:rPrChange w:id="7753" w:author="88692" w:date="2020-06-19T10:04:00Z">
                    <w:rPr>
                      <w:rFonts w:ascii="標楷體" w:eastAsia="標楷體" w:hAnsi="標楷體"/>
                      <w:b/>
                    </w:rPr>
                  </w:rPrChange>
                </w:rPr>
                <w:delText>]</w:delText>
              </w:r>
            </w:del>
          </w:p>
        </w:tc>
        <w:tc>
          <w:tcPr>
            <w:tcW w:w="3969" w:type="dxa"/>
          </w:tcPr>
          <w:p w14:paraId="0AEC5F5E" w14:textId="36A19E2C" w:rsidR="0040066E" w:rsidRPr="00F2043C" w:rsidDel="00CF6EB8" w:rsidRDefault="0040066E" w:rsidP="00857CB4">
            <w:pPr>
              <w:rPr>
                <w:del w:id="7754" w:author="st1" w:date="2021-04-16T14:57:00Z"/>
                <w:rFonts w:ascii="標楷體" w:eastAsia="標楷體" w:hAnsi="標楷體"/>
                <w:b/>
                <w:strike/>
                <w:color w:val="FF0000"/>
                <w:rPrChange w:id="7755" w:author="88692" w:date="2020-06-19T10:04:00Z">
                  <w:rPr>
                    <w:del w:id="7756" w:author="st1" w:date="2021-04-16T14:57:00Z"/>
                    <w:rFonts w:ascii="標楷體" w:eastAsia="標楷體" w:hAnsi="標楷體"/>
                    <w:b/>
                  </w:rPr>
                </w:rPrChange>
              </w:rPr>
            </w:pPr>
            <w:del w:id="7757" w:author="st1" w:date="2021-04-16T14:57:00Z">
              <w:r w:rsidRPr="00F2043C" w:rsidDel="00CF6EB8">
                <w:rPr>
                  <w:rFonts w:ascii="標楷體" w:eastAsia="標楷體" w:hAnsi="標楷體" w:hint="eastAsia"/>
                  <w:strike/>
                  <w:color w:val="FF0000"/>
                  <w:rPrChange w:id="7758" w:author="88692" w:date="2020-06-19T10:04:00Z">
                    <w:rPr>
                      <w:rFonts w:ascii="標楷體" w:eastAsia="標楷體" w:hAnsi="標楷體" w:hint="eastAsia"/>
                    </w:rPr>
                  </w:rPrChange>
                </w:rPr>
                <w:delText>連結</w:delText>
              </w:r>
              <w:r w:rsidRPr="00F2043C" w:rsidDel="00CF6EB8">
                <w:rPr>
                  <w:rFonts w:ascii="標楷體" w:eastAsia="標楷體" w:hAnsi="標楷體"/>
                  <w:b/>
                  <w:strike/>
                  <w:color w:val="FF0000"/>
                  <w:rPrChange w:id="7759" w:author="88692" w:date="2020-06-19T10:04:00Z">
                    <w:rPr>
                      <w:rFonts w:ascii="標楷體" w:eastAsia="標楷體" w:hAnsi="標楷體"/>
                      <w:b/>
                    </w:rPr>
                  </w:rPrChange>
                </w:rPr>
                <w:delText>[</w:delText>
              </w:r>
              <w:r w:rsidRPr="00F2043C" w:rsidDel="00CF6EB8">
                <w:rPr>
                  <w:rFonts w:ascii="標楷體" w:eastAsia="標楷體" w:hAnsi="標楷體"/>
                  <w:strike/>
                  <w:color w:val="FF0000"/>
                  <w:rPrChange w:id="7760" w:author="88692" w:date="2020-06-19T10:04:00Z">
                    <w:rPr>
                      <w:rFonts w:ascii="標楷體" w:eastAsia="標楷體" w:hAnsi="標楷體"/>
                    </w:rPr>
                  </w:rPrChange>
                </w:rPr>
                <w:delText>L550</w:delText>
              </w:r>
              <w:r w:rsidR="00535F8B" w:rsidRPr="00F2043C" w:rsidDel="00CF6EB8">
                <w:rPr>
                  <w:rFonts w:ascii="標楷體" w:eastAsia="標楷體" w:hAnsi="標楷體"/>
                  <w:strike/>
                  <w:color w:val="FF0000"/>
                  <w:rPrChange w:id="7761" w:author="88692" w:date="2020-06-19T10:04:00Z">
                    <w:rPr>
                      <w:rFonts w:ascii="標楷體" w:eastAsia="標楷體" w:hAnsi="標楷體"/>
                    </w:rPr>
                  </w:rPrChange>
                </w:rPr>
                <w:delText>3</w:delText>
              </w:r>
              <w:r w:rsidR="00857CB4" w:rsidRPr="00F2043C" w:rsidDel="00CF6EB8">
                <w:rPr>
                  <w:rFonts w:ascii="標楷體" w:eastAsia="標楷體" w:hAnsi="標楷體" w:hint="eastAsia"/>
                  <w:b/>
                  <w:strike/>
                  <w:color w:val="FF0000"/>
                  <w:rPrChange w:id="7762" w:author="88692" w:date="2020-06-19T10:04:00Z">
                    <w:rPr>
                      <w:rFonts w:ascii="標楷體" w:eastAsia="標楷體" w:hAnsi="標楷體" w:hint="eastAsia"/>
                      <w:b/>
                    </w:rPr>
                  </w:rPrChange>
                </w:rPr>
                <w:delText>追回介紹人業績</w:delText>
              </w:r>
              <w:r w:rsidRPr="00F2043C" w:rsidDel="00CF6EB8">
                <w:rPr>
                  <w:rFonts w:ascii="標楷體" w:eastAsia="標楷體" w:hAnsi="標楷體"/>
                  <w:b/>
                  <w:strike/>
                  <w:color w:val="FF0000"/>
                  <w:rPrChange w:id="7763" w:author="88692" w:date="2020-06-19T10:04:00Z">
                    <w:rPr>
                      <w:rFonts w:ascii="標楷體" w:eastAsia="標楷體" w:hAnsi="標楷體"/>
                      <w:b/>
                    </w:rPr>
                  </w:rPrChange>
                </w:rPr>
                <w:delText>]</w:delText>
              </w:r>
            </w:del>
          </w:p>
        </w:tc>
        <w:tc>
          <w:tcPr>
            <w:tcW w:w="2693" w:type="dxa"/>
          </w:tcPr>
          <w:p w14:paraId="291357F1" w14:textId="713DC191" w:rsidR="0040066E" w:rsidRPr="00F2043C" w:rsidDel="00CF6EB8" w:rsidRDefault="0040066E" w:rsidP="0040066E">
            <w:pPr>
              <w:rPr>
                <w:del w:id="7764" w:author="st1" w:date="2021-04-16T14:57:00Z"/>
                <w:rFonts w:ascii="標楷體" w:eastAsia="標楷體" w:hAnsi="標楷體"/>
                <w:strike/>
                <w:color w:val="FF0000"/>
                <w:rPrChange w:id="7765" w:author="88692" w:date="2020-06-19T10:04:00Z">
                  <w:rPr>
                    <w:del w:id="7766" w:author="st1" w:date="2021-04-16T14:57:00Z"/>
                    <w:rFonts w:ascii="標楷體" w:eastAsia="標楷體" w:hAnsi="標楷體"/>
                  </w:rPr>
                </w:rPrChange>
              </w:rPr>
            </w:pPr>
          </w:p>
        </w:tc>
      </w:tr>
      <w:tr w:rsidR="00ED423D" w:rsidRPr="0040066E" w:rsidDel="00CF6EB8" w14:paraId="7990DC00" w14:textId="20B2AE53" w:rsidTr="00911834">
        <w:trPr>
          <w:trHeight w:val="291"/>
          <w:jc w:val="center"/>
          <w:del w:id="7767" w:author="st1" w:date="2021-04-16T14:57:00Z"/>
        </w:trPr>
        <w:tc>
          <w:tcPr>
            <w:tcW w:w="2833" w:type="dxa"/>
            <w:gridSpan w:val="2"/>
            <w:vAlign w:val="center"/>
          </w:tcPr>
          <w:p w14:paraId="2C764BFE" w14:textId="50621E5F" w:rsidR="00ED423D" w:rsidRPr="00ED423D" w:rsidDel="00CF6EB8" w:rsidRDefault="00ED423D" w:rsidP="00ED423D">
            <w:pPr>
              <w:widowControl/>
              <w:rPr>
                <w:del w:id="7768" w:author="st1" w:date="2021-04-16T14:57:00Z"/>
                <w:rFonts w:ascii="標楷體" w:eastAsia="標楷體" w:hAnsi="標楷體"/>
                <w:color w:val="000000"/>
                <w:kern w:val="0"/>
              </w:rPr>
            </w:pPr>
            <w:del w:id="7769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經辦</w:delText>
              </w:r>
            </w:del>
          </w:p>
        </w:tc>
        <w:tc>
          <w:tcPr>
            <w:tcW w:w="3969" w:type="dxa"/>
          </w:tcPr>
          <w:p w14:paraId="514E0958" w14:textId="7A657558" w:rsidR="00ED423D" w:rsidRPr="0040066E" w:rsidDel="00CF6EB8" w:rsidRDefault="008D47C3" w:rsidP="00ED423D">
            <w:pPr>
              <w:rPr>
                <w:del w:id="7770" w:author="st1" w:date="2021-04-16T14:57:00Z"/>
                <w:rFonts w:ascii="標楷體" w:eastAsia="標楷體" w:hAnsi="標楷體"/>
              </w:rPr>
            </w:pPr>
            <w:del w:id="7771" w:author="st1" w:date="2021-04-16T14:57:00Z">
              <w:r w:rsidDel="00CF6EB8">
                <w:rPr>
                  <w:rFonts w:ascii="標楷體" w:eastAsia="標楷體" w:hAnsi="標楷體" w:hint="eastAsia"/>
                </w:rPr>
                <w:delText>X(8)</w:delText>
              </w:r>
            </w:del>
          </w:p>
        </w:tc>
        <w:tc>
          <w:tcPr>
            <w:tcW w:w="2693" w:type="dxa"/>
          </w:tcPr>
          <w:p w14:paraId="39C9460B" w14:textId="2153A376" w:rsidR="00ED423D" w:rsidRPr="0040066E" w:rsidDel="00CF6EB8" w:rsidRDefault="00ED423D" w:rsidP="00ED423D">
            <w:pPr>
              <w:rPr>
                <w:del w:id="7772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3B8F5A97" w14:textId="77923A57" w:rsidTr="00911834">
        <w:trPr>
          <w:trHeight w:val="276"/>
          <w:jc w:val="center"/>
          <w:del w:id="7773" w:author="st1" w:date="2021-04-16T14:57:00Z"/>
        </w:trPr>
        <w:tc>
          <w:tcPr>
            <w:tcW w:w="2833" w:type="dxa"/>
            <w:gridSpan w:val="2"/>
            <w:vAlign w:val="center"/>
          </w:tcPr>
          <w:p w14:paraId="4554DB32" w14:textId="1AF0BC5B" w:rsidR="00ED423D" w:rsidRPr="00ED423D" w:rsidDel="00CF6EB8" w:rsidRDefault="00ED423D" w:rsidP="00ED423D">
            <w:pPr>
              <w:rPr>
                <w:del w:id="7774" w:author="st1" w:date="2021-04-16T14:57:00Z"/>
                <w:rFonts w:ascii="標楷體" w:eastAsia="標楷體" w:hAnsi="標楷體"/>
                <w:color w:val="000000"/>
              </w:rPr>
            </w:pPr>
            <w:del w:id="7775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房貸專員</w:delText>
              </w:r>
            </w:del>
          </w:p>
        </w:tc>
        <w:tc>
          <w:tcPr>
            <w:tcW w:w="3969" w:type="dxa"/>
          </w:tcPr>
          <w:p w14:paraId="6369D5EB" w14:textId="106C3194" w:rsidR="00ED423D" w:rsidRPr="0040066E" w:rsidDel="00CF6EB8" w:rsidRDefault="008D47C3" w:rsidP="00ED423D">
            <w:pPr>
              <w:rPr>
                <w:del w:id="7776" w:author="st1" w:date="2021-04-16T14:57:00Z"/>
                <w:rFonts w:ascii="標楷體" w:eastAsia="標楷體" w:hAnsi="標楷體"/>
              </w:rPr>
            </w:pPr>
            <w:del w:id="7777" w:author="st1" w:date="2021-04-16T14:57:00Z">
              <w:r w:rsidDel="00CF6EB8">
                <w:rPr>
                  <w:rFonts w:ascii="標楷體" w:eastAsia="標楷體" w:hAnsi="標楷體" w:hint="eastAsia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8)</w:delText>
              </w:r>
            </w:del>
          </w:p>
        </w:tc>
        <w:tc>
          <w:tcPr>
            <w:tcW w:w="2693" w:type="dxa"/>
          </w:tcPr>
          <w:p w14:paraId="6E408085" w14:textId="21B6A986" w:rsidR="00ED423D" w:rsidRPr="0040066E" w:rsidDel="00CF6EB8" w:rsidRDefault="00ED423D" w:rsidP="00ED423D">
            <w:pPr>
              <w:rPr>
                <w:del w:id="7778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21319468" w14:textId="7BA48F01" w:rsidTr="00911834">
        <w:trPr>
          <w:trHeight w:val="291"/>
          <w:jc w:val="center"/>
          <w:del w:id="7779" w:author="st1" w:date="2021-04-16T14:57:00Z"/>
        </w:trPr>
        <w:tc>
          <w:tcPr>
            <w:tcW w:w="2833" w:type="dxa"/>
            <w:gridSpan w:val="2"/>
            <w:vAlign w:val="center"/>
          </w:tcPr>
          <w:p w14:paraId="05931878" w14:textId="6C31562F" w:rsidR="00ED423D" w:rsidRPr="00ED423D" w:rsidDel="00CF6EB8" w:rsidRDefault="00ED423D" w:rsidP="00ED423D">
            <w:pPr>
              <w:rPr>
                <w:del w:id="7780" w:author="st1" w:date="2021-04-16T14:57:00Z"/>
                <w:rFonts w:ascii="標楷體" w:eastAsia="標楷體" w:hAnsi="標楷體"/>
                <w:color w:val="000000"/>
              </w:rPr>
            </w:pPr>
            <w:del w:id="7781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戶名</w:delText>
              </w:r>
            </w:del>
          </w:p>
        </w:tc>
        <w:tc>
          <w:tcPr>
            <w:tcW w:w="3969" w:type="dxa"/>
          </w:tcPr>
          <w:p w14:paraId="771E5D40" w14:textId="72F7293A" w:rsidR="00ED423D" w:rsidRPr="0040066E" w:rsidDel="00CF6EB8" w:rsidRDefault="008D47C3" w:rsidP="00ED423D">
            <w:pPr>
              <w:rPr>
                <w:del w:id="7782" w:author="st1" w:date="2021-04-16T14:57:00Z"/>
                <w:rFonts w:ascii="標楷體" w:eastAsia="標楷體" w:hAnsi="標楷體"/>
              </w:rPr>
            </w:pPr>
            <w:del w:id="7783" w:author="st1" w:date="2021-04-16T14:57:00Z">
              <w:r w:rsidDel="00CF6EB8">
                <w:rPr>
                  <w:rFonts w:ascii="標楷體" w:eastAsia="標楷體" w:hAnsi="標楷體" w:hint="eastAsia"/>
                </w:rPr>
                <w:delText>X(100)</w:delText>
              </w:r>
            </w:del>
          </w:p>
        </w:tc>
        <w:tc>
          <w:tcPr>
            <w:tcW w:w="2693" w:type="dxa"/>
          </w:tcPr>
          <w:p w14:paraId="62EC6027" w14:textId="0EF582B8" w:rsidR="00ED423D" w:rsidRPr="0040066E" w:rsidDel="00CF6EB8" w:rsidRDefault="00ED423D" w:rsidP="00ED423D">
            <w:pPr>
              <w:rPr>
                <w:del w:id="7784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70E63C23" w14:textId="2F1B5757" w:rsidTr="00911834">
        <w:trPr>
          <w:trHeight w:val="291"/>
          <w:jc w:val="center"/>
          <w:del w:id="7785" w:author="st1" w:date="2021-04-16T14:57:00Z"/>
        </w:trPr>
        <w:tc>
          <w:tcPr>
            <w:tcW w:w="2833" w:type="dxa"/>
            <w:gridSpan w:val="2"/>
            <w:vAlign w:val="center"/>
          </w:tcPr>
          <w:p w14:paraId="06172444" w14:textId="21D0E9FB" w:rsidR="00ED423D" w:rsidRPr="00ED423D" w:rsidDel="00CF6EB8" w:rsidRDefault="00ED423D" w:rsidP="00ED423D">
            <w:pPr>
              <w:rPr>
                <w:del w:id="7786" w:author="st1" w:date="2021-04-16T14:57:00Z"/>
                <w:rFonts w:ascii="標楷體" w:eastAsia="標楷體" w:hAnsi="標楷體"/>
                <w:color w:val="000000"/>
              </w:rPr>
            </w:pPr>
            <w:del w:id="7787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戶號</w:delText>
              </w:r>
            </w:del>
          </w:p>
        </w:tc>
        <w:tc>
          <w:tcPr>
            <w:tcW w:w="3969" w:type="dxa"/>
          </w:tcPr>
          <w:p w14:paraId="40D6E6F2" w14:textId="0FC93CE1" w:rsidR="00ED423D" w:rsidRPr="0040066E" w:rsidDel="00CF6EB8" w:rsidRDefault="008D47C3" w:rsidP="00ED423D">
            <w:pPr>
              <w:rPr>
                <w:del w:id="7788" w:author="st1" w:date="2021-04-16T14:57:00Z"/>
                <w:rFonts w:ascii="標楷體" w:eastAsia="標楷體" w:hAnsi="標楷體"/>
              </w:rPr>
            </w:pPr>
            <w:del w:id="7789" w:author="st1" w:date="2021-04-16T14:57:00Z">
              <w:r w:rsidDel="00CF6EB8">
                <w:rPr>
                  <w:rFonts w:ascii="標楷體" w:eastAsia="標楷體" w:hAnsi="標楷體" w:hint="eastAsia"/>
                </w:rPr>
                <w:delText>9(7)</w:delText>
              </w:r>
            </w:del>
            <w:ins w:id="7790" w:author="88692" w:date="2020-06-19T14:55:00Z">
              <w:del w:id="7791" w:author="st1" w:date="2021-04-16T14:57:00Z">
                <w:r w:rsidR="00086353" w:rsidDel="00CF6EB8">
                  <w:rPr>
                    <w:rFonts w:ascii="標楷體" w:eastAsia="標楷體" w:hAnsi="標楷體"/>
                  </w:rPr>
                  <w:delText>-9(3)-9(3)</w:delText>
                </w:r>
              </w:del>
            </w:ins>
          </w:p>
        </w:tc>
        <w:tc>
          <w:tcPr>
            <w:tcW w:w="2693" w:type="dxa"/>
          </w:tcPr>
          <w:p w14:paraId="0F66AC22" w14:textId="7EFF9C47" w:rsidR="00ED423D" w:rsidRPr="0040066E" w:rsidDel="00CF6EB8" w:rsidRDefault="00086353" w:rsidP="00ED423D">
            <w:pPr>
              <w:rPr>
                <w:del w:id="7792" w:author="st1" w:date="2021-04-16T14:57:00Z"/>
                <w:rFonts w:ascii="標楷體" w:eastAsia="標楷體" w:hAnsi="標楷體"/>
              </w:rPr>
            </w:pPr>
            <w:ins w:id="7793" w:author="88692" w:date="2020-06-19T14:56:00Z">
              <w:del w:id="7794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-</w:delText>
                </w:r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額度</w:delText>
                </w:r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編號-</w:delText>
                </w:r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撥款</w:delText>
                </w:r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序號</w:delText>
                </w:r>
              </w:del>
            </w:ins>
          </w:p>
        </w:tc>
      </w:tr>
      <w:tr w:rsidR="00ED423D" w:rsidRPr="0040066E" w:rsidDel="00CF6EB8" w14:paraId="0A44D4FF" w14:textId="204FDA32" w:rsidTr="00911834">
        <w:trPr>
          <w:trHeight w:val="291"/>
          <w:jc w:val="center"/>
          <w:del w:id="7795" w:author="st1" w:date="2021-04-16T14:57:00Z"/>
        </w:trPr>
        <w:tc>
          <w:tcPr>
            <w:tcW w:w="2833" w:type="dxa"/>
            <w:gridSpan w:val="2"/>
            <w:vAlign w:val="center"/>
          </w:tcPr>
          <w:p w14:paraId="4B9DF5DD" w14:textId="5D8E083E" w:rsidR="00ED423D" w:rsidRPr="00ED423D" w:rsidDel="00CF6EB8" w:rsidRDefault="00ED423D" w:rsidP="00ED423D">
            <w:pPr>
              <w:rPr>
                <w:del w:id="7796" w:author="st1" w:date="2021-04-16T14:57:00Z"/>
                <w:rFonts w:ascii="標楷體" w:eastAsia="標楷體" w:hAnsi="標楷體"/>
                <w:color w:val="000000"/>
              </w:rPr>
            </w:pPr>
            <w:del w:id="7797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額度</w:delText>
              </w:r>
            </w:del>
          </w:p>
        </w:tc>
        <w:tc>
          <w:tcPr>
            <w:tcW w:w="3969" w:type="dxa"/>
          </w:tcPr>
          <w:p w14:paraId="05EDEF8A" w14:textId="070EF940" w:rsidR="00ED423D" w:rsidRPr="0040066E" w:rsidDel="00CF6EB8" w:rsidRDefault="008D47C3" w:rsidP="00ED423D">
            <w:pPr>
              <w:rPr>
                <w:del w:id="7798" w:author="st1" w:date="2021-04-16T14:57:00Z"/>
                <w:rFonts w:ascii="標楷體" w:eastAsia="標楷體" w:hAnsi="標楷體"/>
              </w:rPr>
            </w:pPr>
            <w:del w:id="7799" w:author="st1" w:date="2021-04-16T14:57:00Z">
              <w:r w:rsidDel="00CF6EB8">
                <w:rPr>
                  <w:rFonts w:ascii="標楷體" w:eastAsia="標楷體" w:hAnsi="標楷體" w:hint="eastAsia"/>
                </w:rPr>
                <w:delText>9(3)</w:delText>
              </w:r>
            </w:del>
          </w:p>
        </w:tc>
        <w:tc>
          <w:tcPr>
            <w:tcW w:w="2693" w:type="dxa"/>
          </w:tcPr>
          <w:p w14:paraId="140B22DB" w14:textId="647CBC47" w:rsidR="00ED423D" w:rsidRPr="0040066E" w:rsidDel="00CF6EB8" w:rsidRDefault="00ED423D" w:rsidP="00ED423D">
            <w:pPr>
              <w:rPr>
                <w:del w:id="7800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7DBA4899" w14:textId="41853B33" w:rsidTr="00911834">
        <w:trPr>
          <w:trHeight w:val="291"/>
          <w:jc w:val="center"/>
          <w:del w:id="7801" w:author="st1" w:date="2021-04-16T14:57:00Z"/>
        </w:trPr>
        <w:tc>
          <w:tcPr>
            <w:tcW w:w="2833" w:type="dxa"/>
            <w:gridSpan w:val="2"/>
            <w:vAlign w:val="center"/>
          </w:tcPr>
          <w:p w14:paraId="0DABFF46" w14:textId="68FDE0E7" w:rsidR="00ED423D" w:rsidRPr="00ED423D" w:rsidDel="00CF6EB8" w:rsidRDefault="00ED423D" w:rsidP="00ED423D">
            <w:pPr>
              <w:rPr>
                <w:del w:id="7802" w:author="st1" w:date="2021-04-16T14:57:00Z"/>
                <w:rFonts w:ascii="標楷體" w:eastAsia="標楷體" w:hAnsi="標楷體"/>
                <w:color w:val="000000"/>
              </w:rPr>
            </w:pPr>
            <w:del w:id="7803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撥款</w:delText>
              </w:r>
            </w:del>
          </w:p>
        </w:tc>
        <w:tc>
          <w:tcPr>
            <w:tcW w:w="3969" w:type="dxa"/>
          </w:tcPr>
          <w:p w14:paraId="1A6CE298" w14:textId="09B20682" w:rsidR="00ED423D" w:rsidRPr="0040066E" w:rsidDel="00CF6EB8" w:rsidRDefault="008D47C3" w:rsidP="00ED423D">
            <w:pPr>
              <w:rPr>
                <w:del w:id="7804" w:author="st1" w:date="2021-04-16T14:57:00Z"/>
                <w:rFonts w:ascii="標楷體" w:eastAsia="標楷體" w:hAnsi="標楷體"/>
              </w:rPr>
            </w:pPr>
            <w:del w:id="7805" w:author="st1" w:date="2021-04-16T14:57:00Z">
              <w:r w:rsidDel="00CF6EB8">
                <w:rPr>
                  <w:rFonts w:ascii="標楷體" w:eastAsia="標楷體" w:hAnsi="標楷體" w:hint="eastAsia"/>
                </w:rPr>
                <w:delText>9(3)</w:delText>
              </w:r>
            </w:del>
          </w:p>
        </w:tc>
        <w:tc>
          <w:tcPr>
            <w:tcW w:w="2693" w:type="dxa"/>
          </w:tcPr>
          <w:p w14:paraId="5E3DA39B" w14:textId="0DB05A4F" w:rsidR="00ED423D" w:rsidRPr="0040066E" w:rsidDel="00CF6EB8" w:rsidRDefault="00ED423D" w:rsidP="00ED423D">
            <w:pPr>
              <w:rPr>
                <w:del w:id="7806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600E380B" w14:textId="320DB6A2" w:rsidTr="00911834">
        <w:trPr>
          <w:trHeight w:val="291"/>
          <w:jc w:val="center"/>
          <w:del w:id="7807" w:author="st1" w:date="2021-04-16T14:57:00Z"/>
        </w:trPr>
        <w:tc>
          <w:tcPr>
            <w:tcW w:w="2833" w:type="dxa"/>
            <w:gridSpan w:val="2"/>
            <w:vAlign w:val="center"/>
          </w:tcPr>
          <w:p w14:paraId="6E8006DF" w14:textId="51DDA4A0" w:rsidR="00ED423D" w:rsidRPr="00ED423D" w:rsidDel="00CF6EB8" w:rsidRDefault="00ED423D" w:rsidP="00ED423D">
            <w:pPr>
              <w:rPr>
                <w:del w:id="7808" w:author="st1" w:date="2021-04-16T14:57:00Z"/>
                <w:rFonts w:ascii="標楷體" w:eastAsia="標楷體" w:hAnsi="標楷體"/>
                <w:color w:val="000000"/>
              </w:rPr>
            </w:pPr>
            <w:del w:id="7809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撥款日</w:delText>
              </w:r>
            </w:del>
          </w:p>
        </w:tc>
        <w:tc>
          <w:tcPr>
            <w:tcW w:w="3969" w:type="dxa"/>
          </w:tcPr>
          <w:p w14:paraId="40948B6D" w14:textId="37459AA4" w:rsidR="00ED423D" w:rsidRPr="0040066E" w:rsidDel="00CF6EB8" w:rsidRDefault="008D47C3" w:rsidP="00ED423D">
            <w:pPr>
              <w:rPr>
                <w:del w:id="7810" w:author="st1" w:date="2021-04-16T14:57:00Z"/>
                <w:rFonts w:ascii="標楷體" w:eastAsia="標楷體" w:hAnsi="標楷體"/>
              </w:rPr>
            </w:pPr>
            <w:del w:id="7811" w:author="st1" w:date="2021-04-16T14:57:00Z">
              <w:r w:rsidDel="00CF6EB8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1DB5BC87" w14:textId="044A50E3" w:rsidR="00ED423D" w:rsidRPr="0040066E" w:rsidDel="00CF6EB8" w:rsidRDefault="00ED423D" w:rsidP="00ED423D">
            <w:pPr>
              <w:rPr>
                <w:del w:id="7812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75E1D51A" w14:textId="1E1AFB1B" w:rsidTr="00911834">
        <w:trPr>
          <w:trHeight w:val="291"/>
          <w:jc w:val="center"/>
          <w:del w:id="7813" w:author="st1" w:date="2021-04-16T14:57:00Z"/>
        </w:trPr>
        <w:tc>
          <w:tcPr>
            <w:tcW w:w="2833" w:type="dxa"/>
            <w:gridSpan w:val="2"/>
            <w:vAlign w:val="center"/>
          </w:tcPr>
          <w:p w14:paraId="1C88F642" w14:textId="2F88E95B" w:rsidR="00ED423D" w:rsidRPr="00ED423D" w:rsidDel="00CF6EB8" w:rsidRDefault="00ED423D" w:rsidP="00ED423D">
            <w:pPr>
              <w:rPr>
                <w:del w:id="7814" w:author="st1" w:date="2021-04-16T14:57:00Z"/>
                <w:rFonts w:ascii="標楷體" w:eastAsia="標楷體" w:hAnsi="標楷體"/>
                <w:color w:val="000000"/>
              </w:rPr>
            </w:pPr>
            <w:del w:id="7815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商品代碼</w:delText>
              </w:r>
            </w:del>
          </w:p>
        </w:tc>
        <w:tc>
          <w:tcPr>
            <w:tcW w:w="3969" w:type="dxa"/>
          </w:tcPr>
          <w:p w14:paraId="4D5C09E8" w14:textId="1C842B37" w:rsidR="00ED423D" w:rsidRPr="0040066E" w:rsidDel="00CF6EB8" w:rsidRDefault="006D4337" w:rsidP="00ED423D">
            <w:pPr>
              <w:rPr>
                <w:del w:id="7816" w:author="st1" w:date="2021-04-16T14:57:00Z"/>
                <w:rFonts w:ascii="標楷體" w:eastAsia="標楷體" w:hAnsi="標楷體"/>
              </w:rPr>
            </w:pPr>
            <w:del w:id="7817" w:author="st1" w:date="2021-04-16T14:57:00Z">
              <w:r w:rsidDel="00CF6EB8">
                <w:rPr>
                  <w:rFonts w:ascii="標楷體" w:eastAsia="標楷體" w:hAnsi="標楷體" w:hint="eastAsia"/>
                </w:rPr>
                <w:delText>X(5)</w:delText>
              </w:r>
            </w:del>
          </w:p>
        </w:tc>
        <w:tc>
          <w:tcPr>
            <w:tcW w:w="2693" w:type="dxa"/>
          </w:tcPr>
          <w:p w14:paraId="5EF4F181" w14:textId="157AABBC" w:rsidR="00ED423D" w:rsidRPr="0040066E" w:rsidDel="00CF6EB8" w:rsidRDefault="00ED423D" w:rsidP="00ED423D">
            <w:pPr>
              <w:rPr>
                <w:del w:id="7818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15EA7481" w14:textId="070A12DC" w:rsidTr="00911834">
        <w:trPr>
          <w:trHeight w:val="291"/>
          <w:jc w:val="center"/>
          <w:del w:id="7819" w:author="st1" w:date="2021-04-16T14:57:00Z"/>
        </w:trPr>
        <w:tc>
          <w:tcPr>
            <w:tcW w:w="2833" w:type="dxa"/>
            <w:gridSpan w:val="2"/>
            <w:vAlign w:val="center"/>
          </w:tcPr>
          <w:p w14:paraId="73B92E38" w14:textId="3F5E7FB1" w:rsidR="00ED423D" w:rsidRPr="00ED423D" w:rsidDel="00CF6EB8" w:rsidRDefault="00ED423D" w:rsidP="00ED423D">
            <w:pPr>
              <w:rPr>
                <w:del w:id="7820" w:author="st1" w:date="2021-04-16T14:57:00Z"/>
                <w:rFonts w:ascii="標楷體" w:eastAsia="標楷體" w:hAnsi="標楷體"/>
                <w:color w:val="000000"/>
              </w:rPr>
            </w:pPr>
            <w:del w:id="7821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計件代碼</w:delText>
              </w:r>
            </w:del>
          </w:p>
        </w:tc>
        <w:tc>
          <w:tcPr>
            <w:tcW w:w="3969" w:type="dxa"/>
          </w:tcPr>
          <w:p w14:paraId="222F0A37" w14:textId="215C0204" w:rsidR="00ED423D" w:rsidRPr="0040066E" w:rsidDel="00CF6EB8" w:rsidRDefault="00086353" w:rsidP="00ED423D">
            <w:pPr>
              <w:rPr>
                <w:del w:id="7822" w:author="st1" w:date="2021-04-16T14:57:00Z"/>
                <w:rFonts w:ascii="標楷體" w:eastAsia="標楷體" w:hAnsi="標楷體"/>
              </w:rPr>
            </w:pPr>
            <w:ins w:id="7823" w:author="88692" w:date="2020-06-19T14:58:00Z">
              <w:del w:id="7824" w:author="st1" w:date="2021-04-16T14:57:00Z">
                <w:r w:rsidDel="00CF6EB8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7825" w:author="st1" w:date="2021-04-16T14:57:00Z">
              <w:r w:rsidR="006D4337" w:rsidDel="00CF6EB8">
                <w:rPr>
                  <w:rFonts w:ascii="標楷體" w:eastAsia="標楷體" w:hAnsi="標楷體" w:hint="eastAsia"/>
                </w:rPr>
                <w:delText>9(1)</w:delText>
              </w:r>
            </w:del>
          </w:p>
        </w:tc>
        <w:tc>
          <w:tcPr>
            <w:tcW w:w="2693" w:type="dxa"/>
          </w:tcPr>
          <w:p w14:paraId="01A79ACE" w14:textId="61C6146A" w:rsidR="00ED423D" w:rsidRPr="0040066E" w:rsidDel="00CF6EB8" w:rsidRDefault="00ED423D" w:rsidP="00ED423D">
            <w:pPr>
              <w:rPr>
                <w:del w:id="7826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3AAC0F6F" w14:textId="3A0A577F" w:rsidTr="00911834">
        <w:trPr>
          <w:trHeight w:val="291"/>
          <w:jc w:val="center"/>
          <w:del w:id="7827" w:author="st1" w:date="2021-04-16T14:57:00Z"/>
        </w:trPr>
        <w:tc>
          <w:tcPr>
            <w:tcW w:w="2833" w:type="dxa"/>
            <w:gridSpan w:val="2"/>
            <w:vAlign w:val="center"/>
          </w:tcPr>
          <w:p w14:paraId="5E843E06" w14:textId="2447B2C0" w:rsidR="00ED423D" w:rsidRPr="00ED423D" w:rsidDel="00CF6EB8" w:rsidRDefault="00ED423D" w:rsidP="00ED423D">
            <w:pPr>
              <w:rPr>
                <w:del w:id="7828" w:author="st1" w:date="2021-04-16T14:57:00Z"/>
                <w:rFonts w:ascii="標楷體" w:eastAsia="標楷體" w:hAnsi="標楷體"/>
                <w:color w:val="000000"/>
              </w:rPr>
            </w:pPr>
            <w:del w:id="7829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是否計件</w:delText>
              </w:r>
            </w:del>
          </w:p>
        </w:tc>
        <w:tc>
          <w:tcPr>
            <w:tcW w:w="3969" w:type="dxa"/>
          </w:tcPr>
          <w:p w14:paraId="124C4443" w14:textId="5A723280" w:rsidR="00ED423D" w:rsidRPr="0040066E" w:rsidDel="00CF6EB8" w:rsidRDefault="006D4337" w:rsidP="00ED423D">
            <w:pPr>
              <w:rPr>
                <w:del w:id="7830" w:author="st1" w:date="2021-04-16T14:57:00Z"/>
                <w:rFonts w:ascii="標楷體" w:eastAsia="標楷體" w:hAnsi="標楷體"/>
              </w:rPr>
            </w:pPr>
            <w:del w:id="7831" w:author="st1" w:date="2021-04-16T14:57:00Z">
              <w:r w:rsidDel="00CF6EB8">
                <w:rPr>
                  <w:rFonts w:ascii="標楷體" w:eastAsia="標楷體" w:hAnsi="標楷體" w:hint="eastAsia"/>
                </w:rPr>
                <w:delText>X(1)</w:delText>
              </w:r>
            </w:del>
          </w:p>
        </w:tc>
        <w:tc>
          <w:tcPr>
            <w:tcW w:w="2693" w:type="dxa"/>
          </w:tcPr>
          <w:p w14:paraId="12E3727E" w14:textId="575D86D4" w:rsidR="00ED423D" w:rsidRPr="0040066E" w:rsidDel="00CF6EB8" w:rsidRDefault="00E607FF" w:rsidP="00ED423D">
            <w:pPr>
              <w:rPr>
                <w:del w:id="7832" w:author="st1" w:date="2021-04-16T14:57:00Z"/>
                <w:rFonts w:ascii="標楷體" w:eastAsia="標楷體" w:hAnsi="標楷體"/>
              </w:rPr>
            </w:pPr>
            <w:del w:id="7833" w:author="st1" w:date="2021-04-16T14:57:00Z">
              <w:r w:rsidDel="00CF6EB8">
                <w:rPr>
                  <w:rFonts w:ascii="標楷體" w:eastAsia="標楷體" w:hAnsi="標楷體" w:hint="eastAsia"/>
                </w:rPr>
                <w:delText>Y/N</w:delText>
              </w:r>
            </w:del>
          </w:p>
        </w:tc>
      </w:tr>
      <w:tr w:rsidR="00ED423D" w:rsidRPr="0040066E" w:rsidDel="00CF6EB8" w14:paraId="5A2B0985" w14:textId="5BF86557" w:rsidTr="00911834">
        <w:trPr>
          <w:trHeight w:val="291"/>
          <w:jc w:val="center"/>
          <w:del w:id="7834" w:author="st1" w:date="2021-04-16T14:57:00Z"/>
        </w:trPr>
        <w:tc>
          <w:tcPr>
            <w:tcW w:w="2833" w:type="dxa"/>
            <w:gridSpan w:val="2"/>
            <w:vAlign w:val="center"/>
          </w:tcPr>
          <w:p w14:paraId="75D8EFFC" w14:textId="754150AB" w:rsidR="00ED423D" w:rsidRPr="00ED423D" w:rsidDel="00CF6EB8" w:rsidRDefault="00ED423D" w:rsidP="00ED423D">
            <w:pPr>
              <w:rPr>
                <w:del w:id="7835" w:author="st1" w:date="2021-04-16T14:57:00Z"/>
                <w:rFonts w:ascii="標楷體" w:eastAsia="標楷體" w:hAnsi="標楷體"/>
                <w:color w:val="000000"/>
              </w:rPr>
            </w:pPr>
            <w:del w:id="7836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撥款金額 </w:delText>
              </w:r>
            </w:del>
          </w:p>
        </w:tc>
        <w:tc>
          <w:tcPr>
            <w:tcW w:w="3969" w:type="dxa"/>
          </w:tcPr>
          <w:p w14:paraId="1E7B8E82" w14:textId="29E90C8B" w:rsidR="00ED423D" w:rsidRPr="0040066E" w:rsidDel="00CF6EB8" w:rsidRDefault="006D4337" w:rsidP="00ED423D">
            <w:pPr>
              <w:rPr>
                <w:del w:id="7837" w:author="st1" w:date="2021-04-16T14:57:00Z"/>
                <w:rFonts w:ascii="標楷體" w:eastAsia="標楷體" w:hAnsi="標楷體"/>
              </w:rPr>
            </w:pPr>
            <w:del w:id="7838" w:author="st1" w:date="2021-04-16T14:57:00Z">
              <w:r w:rsidDel="00CF6EB8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0516E3BA" w14:textId="6C92EF6F" w:rsidR="00ED423D" w:rsidRPr="0040066E" w:rsidDel="00CF6EB8" w:rsidRDefault="00ED423D" w:rsidP="00ED423D">
            <w:pPr>
              <w:rPr>
                <w:del w:id="7839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479C72E9" w14:textId="46CB575B" w:rsidTr="00911834">
        <w:trPr>
          <w:trHeight w:val="291"/>
          <w:jc w:val="center"/>
          <w:del w:id="7840" w:author="st1" w:date="2021-04-16T14:57:00Z"/>
        </w:trPr>
        <w:tc>
          <w:tcPr>
            <w:tcW w:w="2833" w:type="dxa"/>
            <w:gridSpan w:val="2"/>
            <w:vAlign w:val="center"/>
          </w:tcPr>
          <w:p w14:paraId="401920F0" w14:textId="356C2B6A" w:rsidR="00ED423D" w:rsidRPr="00ED423D" w:rsidDel="00CF6EB8" w:rsidRDefault="00F2043C" w:rsidP="00ED423D">
            <w:pPr>
              <w:rPr>
                <w:del w:id="7841" w:author="st1" w:date="2021-04-16T14:57:00Z"/>
                <w:rFonts w:ascii="標楷體" w:eastAsia="標楷體" w:hAnsi="標楷體"/>
                <w:color w:val="000000"/>
              </w:rPr>
            </w:pPr>
            <w:ins w:id="7842" w:author="88692" w:date="2020-06-19T10:07:00Z">
              <w:del w:id="7843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單位</w:delText>
                </w:r>
              </w:del>
            </w:ins>
            <w:del w:id="7844" w:author="st1" w:date="2021-04-16T14:57:00Z">
              <w:r w:rsidR="00ED423D" w:rsidRPr="00ED423D" w:rsidDel="00CF6EB8">
                <w:rPr>
                  <w:rFonts w:ascii="標楷體" w:eastAsia="標楷體" w:hAnsi="標楷體" w:hint="eastAsia"/>
                  <w:color w:val="000000"/>
                </w:rPr>
                <w:delText>部室代號</w:delText>
              </w:r>
            </w:del>
          </w:p>
        </w:tc>
        <w:tc>
          <w:tcPr>
            <w:tcW w:w="3969" w:type="dxa"/>
          </w:tcPr>
          <w:p w14:paraId="1F116710" w14:textId="5A135EEB" w:rsidR="00ED423D" w:rsidRPr="0040066E" w:rsidDel="00CF6EB8" w:rsidRDefault="006D4337" w:rsidP="006D4337">
            <w:pPr>
              <w:rPr>
                <w:del w:id="7845" w:author="st1" w:date="2021-04-16T14:57:00Z"/>
                <w:rFonts w:ascii="標楷體" w:eastAsia="標楷體" w:hAnsi="標楷體"/>
              </w:rPr>
            </w:pPr>
            <w:del w:id="7846" w:author="st1" w:date="2021-04-16T14:57:00Z">
              <w:r w:rsidRPr="006D4337" w:rsidDel="00CF6EB8">
                <w:rPr>
                  <w:rFonts w:ascii="標楷體" w:eastAsia="標楷體" w:hAnsi="標楷體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6</w:delText>
              </w:r>
              <w:r w:rsidRPr="006D4337" w:rsidDel="00CF6EB8">
                <w:rPr>
                  <w:rFonts w:ascii="標楷體" w:eastAsia="標楷體" w:hAnsi="標楷體"/>
                </w:rPr>
                <w:delText>)</w:delText>
              </w:r>
            </w:del>
          </w:p>
        </w:tc>
        <w:tc>
          <w:tcPr>
            <w:tcW w:w="2693" w:type="dxa"/>
          </w:tcPr>
          <w:p w14:paraId="79AB9C69" w14:textId="342D3EB4" w:rsidR="00ED423D" w:rsidRPr="0040066E" w:rsidDel="00CF6EB8" w:rsidRDefault="00ED423D" w:rsidP="00ED423D">
            <w:pPr>
              <w:rPr>
                <w:del w:id="7847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3B37ED63" w14:textId="5EA272D2" w:rsidTr="00911834">
        <w:trPr>
          <w:trHeight w:val="291"/>
          <w:jc w:val="center"/>
          <w:del w:id="7848" w:author="st1" w:date="2021-04-16T14:57:00Z"/>
        </w:trPr>
        <w:tc>
          <w:tcPr>
            <w:tcW w:w="2833" w:type="dxa"/>
            <w:gridSpan w:val="2"/>
            <w:vAlign w:val="center"/>
          </w:tcPr>
          <w:p w14:paraId="57F13DC5" w14:textId="0182D3F0" w:rsidR="006D4337" w:rsidRPr="00ED423D" w:rsidDel="00CF6EB8" w:rsidRDefault="006D4337" w:rsidP="006D4337">
            <w:pPr>
              <w:rPr>
                <w:del w:id="7849" w:author="st1" w:date="2021-04-16T14:57:00Z"/>
                <w:rFonts w:ascii="標楷體" w:eastAsia="標楷體" w:hAnsi="標楷體"/>
                <w:color w:val="000000"/>
              </w:rPr>
            </w:pPr>
            <w:del w:id="7850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區部代號</w:delText>
              </w:r>
            </w:del>
          </w:p>
        </w:tc>
        <w:tc>
          <w:tcPr>
            <w:tcW w:w="3969" w:type="dxa"/>
          </w:tcPr>
          <w:p w14:paraId="5CDB8256" w14:textId="6469F3A3" w:rsidR="006D4337" w:rsidDel="00CF6EB8" w:rsidRDefault="006D4337" w:rsidP="006D4337">
            <w:pPr>
              <w:rPr>
                <w:del w:id="7851" w:author="st1" w:date="2021-04-16T14:57:00Z"/>
              </w:rPr>
            </w:pPr>
            <w:del w:id="7852" w:author="st1" w:date="2021-04-16T14:57:00Z">
              <w:r w:rsidRPr="003E0A59" w:rsidDel="00CF6EB8">
                <w:rPr>
                  <w:rFonts w:ascii="標楷體" w:eastAsia="標楷體" w:hAnsi="標楷體"/>
                </w:rPr>
                <w:delText>X(6)</w:delText>
              </w:r>
            </w:del>
          </w:p>
        </w:tc>
        <w:tc>
          <w:tcPr>
            <w:tcW w:w="2693" w:type="dxa"/>
          </w:tcPr>
          <w:p w14:paraId="6C23F9ED" w14:textId="4FB49AC6" w:rsidR="006D4337" w:rsidRPr="0040066E" w:rsidDel="00CF6EB8" w:rsidRDefault="006D4337" w:rsidP="006D4337">
            <w:pPr>
              <w:rPr>
                <w:del w:id="7853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6894CDA1" w14:textId="3DD010AA" w:rsidTr="00911834">
        <w:trPr>
          <w:trHeight w:val="291"/>
          <w:jc w:val="center"/>
          <w:del w:id="7854" w:author="st1" w:date="2021-04-16T14:57:00Z"/>
        </w:trPr>
        <w:tc>
          <w:tcPr>
            <w:tcW w:w="2833" w:type="dxa"/>
            <w:gridSpan w:val="2"/>
            <w:vAlign w:val="center"/>
          </w:tcPr>
          <w:p w14:paraId="6B9AC534" w14:textId="5ED0D32D" w:rsidR="006D4337" w:rsidRPr="00ED423D" w:rsidDel="00CF6EB8" w:rsidRDefault="00F2043C" w:rsidP="006D4337">
            <w:pPr>
              <w:rPr>
                <w:del w:id="7855" w:author="st1" w:date="2021-04-16T14:57:00Z"/>
                <w:rFonts w:ascii="標楷體" w:eastAsia="標楷體" w:hAnsi="標楷體"/>
                <w:color w:val="000000"/>
              </w:rPr>
            </w:pPr>
            <w:ins w:id="7856" w:author="88692" w:date="2020-06-19T10:07:00Z">
              <w:del w:id="7857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部室</w:delText>
                </w:r>
              </w:del>
            </w:ins>
            <w:del w:id="7858" w:author="st1" w:date="2021-04-16T14:57:00Z">
              <w:r w:rsidR="006D4337" w:rsidRPr="00ED423D" w:rsidDel="00CF6EB8">
                <w:rPr>
                  <w:rFonts w:ascii="標楷體" w:eastAsia="標楷體" w:hAnsi="標楷體" w:hint="eastAsia"/>
                  <w:color w:val="000000"/>
                </w:rPr>
                <w:delText>單位代號</w:delText>
              </w:r>
            </w:del>
          </w:p>
        </w:tc>
        <w:tc>
          <w:tcPr>
            <w:tcW w:w="3969" w:type="dxa"/>
          </w:tcPr>
          <w:p w14:paraId="2B8C5EB8" w14:textId="6500404A" w:rsidR="006D4337" w:rsidDel="00CF6EB8" w:rsidRDefault="006D4337" w:rsidP="006D4337">
            <w:pPr>
              <w:rPr>
                <w:del w:id="7859" w:author="st1" w:date="2021-04-16T14:57:00Z"/>
              </w:rPr>
            </w:pPr>
            <w:del w:id="7860" w:author="st1" w:date="2021-04-16T14:57:00Z">
              <w:r w:rsidRPr="003E0A59" w:rsidDel="00CF6EB8">
                <w:rPr>
                  <w:rFonts w:ascii="標楷體" w:eastAsia="標楷體" w:hAnsi="標楷體"/>
                </w:rPr>
                <w:delText>X(6)</w:delText>
              </w:r>
            </w:del>
          </w:p>
        </w:tc>
        <w:tc>
          <w:tcPr>
            <w:tcW w:w="2693" w:type="dxa"/>
          </w:tcPr>
          <w:p w14:paraId="431A7204" w14:textId="55AF36A4" w:rsidR="006D4337" w:rsidRPr="0040066E" w:rsidDel="00CF6EB8" w:rsidRDefault="006D4337" w:rsidP="006D4337">
            <w:pPr>
              <w:rPr>
                <w:del w:id="7861" w:author="st1" w:date="2021-04-16T14:57:00Z"/>
                <w:rFonts w:ascii="標楷體" w:eastAsia="標楷體" w:hAnsi="標楷體"/>
              </w:rPr>
            </w:pPr>
          </w:p>
        </w:tc>
      </w:tr>
      <w:tr w:rsidR="00ED423D" w:rsidRPr="0040066E" w:rsidDel="00CF6EB8" w14:paraId="547651CF" w14:textId="6E075CD2" w:rsidTr="00911834">
        <w:trPr>
          <w:trHeight w:val="291"/>
          <w:jc w:val="center"/>
          <w:del w:id="7862" w:author="st1" w:date="2021-04-16T14:57:00Z"/>
        </w:trPr>
        <w:tc>
          <w:tcPr>
            <w:tcW w:w="2833" w:type="dxa"/>
            <w:gridSpan w:val="2"/>
            <w:vAlign w:val="center"/>
          </w:tcPr>
          <w:p w14:paraId="2FA192F3" w14:textId="6837FAF5" w:rsidR="00ED423D" w:rsidRPr="00ED423D" w:rsidDel="00CF6EB8" w:rsidRDefault="00F2043C" w:rsidP="00ED423D">
            <w:pPr>
              <w:rPr>
                <w:del w:id="7863" w:author="st1" w:date="2021-04-16T14:57:00Z"/>
                <w:rFonts w:ascii="標楷體" w:eastAsia="標楷體" w:hAnsi="標楷體"/>
                <w:color w:val="000000"/>
              </w:rPr>
            </w:pPr>
            <w:ins w:id="7864" w:author="88692" w:date="2020-06-19T10:08:00Z">
              <w:del w:id="7865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單位</w:delText>
                </w:r>
              </w:del>
            </w:ins>
            <w:del w:id="7866" w:author="st1" w:date="2021-04-16T14:57:00Z">
              <w:r w:rsidR="00ED423D" w:rsidRPr="00ED423D" w:rsidDel="00CF6EB8">
                <w:rPr>
                  <w:rFonts w:ascii="標楷體" w:eastAsia="標楷體" w:hAnsi="標楷體" w:hint="eastAsia"/>
                  <w:color w:val="000000"/>
                </w:rPr>
                <w:delText>部室</w:delText>
              </w:r>
            </w:del>
          </w:p>
        </w:tc>
        <w:tc>
          <w:tcPr>
            <w:tcW w:w="3969" w:type="dxa"/>
          </w:tcPr>
          <w:p w14:paraId="648F389C" w14:textId="0D83195C" w:rsidR="00ED423D" w:rsidRPr="0040066E" w:rsidDel="00CF6EB8" w:rsidRDefault="006D4337" w:rsidP="006D4337">
            <w:pPr>
              <w:rPr>
                <w:del w:id="7867" w:author="st1" w:date="2021-04-16T14:57:00Z"/>
                <w:rFonts w:ascii="標楷體" w:eastAsia="標楷體" w:hAnsi="標楷體"/>
              </w:rPr>
            </w:pPr>
            <w:del w:id="7868" w:author="st1" w:date="2021-04-16T14:57:00Z">
              <w:r w:rsidRPr="006D4337" w:rsidDel="00CF6EB8">
                <w:rPr>
                  <w:rFonts w:ascii="標楷體" w:eastAsia="標楷體" w:hAnsi="標楷體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1</w:delText>
              </w:r>
            </w:del>
            <w:ins w:id="7869" w:author="88692" w:date="2020-06-19T14:57:00Z">
              <w:del w:id="7870" w:author="st1" w:date="2021-04-16T14:57:00Z">
                <w:r w:rsidR="00086353" w:rsidDel="00CF6EB8">
                  <w:rPr>
                    <w:rFonts w:ascii="標楷體" w:eastAsia="標楷體" w:hAnsi="標楷體"/>
                  </w:rPr>
                  <w:delText>6</w:delText>
                </w:r>
              </w:del>
            </w:ins>
            <w:del w:id="7871" w:author="st1" w:date="2021-04-16T14:57:00Z">
              <w:r w:rsidDel="00CF6EB8">
                <w:rPr>
                  <w:rFonts w:ascii="標楷體" w:eastAsia="標楷體" w:hAnsi="標楷體"/>
                </w:rPr>
                <w:delText>0</w:delText>
              </w:r>
              <w:r w:rsidRPr="006D4337" w:rsidDel="00CF6EB8">
                <w:rPr>
                  <w:rFonts w:ascii="標楷體" w:eastAsia="標楷體" w:hAnsi="標楷體"/>
                </w:rPr>
                <w:delText>)</w:delText>
              </w:r>
            </w:del>
          </w:p>
        </w:tc>
        <w:tc>
          <w:tcPr>
            <w:tcW w:w="2693" w:type="dxa"/>
          </w:tcPr>
          <w:p w14:paraId="657BABAF" w14:textId="79708E13" w:rsidR="00ED423D" w:rsidRPr="0040066E" w:rsidDel="00CF6EB8" w:rsidRDefault="00ED423D" w:rsidP="00ED423D">
            <w:pPr>
              <w:rPr>
                <w:del w:id="7872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6E9C9CD8" w14:textId="78DC9D97" w:rsidTr="00911834">
        <w:trPr>
          <w:trHeight w:val="291"/>
          <w:jc w:val="center"/>
          <w:del w:id="7873" w:author="st1" w:date="2021-04-16T14:57:00Z"/>
        </w:trPr>
        <w:tc>
          <w:tcPr>
            <w:tcW w:w="2833" w:type="dxa"/>
            <w:gridSpan w:val="2"/>
            <w:vAlign w:val="center"/>
          </w:tcPr>
          <w:p w14:paraId="5A2D47FE" w14:textId="07BCAAB3" w:rsidR="006D4337" w:rsidRPr="00ED423D" w:rsidDel="00CF6EB8" w:rsidRDefault="006D4337" w:rsidP="006D4337">
            <w:pPr>
              <w:rPr>
                <w:del w:id="7874" w:author="st1" w:date="2021-04-16T14:57:00Z"/>
                <w:rFonts w:ascii="標楷體" w:eastAsia="標楷體" w:hAnsi="標楷體"/>
                <w:color w:val="000000"/>
              </w:rPr>
            </w:pPr>
            <w:del w:id="7875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區部</w:delText>
              </w:r>
            </w:del>
          </w:p>
        </w:tc>
        <w:tc>
          <w:tcPr>
            <w:tcW w:w="3969" w:type="dxa"/>
          </w:tcPr>
          <w:p w14:paraId="162FB44B" w14:textId="5CBF2303" w:rsidR="006D4337" w:rsidRPr="0040066E" w:rsidDel="00CF6EB8" w:rsidRDefault="006D4337" w:rsidP="006D4337">
            <w:pPr>
              <w:rPr>
                <w:del w:id="7876" w:author="st1" w:date="2021-04-16T14:57:00Z"/>
                <w:rFonts w:ascii="標楷體" w:eastAsia="標楷體" w:hAnsi="標楷體"/>
              </w:rPr>
            </w:pPr>
            <w:del w:id="7877" w:author="st1" w:date="2021-04-16T14:57:00Z">
              <w:r w:rsidRPr="006D4337" w:rsidDel="00CF6EB8">
                <w:rPr>
                  <w:rFonts w:ascii="標楷體" w:eastAsia="標楷體" w:hAnsi="標楷體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1</w:delText>
              </w:r>
            </w:del>
            <w:ins w:id="7878" w:author="88692" w:date="2020-06-19T14:57:00Z">
              <w:del w:id="7879" w:author="st1" w:date="2021-04-16T14:57:00Z">
                <w:r w:rsidR="00086353" w:rsidDel="00CF6EB8">
                  <w:rPr>
                    <w:rFonts w:ascii="標楷體" w:eastAsia="標楷體" w:hAnsi="標楷體"/>
                  </w:rPr>
                  <w:delText>6</w:delText>
                </w:r>
              </w:del>
            </w:ins>
            <w:del w:id="7880" w:author="st1" w:date="2021-04-16T14:57:00Z">
              <w:r w:rsidDel="00CF6EB8">
                <w:rPr>
                  <w:rFonts w:ascii="標楷體" w:eastAsia="標楷體" w:hAnsi="標楷體"/>
                </w:rPr>
                <w:delText>0</w:delText>
              </w:r>
              <w:r w:rsidRPr="006D4337" w:rsidDel="00CF6EB8">
                <w:rPr>
                  <w:rFonts w:ascii="標楷體" w:eastAsia="標楷體" w:hAnsi="標楷體"/>
                </w:rPr>
                <w:delText>)</w:delText>
              </w:r>
            </w:del>
          </w:p>
        </w:tc>
        <w:tc>
          <w:tcPr>
            <w:tcW w:w="2693" w:type="dxa"/>
          </w:tcPr>
          <w:p w14:paraId="3F244CA1" w14:textId="2BAF22F3" w:rsidR="006D4337" w:rsidRPr="0040066E" w:rsidDel="00CF6EB8" w:rsidRDefault="006D4337" w:rsidP="006D4337">
            <w:pPr>
              <w:rPr>
                <w:del w:id="7881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72167044" w14:textId="00BFF0BE" w:rsidTr="00911834">
        <w:trPr>
          <w:trHeight w:val="291"/>
          <w:jc w:val="center"/>
          <w:del w:id="7882" w:author="st1" w:date="2021-04-16T14:57:00Z"/>
        </w:trPr>
        <w:tc>
          <w:tcPr>
            <w:tcW w:w="2833" w:type="dxa"/>
            <w:gridSpan w:val="2"/>
            <w:vAlign w:val="center"/>
          </w:tcPr>
          <w:p w14:paraId="0939FAF1" w14:textId="31AA70A3" w:rsidR="006D4337" w:rsidRPr="00ED423D" w:rsidDel="00CF6EB8" w:rsidRDefault="00F2043C" w:rsidP="006D4337">
            <w:pPr>
              <w:rPr>
                <w:del w:id="7883" w:author="st1" w:date="2021-04-16T14:57:00Z"/>
                <w:rFonts w:ascii="標楷體" w:eastAsia="標楷體" w:hAnsi="標楷體"/>
                <w:color w:val="000000"/>
              </w:rPr>
            </w:pPr>
            <w:ins w:id="7884" w:author="88692" w:date="2020-06-19T10:08:00Z">
              <w:del w:id="7885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部室</w:delText>
                </w:r>
              </w:del>
            </w:ins>
            <w:del w:id="7886" w:author="st1" w:date="2021-04-16T14:57:00Z">
              <w:r w:rsidR="006D4337" w:rsidRPr="00ED423D" w:rsidDel="00CF6EB8">
                <w:rPr>
                  <w:rFonts w:ascii="標楷體" w:eastAsia="標楷體" w:hAnsi="標楷體" w:hint="eastAsia"/>
                  <w:color w:val="000000"/>
                </w:rPr>
                <w:delText>單位</w:delText>
              </w:r>
            </w:del>
          </w:p>
        </w:tc>
        <w:tc>
          <w:tcPr>
            <w:tcW w:w="3969" w:type="dxa"/>
          </w:tcPr>
          <w:p w14:paraId="105C9565" w14:textId="0F962EBD" w:rsidR="006D4337" w:rsidRPr="0040066E" w:rsidDel="00CF6EB8" w:rsidRDefault="006D4337" w:rsidP="006D4337">
            <w:pPr>
              <w:rPr>
                <w:del w:id="7887" w:author="st1" w:date="2021-04-16T14:57:00Z"/>
                <w:rFonts w:ascii="標楷體" w:eastAsia="標楷體" w:hAnsi="標楷體"/>
              </w:rPr>
            </w:pPr>
            <w:del w:id="7888" w:author="st1" w:date="2021-04-16T14:57:00Z">
              <w:r w:rsidRPr="006D4337" w:rsidDel="00CF6EB8">
                <w:rPr>
                  <w:rFonts w:ascii="標楷體" w:eastAsia="標楷體" w:hAnsi="標楷體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1</w:delText>
              </w:r>
            </w:del>
            <w:ins w:id="7889" w:author="88692" w:date="2020-06-19T14:57:00Z">
              <w:del w:id="7890" w:author="st1" w:date="2021-04-16T14:57:00Z">
                <w:r w:rsidR="00086353" w:rsidDel="00CF6EB8">
                  <w:rPr>
                    <w:rFonts w:ascii="標楷體" w:eastAsia="標楷體" w:hAnsi="標楷體"/>
                  </w:rPr>
                  <w:delText>6</w:delText>
                </w:r>
              </w:del>
            </w:ins>
            <w:del w:id="7891" w:author="st1" w:date="2021-04-16T14:57:00Z">
              <w:r w:rsidDel="00CF6EB8">
                <w:rPr>
                  <w:rFonts w:ascii="標楷體" w:eastAsia="標楷體" w:hAnsi="標楷體"/>
                </w:rPr>
                <w:delText>0</w:delText>
              </w:r>
              <w:r w:rsidRPr="006D4337" w:rsidDel="00CF6EB8">
                <w:rPr>
                  <w:rFonts w:ascii="標楷體" w:eastAsia="標楷體" w:hAnsi="標楷體"/>
                </w:rPr>
                <w:delText>)</w:delText>
              </w:r>
            </w:del>
          </w:p>
        </w:tc>
        <w:tc>
          <w:tcPr>
            <w:tcW w:w="2693" w:type="dxa"/>
          </w:tcPr>
          <w:p w14:paraId="4ADBECC0" w14:textId="0F8BC98D" w:rsidR="006D4337" w:rsidRPr="0040066E" w:rsidDel="00CF6EB8" w:rsidRDefault="006D4337" w:rsidP="006D4337">
            <w:pPr>
              <w:rPr>
                <w:del w:id="7892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2BC3DB9A" w14:textId="5D650B3C" w:rsidTr="00911834">
        <w:trPr>
          <w:trHeight w:val="291"/>
          <w:jc w:val="center"/>
          <w:del w:id="7893" w:author="st1" w:date="2021-04-16T14:57:00Z"/>
        </w:trPr>
        <w:tc>
          <w:tcPr>
            <w:tcW w:w="2833" w:type="dxa"/>
            <w:gridSpan w:val="2"/>
            <w:vAlign w:val="center"/>
          </w:tcPr>
          <w:p w14:paraId="61DDDDD5" w14:textId="7150D2CB" w:rsidR="006D4337" w:rsidRPr="00ED423D" w:rsidDel="00CF6EB8" w:rsidRDefault="006D4337" w:rsidP="006D4337">
            <w:pPr>
              <w:rPr>
                <w:del w:id="7894" w:author="st1" w:date="2021-04-16T14:57:00Z"/>
                <w:rFonts w:ascii="標楷體" w:eastAsia="標楷體" w:hAnsi="標楷體"/>
                <w:color w:val="000000"/>
              </w:rPr>
            </w:pPr>
            <w:del w:id="7895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員工代號</w:delText>
              </w:r>
            </w:del>
          </w:p>
        </w:tc>
        <w:tc>
          <w:tcPr>
            <w:tcW w:w="3969" w:type="dxa"/>
          </w:tcPr>
          <w:p w14:paraId="17941B68" w14:textId="3D57FD06" w:rsidR="006D4337" w:rsidDel="00CF6EB8" w:rsidRDefault="006D4337" w:rsidP="006D4337">
            <w:pPr>
              <w:rPr>
                <w:del w:id="7896" w:author="st1" w:date="2021-04-16T14:57:00Z"/>
              </w:rPr>
            </w:pPr>
            <w:del w:id="7897" w:author="st1" w:date="2021-04-16T14:57:00Z">
              <w:r w:rsidRPr="003E0A59" w:rsidDel="00CF6EB8">
                <w:rPr>
                  <w:rFonts w:ascii="標楷體" w:eastAsia="標楷體" w:hAnsi="標楷體"/>
                </w:rPr>
                <w:delText>X(6)</w:delText>
              </w:r>
            </w:del>
          </w:p>
        </w:tc>
        <w:tc>
          <w:tcPr>
            <w:tcW w:w="2693" w:type="dxa"/>
          </w:tcPr>
          <w:p w14:paraId="27EC3542" w14:textId="7392AF89" w:rsidR="006D4337" w:rsidRPr="0040066E" w:rsidDel="00CF6EB8" w:rsidRDefault="006D4337" w:rsidP="006D4337">
            <w:pPr>
              <w:rPr>
                <w:del w:id="7898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663206E6" w14:textId="7C472122" w:rsidTr="00911834">
        <w:trPr>
          <w:trHeight w:val="291"/>
          <w:jc w:val="center"/>
          <w:del w:id="7899" w:author="st1" w:date="2021-04-16T14:57:00Z"/>
        </w:trPr>
        <w:tc>
          <w:tcPr>
            <w:tcW w:w="2833" w:type="dxa"/>
            <w:gridSpan w:val="2"/>
            <w:vAlign w:val="center"/>
          </w:tcPr>
          <w:p w14:paraId="13CC6662" w14:textId="56279235" w:rsidR="006D4337" w:rsidRPr="00ED423D" w:rsidDel="00CF6EB8" w:rsidRDefault="006D4337" w:rsidP="006D4337">
            <w:pPr>
              <w:rPr>
                <w:del w:id="7900" w:author="st1" w:date="2021-04-16T14:57:00Z"/>
                <w:rFonts w:ascii="標楷體" w:eastAsia="標楷體" w:hAnsi="標楷體"/>
                <w:color w:val="000000"/>
              </w:rPr>
            </w:pPr>
            <w:del w:id="7901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介紹人</w:delText>
              </w:r>
            </w:del>
          </w:p>
        </w:tc>
        <w:tc>
          <w:tcPr>
            <w:tcW w:w="3969" w:type="dxa"/>
          </w:tcPr>
          <w:p w14:paraId="2380835D" w14:textId="44C0BE8A" w:rsidR="006D4337" w:rsidRPr="0040066E" w:rsidDel="00CF6EB8" w:rsidRDefault="006D4337" w:rsidP="006D4337">
            <w:pPr>
              <w:rPr>
                <w:del w:id="7902" w:author="st1" w:date="2021-04-16T14:57:00Z"/>
                <w:rFonts w:ascii="標楷體" w:eastAsia="標楷體" w:hAnsi="標楷體"/>
              </w:rPr>
            </w:pPr>
            <w:del w:id="7903" w:author="st1" w:date="2021-04-16T14:57:00Z">
              <w:r w:rsidDel="00CF6EB8">
                <w:rPr>
                  <w:rFonts w:ascii="標楷體" w:eastAsia="標楷體" w:hAnsi="標楷體" w:hint="eastAsia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8)</w:delText>
              </w:r>
            </w:del>
          </w:p>
        </w:tc>
        <w:tc>
          <w:tcPr>
            <w:tcW w:w="2693" w:type="dxa"/>
          </w:tcPr>
          <w:p w14:paraId="143C3E63" w14:textId="315A9D09" w:rsidR="006D4337" w:rsidRPr="0040066E" w:rsidDel="00CF6EB8" w:rsidRDefault="006D4337" w:rsidP="006D4337">
            <w:pPr>
              <w:rPr>
                <w:del w:id="7904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7E6978E2" w14:textId="14161934" w:rsidTr="00911834">
        <w:trPr>
          <w:trHeight w:val="291"/>
          <w:jc w:val="center"/>
          <w:del w:id="7905" w:author="st1" w:date="2021-04-16T14:57:00Z"/>
        </w:trPr>
        <w:tc>
          <w:tcPr>
            <w:tcW w:w="2833" w:type="dxa"/>
            <w:gridSpan w:val="2"/>
            <w:vAlign w:val="center"/>
          </w:tcPr>
          <w:p w14:paraId="283F8278" w14:textId="5302825E" w:rsidR="006D4337" w:rsidRPr="00ED423D" w:rsidDel="00CF6EB8" w:rsidRDefault="006D4337" w:rsidP="006D4337">
            <w:pPr>
              <w:rPr>
                <w:del w:id="7906" w:author="st1" w:date="2021-04-16T14:57:00Z"/>
                <w:rFonts w:ascii="標楷體" w:eastAsia="標楷體" w:hAnsi="標楷體"/>
                <w:color w:val="000000"/>
              </w:rPr>
            </w:pPr>
            <w:del w:id="7907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處經理</w:delText>
              </w:r>
            </w:del>
          </w:p>
        </w:tc>
        <w:tc>
          <w:tcPr>
            <w:tcW w:w="3969" w:type="dxa"/>
          </w:tcPr>
          <w:p w14:paraId="277CF210" w14:textId="6945B503" w:rsidR="006D4337" w:rsidRPr="0040066E" w:rsidDel="00CF6EB8" w:rsidRDefault="006D4337" w:rsidP="006D4337">
            <w:pPr>
              <w:rPr>
                <w:del w:id="7908" w:author="st1" w:date="2021-04-16T14:57:00Z"/>
                <w:rFonts w:ascii="標楷體" w:eastAsia="標楷體" w:hAnsi="標楷體"/>
              </w:rPr>
            </w:pPr>
            <w:del w:id="7909" w:author="st1" w:date="2021-04-16T14:57:00Z">
              <w:r w:rsidDel="00CF6EB8">
                <w:rPr>
                  <w:rFonts w:ascii="標楷體" w:eastAsia="標楷體" w:hAnsi="標楷體" w:hint="eastAsia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8)</w:delText>
              </w:r>
            </w:del>
          </w:p>
        </w:tc>
        <w:tc>
          <w:tcPr>
            <w:tcW w:w="2693" w:type="dxa"/>
          </w:tcPr>
          <w:p w14:paraId="7F5F19B0" w14:textId="323E1E1D" w:rsidR="006D4337" w:rsidRPr="0040066E" w:rsidDel="00CF6EB8" w:rsidRDefault="006D4337" w:rsidP="006D4337">
            <w:pPr>
              <w:rPr>
                <w:del w:id="7910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160B37A2" w14:textId="1AF51B4F" w:rsidTr="00911834">
        <w:trPr>
          <w:trHeight w:val="291"/>
          <w:jc w:val="center"/>
          <w:del w:id="7911" w:author="st1" w:date="2021-04-16T14:57:00Z"/>
        </w:trPr>
        <w:tc>
          <w:tcPr>
            <w:tcW w:w="2833" w:type="dxa"/>
            <w:gridSpan w:val="2"/>
            <w:vAlign w:val="center"/>
          </w:tcPr>
          <w:p w14:paraId="2F4F715C" w14:textId="37D31D0C" w:rsidR="006D4337" w:rsidRPr="00ED423D" w:rsidDel="00CF6EB8" w:rsidRDefault="006D4337" w:rsidP="006D4337">
            <w:pPr>
              <w:rPr>
                <w:del w:id="7912" w:author="st1" w:date="2021-04-16T14:57:00Z"/>
                <w:rFonts w:ascii="標楷體" w:eastAsia="標楷體" w:hAnsi="標楷體"/>
                <w:color w:val="000000"/>
              </w:rPr>
            </w:pPr>
            <w:del w:id="7913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區經理</w:delText>
              </w:r>
            </w:del>
          </w:p>
        </w:tc>
        <w:tc>
          <w:tcPr>
            <w:tcW w:w="3969" w:type="dxa"/>
          </w:tcPr>
          <w:p w14:paraId="15BCA89F" w14:textId="3D5BE5DA" w:rsidR="006D4337" w:rsidRPr="0040066E" w:rsidDel="00CF6EB8" w:rsidRDefault="006D4337" w:rsidP="006D4337">
            <w:pPr>
              <w:rPr>
                <w:del w:id="7914" w:author="st1" w:date="2021-04-16T14:57:00Z"/>
                <w:rFonts w:ascii="標楷體" w:eastAsia="標楷體" w:hAnsi="標楷體"/>
              </w:rPr>
            </w:pPr>
            <w:del w:id="7915" w:author="st1" w:date="2021-04-16T14:57:00Z">
              <w:r w:rsidDel="00CF6EB8">
                <w:rPr>
                  <w:rFonts w:ascii="標楷體" w:eastAsia="標楷體" w:hAnsi="標楷體" w:hint="eastAsia"/>
                </w:rPr>
                <w:delText>X(</w:delText>
              </w:r>
              <w:r w:rsidDel="00CF6EB8">
                <w:rPr>
                  <w:rFonts w:ascii="標楷體" w:eastAsia="標楷體" w:hAnsi="標楷體"/>
                </w:rPr>
                <w:delText>8)</w:delText>
              </w:r>
            </w:del>
          </w:p>
        </w:tc>
        <w:tc>
          <w:tcPr>
            <w:tcW w:w="2693" w:type="dxa"/>
          </w:tcPr>
          <w:p w14:paraId="019D9935" w14:textId="098DAB66" w:rsidR="006D4337" w:rsidRPr="0040066E" w:rsidDel="00CF6EB8" w:rsidRDefault="006D4337" w:rsidP="006D4337">
            <w:pPr>
              <w:rPr>
                <w:del w:id="7916" w:author="st1" w:date="2021-04-16T14:57:00Z"/>
                <w:rFonts w:ascii="標楷體" w:eastAsia="標楷體" w:hAnsi="標楷體"/>
              </w:rPr>
            </w:pPr>
          </w:p>
        </w:tc>
      </w:tr>
      <w:tr w:rsidR="00F2043C" w:rsidRPr="0040066E" w:rsidDel="00CF6EB8" w14:paraId="7FE7A447" w14:textId="729D238F" w:rsidTr="00781F58">
        <w:trPr>
          <w:trHeight w:val="291"/>
          <w:jc w:val="center"/>
          <w:ins w:id="7917" w:author="88692" w:date="2020-06-19T10:08:00Z"/>
          <w:del w:id="7918" w:author="st1" w:date="2021-04-16T14:57:00Z"/>
        </w:trPr>
        <w:tc>
          <w:tcPr>
            <w:tcW w:w="2833" w:type="dxa"/>
            <w:gridSpan w:val="2"/>
            <w:vAlign w:val="center"/>
          </w:tcPr>
          <w:p w14:paraId="345957DD" w14:textId="61AC14A5" w:rsidR="00F2043C" w:rsidRPr="00ED423D" w:rsidDel="00CF6EB8" w:rsidRDefault="00F2043C" w:rsidP="00781F58">
            <w:pPr>
              <w:rPr>
                <w:ins w:id="7919" w:author="88692" w:date="2020-06-19T10:08:00Z"/>
                <w:del w:id="7920" w:author="st1" w:date="2021-04-16T14:57:00Z"/>
                <w:rFonts w:ascii="標楷體" w:eastAsia="標楷體" w:hAnsi="標楷體"/>
                <w:color w:val="000000"/>
              </w:rPr>
            </w:pPr>
            <w:ins w:id="7921" w:author="88692" w:date="2020-06-19T10:09:00Z">
              <w:del w:id="7922" w:author="st1" w:date="2021-04-16T14:57:00Z">
                <w:r w:rsidDel="00CF6EB8">
                  <w:rPr>
                    <w:rFonts w:ascii="標楷體" w:eastAsia="標楷體" w:hAnsi="標楷體" w:hint="eastAsia"/>
                    <w:color w:val="000000"/>
                  </w:rPr>
                  <w:delText>部</w:delText>
                </w:r>
              </w:del>
            </w:ins>
            <w:ins w:id="7923" w:author="88692" w:date="2020-06-19T10:08:00Z">
              <w:del w:id="7924" w:author="st1" w:date="2021-04-16T14:57:00Z">
                <w:r w:rsidRPr="00ED423D" w:rsidDel="00CF6EB8">
                  <w:rPr>
                    <w:rFonts w:ascii="標楷體" w:eastAsia="標楷體" w:hAnsi="標楷體" w:hint="eastAsia"/>
                    <w:color w:val="000000"/>
                  </w:rPr>
                  <w:delText>經理</w:delText>
                </w:r>
              </w:del>
            </w:ins>
          </w:p>
        </w:tc>
        <w:tc>
          <w:tcPr>
            <w:tcW w:w="3969" w:type="dxa"/>
          </w:tcPr>
          <w:p w14:paraId="628C7992" w14:textId="308AF811" w:rsidR="00F2043C" w:rsidRPr="0040066E" w:rsidDel="00CF6EB8" w:rsidRDefault="00F2043C" w:rsidP="00781F58">
            <w:pPr>
              <w:rPr>
                <w:ins w:id="7925" w:author="88692" w:date="2020-06-19T10:08:00Z"/>
                <w:del w:id="7926" w:author="st1" w:date="2021-04-16T14:57:00Z"/>
                <w:rFonts w:ascii="標楷體" w:eastAsia="標楷體" w:hAnsi="標楷體"/>
              </w:rPr>
            </w:pPr>
            <w:ins w:id="7927" w:author="88692" w:date="2020-06-19T10:08:00Z">
              <w:del w:id="7928" w:author="st1" w:date="2021-04-16T14:57:00Z">
                <w:r w:rsidDel="00CF6EB8">
                  <w:rPr>
                    <w:rFonts w:ascii="標楷體" w:eastAsia="標楷體" w:hAnsi="標楷體" w:hint="eastAsia"/>
                  </w:rPr>
                  <w:delText>X(</w:delText>
                </w:r>
                <w:r w:rsidDel="00CF6EB8">
                  <w:rPr>
                    <w:rFonts w:ascii="標楷體" w:eastAsia="標楷體" w:hAnsi="標楷體"/>
                  </w:rPr>
                  <w:delText>8)</w:delText>
                </w:r>
              </w:del>
            </w:ins>
          </w:p>
        </w:tc>
        <w:tc>
          <w:tcPr>
            <w:tcW w:w="2693" w:type="dxa"/>
          </w:tcPr>
          <w:p w14:paraId="4220D066" w14:textId="5E5B60CB" w:rsidR="00F2043C" w:rsidRPr="0040066E" w:rsidDel="00CF6EB8" w:rsidRDefault="00F2043C" w:rsidP="00781F58">
            <w:pPr>
              <w:rPr>
                <w:ins w:id="7929" w:author="88692" w:date="2020-06-19T10:08:00Z"/>
                <w:del w:id="7930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263B0D30" w14:textId="7DA9E058" w:rsidTr="00911834">
        <w:trPr>
          <w:trHeight w:val="291"/>
          <w:jc w:val="center"/>
          <w:del w:id="7931" w:author="st1" w:date="2021-04-16T14:57:00Z"/>
        </w:trPr>
        <w:tc>
          <w:tcPr>
            <w:tcW w:w="2833" w:type="dxa"/>
            <w:gridSpan w:val="2"/>
            <w:vAlign w:val="center"/>
          </w:tcPr>
          <w:p w14:paraId="4762103A" w14:textId="2F73A2AD" w:rsidR="006D4337" w:rsidRPr="00ED423D" w:rsidDel="00CF6EB8" w:rsidRDefault="006D4337" w:rsidP="006D4337">
            <w:pPr>
              <w:rPr>
                <w:del w:id="7932" w:author="st1" w:date="2021-04-16T14:57:00Z"/>
                <w:rFonts w:ascii="標楷體" w:eastAsia="標楷體" w:hAnsi="標楷體"/>
                <w:color w:val="000000"/>
              </w:rPr>
            </w:pPr>
            <w:del w:id="7933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件數</w:delText>
              </w:r>
            </w:del>
          </w:p>
        </w:tc>
        <w:tc>
          <w:tcPr>
            <w:tcW w:w="3969" w:type="dxa"/>
          </w:tcPr>
          <w:p w14:paraId="18156644" w14:textId="7D7577CE" w:rsidR="006D4337" w:rsidRPr="0040066E" w:rsidDel="00CF6EB8" w:rsidRDefault="006D4337" w:rsidP="006D4337">
            <w:pPr>
              <w:rPr>
                <w:del w:id="7934" w:author="st1" w:date="2021-04-16T14:57:00Z"/>
                <w:rFonts w:ascii="標楷體" w:eastAsia="標楷體" w:hAnsi="標楷體"/>
              </w:rPr>
            </w:pPr>
            <w:del w:id="7935" w:author="st1" w:date="2021-04-16T14:57:00Z">
              <w:r w:rsidDel="00CF6EB8">
                <w:rPr>
                  <w:rFonts w:ascii="標楷體" w:eastAsia="標楷體" w:hAnsi="標楷體" w:hint="eastAsia"/>
                </w:rPr>
                <w:delText>9(</w:delText>
              </w:r>
            </w:del>
            <w:ins w:id="7936" w:author="88692" w:date="2020-06-20T16:23:00Z">
              <w:del w:id="7937" w:author="st1" w:date="2021-04-16T14:57:00Z">
                <w:r w:rsidR="00E26020" w:rsidDel="00CF6EB8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7938" w:author="88692" w:date="2020-06-19T14:59:00Z">
              <w:del w:id="7939" w:author="st1" w:date="2021-04-16T14:57:00Z">
                <w:r w:rsidR="00086353" w:rsidDel="00CF6EB8">
                  <w:rPr>
                    <w:rFonts w:ascii="標楷體" w:eastAsia="標楷體" w:hAnsi="標楷體"/>
                  </w:rPr>
                  <w:delText>.1</w:delText>
                </w:r>
              </w:del>
            </w:ins>
            <w:del w:id="7940" w:author="st1" w:date="2021-04-16T14:57:00Z">
              <w:r w:rsidDel="00CF6EB8">
                <w:rPr>
                  <w:rFonts w:ascii="標楷體" w:eastAsia="標楷體" w:hAnsi="標楷體" w:hint="eastAsia"/>
                </w:rPr>
                <w:delText>4)</w:delText>
              </w:r>
            </w:del>
          </w:p>
        </w:tc>
        <w:tc>
          <w:tcPr>
            <w:tcW w:w="2693" w:type="dxa"/>
          </w:tcPr>
          <w:p w14:paraId="0800EAC4" w14:textId="1E820942" w:rsidR="006D4337" w:rsidRPr="0040066E" w:rsidDel="00CF6EB8" w:rsidRDefault="006D4337" w:rsidP="006D4337">
            <w:pPr>
              <w:rPr>
                <w:del w:id="7941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41CE11DA" w14:textId="17E923F9" w:rsidTr="00911834">
        <w:trPr>
          <w:trHeight w:val="291"/>
          <w:jc w:val="center"/>
          <w:del w:id="7942" w:author="st1" w:date="2021-04-16T14:57:00Z"/>
        </w:trPr>
        <w:tc>
          <w:tcPr>
            <w:tcW w:w="2833" w:type="dxa"/>
            <w:gridSpan w:val="2"/>
            <w:vAlign w:val="center"/>
          </w:tcPr>
          <w:p w14:paraId="4275B5D1" w14:textId="0CCDCA6B" w:rsidR="006D4337" w:rsidRPr="00ED423D" w:rsidDel="00CF6EB8" w:rsidRDefault="006D4337" w:rsidP="006D4337">
            <w:pPr>
              <w:rPr>
                <w:del w:id="7943" w:author="st1" w:date="2021-04-16T14:57:00Z"/>
                <w:rFonts w:ascii="標楷體" w:eastAsia="標楷體" w:hAnsi="標楷體"/>
                <w:color w:val="000000"/>
              </w:rPr>
            </w:pPr>
            <w:del w:id="7944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換算業績</w:delText>
              </w:r>
            </w:del>
          </w:p>
        </w:tc>
        <w:tc>
          <w:tcPr>
            <w:tcW w:w="3969" w:type="dxa"/>
          </w:tcPr>
          <w:p w14:paraId="38CCE26D" w14:textId="7D90D69E" w:rsidR="006D4337" w:rsidRPr="0040066E" w:rsidDel="00CF6EB8" w:rsidRDefault="006D4337" w:rsidP="006D4337">
            <w:pPr>
              <w:rPr>
                <w:del w:id="7945" w:author="st1" w:date="2021-04-16T14:57:00Z"/>
                <w:rFonts w:ascii="標楷體" w:eastAsia="標楷體" w:hAnsi="標楷體"/>
              </w:rPr>
            </w:pPr>
            <w:del w:id="7946" w:author="st1" w:date="2021-04-16T14:57:00Z">
              <w:r w:rsidDel="00CF6EB8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27173EB9" w14:textId="38866BFA" w:rsidR="006D4337" w:rsidRPr="0040066E" w:rsidDel="00CF6EB8" w:rsidRDefault="006D4337" w:rsidP="006D4337">
            <w:pPr>
              <w:rPr>
                <w:del w:id="7947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10D9D213" w14:textId="4F9FC1EC" w:rsidTr="00911834">
        <w:trPr>
          <w:trHeight w:val="291"/>
          <w:jc w:val="center"/>
          <w:del w:id="7948" w:author="st1" w:date="2021-04-16T14:57:00Z"/>
        </w:trPr>
        <w:tc>
          <w:tcPr>
            <w:tcW w:w="2833" w:type="dxa"/>
            <w:gridSpan w:val="2"/>
            <w:vAlign w:val="center"/>
          </w:tcPr>
          <w:p w14:paraId="198FBF73" w14:textId="2CC15245" w:rsidR="006D4337" w:rsidRPr="00ED423D" w:rsidDel="00CF6EB8" w:rsidRDefault="006D4337" w:rsidP="006D4337">
            <w:pPr>
              <w:rPr>
                <w:del w:id="7949" w:author="st1" w:date="2021-04-16T14:57:00Z"/>
                <w:rFonts w:ascii="標楷體" w:eastAsia="標楷體" w:hAnsi="標楷體"/>
                <w:color w:val="000000"/>
              </w:rPr>
            </w:pPr>
            <w:del w:id="7950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業務報酬 </w:delText>
              </w:r>
            </w:del>
          </w:p>
        </w:tc>
        <w:tc>
          <w:tcPr>
            <w:tcW w:w="3969" w:type="dxa"/>
          </w:tcPr>
          <w:p w14:paraId="3AB05DCB" w14:textId="6DB8DD56" w:rsidR="006D4337" w:rsidRPr="0040066E" w:rsidDel="00CF6EB8" w:rsidRDefault="006D4337" w:rsidP="006D4337">
            <w:pPr>
              <w:rPr>
                <w:del w:id="7951" w:author="st1" w:date="2021-04-16T14:57:00Z"/>
                <w:rFonts w:ascii="標楷體" w:eastAsia="標楷體" w:hAnsi="標楷體"/>
              </w:rPr>
            </w:pPr>
            <w:del w:id="7952" w:author="st1" w:date="2021-04-16T14:57:00Z">
              <w:r w:rsidDel="00CF6EB8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1B0B055F" w14:textId="68102D1E" w:rsidR="006D4337" w:rsidRPr="0040066E" w:rsidDel="00CF6EB8" w:rsidRDefault="006D4337" w:rsidP="006D4337">
            <w:pPr>
              <w:rPr>
                <w:del w:id="7953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3C207861" w14:textId="27F3DCA7" w:rsidTr="00911834">
        <w:trPr>
          <w:trHeight w:val="291"/>
          <w:jc w:val="center"/>
          <w:del w:id="7954" w:author="st1" w:date="2021-04-16T14:57:00Z"/>
        </w:trPr>
        <w:tc>
          <w:tcPr>
            <w:tcW w:w="2833" w:type="dxa"/>
            <w:gridSpan w:val="2"/>
            <w:vAlign w:val="center"/>
          </w:tcPr>
          <w:p w14:paraId="0F5CDE19" w14:textId="4A520817" w:rsidR="006D4337" w:rsidRPr="00ED423D" w:rsidDel="00CF6EB8" w:rsidRDefault="006D4337" w:rsidP="006D4337">
            <w:pPr>
              <w:rPr>
                <w:del w:id="7955" w:author="st1" w:date="2021-04-16T14:57:00Z"/>
                <w:rFonts w:ascii="標楷體" w:eastAsia="標楷體" w:hAnsi="標楷體"/>
                <w:color w:val="000000"/>
              </w:rPr>
            </w:pPr>
            <w:del w:id="7956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業績金額 </w:delText>
              </w:r>
            </w:del>
          </w:p>
        </w:tc>
        <w:tc>
          <w:tcPr>
            <w:tcW w:w="3969" w:type="dxa"/>
          </w:tcPr>
          <w:p w14:paraId="78C12B96" w14:textId="229CFC4D" w:rsidR="006D4337" w:rsidRPr="0040066E" w:rsidDel="00CF6EB8" w:rsidRDefault="006D4337" w:rsidP="006D4337">
            <w:pPr>
              <w:rPr>
                <w:del w:id="7957" w:author="st1" w:date="2021-04-16T14:57:00Z"/>
                <w:rFonts w:ascii="標楷體" w:eastAsia="標楷體" w:hAnsi="標楷體"/>
              </w:rPr>
            </w:pPr>
            <w:del w:id="7958" w:author="st1" w:date="2021-04-16T14:57:00Z">
              <w:r w:rsidDel="00CF6EB8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25B216C6" w14:textId="7B87E89E" w:rsidR="006D4337" w:rsidRPr="0040066E" w:rsidDel="00CF6EB8" w:rsidRDefault="006D4337" w:rsidP="006D4337">
            <w:pPr>
              <w:rPr>
                <w:del w:id="7959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2F844572" w14:textId="538A5930" w:rsidTr="00911834">
        <w:trPr>
          <w:trHeight w:val="291"/>
          <w:jc w:val="center"/>
          <w:del w:id="7960" w:author="st1" w:date="2021-04-16T14:57:00Z"/>
        </w:trPr>
        <w:tc>
          <w:tcPr>
            <w:tcW w:w="2833" w:type="dxa"/>
            <w:gridSpan w:val="2"/>
            <w:vAlign w:val="center"/>
          </w:tcPr>
          <w:p w14:paraId="44B701E5" w14:textId="1F0716F1" w:rsidR="006D4337" w:rsidRPr="00ED423D" w:rsidDel="00CF6EB8" w:rsidRDefault="006D4337" w:rsidP="006D4337">
            <w:pPr>
              <w:rPr>
                <w:del w:id="7961" w:author="st1" w:date="2021-04-16T14:57:00Z"/>
                <w:rFonts w:ascii="標楷體" w:eastAsia="標楷體" w:hAnsi="標楷體"/>
                <w:color w:val="000000"/>
              </w:rPr>
            </w:pPr>
            <w:del w:id="7962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介紹獎金</w:delText>
              </w:r>
            </w:del>
          </w:p>
        </w:tc>
        <w:tc>
          <w:tcPr>
            <w:tcW w:w="3969" w:type="dxa"/>
          </w:tcPr>
          <w:p w14:paraId="3BD0942B" w14:textId="1203B6AB" w:rsidR="006D4337" w:rsidRPr="0040066E" w:rsidDel="00CF6EB8" w:rsidRDefault="006D4337" w:rsidP="006D4337">
            <w:pPr>
              <w:rPr>
                <w:del w:id="7963" w:author="st1" w:date="2021-04-16T14:57:00Z"/>
                <w:rFonts w:ascii="標楷體" w:eastAsia="標楷體" w:hAnsi="標楷體"/>
              </w:rPr>
            </w:pPr>
            <w:del w:id="7964" w:author="st1" w:date="2021-04-16T14:57:00Z">
              <w:r w:rsidDel="00CF6EB8">
                <w:rPr>
                  <w:rFonts w:ascii="標楷體" w:eastAsia="標楷體" w:hAnsi="標楷體" w:hint="eastAsia"/>
                </w:rPr>
                <w:delText>9(14.2)</w:delText>
              </w:r>
            </w:del>
          </w:p>
        </w:tc>
        <w:tc>
          <w:tcPr>
            <w:tcW w:w="2693" w:type="dxa"/>
          </w:tcPr>
          <w:p w14:paraId="4BD117A0" w14:textId="33836A1B" w:rsidR="006D4337" w:rsidRPr="0040066E" w:rsidDel="00CF6EB8" w:rsidRDefault="006D4337" w:rsidP="006D4337">
            <w:pPr>
              <w:rPr>
                <w:del w:id="7965" w:author="st1" w:date="2021-04-16T14:57:00Z"/>
                <w:rFonts w:ascii="標楷體" w:eastAsia="標楷體" w:hAnsi="標楷體"/>
              </w:rPr>
            </w:pPr>
          </w:p>
        </w:tc>
      </w:tr>
      <w:tr w:rsidR="006D4337" w:rsidRPr="0040066E" w:rsidDel="00CF6EB8" w14:paraId="6100786F" w14:textId="1F2729A6" w:rsidTr="00911834">
        <w:trPr>
          <w:trHeight w:val="291"/>
          <w:jc w:val="center"/>
          <w:del w:id="7966" w:author="st1" w:date="2021-04-16T14:57:00Z"/>
        </w:trPr>
        <w:tc>
          <w:tcPr>
            <w:tcW w:w="2833" w:type="dxa"/>
            <w:gridSpan w:val="2"/>
            <w:vAlign w:val="center"/>
          </w:tcPr>
          <w:p w14:paraId="0068E49C" w14:textId="0BC9A751" w:rsidR="006D4337" w:rsidRPr="00ED423D" w:rsidDel="00CF6EB8" w:rsidRDefault="006D4337" w:rsidP="006D4337">
            <w:pPr>
              <w:rPr>
                <w:del w:id="7967" w:author="st1" w:date="2021-04-16T14:57:00Z"/>
                <w:rFonts w:ascii="標楷體" w:eastAsia="標楷體" w:hAnsi="標楷體"/>
                <w:color w:val="000000"/>
              </w:rPr>
            </w:pPr>
            <w:del w:id="7968" w:author="st1" w:date="2021-04-16T14:57:00Z">
              <w:r w:rsidRPr="00ED423D" w:rsidDel="00CF6EB8">
                <w:rPr>
                  <w:rFonts w:ascii="標楷體" w:eastAsia="標楷體" w:hAnsi="標楷體" w:hint="eastAsia"/>
                  <w:color w:val="000000"/>
                </w:rPr>
                <w:delText>業績日期</w:delText>
              </w:r>
            </w:del>
          </w:p>
        </w:tc>
        <w:tc>
          <w:tcPr>
            <w:tcW w:w="3969" w:type="dxa"/>
          </w:tcPr>
          <w:p w14:paraId="5316DF01" w14:textId="5C845901" w:rsidR="006D4337" w:rsidRPr="0040066E" w:rsidDel="00CF6EB8" w:rsidRDefault="006D4337" w:rsidP="006D4337">
            <w:pPr>
              <w:rPr>
                <w:del w:id="7969" w:author="st1" w:date="2021-04-16T14:57:00Z"/>
                <w:rFonts w:ascii="標楷體" w:eastAsia="標楷體" w:hAnsi="標楷體"/>
              </w:rPr>
            </w:pPr>
            <w:del w:id="7970" w:author="st1" w:date="2021-04-16T14:57:00Z">
              <w:r w:rsidDel="00CF6EB8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2F761B42" w14:textId="5C5760BD" w:rsidR="006D4337" w:rsidRPr="0040066E" w:rsidDel="00CF6EB8" w:rsidRDefault="006D4337" w:rsidP="006D4337">
            <w:pPr>
              <w:rPr>
                <w:del w:id="7971" w:author="st1" w:date="2021-04-16T14:57:00Z"/>
                <w:rFonts w:ascii="標楷體" w:eastAsia="標楷體" w:hAnsi="標楷體"/>
              </w:rPr>
            </w:pPr>
          </w:p>
        </w:tc>
      </w:tr>
    </w:tbl>
    <w:p w14:paraId="6A1922C6" w14:textId="77777777" w:rsidR="0040066E" w:rsidRPr="00CF6EB8" w:rsidRDefault="0040066E" w:rsidP="00B30FC5">
      <w:pPr>
        <w:rPr>
          <w:rFonts w:ascii="標楷體" w:eastAsia="標楷體" w:hAnsi="標楷體"/>
        </w:rPr>
      </w:pPr>
    </w:p>
    <w:p w14:paraId="6157E7B6" w14:textId="77777777" w:rsidR="0040066E" w:rsidRDefault="0040066E" w:rsidP="00B30FC5">
      <w:pPr>
        <w:rPr>
          <w:rFonts w:ascii="標楷體" w:eastAsia="標楷體" w:hAnsi="標楷體"/>
        </w:rPr>
      </w:pPr>
    </w:p>
    <w:p w14:paraId="3C7AFB8B" w14:textId="77777777" w:rsidR="00ED3A87" w:rsidRPr="00AF1A82" w:rsidRDefault="00ED3A87" w:rsidP="00ED3A87">
      <w:pPr>
        <w:pStyle w:val="3"/>
        <w:numPr>
          <w:ilvl w:val="2"/>
          <w:numId w:val="8"/>
        </w:numPr>
        <w:rPr>
          <w:moveTo w:id="7972" w:author="88692" w:date="2020-06-19T09:26:00Z"/>
          <w:rFonts w:ascii="標楷體" w:hAnsi="標楷體"/>
        </w:rPr>
      </w:pPr>
      <w:moveToRangeStart w:id="7973" w:author="88692" w:date="2020-06-19T09:26:00Z" w:name="move43451196"/>
      <w:moveTo w:id="7974" w:author="88692" w:date="2020-06-19T09:26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5501</w:t>
        </w:r>
        <w:r w:rsidRPr="002372EC">
          <w:rPr>
            <w:rFonts w:ascii="標楷體" w:hAnsi="標楷體" w:hint="eastAsia"/>
            <w:lang w:eastAsia="zh-TW"/>
          </w:rPr>
          <w:t>介紹人業績案件維護</w:t>
        </w:r>
      </w:moveTo>
    </w:p>
    <w:p w14:paraId="5510D58B" w14:textId="77777777" w:rsidR="00ED3A87" w:rsidRPr="00AF1A82" w:rsidRDefault="00ED3A87" w:rsidP="00ED3A87">
      <w:pPr>
        <w:pStyle w:val="a"/>
        <w:rPr>
          <w:moveTo w:id="7975" w:author="88692" w:date="2020-06-19T09:26:00Z"/>
        </w:rPr>
      </w:pPr>
      <w:moveTo w:id="7976" w:author="88692" w:date="2020-06-19T09:26:00Z">
        <w:r w:rsidRPr="00AF1A82">
          <w:t>功能說明</w:t>
        </w:r>
      </w:moveTo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E31DC" w:rsidRPr="00AF1A82" w14:paraId="60DF4FA6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DD0B5E" w14:textId="77777777" w:rsidR="003E31DC" w:rsidRPr="00AF1A82" w:rsidRDefault="003E31DC" w:rsidP="003E31DC">
            <w:pPr>
              <w:rPr>
                <w:moveTo w:id="7977" w:author="88692" w:date="2020-06-19T09:26:00Z"/>
                <w:rFonts w:ascii="標楷體" w:eastAsia="標楷體" w:hAnsi="標楷體"/>
              </w:rPr>
            </w:pPr>
            <w:moveTo w:id="7978" w:author="88692" w:date="2020-06-19T09:26:00Z">
              <w:r w:rsidRPr="00AF1A82">
                <w:rPr>
                  <w:rFonts w:ascii="標楷體" w:eastAsia="標楷體" w:hAnsi="標楷體"/>
                </w:rPr>
                <w:t xml:space="preserve">功能名稱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09CEC5" w14:textId="6FC7C530" w:rsidR="003E31DC" w:rsidRPr="00AF1A82" w:rsidDel="00B81F63" w:rsidRDefault="003E31DC" w:rsidP="003E31DC">
            <w:pPr>
              <w:rPr>
                <w:del w:id="7979" w:author="st1" w:date="2021-04-16T15:31:00Z"/>
                <w:moveTo w:id="7980" w:author="88692" w:date="2020-06-19T09:26:00Z"/>
                <w:rFonts w:ascii="標楷體" w:eastAsia="標楷體" w:hAnsi="標楷體"/>
              </w:rPr>
            </w:pPr>
            <w:ins w:id="7981" w:author="st1" w:date="2021-04-16T15:32:00Z">
              <w:r w:rsidRPr="00804AC7">
                <w:rPr>
                  <w:rFonts w:ascii="標楷體" w:eastAsia="標楷體" w:hAnsi="標楷體" w:hint="eastAsia"/>
                </w:rPr>
                <w:t>介紹人業績案件維護</w:t>
              </w:r>
            </w:ins>
            <w:moveTo w:id="7982" w:author="88692" w:date="2020-06-19T09:26:00Z">
              <w:del w:id="7983" w:author="st1" w:date="2021-04-16T15:14:00Z">
                <w:r w:rsidRPr="00AF1A82" w:rsidDel="00B81F63">
                  <w:rPr>
                    <w:rFonts w:ascii="標楷體" w:eastAsia="標楷體" w:hAnsi="標楷體" w:hint="eastAsia"/>
                  </w:rPr>
                  <w:delText>業績調整作業(MENU)-</w:delText>
                </w:r>
                <w:r w:rsidDel="00B81F63">
                  <w:rPr>
                    <w:rFonts w:hint="eastAsia"/>
                  </w:rPr>
                  <w:delText xml:space="preserve"> </w:delText>
                </w:r>
                <w:r w:rsidRPr="002372EC" w:rsidDel="00B81F63">
                  <w:rPr>
                    <w:rFonts w:ascii="標楷體" w:eastAsia="標楷體" w:hAnsi="標楷體" w:hint="eastAsia"/>
                  </w:rPr>
                  <w:delText>介紹人業績案件維護</w:delText>
                </w:r>
              </w:del>
            </w:moveTo>
          </w:p>
          <w:p w14:paraId="4B4E2932" w14:textId="77F8DA70" w:rsidR="003E31DC" w:rsidRPr="00AF1A82" w:rsidDel="00B81F63" w:rsidRDefault="003E31DC" w:rsidP="003E31DC">
            <w:pPr>
              <w:rPr>
                <w:del w:id="7984" w:author="st1" w:date="2021-04-16T15:31:00Z"/>
                <w:moveTo w:id="7985" w:author="88692" w:date="2020-06-19T09:26:00Z"/>
                <w:rFonts w:ascii="標楷體" w:eastAsia="標楷體" w:hAnsi="標楷體"/>
              </w:rPr>
            </w:pPr>
            <w:moveTo w:id="7986" w:author="88692" w:date="2020-06-19T09:26:00Z">
              <w:del w:id="7987" w:author="st1" w:date="2021-04-16T15:31:00Z">
                <w:r w:rsidRPr="00AF1A82" w:rsidDel="00B81F63">
                  <w:rPr>
                    <w:rFonts w:ascii="標楷體" w:eastAsia="標楷體" w:hAnsi="標楷體" w:hint="eastAsia"/>
                  </w:rPr>
                  <w:delText>1.(新增)畫面不會顯示戶名,介紹人,房貸專員;儲存時才撈取客戶檔及額度檔資料,一併儲存</w:delText>
                </w:r>
              </w:del>
            </w:moveTo>
          </w:p>
          <w:p w14:paraId="108F348A" w14:textId="63EC2C1F" w:rsidR="003E31DC" w:rsidRPr="00AF1A82" w:rsidRDefault="003E31DC" w:rsidP="003E31DC">
            <w:pPr>
              <w:rPr>
                <w:moveTo w:id="7988" w:author="88692" w:date="2020-06-19T09:26:00Z"/>
                <w:rFonts w:ascii="標楷體" w:eastAsia="標楷體" w:hAnsi="標楷體"/>
              </w:rPr>
            </w:pPr>
            <w:moveTo w:id="7989" w:author="88692" w:date="2020-06-19T09:26:00Z">
              <w:del w:id="7990" w:author="st1" w:date="2021-04-16T15:31:00Z">
                <w:r w:rsidRPr="00AF1A82" w:rsidDel="00B81F63">
                  <w:rPr>
                    <w:rFonts w:ascii="標楷體" w:eastAsia="標楷體" w:hAnsi="標楷體" w:hint="eastAsia"/>
                  </w:rPr>
                  <w:delText>2.欲變更為固特利案件(計件代碼9)者,須為本季撥款才會計入業績;欲新增專員業績明細,請執行2-36-5房貸專員新增固特利業績維護.</w:delText>
                </w:r>
              </w:del>
            </w:moveTo>
          </w:p>
        </w:tc>
      </w:tr>
      <w:tr w:rsidR="003E31DC" w:rsidRPr="00AF1A82" w14:paraId="127172E5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F7203" w14:textId="77777777" w:rsidR="003E31DC" w:rsidRPr="00AF1A82" w:rsidRDefault="003E31DC" w:rsidP="003E31DC">
            <w:pPr>
              <w:rPr>
                <w:moveTo w:id="7991" w:author="88692" w:date="2020-06-19T09:26:00Z"/>
                <w:rFonts w:ascii="標楷體" w:eastAsia="標楷體" w:hAnsi="標楷體"/>
              </w:rPr>
            </w:pPr>
            <w:moveTo w:id="7992" w:author="88692" w:date="2020-06-19T09:26:00Z">
              <w:r w:rsidRPr="00AF1A82">
                <w:rPr>
                  <w:rFonts w:ascii="標楷體" w:eastAsia="標楷體" w:hAnsi="標楷體"/>
                </w:rPr>
                <w:t>進入條件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C5CDB4" w14:textId="5DE4C616" w:rsidR="003E31DC" w:rsidRPr="00AF1A82" w:rsidRDefault="003E31DC" w:rsidP="003E31DC">
            <w:pPr>
              <w:rPr>
                <w:moveTo w:id="7993" w:author="88692" w:date="2020-06-19T09:26:00Z"/>
                <w:rFonts w:ascii="標楷體" w:eastAsia="標楷體" w:hAnsi="標楷體"/>
              </w:rPr>
            </w:pPr>
            <w:ins w:id="7994" w:author="st1" w:date="2021-04-16T15:32:00Z">
              <w:r w:rsidRPr="00804AC7">
                <w:rPr>
                  <w:rFonts w:ascii="標楷體" w:eastAsia="標楷體" w:hAnsi="標楷體" w:hint="eastAsia"/>
                </w:rPr>
                <w:t>由L5051點選[修改]連動進入L5501</w:t>
              </w:r>
            </w:ins>
          </w:p>
        </w:tc>
      </w:tr>
      <w:tr w:rsidR="003E31DC" w:rsidRPr="00AF1A82" w14:paraId="62AAE34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518273" w14:textId="77777777" w:rsidR="003E31DC" w:rsidRPr="00AF1A82" w:rsidRDefault="003E31DC" w:rsidP="003E31DC">
            <w:pPr>
              <w:rPr>
                <w:moveTo w:id="7995" w:author="88692" w:date="2020-06-19T09:26:00Z"/>
                <w:rFonts w:ascii="標楷體" w:eastAsia="標楷體" w:hAnsi="標楷體"/>
              </w:rPr>
            </w:pPr>
            <w:moveTo w:id="7996" w:author="88692" w:date="2020-06-19T09:26:00Z">
              <w:r w:rsidRPr="00AF1A82">
                <w:rPr>
                  <w:rFonts w:ascii="標楷體" w:eastAsia="標楷體" w:hAnsi="標楷體"/>
                </w:rPr>
                <w:t xml:space="preserve">基本流程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645A7" w14:textId="47C66040" w:rsidR="003E31DC" w:rsidRPr="00AF1A82" w:rsidRDefault="006470CA">
            <w:pPr>
              <w:rPr>
                <w:moveTo w:id="7997" w:author="88692" w:date="2020-06-19T09:26:00Z"/>
                <w:rFonts w:ascii="標楷體" w:eastAsia="標楷體" w:hAnsi="標楷體"/>
              </w:rPr>
            </w:pPr>
            <w:ins w:id="7998" w:author="st1" w:date="2021-04-20T16:50:00Z">
              <w:r w:rsidRPr="006470CA">
                <w:rPr>
                  <w:rFonts w:ascii="標楷體" w:eastAsia="標楷體" w:hAnsi="標楷體" w:hint="eastAsia"/>
                </w:rPr>
                <w:t>業績、獎勵金作業-房貸專員業績明細查詢</w:t>
              </w:r>
            </w:ins>
            <w:ins w:id="7999" w:author="st1" w:date="2021-04-20T16:52:00Z">
              <w:r w:rsidR="00DE210A"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3E31DC" w:rsidRPr="00AF1A82" w14:paraId="03B3FC9E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DB278" w14:textId="77777777" w:rsidR="003E31DC" w:rsidRPr="00AF1A82" w:rsidRDefault="003E31DC" w:rsidP="003E31DC">
            <w:pPr>
              <w:rPr>
                <w:moveTo w:id="8000" w:author="88692" w:date="2020-06-19T09:26:00Z"/>
                <w:rFonts w:ascii="標楷體" w:eastAsia="標楷體" w:hAnsi="標楷體"/>
              </w:rPr>
            </w:pPr>
            <w:moveTo w:id="8001" w:author="88692" w:date="2020-06-19T09:26:00Z">
              <w:r w:rsidRPr="00AF1A82">
                <w:rPr>
                  <w:rFonts w:ascii="標楷體" w:eastAsia="標楷體" w:hAnsi="標楷體"/>
                </w:rPr>
                <w:t>選用流程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148EB7" w14:textId="77777777" w:rsidR="003E31DC" w:rsidRPr="00AF1A82" w:rsidRDefault="003E31DC" w:rsidP="003E31DC">
            <w:pPr>
              <w:rPr>
                <w:moveTo w:id="8002" w:author="88692" w:date="2020-06-19T09:26:00Z"/>
                <w:rFonts w:ascii="標楷體" w:eastAsia="標楷體" w:hAnsi="標楷體"/>
              </w:rPr>
            </w:pPr>
          </w:p>
        </w:tc>
      </w:tr>
      <w:tr w:rsidR="003E31DC" w:rsidRPr="00AF1A82" w14:paraId="69E1A097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EEEFB9" w14:textId="77777777" w:rsidR="003E31DC" w:rsidRPr="00AF1A82" w:rsidRDefault="003E31DC" w:rsidP="003E31DC">
            <w:pPr>
              <w:rPr>
                <w:moveTo w:id="8003" w:author="88692" w:date="2020-06-19T09:26:00Z"/>
                <w:rFonts w:ascii="標楷體" w:eastAsia="標楷體" w:hAnsi="標楷體"/>
              </w:rPr>
            </w:pPr>
            <w:moveTo w:id="8004" w:author="88692" w:date="2020-06-19T09:26:00Z">
              <w:r w:rsidRPr="00AF1A82">
                <w:rPr>
                  <w:rFonts w:ascii="標楷體" w:eastAsia="標楷體" w:hAnsi="標楷體"/>
                </w:rPr>
                <w:t>例外流程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6F5A22" w14:textId="77777777" w:rsidR="003E31DC" w:rsidRPr="00AF1A82" w:rsidRDefault="003E31DC" w:rsidP="003E31DC">
            <w:pPr>
              <w:rPr>
                <w:moveTo w:id="8005" w:author="88692" w:date="2020-06-19T09:26:00Z"/>
                <w:rFonts w:ascii="標楷體" w:eastAsia="標楷體" w:hAnsi="標楷體"/>
              </w:rPr>
            </w:pPr>
          </w:p>
        </w:tc>
      </w:tr>
      <w:tr w:rsidR="003E31DC" w:rsidRPr="00AF1A82" w14:paraId="31EFAE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AC3AF" w14:textId="77777777" w:rsidR="003E31DC" w:rsidRPr="00AF1A82" w:rsidRDefault="003E31DC" w:rsidP="003E31DC">
            <w:pPr>
              <w:rPr>
                <w:moveTo w:id="8006" w:author="88692" w:date="2020-06-19T09:26:00Z"/>
                <w:rFonts w:ascii="標楷體" w:eastAsia="標楷體" w:hAnsi="標楷體"/>
              </w:rPr>
            </w:pPr>
            <w:moveTo w:id="8007" w:author="88692" w:date="2020-06-19T09:26:00Z">
              <w:r w:rsidRPr="00AF1A82">
                <w:rPr>
                  <w:rFonts w:ascii="標楷體" w:eastAsia="標楷體" w:hAnsi="標楷體"/>
                </w:rPr>
                <w:t xml:space="preserve">執行後狀況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1C998" w14:textId="6A605CFD" w:rsidR="00DE210A" w:rsidRPr="00AF1A82" w:rsidRDefault="00DE210A">
            <w:pPr>
              <w:rPr>
                <w:moveTo w:id="8008" w:author="88692" w:date="2020-06-19T09:26:00Z"/>
                <w:rFonts w:ascii="標楷體" w:eastAsia="標楷體" w:hAnsi="標楷體"/>
              </w:rPr>
            </w:pPr>
            <w:ins w:id="8009" w:author="st1" w:date="2021-04-20T16:51:00Z">
              <w:r w:rsidRPr="00804AC7">
                <w:rPr>
                  <w:rFonts w:ascii="標楷體" w:eastAsia="標楷體" w:hAnsi="標楷體" w:hint="eastAsia"/>
                </w:rPr>
                <w:t>維護後L5951的[介紹人]</w:t>
              </w:r>
              <w:r>
                <w:rPr>
                  <w:rFonts w:ascii="標楷體" w:eastAsia="標楷體" w:hAnsi="標楷體" w:hint="eastAsia"/>
                </w:rPr>
                <w:t>、</w:t>
              </w:r>
              <w:r w:rsidRPr="00804AC7">
                <w:rPr>
                  <w:rFonts w:ascii="標楷體" w:eastAsia="標楷體" w:hAnsi="標楷體" w:hint="eastAsia"/>
                </w:rPr>
                <w:t>[換算業績]</w:t>
              </w:r>
            </w:ins>
            <w:ins w:id="8010" w:author="st1" w:date="2021-04-20T16:52:00Z">
              <w:r>
                <w:rPr>
                  <w:rFonts w:ascii="標楷體" w:eastAsia="標楷體" w:hAnsi="標楷體" w:hint="eastAsia"/>
                </w:rPr>
                <w:t xml:space="preserve"> 、</w:t>
              </w:r>
            </w:ins>
            <w:ins w:id="8011" w:author="st1" w:date="2021-04-20T16:51:00Z">
              <w:r w:rsidRPr="00804AC7">
                <w:rPr>
                  <w:rFonts w:ascii="標楷體" w:eastAsia="標楷體" w:hAnsi="標楷體" w:hint="eastAsia"/>
                </w:rPr>
                <w:t>[業務報酬]</w:t>
              </w:r>
            </w:ins>
            <w:ins w:id="8012" w:author="st1" w:date="2021-04-20T16:52:00Z">
              <w:r>
                <w:rPr>
                  <w:rFonts w:ascii="標楷體" w:eastAsia="標楷體" w:hAnsi="標楷體" w:hint="eastAsia"/>
                </w:rPr>
                <w:t xml:space="preserve"> 、</w:t>
              </w:r>
            </w:ins>
            <w:ins w:id="8013" w:author="st1" w:date="2021-04-20T16:51:00Z">
              <w:r w:rsidRPr="00804AC7">
                <w:rPr>
                  <w:rFonts w:ascii="標楷體" w:eastAsia="標楷體" w:hAnsi="標楷體" w:hint="eastAsia"/>
                </w:rPr>
                <w:t>[業績金額]資料都會異動</w:t>
              </w:r>
            </w:ins>
            <w:ins w:id="8014" w:author="st1" w:date="2021-04-20T16:52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3E31DC" w:rsidRPr="00AF1A82" w14:paraId="1DD4D99F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2AFFD" w14:textId="77777777" w:rsidR="003E31DC" w:rsidRPr="00AF1A82" w:rsidRDefault="003E31DC" w:rsidP="003E31DC">
            <w:pPr>
              <w:rPr>
                <w:moveTo w:id="8015" w:author="88692" w:date="2020-06-19T09:26:00Z"/>
                <w:rFonts w:ascii="標楷體" w:eastAsia="標楷體" w:hAnsi="標楷體"/>
              </w:rPr>
            </w:pPr>
            <w:moveTo w:id="8016" w:author="88692" w:date="2020-06-19T09:26:00Z">
              <w:r w:rsidRPr="00AF1A82">
                <w:rPr>
                  <w:rFonts w:ascii="標楷體" w:eastAsia="標楷體" w:hAnsi="標楷體"/>
                </w:rPr>
                <w:t>特別需求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A41445" w14:textId="77777777" w:rsidR="003E31DC" w:rsidRPr="00804AC7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ins w:id="8017" w:author="st1" w:date="2021-04-16T15:32:00Z"/>
                <w:rFonts w:ascii="標楷體" w:eastAsia="標楷體" w:hAnsi="標楷體"/>
              </w:rPr>
            </w:pPr>
            <w:ins w:id="8018" w:author="st1" w:date="2021-04-16T15:32:00Z">
              <w:r w:rsidRPr="00804AC7">
                <w:rPr>
                  <w:rFonts w:ascii="標楷體" w:eastAsia="標楷體" w:hAnsi="標楷體" w:hint="eastAsia"/>
                </w:rPr>
                <w:t>下方資料撥款序號不可為000</w:t>
              </w:r>
            </w:ins>
          </w:p>
          <w:p w14:paraId="33AA937A" w14:textId="77777777" w:rsidR="003E31DC" w:rsidRPr="00804AC7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ins w:id="8019" w:author="st1" w:date="2021-04-16T15:32:00Z"/>
                <w:rFonts w:ascii="標楷體" w:eastAsia="標楷體" w:hAnsi="標楷體"/>
              </w:rPr>
            </w:pPr>
            <w:ins w:id="8020" w:author="st1" w:date="2021-04-16T15:32:00Z">
              <w:r w:rsidRPr="00804AC7">
                <w:rPr>
                  <w:rFonts w:ascii="標楷體" w:eastAsia="標楷體" w:hAnsi="標楷體" w:hint="eastAsia"/>
                </w:rPr>
                <w:t>一定會有房貸專員</w:t>
              </w:r>
            </w:ins>
          </w:p>
          <w:p w14:paraId="6D4BE4A9" w14:textId="77777777" w:rsidR="003E31DC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ins w:id="8021" w:author="st1" w:date="2021-04-16T15:33:00Z"/>
                <w:rFonts w:ascii="標楷體" w:eastAsia="標楷體" w:hAnsi="標楷體"/>
              </w:rPr>
            </w:pPr>
            <w:ins w:id="8022" w:author="st1" w:date="2021-04-16T15:32:00Z">
              <w:r w:rsidRPr="00804AC7">
                <w:rPr>
                  <w:rFonts w:ascii="標楷體" w:eastAsia="標楷體" w:hAnsi="標楷體" w:hint="eastAsia"/>
                </w:rPr>
                <w:t>這裡不會有追回業績的情況,故[換算業績][業務報酬][業績金額]-&gt;不會有負值</w:t>
              </w:r>
            </w:ins>
          </w:p>
          <w:p w14:paraId="0EF666DD" w14:textId="4B82A049" w:rsidR="003E31DC" w:rsidRPr="003E31DC" w:rsidRDefault="003E31DC">
            <w:pPr>
              <w:pStyle w:val="af9"/>
              <w:numPr>
                <w:ilvl w:val="0"/>
                <w:numId w:val="27"/>
              </w:numPr>
              <w:ind w:leftChars="0"/>
              <w:rPr>
                <w:moveTo w:id="8023" w:author="88692" w:date="2020-06-19T09:26:00Z"/>
                <w:rFonts w:ascii="標楷體" w:eastAsia="標楷體" w:hAnsi="標楷體"/>
                <w:rPrChange w:id="8024" w:author="st1" w:date="2021-04-16T15:33:00Z">
                  <w:rPr>
                    <w:moveTo w:id="8025" w:author="88692" w:date="2020-06-19T09:26:00Z"/>
                  </w:rPr>
                </w:rPrChange>
              </w:rPr>
              <w:pPrChange w:id="8026" w:author="st1" w:date="2021-04-16T15:33:00Z">
                <w:pPr/>
              </w:pPrChange>
            </w:pPr>
            <w:ins w:id="8027" w:author="st1" w:date="2021-04-16T15:32:00Z">
              <w:r w:rsidRPr="003E31DC">
                <w:rPr>
                  <w:rFonts w:ascii="標楷體" w:eastAsia="標楷體" w:hAnsi="標楷體" w:hint="eastAsia"/>
                  <w:rPrChange w:id="8028" w:author="st1" w:date="2021-04-16T15:33:00Z">
                    <w:rPr>
                      <w:rFonts w:hint="eastAsia"/>
                    </w:rPr>
                  </w:rPrChange>
                </w:rPr>
                <w:t>計件代碼為</w:t>
              </w:r>
              <w:r w:rsidRPr="003E31DC">
                <w:rPr>
                  <w:rFonts w:ascii="標楷體" w:eastAsia="標楷體" w:hAnsi="標楷體"/>
                  <w:rPrChange w:id="8029" w:author="st1" w:date="2021-04-16T15:33:00Z">
                    <w:rPr/>
                  </w:rPrChange>
                </w:rPr>
                <w:t>“Y”-&gt;</w:t>
              </w:r>
              <w:r w:rsidRPr="003E31DC">
                <w:rPr>
                  <w:rFonts w:ascii="標楷體" w:eastAsia="標楷體" w:hAnsi="標楷體" w:hint="eastAsia"/>
                  <w:rPrChange w:id="8030" w:author="st1" w:date="2021-04-16T15:33:00Z">
                    <w:rPr>
                      <w:rFonts w:hint="eastAsia"/>
                    </w:rPr>
                  </w:rPrChange>
                </w:rPr>
                <w:t>件數為</w:t>
              </w:r>
              <w:r w:rsidRPr="003E31DC">
                <w:rPr>
                  <w:rFonts w:ascii="標楷體" w:eastAsia="標楷體" w:hAnsi="標楷體"/>
                  <w:rPrChange w:id="8031" w:author="st1" w:date="2021-04-16T15:33:00Z">
                    <w:rPr/>
                  </w:rPrChange>
                </w:rPr>
                <w:t>1</w:t>
              </w:r>
              <w:r w:rsidRPr="003E31DC">
                <w:rPr>
                  <w:rFonts w:ascii="標楷體" w:eastAsia="標楷體" w:hAnsi="標楷體"/>
                  <w:rPrChange w:id="8032" w:author="st1" w:date="2021-04-16T15:33:00Z">
                    <w:rPr/>
                  </w:rPrChange>
                </w:rPr>
                <w:br/>
              </w:r>
              <w:r w:rsidRPr="003E31DC">
                <w:rPr>
                  <w:rFonts w:ascii="標楷體" w:eastAsia="標楷體" w:hAnsi="標楷體" w:hint="eastAsia"/>
                  <w:rPrChange w:id="8033" w:author="st1" w:date="2021-04-16T15:33:00Z">
                    <w:rPr>
                      <w:rFonts w:hint="eastAsia"/>
                    </w:rPr>
                  </w:rPrChange>
                </w:rPr>
                <w:t>計件代碼為</w:t>
              </w:r>
              <w:r w:rsidRPr="003E31DC">
                <w:rPr>
                  <w:rFonts w:ascii="標楷體" w:eastAsia="標楷體" w:hAnsi="標楷體"/>
                  <w:rPrChange w:id="8034" w:author="st1" w:date="2021-04-16T15:33:00Z">
                    <w:rPr/>
                  </w:rPrChange>
                </w:rPr>
                <w:t>“N”-&gt;</w:t>
              </w:r>
              <w:r w:rsidRPr="003E31DC">
                <w:rPr>
                  <w:rFonts w:ascii="標楷體" w:eastAsia="標楷體" w:hAnsi="標楷體" w:hint="eastAsia"/>
                  <w:rPrChange w:id="8035" w:author="st1" w:date="2021-04-16T15:33:00Z">
                    <w:rPr>
                      <w:rFonts w:hint="eastAsia"/>
                    </w:rPr>
                  </w:rPrChange>
                </w:rPr>
                <w:t>件數為</w:t>
              </w:r>
              <w:r w:rsidRPr="003E31DC">
                <w:rPr>
                  <w:rFonts w:ascii="標楷體" w:eastAsia="標楷體" w:hAnsi="標楷體"/>
                  <w:rPrChange w:id="8036" w:author="st1" w:date="2021-04-16T15:33:00Z">
                    <w:rPr/>
                  </w:rPrChange>
                </w:rPr>
                <w:t>0</w:t>
              </w:r>
            </w:ins>
            <w:moveTo w:id="8037" w:author="88692" w:date="2020-06-19T09:26:00Z">
              <w:del w:id="8038" w:author="st1" w:date="2021-04-16T15:31:00Z">
                <w:r w:rsidRPr="003E31DC" w:rsidDel="00B81F63">
                  <w:rPr>
                    <w:rFonts w:ascii="標楷體" w:eastAsia="標楷體" w:hAnsi="標楷體"/>
                    <w:rPrChange w:id="8039" w:author="st1" w:date="2021-04-16T15:33:00Z">
                      <w:rPr/>
                    </w:rPrChange>
                  </w:rPr>
                  <w:delText>[</w:delText>
                </w:r>
                <w:r w:rsidRPr="003E31DC" w:rsidDel="00B81F63">
                  <w:rPr>
                    <w:rFonts w:ascii="標楷體" w:eastAsia="標楷體" w:hAnsi="標楷體" w:hint="eastAsia"/>
                    <w:rPrChange w:id="8040" w:author="st1" w:date="2021-04-16T15:33:00Z">
                      <w:rPr>
                        <w:rFonts w:hint="eastAsia"/>
                      </w:rPr>
                    </w:rPrChange>
                  </w:rPr>
                  <w:delText>計件代碼</w:delText>
                </w:r>
                <w:r w:rsidRPr="003E31DC" w:rsidDel="00B81F63">
                  <w:rPr>
                    <w:rFonts w:ascii="標楷體" w:eastAsia="標楷體" w:hAnsi="標楷體"/>
                    <w:rPrChange w:id="8041" w:author="st1" w:date="2021-04-16T15:33:00Z">
                      <w:rPr/>
                    </w:rPrChange>
                  </w:rPr>
                  <w:delText>]</w:delText>
                </w:r>
                <w:r w:rsidRPr="003E31DC" w:rsidDel="00B81F63">
                  <w:rPr>
                    <w:rFonts w:ascii="標楷體" w:eastAsia="標楷體" w:hAnsi="標楷體" w:hint="eastAsia"/>
                    <w:rPrChange w:id="8042" w:author="st1" w:date="2021-04-16T15:33:00Z">
                      <w:rPr>
                        <w:rFonts w:hint="eastAsia"/>
                      </w:rPr>
                    </w:rPrChange>
                  </w:rPr>
                  <w:delText>調整後不更新貸放主檔。</w:delText>
                </w:r>
              </w:del>
            </w:moveTo>
          </w:p>
        </w:tc>
      </w:tr>
      <w:tr w:rsidR="00ED3A87" w:rsidRPr="00AF1A82" w14:paraId="3D6D41C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AD581F" w14:textId="77777777" w:rsidR="00ED3A87" w:rsidRPr="00AF1A82" w:rsidRDefault="00ED3A87" w:rsidP="00ED3A87">
            <w:pPr>
              <w:rPr>
                <w:moveTo w:id="8043" w:author="88692" w:date="2020-06-19T09:26:00Z"/>
                <w:rFonts w:ascii="標楷體" w:eastAsia="標楷體" w:hAnsi="標楷體"/>
              </w:rPr>
            </w:pPr>
            <w:moveTo w:id="8044" w:author="88692" w:date="2020-06-19T09:26:00Z">
              <w:r w:rsidRPr="00AF1A82">
                <w:rPr>
                  <w:rFonts w:ascii="標楷體" w:eastAsia="標楷體" w:hAnsi="標楷體"/>
                </w:rPr>
                <w:t xml:space="preserve">參考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A48F2" w14:textId="1D026627" w:rsidR="00ED3A87" w:rsidRPr="00AF1A82" w:rsidRDefault="003E31DC" w:rsidP="00ED3A87">
            <w:pPr>
              <w:rPr>
                <w:moveTo w:id="8045" w:author="88692" w:date="2020-06-19T09:26:00Z"/>
                <w:rFonts w:ascii="標楷體" w:eastAsia="標楷體" w:hAnsi="標楷體"/>
              </w:rPr>
            </w:pPr>
            <w:proofErr w:type="spellStart"/>
            <w:ins w:id="8046" w:author="st1" w:date="2021-04-16T15:32:00Z">
              <w:r>
                <w:rPr>
                  <w:rFonts w:ascii="標楷體" w:eastAsia="標楷體" w:hAnsi="標楷體" w:hint="eastAsia"/>
                </w:rPr>
                <w:t>Pf</w:t>
              </w:r>
              <w:r>
                <w:rPr>
                  <w:rFonts w:ascii="標楷體" w:eastAsia="標楷體" w:hAnsi="標楷體"/>
                </w:rPr>
                <w:t>ItDetail</w:t>
              </w:r>
            </w:ins>
            <w:proofErr w:type="spellEnd"/>
          </w:p>
        </w:tc>
      </w:tr>
    </w:tbl>
    <w:p w14:paraId="238175A4" w14:textId="77777777" w:rsidR="00ED3A87" w:rsidRPr="00AF1A82" w:rsidRDefault="00ED3A87" w:rsidP="00ED3A87">
      <w:pPr>
        <w:rPr>
          <w:moveTo w:id="8047" w:author="88692" w:date="2020-06-19T09:26:00Z"/>
          <w:rFonts w:ascii="標楷體" w:eastAsia="標楷體" w:hAnsi="標楷體"/>
        </w:rPr>
      </w:pPr>
    </w:p>
    <w:p w14:paraId="388AE234" w14:textId="77777777" w:rsidR="00ED3A87" w:rsidRPr="0091695D" w:rsidRDefault="00ED3A87" w:rsidP="00ED3A87">
      <w:pPr>
        <w:pStyle w:val="1"/>
        <w:numPr>
          <w:ilvl w:val="0"/>
          <w:numId w:val="9"/>
        </w:numPr>
        <w:ind w:left="1418"/>
        <w:rPr>
          <w:moveTo w:id="8048" w:author="88692" w:date="2020-06-19T09:26:00Z"/>
        </w:rPr>
      </w:pPr>
      <w:moveTo w:id="8049" w:author="88692" w:date="2020-06-19T09:26:00Z">
        <w:r w:rsidRPr="0091695D">
          <w:t>UI畫面</w:t>
        </w:r>
      </w:moveTo>
    </w:p>
    <w:p w14:paraId="4314C5A0" w14:textId="77777777" w:rsidR="00ED3A87" w:rsidRPr="00AF1A82" w:rsidRDefault="00ED3A87" w:rsidP="00ED3A87">
      <w:pPr>
        <w:ind w:leftChars="472" w:left="1133"/>
        <w:rPr>
          <w:moveTo w:id="8050" w:author="88692" w:date="2020-06-19T09:26:00Z"/>
          <w:rFonts w:ascii="標楷體" w:eastAsia="標楷體" w:hAnsi="標楷體"/>
        </w:rPr>
      </w:pPr>
      <w:moveTo w:id="8051" w:author="88692" w:date="2020-06-19T09:26:00Z">
        <w:r w:rsidRPr="00AF1A82">
          <w:rPr>
            <w:rFonts w:ascii="標楷體" w:eastAsia="標楷體" w:hAnsi="標楷體" w:hint="eastAsia"/>
          </w:rPr>
          <w:t>輸入畫面：</w:t>
        </w:r>
      </w:moveTo>
    </w:p>
    <w:p w14:paraId="0EEE51B6" w14:textId="1C4DFDD4" w:rsidR="00ED3A87" w:rsidRPr="00AF1A82" w:rsidRDefault="00ED3A87" w:rsidP="00ED3A87">
      <w:pPr>
        <w:rPr>
          <w:moveTo w:id="8052" w:author="88692" w:date="2020-06-19T09:26:00Z"/>
          <w:rFonts w:ascii="標楷體" w:eastAsia="標楷體" w:hAnsi="標楷體"/>
        </w:rPr>
      </w:pPr>
      <w:moveTo w:id="8053" w:author="88692" w:date="2020-06-19T09:26:00Z">
        <w:del w:id="8054" w:author="st1" w:date="2021-04-16T15:34:00Z">
          <w:r w:rsidDel="003E31DC">
            <w:rPr>
              <w:noProof/>
            </w:rPr>
            <w:drawing>
              <wp:inline distT="0" distB="0" distL="0" distR="0" wp14:anchorId="51E77303" wp14:editId="3805483E">
                <wp:extent cx="6479540" cy="3357245"/>
                <wp:effectExtent l="0" t="0" r="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3357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  <w:ins w:id="8055" w:author="st1" w:date="2021-04-16T15:34:00Z">
        <w:r w:rsidR="003E31DC" w:rsidRPr="001646FD">
          <w:rPr>
            <w:rFonts w:ascii="標楷體" w:eastAsia="標楷體" w:hAnsi="標楷體"/>
            <w:noProof/>
          </w:rPr>
          <w:drawing>
            <wp:inline distT="0" distB="0" distL="0" distR="0" wp14:anchorId="770F7006" wp14:editId="2649975C">
              <wp:extent cx="6238240" cy="2956560"/>
              <wp:effectExtent l="0" t="0" r="0" b="0"/>
              <wp:docPr id="156" name="圖片 1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38240" cy="2956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C16AA3" w14:textId="77777777" w:rsidR="00ED3A87" w:rsidRPr="00AF1A82" w:rsidRDefault="00ED3A87" w:rsidP="00ED3A87">
      <w:pPr>
        <w:rPr>
          <w:moveTo w:id="8056" w:author="88692" w:date="2020-06-19T09:26:00Z"/>
          <w:rFonts w:ascii="標楷體" w:eastAsia="標楷體" w:hAnsi="標楷體"/>
        </w:rPr>
      </w:pPr>
    </w:p>
    <w:p w14:paraId="0224DFE9" w14:textId="77777777" w:rsidR="00ED3A87" w:rsidRPr="00AF1A82" w:rsidRDefault="00ED3A87" w:rsidP="00ED3A87">
      <w:pPr>
        <w:rPr>
          <w:moveTo w:id="8057" w:author="88692" w:date="2020-06-19T09:26:00Z"/>
          <w:rFonts w:ascii="標楷體" w:eastAsia="標楷體" w:hAnsi="標楷體"/>
        </w:rPr>
      </w:pPr>
    </w:p>
    <w:p w14:paraId="5BAEA850" w14:textId="77777777" w:rsidR="00ED3A87" w:rsidRPr="0091695D" w:rsidRDefault="00ED3A87" w:rsidP="00ED3A87">
      <w:pPr>
        <w:pStyle w:val="1"/>
        <w:numPr>
          <w:ilvl w:val="0"/>
          <w:numId w:val="9"/>
        </w:numPr>
        <w:ind w:left="1418"/>
        <w:rPr>
          <w:moveTo w:id="8058" w:author="88692" w:date="2020-06-19T09:26:00Z"/>
        </w:rPr>
      </w:pPr>
      <w:moveTo w:id="8059" w:author="88692" w:date="2020-06-19T09:26:00Z">
        <w:r w:rsidRPr="0091695D">
          <w:t>輸入畫面資料說明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8060" w:author="st1" w:date="2021-04-16T15:3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88"/>
        <w:gridCol w:w="1134"/>
        <w:gridCol w:w="2076"/>
        <w:gridCol w:w="1036"/>
        <w:gridCol w:w="1115"/>
        <w:gridCol w:w="691"/>
        <w:gridCol w:w="700"/>
        <w:gridCol w:w="3180"/>
        <w:tblGridChange w:id="8061">
          <w:tblGrid>
            <w:gridCol w:w="481"/>
            <w:gridCol w:w="7"/>
            <w:gridCol w:w="1134"/>
            <w:gridCol w:w="51"/>
            <w:gridCol w:w="1685"/>
            <w:gridCol w:w="340"/>
            <w:gridCol w:w="746"/>
            <w:gridCol w:w="290"/>
            <w:gridCol w:w="871"/>
            <w:gridCol w:w="244"/>
            <w:gridCol w:w="467"/>
            <w:gridCol w:w="224"/>
            <w:gridCol w:w="479"/>
            <w:gridCol w:w="221"/>
            <w:gridCol w:w="3180"/>
          </w:tblGrid>
        </w:tblGridChange>
      </w:tblGrid>
      <w:tr w:rsidR="00ED3A87" w:rsidRPr="0098178E" w14:paraId="794927F8" w14:textId="77777777" w:rsidTr="003E31DC">
        <w:trPr>
          <w:trHeight w:val="388"/>
          <w:jc w:val="center"/>
          <w:trPrChange w:id="8062" w:author="st1" w:date="2021-04-16T15:35:00Z">
            <w:trPr>
              <w:trHeight w:val="388"/>
              <w:jc w:val="center"/>
            </w:trPr>
          </w:trPrChange>
        </w:trPr>
        <w:tc>
          <w:tcPr>
            <w:tcW w:w="488" w:type="dxa"/>
            <w:vMerge w:val="restart"/>
            <w:tcPrChange w:id="8063" w:author="st1" w:date="2021-04-16T15:35:00Z">
              <w:tcPr>
                <w:tcW w:w="484" w:type="dxa"/>
                <w:vMerge w:val="restart"/>
              </w:tcPr>
            </w:tcPrChange>
          </w:tcPr>
          <w:p w14:paraId="567BE785" w14:textId="77777777" w:rsidR="00ED3A87" w:rsidRPr="0098178E" w:rsidRDefault="00ED3A87" w:rsidP="00ED3A87">
            <w:pPr>
              <w:rPr>
                <w:moveTo w:id="8064" w:author="88692" w:date="2020-06-19T09:26:00Z"/>
                <w:rFonts w:eastAsia="標楷體"/>
              </w:rPr>
            </w:pPr>
            <w:moveTo w:id="8065" w:author="88692" w:date="2020-06-19T09:26:00Z">
              <w:r w:rsidRPr="0098178E">
                <w:rPr>
                  <w:rFonts w:eastAsia="標楷體"/>
                </w:rPr>
                <w:t>序號</w:t>
              </w:r>
            </w:moveTo>
          </w:p>
        </w:tc>
        <w:tc>
          <w:tcPr>
            <w:tcW w:w="1134" w:type="dxa"/>
            <w:vMerge w:val="restart"/>
            <w:tcPrChange w:id="8066" w:author="st1" w:date="2021-04-16T15:35:00Z">
              <w:tcPr>
                <w:tcW w:w="1248" w:type="dxa"/>
                <w:gridSpan w:val="3"/>
                <w:vMerge w:val="restart"/>
              </w:tcPr>
            </w:tcPrChange>
          </w:tcPr>
          <w:p w14:paraId="6A6DBDB8" w14:textId="77777777" w:rsidR="00ED3A87" w:rsidRPr="0098178E" w:rsidRDefault="00ED3A87" w:rsidP="00ED3A87">
            <w:pPr>
              <w:rPr>
                <w:moveTo w:id="8067" w:author="88692" w:date="2020-06-19T09:26:00Z"/>
                <w:rFonts w:eastAsia="標楷體"/>
              </w:rPr>
            </w:pPr>
            <w:moveTo w:id="8068" w:author="88692" w:date="2020-06-19T09:26:00Z">
              <w:r w:rsidRPr="0098178E">
                <w:rPr>
                  <w:rFonts w:eastAsia="標楷體"/>
                </w:rPr>
                <w:t>欄位</w:t>
              </w:r>
            </w:moveTo>
          </w:p>
        </w:tc>
        <w:tc>
          <w:tcPr>
            <w:tcW w:w="5618" w:type="dxa"/>
            <w:gridSpan w:val="5"/>
            <w:tcPrChange w:id="8069" w:author="st1" w:date="2021-04-16T15:35:00Z">
              <w:tcPr>
                <w:tcW w:w="5484" w:type="dxa"/>
                <w:gridSpan w:val="9"/>
              </w:tcPr>
            </w:tcPrChange>
          </w:tcPr>
          <w:p w14:paraId="0F1424F9" w14:textId="77777777" w:rsidR="00ED3A87" w:rsidRPr="0098178E" w:rsidRDefault="00ED3A87" w:rsidP="00ED3A87">
            <w:pPr>
              <w:rPr>
                <w:moveTo w:id="8070" w:author="88692" w:date="2020-06-19T09:26:00Z"/>
                <w:rFonts w:eastAsia="標楷體"/>
              </w:rPr>
            </w:pPr>
            <w:moveTo w:id="8071" w:author="88692" w:date="2020-06-19T09:26:00Z">
              <w:r w:rsidRPr="0098178E">
                <w:rPr>
                  <w:rFonts w:eastAsia="標楷體"/>
                </w:rPr>
                <w:t>說明</w:t>
              </w:r>
            </w:moveTo>
          </w:p>
        </w:tc>
        <w:tc>
          <w:tcPr>
            <w:tcW w:w="3180" w:type="dxa"/>
            <w:vMerge w:val="restart"/>
            <w:tcPrChange w:id="8072" w:author="st1" w:date="2021-04-16T15:35:00Z">
              <w:tcPr>
                <w:tcW w:w="3615" w:type="dxa"/>
                <w:gridSpan w:val="2"/>
                <w:vMerge w:val="restart"/>
              </w:tcPr>
            </w:tcPrChange>
          </w:tcPr>
          <w:p w14:paraId="12DB11DE" w14:textId="77777777" w:rsidR="00ED3A87" w:rsidRPr="0098178E" w:rsidRDefault="00ED3A87" w:rsidP="00ED3A87">
            <w:pPr>
              <w:rPr>
                <w:moveTo w:id="8073" w:author="88692" w:date="2020-06-19T09:26:00Z"/>
                <w:rFonts w:eastAsia="標楷體"/>
              </w:rPr>
            </w:pPr>
            <w:moveTo w:id="8074" w:author="88692" w:date="2020-06-19T09:26:00Z">
              <w:r w:rsidRPr="0098178E">
                <w:rPr>
                  <w:rFonts w:eastAsia="標楷體"/>
                </w:rPr>
                <w:t>處理邏輯及注意事項</w:t>
              </w:r>
            </w:moveTo>
          </w:p>
        </w:tc>
      </w:tr>
      <w:tr w:rsidR="00ED3A87" w:rsidRPr="0098178E" w14:paraId="3E81B23D" w14:textId="77777777" w:rsidTr="003E31DC">
        <w:trPr>
          <w:trHeight w:val="244"/>
          <w:jc w:val="center"/>
          <w:trPrChange w:id="8075" w:author="st1" w:date="2021-04-16T15:35:00Z">
            <w:trPr>
              <w:trHeight w:val="244"/>
              <w:jc w:val="center"/>
            </w:trPr>
          </w:trPrChange>
        </w:trPr>
        <w:tc>
          <w:tcPr>
            <w:tcW w:w="488" w:type="dxa"/>
            <w:vMerge/>
            <w:tcPrChange w:id="8076" w:author="st1" w:date="2021-04-16T15:35:00Z">
              <w:tcPr>
                <w:tcW w:w="484" w:type="dxa"/>
                <w:vMerge/>
              </w:tcPr>
            </w:tcPrChange>
          </w:tcPr>
          <w:p w14:paraId="068F4963" w14:textId="77777777" w:rsidR="00ED3A87" w:rsidRPr="0098178E" w:rsidRDefault="00ED3A87" w:rsidP="00ED3A87">
            <w:pPr>
              <w:rPr>
                <w:moveTo w:id="8077" w:author="88692" w:date="2020-06-19T09:26:00Z"/>
                <w:rFonts w:eastAsia="標楷體"/>
              </w:rPr>
            </w:pPr>
          </w:p>
        </w:tc>
        <w:tc>
          <w:tcPr>
            <w:tcW w:w="1134" w:type="dxa"/>
            <w:vMerge/>
            <w:tcPrChange w:id="8078" w:author="st1" w:date="2021-04-16T15:35:00Z">
              <w:tcPr>
                <w:tcW w:w="1248" w:type="dxa"/>
                <w:gridSpan w:val="3"/>
                <w:vMerge/>
              </w:tcPr>
            </w:tcPrChange>
          </w:tcPr>
          <w:p w14:paraId="41FF0AD8" w14:textId="77777777" w:rsidR="00ED3A87" w:rsidRPr="0098178E" w:rsidRDefault="00ED3A87" w:rsidP="00ED3A87">
            <w:pPr>
              <w:rPr>
                <w:moveTo w:id="8079" w:author="88692" w:date="2020-06-19T09:26:00Z"/>
                <w:rFonts w:eastAsia="標楷體"/>
              </w:rPr>
            </w:pPr>
          </w:p>
        </w:tc>
        <w:tc>
          <w:tcPr>
            <w:tcW w:w="2076" w:type="dxa"/>
            <w:tcPrChange w:id="8080" w:author="st1" w:date="2021-04-16T15:35:00Z">
              <w:tcPr>
                <w:tcW w:w="1701" w:type="dxa"/>
              </w:tcPr>
            </w:tcPrChange>
          </w:tcPr>
          <w:p w14:paraId="704FDCED" w14:textId="77777777" w:rsidR="00ED3A87" w:rsidRPr="0098178E" w:rsidRDefault="00ED3A87" w:rsidP="00ED3A87">
            <w:pPr>
              <w:rPr>
                <w:moveTo w:id="8081" w:author="88692" w:date="2020-06-19T09:26:00Z"/>
                <w:rFonts w:eastAsia="標楷體"/>
              </w:rPr>
            </w:pPr>
            <w:moveTo w:id="8082" w:author="88692" w:date="2020-06-19T09:26:00Z">
              <w:r w:rsidRPr="0098178E">
                <w:rPr>
                  <w:rFonts w:eastAsia="標楷體" w:hint="eastAsia"/>
                </w:rPr>
                <w:t>資料型態長度</w:t>
              </w:r>
            </w:moveTo>
          </w:p>
        </w:tc>
        <w:tc>
          <w:tcPr>
            <w:tcW w:w="1036" w:type="dxa"/>
            <w:tcPrChange w:id="8083" w:author="st1" w:date="2021-04-16T15:35:00Z">
              <w:tcPr>
                <w:tcW w:w="1134" w:type="dxa"/>
                <w:gridSpan w:val="2"/>
              </w:tcPr>
            </w:tcPrChange>
          </w:tcPr>
          <w:p w14:paraId="42DB75D8" w14:textId="77777777" w:rsidR="00ED3A87" w:rsidRPr="0098178E" w:rsidRDefault="00ED3A87" w:rsidP="00ED3A87">
            <w:pPr>
              <w:rPr>
                <w:moveTo w:id="8084" w:author="88692" w:date="2020-06-19T09:26:00Z"/>
                <w:rFonts w:eastAsia="標楷體"/>
              </w:rPr>
            </w:pPr>
            <w:moveTo w:id="8085" w:author="88692" w:date="2020-06-19T09:26:00Z">
              <w:r w:rsidRPr="0098178E">
                <w:rPr>
                  <w:rFonts w:eastAsia="標楷體"/>
                </w:rPr>
                <w:t>預設值</w:t>
              </w:r>
            </w:moveTo>
          </w:p>
        </w:tc>
        <w:tc>
          <w:tcPr>
            <w:tcW w:w="1115" w:type="dxa"/>
            <w:tcPrChange w:id="8086" w:author="st1" w:date="2021-04-16T15:35:00Z">
              <w:tcPr>
                <w:tcW w:w="1214" w:type="dxa"/>
                <w:gridSpan w:val="2"/>
              </w:tcPr>
            </w:tcPrChange>
          </w:tcPr>
          <w:p w14:paraId="7844C225" w14:textId="77777777" w:rsidR="00ED3A87" w:rsidRPr="0098178E" w:rsidRDefault="00ED3A87" w:rsidP="00ED3A87">
            <w:pPr>
              <w:rPr>
                <w:moveTo w:id="8087" w:author="88692" w:date="2020-06-19T09:26:00Z"/>
                <w:rFonts w:eastAsia="標楷體"/>
              </w:rPr>
            </w:pPr>
            <w:moveTo w:id="8088" w:author="88692" w:date="2020-06-19T09:26:00Z">
              <w:r w:rsidRPr="0098178E">
                <w:rPr>
                  <w:rFonts w:eastAsia="標楷體"/>
                </w:rPr>
                <w:t>選單內容</w:t>
              </w:r>
            </w:moveTo>
          </w:p>
        </w:tc>
        <w:tc>
          <w:tcPr>
            <w:tcW w:w="691" w:type="dxa"/>
            <w:tcPrChange w:id="8089" w:author="st1" w:date="2021-04-16T15:35:00Z">
              <w:tcPr>
                <w:tcW w:w="730" w:type="dxa"/>
                <w:gridSpan w:val="2"/>
              </w:tcPr>
            </w:tcPrChange>
          </w:tcPr>
          <w:p w14:paraId="00D90E1D" w14:textId="77777777" w:rsidR="00ED3A87" w:rsidRPr="0098178E" w:rsidRDefault="00ED3A87" w:rsidP="00ED3A87">
            <w:pPr>
              <w:rPr>
                <w:moveTo w:id="8090" w:author="88692" w:date="2020-06-19T09:26:00Z"/>
                <w:rFonts w:eastAsia="標楷體"/>
              </w:rPr>
            </w:pPr>
            <w:proofErr w:type="gramStart"/>
            <w:moveTo w:id="8091" w:author="88692" w:date="2020-06-19T09:26:00Z">
              <w:r w:rsidRPr="0098178E">
                <w:rPr>
                  <w:rFonts w:eastAsia="標楷體"/>
                </w:rPr>
                <w:t>必填</w:t>
              </w:r>
              <w:proofErr w:type="gramEnd"/>
            </w:moveTo>
          </w:p>
        </w:tc>
        <w:tc>
          <w:tcPr>
            <w:tcW w:w="700" w:type="dxa"/>
            <w:tcPrChange w:id="8092" w:author="st1" w:date="2021-04-16T15:35:00Z">
              <w:tcPr>
                <w:tcW w:w="705" w:type="dxa"/>
                <w:gridSpan w:val="2"/>
              </w:tcPr>
            </w:tcPrChange>
          </w:tcPr>
          <w:p w14:paraId="21FF2E00" w14:textId="77777777" w:rsidR="00ED3A87" w:rsidRPr="0098178E" w:rsidRDefault="00ED3A87" w:rsidP="00ED3A87">
            <w:pPr>
              <w:rPr>
                <w:moveTo w:id="8093" w:author="88692" w:date="2020-06-19T09:26:00Z"/>
                <w:rFonts w:eastAsia="標楷體"/>
              </w:rPr>
            </w:pPr>
            <w:moveTo w:id="8094" w:author="88692" w:date="2020-06-19T09:26:00Z">
              <w:r w:rsidRPr="0098178E">
                <w:rPr>
                  <w:rFonts w:eastAsia="標楷體"/>
                </w:rPr>
                <w:t>R/W</w:t>
              </w:r>
            </w:moveTo>
          </w:p>
        </w:tc>
        <w:tc>
          <w:tcPr>
            <w:tcW w:w="3180" w:type="dxa"/>
            <w:vMerge/>
            <w:tcPrChange w:id="8095" w:author="st1" w:date="2021-04-16T15:35:00Z">
              <w:tcPr>
                <w:tcW w:w="3615" w:type="dxa"/>
                <w:gridSpan w:val="2"/>
                <w:vMerge/>
              </w:tcPr>
            </w:tcPrChange>
          </w:tcPr>
          <w:p w14:paraId="55948A12" w14:textId="77777777" w:rsidR="00ED3A87" w:rsidRPr="0098178E" w:rsidRDefault="00ED3A87" w:rsidP="00ED3A87">
            <w:pPr>
              <w:rPr>
                <w:moveTo w:id="8096" w:author="88692" w:date="2020-06-19T09:26:00Z"/>
                <w:rFonts w:eastAsia="標楷體"/>
              </w:rPr>
            </w:pPr>
          </w:p>
        </w:tc>
      </w:tr>
      <w:tr w:rsidR="003E31DC" w:rsidRPr="0098178E" w14:paraId="35051593" w14:textId="77777777" w:rsidTr="003E31DC">
        <w:trPr>
          <w:trHeight w:val="291"/>
          <w:jc w:val="center"/>
          <w:trPrChange w:id="8097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098" w:author="st1" w:date="2021-04-16T15:35:00Z">
              <w:tcPr>
                <w:tcW w:w="484" w:type="dxa"/>
              </w:tcPr>
            </w:tcPrChange>
          </w:tcPr>
          <w:p w14:paraId="109F9A4A" w14:textId="7CC77D38" w:rsidR="003E31DC" w:rsidRPr="0098178E" w:rsidRDefault="003E31DC" w:rsidP="003E31DC">
            <w:pPr>
              <w:rPr>
                <w:moveTo w:id="8099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00" w:author="st1" w:date="2021-04-16T15:34:00Z">
              <w:r w:rsidRPr="00804AC7">
                <w:rPr>
                  <w:rFonts w:ascii="標楷體" w:eastAsia="標楷體" w:hAnsi="標楷體" w:hint="eastAsia"/>
                </w:rPr>
                <w:t>1</w:t>
              </w:r>
            </w:ins>
            <w:moveTo w:id="8101" w:author="88692" w:date="2020-06-19T09:26:00Z">
              <w:del w:id="8102" w:author="st1" w:date="2021-04-16T15:34:00Z">
                <w:r w:rsidRPr="0098178E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</w:delText>
                </w:r>
              </w:del>
            </w:moveTo>
          </w:p>
        </w:tc>
        <w:tc>
          <w:tcPr>
            <w:tcW w:w="1134" w:type="dxa"/>
            <w:tcPrChange w:id="8103" w:author="st1" w:date="2021-04-16T15:35:00Z">
              <w:tcPr>
                <w:tcW w:w="1248" w:type="dxa"/>
                <w:gridSpan w:val="3"/>
              </w:tcPr>
            </w:tcPrChange>
          </w:tcPr>
          <w:p w14:paraId="55EED156" w14:textId="0C1BCF33" w:rsidR="003E31DC" w:rsidRPr="004A47F1" w:rsidRDefault="003E31DC" w:rsidP="003E31DC">
            <w:pPr>
              <w:rPr>
                <w:moveTo w:id="8104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05" w:author="st1" w:date="2021-04-16T15:34:00Z">
              <w:r w:rsidRPr="00804AC7">
                <w:rPr>
                  <w:rFonts w:ascii="標楷體" w:eastAsia="標楷體" w:hAnsi="標楷體" w:hint="eastAsia"/>
                </w:rPr>
                <w:t>調整後</w:t>
              </w:r>
              <w:r w:rsidRPr="00804AC7">
                <w:rPr>
                  <w:rFonts w:ascii="標楷體" w:eastAsia="標楷體" w:hAnsi="標楷體"/>
                </w:rPr>
                <w:br/>
              </w:r>
              <w:r w:rsidRPr="00804AC7">
                <w:rPr>
                  <w:rFonts w:ascii="標楷體" w:eastAsia="標楷體" w:hAnsi="標楷體" w:hint="eastAsia"/>
                </w:rPr>
                <w:t>介紹人</w:t>
              </w:r>
            </w:ins>
            <w:moveTo w:id="8106" w:author="88692" w:date="2020-06-19T09:26:00Z">
              <w:del w:id="8107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借款人戶號</w:delText>
                </w:r>
              </w:del>
            </w:moveTo>
          </w:p>
        </w:tc>
        <w:tc>
          <w:tcPr>
            <w:tcW w:w="2076" w:type="dxa"/>
            <w:tcPrChange w:id="8108" w:author="st1" w:date="2021-04-16T15:35:00Z">
              <w:tcPr>
                <w:tcW w:w="1701" w:type="dxa"/>
              </w:tcPr>
            </w:tcPrChange>
          </w:tcPr>
          <w:p w14:paraId="45E1C2E2" w14:textId="21E882C3" w:rsidR="003E31DC" w:rsidRPr="0098178E" w:rsidRDefault="003E31DC" w:rsidP="003E31DC">
            <w:pPr>
              <w:rPr>
                <w:moveTo w:id="8109" w:author="88692" w:date="2020-06-19T09:26:00Z"/>
                <w:rFonts w:ascii="標楷體" w:eastAsia="標楷體" w:hAnsi="標楷體"/>
                <w:sz w:val="18"/>
                <w:szCs w:val="18"/>
              </w:rPr>
            </w:pPr>
            <w:proofErr w:type="gramStart"/>
            <w:ins w:id="8110" w:author="st1" w:date="2021-04-16T15:34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06)</w:t>
              </w:r>
            </w:ins>
            <w:moveTo w:id="8111" w:author="88692" w:date="2020-06-19T09:26:00Z">
              <w:del w:id="8112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9(7)-9(3)</w:delText>
                </w:r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-9(3)</w:delText>
                </w:r>
              </w:del>
            </w:moveTo>
          </w:p>
        </w:tc>
        <w:tc>
          <w:tcPr>
            <w:tcW w:w="1036" w:type="dxa"/>
            <w:tcPrChange w:id="8113" w:author="st1" w:date="2021-04-16T15:35:00Z">
              <w:tcPr>
                <w:tcW w:w="1134" w:type="dxa"/>
                <w:gridSpan w:val="2"/>
              </w:tcPr>
            </w:tcPrChange>
          </w:tcPr>
          <w:p w14:paraId="00FE2E80" w14:textId="6FED4542" w:rsidR="003E31DC" w:rsidRPr="0098178E" w:rsidRDefault="003E31DC" w:rsidP="003E31DC">
            <w:pPr>
              <w:rPr>
                <w:moveTo w:id="8114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15" w:author="st1" w:date="2021-04-16T15:34:00Z">
              <w:r w:rsidRPr="00804AC7">
                <w:rPr>
                  <w:rFonts w:ascii="標楷體" w:eastAsia="標楷體" w:hAnsi="標楷體" w:hint="eastAsia"/>
                </w:rPr>
                <w:t>原始資料</w:t>
              </w:r>
            </w:ins>
          </w:p>
        </w:tc>
        <w:tc>
          <w:tcPr>
            <w:tcW w:w="1115" w:type="dxa"/>
            <w:tcPrChange w:id="8116" w:author="st1" w:date="2021-04-16T15:35:00Z">
              <w:tcPr>
                <w:tcW w:w="1214" w:type="dxa"/>
                <w:gridSpan w:val="2"/>
              </w:tcPr>
            </w:tcPrChange>
          </w:tcPr>
          <w:p w14:paraId="324A822C" w14:textId="77777777" w:rsidR="003E31DC" w:rsidRPr="0098178E" w:rsidRDefault="003E31DC" w:rsidP="003E31DC">
            <w:pPr>
              <w:rPr>
                <w:moveTo w:id="8117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118" w:author="st1" w:date="2021-04-16T15:35:00Z">
              <w:tcPr>
                <w:tcW w:w="730" w:type="dxa"/>
                <w:gridSpan w:val="2"/>
              </w:tcPr>
            </w:tcPrChange>
          </w:tcPr>
          <w:p w14:paraId="6F70A920" w14:textId="77777777" w:rsidR="003E31DC" w:rsidRPr="0098178E" w:rsidRDefault="003E31DC" w:rsidP="003E31DC">
            <w:pPr>
              <w:rPr>
                <w:moveTo w:id="811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120" w:author="st1" w:date="2021-04-16T15:35:00Z">
              <w:tcPr>
                <w:tcW w:w="705" w:type="dxa"/>
                <w:gridSpan w:val="2"/>
              </w:tcPr>
            </w:tcPrChange>
          </w:tcPr>
          <w:p w14:paraId="50151F7B" w14:textId="77777777" w:rsidR="003E31DC" w:rsidRPr="0098178E" w:rsidRDefault="003E31DC" w:rsidP="003E31DC">
            <w:pPr>
              <w:rPr>
                <w:moveTo w:id="8121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122" w:author="st1" w:date="2021-04-16T15:35:00Z">
              <w:tcPr>
                <w:tcW w:w="3615" w:type="dxa"/>
                <w:gridSpan w:val="2"/>
              </w:tcPr>
            </w:tcPrChange>
          </w:tcPr>
          <w:p w14:paraId="7C86EDAF" w14:textId="77777777" w:rsidR="003E31DC" w:rsidRPr="00804AC7" w:rsidRDefault="003E31DC" w:rsidP="003E31DC">
            <w:pPr>
              <w:rPr>
                <w:ins w:id="8123" w:author="st1" w:date="2021-04-16T15:34:00Z"/>
                <w:rFonts w:ascii="標楷體" w:eastAsia="標楷體" w:hAnsi="標楷體"/>
              </w:rPr>
            </w:pPr>
            <w:ins w:id="8124" w:author="st1" w:date="2021-04-16T15:34:00Z">
              <w:r>
                <w:rPr>
                  <w:rFonts w:ascii="標楷體" w:eastAsia="標楷體" w:hAnsi="標楷體" w:hint="eastAsia"/>
                </w:rPr>
                <w:t>必填寫</w:t>
              </w:r>
            </w:ins>
          </w:p>
          <w:p w14:paraId="0B1D6D30" w14:textId="280D0FB6" w:rsidR="003E31DC" w:rsidDel="00DB1911" w:rsidRDefault="003E31DC" w:rsidP="003E31DC">
            <w:pPr>
              <w:rPr>
                <w:ins w:id="8125" w:author="88692" w:date="2020-06-19T15:56:00Z"/>
                <w:del w:id="8126" w:author="st1" w:date="2021-04-16T15:34:00Z"/>
                <w:rFonts w:ascii="標楷體" w:eastAsia="標楷體" w:hAnsi="標楷體"/>
                <w:sz w:val="18"/>
                <w:szCs w:val="18"/>
              </w:rPr>
            </w:pPr>
            <w:moveTo w:id="8127" w:author="88692" w:date="2020-06-19T09:26:00Z">
              <w:del w:id="8128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  <w:p w14:paraId="556594AA" w14:textId="1557CB84" w:rsidR="003E31DC" w:rsidRPr="0098178E" w:rsidRDefault="003E31DC" w:rsidP="003E31DC">
            <w:pPr>
              <w:rPr>
                <w:moveTo w:id="8129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30" w:author="88692" w:date="2020-06-19T15:56:00Z">
              <w:del w:id="8131" w:author="st1" w:date="2021-04-16T15:34:00Z">
                <w:r w:rsidRPr="0028376E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戶號-額度編號-撥款序號</w:delText>
                </w:r>
              </w:del>
            </w:ins>
          </w:p>
        </w:tc>
      </w:tr>
      <w:tr w:rsidR="003E31DC" w:rsidRPr="0098178E" w14:paraId="734EF553" w14:textId="77777777" w:rsidTr="003E31DC">
        <w:trPr>
          <w:trHeight w:val="291"/>
          <w:jc w:val="center"/>
          <w:trPrChange w:id="813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133" w:author="st1" w:date="2021-04-16T15:35:00Z">
              <w:tcPr>
                <w:tcW w:w="484" w:type="dxa"/>
              </w:tcPr>
            </w:tcPrChange>
          </w:tcPr>
          <w:p w14:paraId="1F197DBF" w14:textId="5F594464" w:rsidR="003E31DC" w:rsidRPr="0098178E" w:rsidRDefault="003E31DC" w:rsidP="003E31DC">
            <w:pPr>
              <w:rPr>
                <w:moveTo w:id="8134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35" w:author="st1" w:date="2021-04-16T15:34:00Z">
              <w:r w:rsidRPr="00804AC7">
                <w:rPr>
                  <w:rFonts w:ascii="標楷體" w:eastAsia="標楷體" w:hAnsi="標楷體" w:hint="eastAsia"/>
                </w:rPr>
                <w:t>2</w:t>
              </w:r>
            </w:ins>
            <w:moveTo w:id="8136" w:author="88692" w:date="2020-06-19T09:26:00Z">
              <w:del w:id="8137" w:author="st1" w:date="2021-04-16T15:34:00Z">
                <w:r w:rsidRPr="0098178E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2</w:delText>
                </w:r>
              </w:del>
            </w:moveTo>
          </w:p>
        </w:tc>
        <w:tc>
          <w:tcPr>
            <w:tcW w:w="1134" w:type="dxa"/>
            <w:tcPrChange w:id="8138" w:author="st1" w:date="2021-04-16T15:35:00Z">
              <w:tcPr>
                <w:tcW w:w="1248" w:type="dxa"/>
                <w:gridSpan w:val="3"/>
              </w:tcPr>
            </w:tcPrChange>
          </w:tcPr>
          <w:p w14:paraId="2FF9DDF5" w14:textId="7EA186DE" w:rsidR="003E31DC" w:rsidRPr="004A47F1" w:rsidRDefault="003E31DC" w:rsidP="003E31DC">
            <w:pPr>
              <w:rPr>
                <w:moveTo w:id="8139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40" w:author="st1" w:date="2021-04-16T15:34:00Z">
              <w:r w:rsidRPr="00804AC7">
                <w:rPr>
                  <w:rFonts w:ascii="標楷體" w:eastAsia="標楷體" w:hAnsi="標楷體" w:hint="eastAsia"/>
                </w:rPr>
                <w:t>調整後</w:t>
              </w:r>
              <w:r w:rsidRPr="00804AC7">
                <w:rPr>
                  <w:rFonts w:ascii="標楷體" w:eastAsia="標楷體" w:hAnsi="標楷體"/>
                </w:rPr>
                <w:br/>
              </w:r>
              <w:r w:rsidRPr="00804AC7">
                <w:rPr>
                  <w:rFonts w:ascii="標楷體" w:eastAsia="標楷體" w:hAnsi="標楷體" w:hint="eastAsia"/>
                </w:rPr>
                <w:t>是否計件</w:t>
              </w:r>
            </w:ins>
            <w:moveTo w:id="8141" w:author="88692" w:date="2020-06-19T09:26:00Z">
              <w:del w:id="814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戶名</w:delText>
                </w:r>
              </w:del>
            </w:moveTo>
          </w:p>
        </w:tc>
        <w:tc>
          <w:tcPr>
            <w:tcW w:w="2076" w:type="dxa"/>
            <w:tcPrChange w:id="8143" w:author="st1" w:date="2021-04-16T15:35:00Z">
              <w:tcPr>
                <w:tcW w:w="1701" w:type="dxa"/>
              </w:tcPr>
            </w:tcPrChange>
          </w:tcPr>
          <w:p w14:paraId="1FC4C41E" w14:textId="15BFEAFC" w:rsidR="003E31DC" w:rsidRPr="0098178E" w:rsidRDefault="003E31DC" w:rsidP="003E31DC">
            <w:pPr>
              <w:rPr>
                <w:moveTo w:id="8144" w:author="88692" w:date="2020-06-19T09:26:00Z"/>
                <w:rFonts w:ascii="標楷體" w:eastAsia="標楷體" w:hAnsi="標楷體"/>
                <w:sz w:val="18"/>
                <w:szCs w:val="18"/>
              </w:rPr>
            </w:pPr>
            <w:proofErr w:type="gramStart"/>
            <w:ins w:id="8145" w:author="st1" w:date="2021-04-16T15:34:00Z">
              <w:r w:rsidRPr="00804AC7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804AC7">
                <w:rPr>
                  <w:rFonts w:ascii="標楷體" w:eastAsia="標楷體" w:hAnsi="標楷體" w:hint="eastAsia"/>
                </w:rPr>
                <w:t>01)</w:t>
              </w:r>
            </w:ins>
            <w:moveTo w:id="8146" w:author="88692" w:date="2020-06-19T09:26:00Z">
              <w:del w:id="814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X(100)</w:delText>
                </w:r>
              </w:del>
            </w:moveTo>
          </w:p>
        </w:tc>
        <w:tc>
          <w:tcPr>
            <w:tcW w:w="1036" w:type="dxa"/>
            <w:tcPrChange w:id="8148" w:author="st1" w:date="2021-04-16T15:35:00Z">
              <w:tcPr>
                <w:tcW w:w="1134" w:type="dxa"/>
                <w:gridSpan w:val="2"/>
              </w:tcPr>
            </w:tcPrChange>
          </w:tcPr>
          <w:p w14:paraId="5AA46AA5" w14:textId="77777777" w:rsidR="003E31DC" w:rsidRPr="0098178E" w:rsidRDefault="003E31DC" w:rsidP="003E31DC">
            <w:pPr>
              <w:rPr>
                <w:moveTo w:id="814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150" w:author="st1" w:date="2021-04-16T15:35:00Z">
              <w:tcPr>
                <w:tcW w:w="1214" w:type="dxa"/>
                <w:gridSpan w:val="2"/>
              </w:tcPr>
            </w:tcPrChange>
          </w:tcPr>
          <w:p w14:paraId="709C1B2C" w14:textId="7EA69498" w:rsidR="003E31DC" w:rsidRPr="0098178E" w:rsidRDefault="003E31DC" w:rsidP="003E31DC">
            <w:pPr>
              <w:rPr>
                <w:moveTo w:id="8151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152" w:author="st1" w:date="2021-04-16T15:34:00Z">
              <w:r w:rsidRPr="00804AC7">
                <w:rPr>
                  <w:rFonts w:ascii="標楷體" w:eastAsia="標楷體" w:hAnsi="標楷體" w:hint="eastAsia"/>
                </w:rPr>
                <w:t>Y/N</w:t>
              </w:r>
            </w:ins>
          </w:p>
        </w:tc>
        <w:tc>
          <w:tcPr>
            <w:tcW w:w="691" w:type="dxa"/>
            <w:tcPrChange w:id="8153" w:author="st1" w:date="2021-04-16T15:35:00Z">
              <w:tcPr>
                <w:tcW w:w="730" w:type="dxa"/>
                <w:gridSpan w:val="2"/>
              </w:tcPr>
            </w:tcPrChange>
          </w:tcPr>
          <w:p w14:paraId="2FCB6205" w14:textId="77777777" w:rsidR="003E31DC" w:rsidRPr="0098178E" w:rsidRDefault="003E31DC" w:rsidP="003E31DC">
            <w:pPr>
              <w:rPr>
                <w:moveTo w:id="8154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155" w:author="st1" w:date="2021-04-16T15:35:00Z">
              <w:tcPr>
                <w:tcW w:w="705" w:type="dxa"/>
                <w:gridSpan w:val="2"/>
              </w:tcPr>
            </w:tcPrChange>
          </w:tcPr>
          <w:p w14:paraId="287C172F" w14:textId="77777777" w:rsidR="003E31DC" w:rsidRPr="0098178E" w:rsidRDefault="003E31DC" w:rsidP="003E31DC">
            <w:pPr>
              <w:rPr>
                <w:moveTo w:id="815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157" w:author="st1" w:date="2021-04-16T15:35:00Z">
              <w:tcPr>
                <w:tcW w:w="3615" w:type="dxa"/>
                <w:gridSpan w:val="2"/>
              </w:tcPr>
            </w:tcPrChange>
          </w:tcPr>
          <w:p w14:paraId="3B9236D9" w14:textId="202EEFAD" w:rsidR="003E31DC" w:rsidRPr="0098178E" w:rsidRDefault="003E31DC" w:rsidP="003E31DC">
            <w:pPr>
              <w:rPr>
                <w:moveTo w:id="815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159" w:author="88692" w:date="2020-06-19T09:26:00Z">
              <w:del w:id="8160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98178E" w14:paraId="01B1EA33" w14:textId="77777777" w:rsidTr="003E31DC">
        <w:trPr>
          <w:trHeight w:val="291"/>
          <w:jc w:val="center"/>
          <w:ins w:id="8161" w:author="88692" w:date="2020-06-19T15:23:00Z"/>
          <w:trPrChange w:id="816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163" w:author="st1" w:date="2021-04-16T15:35:00Z">
              <w:tcPr>
                <w:tcW w:w="487" w:type="dxa"/>
                <w:gridSpan w:val="2"/>
              </w:tcPr>
            </w:tcPrChange>
          </w:tcPr>
          <w:p w14:paraId="06E17FD2" w14:textId="579F7D42" w:rsidR="003E31DC" w:rsidRPr="0098178E" w:rsidRDefault="003E31DC" w:rsidP="003E31DC">
            <w:pPr>
              <w:rPr>
                <w:ins w:id="8164" w:author="88692" w:date="2020-06-19T15:23:00Z"/>
                <w:rFonts w:ascii="標楷體" w:eastAsia="標楷體" w:hAnsi="標楷體"/>
                <w:sz w:val="18"/>
                <w:szCs w:val="18"/>
              </w:rPr>
            </w:pPr>
            <w:ins w:id="8165" w:author="st1" w:date="2021-04-16T15:34:00Z">
              <w:r w:rsidRPr="00804AC7">
                <w:rPr>
                  <w:rFonts w:ascii="標楷體" w:eastAsia="標楷體" w:hAnsi="標楷體" w:hint="eastAsia"/>
                </w:rPr>
                <w:t>3</w:t>
              </w:r>
            </w:ins>
            <w:ins w:id="8166" w:author="88692" w:date="2020-06-19T15:49:00Z">
              <w:del w:id="816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3</w:delText>
                </w:r>
              </w:del>
            </w:ins>
          </w:p>
        </w:tc>
        <w:tc>
          <w:tcPr>
            <w:tcW w:w="1134" w:type="dxa"/>
            <w:tcPrChange w:id="8168" w:author="st1" w:date="2021-04-16T15:35:00Z">
              <w:tcPr>
                <w:tcW w:w="1191" w:type="dxa"/>
              </w:tcPr>
            </w:tcPrChange>
          </w:tcPr>
          <w:p w14:paraId="13F154FD" w14:textId="1C953880" w:rsidR="003E31DC" w:rsidRPr="004A47F1" w:rsidRDefault="003E31DC" w:rsidP="003E31DC">
            <w:pPr>
              <w:rPr>
                <w:ins w:id="8169" w:author="88692" w:date="2020-06-19T15:23:00Z"/>
                <w:rFonts w:ascii="標楷體" w:eastAsia="標楷體" w:hAnsi="標楷體"/>
                <w:sz w:val="18"/>
                <w:szCs w:val="18"/>
              </w:rPr>
            </w:pPr>
            <w:ins w:id="8170" w:author="st1" w:date="2021-04-16T15:34:00Z">
              <w:r w:rsidRPr="00804AC7">
                <w:rPr>
                  <w:rFonts w:ascii="標楷體" w:eastAsia="標楷體" w:hAnsi="標楷體" w:hint="eastAsia"/>
                </w:rPr>
                <w:t>調整後</w:t>
              </w:r>
              <w:r w:rsidRPr="00804AC7">
                <w:rPr>
                  <w:rFonts w:ascii="標楷體" w:eastAsia="標楷體" w:hAnsi="標楷體"/>
                </w:rPr>
                <w:br/>
              </w:r>
              <w:r w:rsidRPr="00804AC7">
                <w:rPr>
                  <w:rFonts w:ascii="標楷體" w:eastAsia="標楷體" w:hAnsi="標楷體" w:hint="eastAsia"/>
                </w:rPr>
                <w:t>換算業績</w:t>
              </w:r>
            </w:ins>
            <w:ins w:id="8171" w:author="88692" w:date="2020-06-19T15:23:00Z">
              <w:del w:id="817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房貸專員</w:delText>
                </w:r>
              </w:del>
            </w:ins>
          </w:p>
        </w:tc>
        <w:tc>
          <w:tcPr>
            <w:tcW w:w="2076" w:type="dxa"/>
            <w:tcPrChange w:id="8173" w:author="st1" w:date="2021-04-16T15:35:00Z">
              <w:tcPr>
                <w:tcW w:w="1685" w:type="dxa"/>
                <w:gridSpan w:val="3"/>
              </w:tcPr>
            </w:tcPrChange>
          </w:tcPr>
          <w:p w14:paraId="2C561C24" w14:textId="23A55314" w:rsidR="003E31DC" w:rsidRPr="0098178E" w:rsidRDefault="003E31DC" w:rsidP="003E31DC">
            <w:pPr>
              <w:rPr>
                <w:ins w:id="8174" w:author="88692" w:date="2020-06-19T15:23:00Z"/>
                <w:rFonts w:ascii="標楷體" w:eastAsia="標楷體" w:hAnsi="標楷體"/>
                <w:sz w:val="18"/>
                <w:szCs w:val="18"/>
              </w:rPr>
            </w:pPr>
            <w:ins w:id="8175" w:author="st1" w:date="2021-04-16T15:34:00Z">
              <w:r w:rsidRPr="00804AC7">
                <w:rPr>
                  <w:rFonts w:ascii="標楷體" w:eastAsia="標楷體" w:hAnsi="標楷體" w:hint="eastAsia"/>
                </w:rPr>
                <w:t>9(10)</w:t>
              </w:r>
            </w:ins>
            <w:ins w:id="8176" w:author="88692" w:date="2020-06-19T15:23:00Z">
              <w:del w:id="817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X(8)</w:delText>
                </w:r>
              </w:del>
            </w:ins>
          </w:p>
        </w:tc>
        <w:tc>
          <w:tcPr>
            <w:tcW w:w="1036" w:type="dxa"/>
            <w:tcPrChange w:id="8178" w:author="st1" w:date="2021-04-16T15:35:00Z">
              <w:tcPr>
                <w:tcW w:w="1085" w:type="dxa"/>
                <w:gridSpan w:val="2"/>
              </w:tcPr>
            </w:tcPrChange>
          </w:tcPr>
          <w:p w14:paraId="7E826DB0" w14:textId="77777777" w:rsidR="003E31DC" w:rsidRPr="0098178E" w:rsidRDefault="003E31DC" w:rsidP="003E31DC">
            <w:pPr>
              <w:rPr>
                <w:ins w:id="8179" w:author="88692" w:date="2020-06-19T15:23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180" w:author="st1" w:date="2021-04-16T15:35:00Z">
              <w:tcPr>
                <w:tcW w:w="1160" w:type="dxa"/>
                <w:gridSpan w:val="2"/>
              </w:tcPr>
            </w:tcPrChange>
          </w:tcPr>
          <w:p w14:paraId="6CB6E641" w14:textId="77777777" w:rsidR="003E31DC" w:rsidRPr="0098178E" w:rsidRDefault="003E31DC" w:rsidP="003E31DC">
            <w:pPr>
              <w:rPr>
                <w:ins w:id="8181" w:author="88692" w:date="2020-06-19T15:23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182" w:author="st1" w:date="2021-04-16T15:35:00Z">
              <w:tcPr>
                <w:tcW w:w="711" w:type="dxa"/>
                <w:gridSpan w:val="2"/>
              </w:tcPr>
            </w:tcPrChange>
          </w:tcPr>
          <w:p w14:paraId="3FAC4C6A" w14:textId="77777777" w:rsidR="003E31DC" w:rsidRPr="0098178E" w:rsidRDefault="003E31DC" w:rsidP="003E31DC">
            <w:pPr>
              <w:rPr>
                <w:ins w:id="8183" w:author="88692" w:date="2020-06-19T15:23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184" w:author="st1" w:date="2021-04-16T15:35:00Z">
              <w:tcPr>
                <w:tcW w:w="703" w:type="dxa"/>
                <w:gridSpan w:val="2"/>
              </w:tcPr>
            </w:tcPrChange>
          </w:tcPr>
          <w:p w14:paraId="4FFC61A3" w14:textId="77777777" w:rsidR="003E31DC" w:rsidRPr="0098178E" w:rsidRDefault="003E31DC" w:rsidP="003E31DC">
            <w:pPr>
              <w:rPr>
                <w:ins w:id="8185" w:author="88692" w:date="2020-06-19T15:23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186" w:author="st1" w:date="2021-04-16T15:35:00Z">
              <w:tcPr>
                <w:tcW w:w="3398" w:type="dxa"/>
              </w:tcPr>
            </w:tcPrChange>
          </w:tcPr>
          <w:p w14:paraId="203A8FF8" w14:textId="1870F22C" w:rsidR="003E31DC" w:rsidRPr="0098178E" w:rsidRDefault="003E31DC" w:rsidP="003E31DC">
            <w:pPr>
              <w:rPr>
                <w:ins w:id="8187" w:author="88692" w:date="2020-06-19T15:23:00Z"/>
                <w:rFonts w:ascii="標楷體" w:eastAsia="標楷體" w:hAnsi="標楷體"/>
                <w:sz w:val="18"/>
                <w:szCs w:val="18"/>
              </w:rPr>
            </w:pPr>
            <w:ins w:id="8188" w:author="st1" w:date="2021-04-16T15:34:00Z">
              <w:r>
                <w:rPr>
                  <w:rFonts w:ascii="標楷體" w:eastAsia="標楷體" w:hAnsi="標楷體" w:hint="eastAsia"/>
                </w:rPr>
                <w:t>不可填寫</w:t>
              </w:r>
              <w:r>
                <w:rPr>
                  <w:rFonts w:ascii="標楷體" w:eastAsia="標楷體" w:hAnsi="標楷體"/>
                </w:rPr>
                <w:br/>
              </w:r>
              <w:proofErr w:type="gramStart"/>
              <w:r>
                <w:rPr>
                  <w:rFonts w:ascii="標楷體" w:eastAsia="標楷體" w:hAnsi="標楷體" w:hint="eastAsia"/>
                </w:rPr>
                <w:t>小數點與負值</w:t>
              </w:r>
            </w:ins>
            <w:proofErr w:type="gramEnd"/>
            <w:ins w:id="8189" w:author="88692" w:date="2020-06-19T15:23:00Z">
              <w:del w:id="8190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ins>
          </w:p>
        </w:tc>
      </w:tr>
      <w:tr w:rsidR="003E31DC" w:rsidRPr="0098178E" w14:paraId="15A8FE05" w14:textId="77777777" w:rsidTr="003E31DC">
        <w:trPr>
          <w:trHeight w:val="291"/>
          <w:jc w:val="center"/>
          <w:ins w:id="8191" w:author="88692" w:date="2020-06-19T15:24:00Z"/>
          <w:trPrChange w:id="819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193" w:author="st1" w:date="2021-04-16T15:35:00Z">
              <w:tcPr>
                <w:tcW w:w="487" w:type="dxa"/>
                <w:gridSpan w:val="2"/>
              </w:tcPr>
            </w:tcPrChange>
          </w:tcPr>
          <w:p w14:paraId="366B0CDD" w14:textId="40073589" w:rsidR="003E31DC" w:rsidRPr="0098178E" w:rsidRDefault="003E31DC" w:rsidP="003E31DC">
            <w:pPr>
              <w:rPr>
                <w:ins w:id="8194" w:author="88692" w:date="2020-06-19T15:24:00Z"/>
                <w:rFonts w:ascii="標楷體" w:eastAsia="標楷體" w:hAnsi="標楷體"/>
                <w:sz w:val="18"/>
                <w:szCs w:val="18"/>
              </w:rPr>
            </w:pPr>
            <w:ins w:id="8195" w:author="st1" w:date="2021-04-16T15:34:00Z">
              <w:r w:rsidRPr="00804AC7">
                <w:rPr>
                  <w:rFonts w:ascii="標楷體" w:eastAsia="標楷體" w:hAnsi="標楷體" w:hint="eastAsia"/>
                </w:rPr>
                <w:t>4</w:t>
              </w:r>
            </w:ins>
            <w:ins w:id="8196" w:author="88692" w:date="2020-06-19T15:49:00Z">
              <w:del w:id="819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4</w:delText>
                </w:r>
              </w:del>
            </w:ins>
          </w:p>
        </w:tc>
        <w:tc>
          <w:tcPr>
            <w:tcW w:w="1134" w:type="dxa"/>
            <w:tcPrChange w:id="8198" w:author="st1" w:date="2021-04-16T15:35:00Z">
              <w:tcPr>
                <w:tcW w:w="1191" w:type="dxa"/>
              </w:tcPr>
            </w:tcPrChange>
          </w:tcPr>
          <w:p w14:paraId="43D94F67" w14:textId="6F9DA168" w:rsidR="003E31DC" w:rsidRPr="004A47F1" w:rsidRDefault="003E31DC" w:rsidP="003E31DC">
            <w:pPr>
              <w:rPr>
                <w:ins w:id="8199" w:author="88692" w:date="2020-06-19T15:24:00Z"/>
                <w:rFonts w:ascii="標楷體" w:eastAsia="標楷體" w:hAnsi="標楷體"/>
                <w:sz w:val="18"/>
                <w:szCs w:val="18"/>
              </w:rPr>
            </w:pPr>
            <w:ins w:id="8200" w:author="st1" w:date="2021-04-16T15:34:00Z">
              <w:r w:rsidRPr="00804AC7">
                <w:rPr>
                  <w:rFonts w:ascii="標楷體" w:eastAsia="標楷體" w:hAnsi="標楷體" w:hint="eastAsia"/>
                </w:rPr>
                <w:t>調整後</w:t>
              </w:r>
              <w:r w:rsidRPr="00804AC7">
                <w:rPr>
                  <w:rFonts w:ascii="標楷體" w:eastAsia="標楷體" w:hAnsi="標楷體"/>
                </w:rPr>
                <w:br/>
              </w:r>
              <w:r w:rsidRPr="00804AC7">
                <w:rPr>
                  <w:rFonts w:ascii="標楷體" w:eastAsia="標楷體" w:hAnsi="標楷體" w:hint="eastAsia"/>
                </w:rPr>
                <w:t>業務報酬</w:t>
              </w:r>
            </w:ins>
            <w:ins w:id="8201" w:author="88692" w:date="2020-06-19T15:24:00Z">
              <w:del w:id="8202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業績日期</w:delText>
                </w:r>
              </w:del>
            </w:ins>
          </w:p>
        </w:tc>
        <w:tc>
          <w:tcPr>
            <w:tcW w:w="2076" w:type="dxa"/>
            <w:tcPrChange w:id="8203" w:author="st1" w:date="2021-04-16T15:35:00Z">
              <w:tcPr>
                <w:tcW w:w="1685" w:type="dxa"/>
                <w:gridSpan w:val="3"/>
              </w:tcPr>
            </w:tcPrChange>
          </w:tcPr>
          <w:p w14:paraId="02C80973" w14:textId="0D460E6B" w:rsidR="003E31DC" w:rsidRDefault="003E31DC" w:rsidP="003E31DC">
            <w:pPr>
              <w:rPr>
                <w:ins w:id="8204" w:author="88692" w:date="2020-06-19T15:24:00Z"/>
                <w:rFonts w:ascii="標楷體" w:eastAsia="標楷體" w:hAnsi="標楷體"/>
                <w:sz w:val="18"/>
                <w:szCs w:val="18"/>
              </w:rPr>
            </w:pPr>
            <w:ins w:id="8205" w:author="st1" w:date="2021-04-16T15:34:00Z">
              <w:r w:rsidRPr="00804AC7">
                <w:rPr>
                  <w:rFonts w:ascii="標楷體" w:eastAsia="標楷體" w:hAnsi="標楷體" w:hint="eastAsia"/>
                </w:rPr>
                <w:t>9(10)</w:t>
              </w:r>
            </w:ins>
            <w:ins w:id="8206" w:author="88692" w:date="2020-06-19T15:25:00Z">
              <w:del w:id="8207" w:author="st1" w:date="2021-04-16T15:34:00Z">
                <w:r w:rsidRPr="0079742D"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999/99/99</w:delText>
                </w:r>
              </w:del>
            </w:ins>
          </w:p>
        </w:tc>
        <w:tc>
          <w:tcPr>
            <w:tcW w:w="1036" w:type="dxa"/>
            <w:tcPrChange w:id="8208" w:author="st1" w:date="2021-04-16T15:35:00Z">
              <w:tcPr>
                <w:tcW w:w="1085" w:type="dxa"/>
                <w:gridSpan w:val="2"/>
              </w:tcPr>
            </w:tcPrChange>
          </w:tcPr>
          <w:p w14:paraId="4F1F2AE3" w14:textId="77777777" w:rsidR="003E31DC" w:rsidRPr="0098178E" w:rsidRDefault="003E31DC" w:rsidP="003E31DC">
            <w:pPr>
              <w:rPr>
                <w:ins w:id="8209" w:author="88692" w:date="2020-06-19T15:2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210" w:author="st1" w:date="2021-04-16T15:35:00Z">
              <w:tcPr>
                <w:tcW w:w="1160" w:type="dxa"/>
                <w:gridSpan w:val="2"/>
              </w:tcPr>
            </w:tcPrChange>
          </w:tcPr>
          <w:p w14:paraId="79BD2373" w14:textId="77777777" w:rsidR="003E31DC" w:rsidRPr="0098178E" w:rsidRDefault="003E31DC" w:rsidP="003E31DC">
            <w:pPr>
              <w:rPr>
                <w:ins w:id="8211" w:author="88692" w:date="2020-06-19T15:2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212" w:author="st1" w:date="2021-04-16T15:35:00Z">
              <w:tcPr>
                <w:tcW w:w="711" w:type="dxa"/>
                <w:gridSpan w:val="2"/>
              </w:tcPr>
            </w:tcPrChange>
          </w:tcPr>
          <w:p w14:paraId="6805F394" w14:textId="77777777" w:rsidR="003E31DC" w:rsidRPr="0098178E" w:rsidRDefault="003E31DC" w:rsidP="003E31DC">
            <w:pPr>
              <w:rPr>
                <w:ins w:id="8213" w:author="88692" w:date="2020-06-19T15:2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214" w:author="st1" w:date="2021-04-16T15:35:00Z">
              <w:tcPr>
                <w:tcW w:w="703" w:type="dxa"/>
                <w:gridSpan w:val="2"/>
              </w:tcPr>
            </w:tcPrChange>
          </w:tcPr>
          <w:p w14:paraId="475E57E5" w14:textId="77777777" w:rsidR="003E31DC" w:rsidRPr="0098178E" w:rsidRDefault="003E31DC" w:rsidP="003E31DC">
            <w:pPr>
              <w:rPr>
                <w:ins w:id="8215" w:author="88692" w:date="2020-06-19T15:2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216" w:author="st1" w:date="2021-04-16T15:35:00Z">
              <w:tcPr>
                <w:tcW w:w="3398" w:type="dxa"/>
              </w:tcPr>
            </w:tcPrChange>
          </w:tcPr>
          <w:p w14:paraId="095ED1F3" w14:textId="53A3C742" w:rsidR="003E31DC" w:rsidRPr="00925A3D" w:rsidRDefault="003E31DC" w:rsidP="003E31DC">
            <w:pPr>
              <w:rPr>
                <w:ins w:id="8217" w:author="88692" w:date="2020-06-19T15:24:00Z"/>
                <w:rFonts w:ascii="標楷體" w:eastAsia="標楷體" w:hAnsi="標楷體"/>
                <w:sz w:val="18"/>
                <w:szCs w:val="18"/>
              </w:rPr>
            </w:pPr>
            <w:ins w:id="8218" w:author="st1" w:date="2021-04-16T15:34:00Z">
              <w:r>
                <w:rPr>
                  <w:rFonts w:ascii="標楷體" w:eastAsia="標楷體" w:hAnsi="標楷體" w:hint="eastAsia"/>
                </w:rPr>
                <w:t>不可填寫</w:t>
              </w:r>
              <w:r>
                <w:rPr>
                  <w:rFonts w:ascii="標楷體" w:eastAsia="標楷體" w:hAnsi="標楷體"/>
                </w:rPr>
                <w:br/>
              </w:r>
              <w:proofErr w:type="gramStart"/>
              <w:r>
                <w:rPr>
                  <w:rFonts w:ascii="標楷體" w:eastAsia="標楷體" w:hAnsi="標楷體" w:hint="eastAsia"/>
                </w:rPr>
                <w:t>小數點與負值</w:t>
              </w:r>
            </w:ins>
            <w:proofErr w:type="gramEnd"/>
            <w:ins w:id="8219" w:author="88692" w:date="2020-06-19T15:25:00Z">
              <w:del w:id="8220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ins>
          </w:p>
        </w:tc>
      </w:tr>
      <w:tr w:rsidR="003E31DC" w:rsidRPr="004A47F1" w14:paraId="381D6747" w14:textId="77777777" w:rsidTr="003E31DC">
        <w:trPr>
          <w:trHeight w:val="291"/>
          <w:jc w:val="center"/>
          <w:ins w:id="8221" w:author="88692" w:date="2020-06-19T15:34:00Z"/>
          <w:trPrChange w:id="822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223" w:author="st1" w:date="2021-04-16T15:35:00Z">
              <w:tcPr>
                <w:tcW w:w="487" w:type="dxa"/>
                <w:gridSpan w:val="2"/>
              </w:tcPr>
            </w:tcPrChange>
          </w:tcPr>
          <w:p w14:paraId="1DD72F95" w14:textId="4D200525" w:rsidR="003E31DC" w:rsidRPr="004A47F1" w:rsidRDefault="003E31DC" w:rsidP="003E31DC">
            <w:pPr>
              <w:rPr>
                <w:ins w:id="8224" w:author="88692" w:date="2020-06-19T15:34:00Z"/>
                <w:rFonts w:ascii="標楷體" w:eastAsia="標楷體" w:hAnsi="標楷體"/>
                <w:sz w:val="18"/>
                <w:szCs w:val="18"/>
              </w:rPr>
            </w:pPr>
            <w:ins w:id="8225" w:author="st1" w:date="2021-04-16T15:34:00Z">
              <w:r w:rsidRPr="00804AC7">
                <w:rPr>
                  <w:rFonts w:ascii="標楷體" w:eastAsia="標楷體" w:hAnsi="標楷體" w:hint="eastAsia"/>
                </w:rPr>
                <w:t>5</w:t>
              </w:r>
            </w:ins>
            <w:ins w:id="8226" w:author="88692" w:date="2020-06-19T15:34:00Z">
              <w:del w:id="8227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5</w:delText>
                </w:r>
              </w:del>
            </w:ins>
          </w:p>
        </w:tc>
        <w:tc>
          <w:tcPr>
            <w:tcW w:w="1134" w:type="dxa"/>
            <w:tcPrChange w:id="8228" w:author="st1" w:date="2021-04-16T15:35:00Z">
              <w:tcPr>
                <w:tcW w:w="1191" w:type="dxa"/>
              </w:tcPr>
            </w:tcPrChange>
          </w:tcPr>
          <w:p w14:paraId="63491C67" w14:textId="607231EF" w:rsidR="003E31DC" w:rsidRPr="004A47F1" w:rsidRDefault="003E31DC" w:rsidP="003E31DC">
            <w:pPr>
              <w:rPr>
                <w:ins w:id="8229" w:author="88692" w:date="2020-06-19T15:34:00Z"/>
                <w:rFonts w:ascii="標楷體" w:eastAsia="標楷體" w:hAnsi="標楷體"/>
                <w:sz w:val="18"/>
                <w:szCs w:val="18"/>
              </w:rPr>
            </w:pPr>
            <w:ins w:id="8230" w:author="st1" w:date="2021-04-16T15:34:00Z">
              <w:r w:rsidRPr="00804AC7">
                <w:rPr>
                  <w:rFonts w:ascii="標楷體" w:eastAsia="標楷體" w:hAnsi="標楷體" w:hint="eastAsia"/>
                </w:rPr>
                <w:t>調整後</w:t>
              </w:r>
              <w:r w:rsidRPr="00804AC7">
                <w:rPr>
                  <w:rFonts w:ascii="標楷體" w:eastAsia="標楷體" w:hAnsi="標楷體"/>
                </w:rPr>
                <w:br/>
              </w:r>
              <w:r w:rsidRPr="00804AC7">
                <w:rPr>
                  <w:rFonts w:ascii="標楷體" w:eastAsia="標楷體" w:hAnsi="標楷體" w:hint="eastAsia"/>
                </w:rPr>
                <w:t>業績金額</w:t>
              </w:r>
            </w:ins>
            <w:ins w:id="8231" w:author="88692" w:date="2020-06-19T15:34:00Z">
              <w:del w:id="823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計件代碼</w:delText>
                </w:r>
              </w:del>
            </w:ins>
          </w:p>
        </w:tc>
        <w:tc>
          <w:tcPr>
            <w:tcW w:w="2076" w:type="dxa"/>
            <w:tcPrChange w:id="8233" w:author="st1" w:date="2021-04-16T15:35:00Z">
              <w:tcPr>
                <w:tcW w:w="1685" w:type="dxa"/>
                <w:gridSpan w:val="3"/>
              </w:tcPr>
            </w:tcPrChange>
          </w:tcPr>
          <w:p w14:paraId="06D37AE1" w14:textId="17F28155" w:rsidR="003E31DC" w:rsidRPr="004A47F1" w:rsidRDefault="003E31DC" w:rsidP="003E31DC">
            <w:pPr>
              <w:rPr>
                <w:ins w:id="8234" w:author="88692" w:date="2020-06-19T15:34:00Z"/>
                <w:rFonts w:ascii="標楷體" w:eastAsia="標楷體" w:hAnsi="標楷體"/>
                <w:sz w:val="18"/>
                <w:szCs w:val="18"/>
              </w:rPr>
            </w:pPr>
            <w:ins w:id="8235" w:author="st1" w:date="2021-04-16T15:34:00Z">
              <w:r w:rsidRPr="00804AC7">
                <w:rPr>
                  <w:rFonts w:ascii="標楷體" w:eastAsia="標楷體" w:hAnsi="標楷體" w:hint="eastAsia"/>
                </w:rPr>
                <w:t>9(10)</w:t>
              </w:r>
            </w:ins>
            <w:ins w:id="8236" w:author="88692" w:date="2020-06-19T15:34:00Z">
              <w:del w:id="8237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X</w:delText>
                </w:r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(1)</w:delText>
                </w:r>
              </w:del>
            </w:ins>
          </w:p>
        </w:tc>
        <w:tc>
          <w:tcPr>
            <w:tcW w:w="1036" w:type="dxa"/>
            <w:tcPrChange w:id="8238" w:author="st1" w:date="2021-04-16T15:35:00Z">
              <w:tcPr>
                <w:tcW w:w="1085" w:type="dxa"/>
                <w:gridSpan w:val="2"/>
              </w:tcPr>
            </w:tcPrChange>
          </w:tcPr>
          <w:p w14:paraId="7A1DCCF2" w14:textId="77777777" w:rsidR="003E31DC" w:rsidRPr="004A47F1" w:rsidRDefault="003E31DC" w:rsidP="003E31DC">
            <w:pPr>
              <w:rPr>
                <w:ins w:id="8239" w:author="88692" w:date="2020-06-19T15:3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240" w:author="st1" w:date="2021-04-16T15:35:00Z">
              <w:tcPr>
                <w:tcW w:w="1160" w:type="dxa"/>
                <w:gridSpan w:val="2"/>
              </w:tcPr>
            </w:tcPrChange>
          </w:tcPr>
          <w:p w14:paraId="644C5D7E" w14:textId="77777777" w:rsidR="003E31DC" w:rsidRPr="004A47F1" w:rsidRDefault="003E31DC" w:rsidP="003E31DC">
            <w:pPr>
              <w:rPr>
                <w:ins w:id="8241" w:author="88692" w:date="2020-06-19T15:3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242" w:author="st1" w:date="2021-04-16T15:35:00Z">
              <w:tcPr>
                <w:tcW w:w="711" w:type="dxa"/>
                <w:gridSpan w:val="2"/>
              </w:tcPr>
            </w:tcPrChange>
          </w:tcPr>
          <w:p w14:paraId="60AB9518" w14:textId="77777777" w:rsidR="003E31DC" w:rsidRPr="004A47F1" w:rsidRDefault="003E31DC" w:rsidP="003E31DC">
            <w:pPr>
              <w:rPr>
                <w:ins w:id="8243" w:author="88692" w:date="2020-06-19T15:3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244" w:author="st1" w:date="2021-04-16T15:35:00Z">
              <w:tcPr>
                <w:tcW w:w="703" w:type="dxa"/>
                <w:gridSpan w:val="2"/>
              </w:tcPr>
            </w:tcPrChange>
          </w:tcPr>
          <w:p w14:paraId="3183B042" w14:textId="77777777" w:rsidR="003E31DC" w:rsidRPr="004A47F1" w:rsidRDefault="003E31DC" w:rsidP="003E31DC">
            <w:pPr>
              <w:rPr>
                <w:ins w:id="8245" w:author="88692" w:date="2020-06-19T15:34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246" w:author="st1" w:date="2021-04-16T15:35:00Z">
              <w:tcPr>
                <w:tcW w:w="3398" w:type="dxa"/>
              </w:tcPr>
            </w:tcPrChange>
          </w:tcPr>
          <w:p w14:paraId="240D9517" w14:textId="4D5855BF" w:rsidR="003E31DC" w:rsidRPr="0098178E" w:rsidRDefault="003E31DC" w:rsidP="003E31DC">
            <w:pPr>
              <w:rPr>
                <w:ins w:id="8247" w:author="88692" w:date="2020-06-19T15:34:00Z"/>
                <w:rFonts w:ascii="標楷體" w:eastAsia="標楷體" w:hAnsi="標楷體"/>
                <w:sz w:val="18"/>
                <w:szCs w:val="18"/>
              </w:rPr>
            </w:pPr>
            <w:ins w:id="8248" w:author="st1" w:date="2021-04-16T15:34:00Z">
              <w:r>
                <w:rPr>
                  <w:rFonts w:ascii="標楷體" w:eastAsia="標楷體" w:hAnsi="標楷體" w:hint="eastAsia"/>
                </w:rPr>
                <w:t>不可填寫</w:t>
              </w:r>
              <w:r>
                <w:rPr>
                  <w:rFonts w:ascii="標楷體" w:eastAsia="標楷體" w:hAnsi="標楷體"/>
                </w:rPr>
                <w:br/>
              </w:r>
              <w:proofErr w:type="gramStart"/>
              <w:r>
                <w:rPr>
                  <w:rFonts w:ascii="標楷體" w:eastAsia="標楷體" w:hAnsi="標楷體" w:hint="eastAsia"/>
                </w:rPr>
                <w:t>小數點與負值</w:t>
              </w:r>
            </w:ins>
            <w:proofErr w:type="gramEnd"/>
            <w:ins w:id="8249" w:author="88692" w:date="2020-06-19T15:34:00Z">
              <w:del w:id="8250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ins>
          </w:p>
        </w:tc>
      </w:tr>
      <w:tr w:rsidR="003E31DC" w:rsidRPr="0098178E" w:rsidDel="003E31DC" w14:paraId="4FF58E12" w14:textId="5E52368A" w:rsidTr="003E31DC">
        <w:trPr>
          <w:trHeight w:val="291"/>
          <w:jc w:val="center"/>
          <w:del w:id="8251" w:author="st1" w:date="2021-04-16T15:35:00Z"/>
          <w:trPrChange w:id="825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253" w:author="st1" w:date="2021-04-16T15:35:00Z">
              <w:tcPr>
                <w:tcW w:w="484" w:type="dxa"/>
              </w:tcPr>
            </w:tcPrChange>
          </w:tcPr>
          <w:p w14:paraId="372670D5" w14:textId="3FE70FAB" w:rsidR="003E31DC" w:rsidRPr="0098178E" w:rsidDel="003E31DC" w:rsidRDefault="003E31DC" w:rsidP="003E31DC">
            <w:pPr>
              <w:rPr>
                <w:del w:id="8254" w:author="st1" w:date="2021-04-16T15:35:00Z"/>
                <w:moveTo w:id="8255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256" w:author="88692" w:date="2020-06-19T15:50:00Z">
              <w:del w:id="8257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6</w:delText>
                </w:r>
              </w:del>
            </w:ins>
            <w:moveTo w:id="8258" w:author="88692" w:date="2020-06-19T09:26:00Z">
              <w:del w:id="8259" w:author="st1" w:date="2021-04-16T15:34:00Z">
                <w:r w:rsidRPr="0098178E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3</w:delText>
                </w:r>
              </w:del>
            </w:moveTo>
          </w:p>
        </w:tc>
        <w:tc>
          <w:tcPr>
            <w:tcW w:w="1134" w:type="dxa"/>
            <w:tcPrChange w:id="8260" w:author="st1" w:date="2021-04-16T15:35:00Z">
              <w:tcPr>
                <w:tcW w:w="1248" w:type="dxa"/>
                <w:gridSpan w:val="3"/>
              </w:tcPr>
            </w:tcPrChange>
          </w:tcPr>
          <w:p w14:paraId="58C362A2" w14:textId="1E50D895" w:rsidR="003E31DC" w:rsidRPr="004A47F1" w:rsidDel="003E31DC" w:rsidRDefault="003E31DC" w:rsidP="003E31DC">
            <w:pPr>
              <w:rPr>
                <w:del w:id="8261" w:author="st1" w:date="2021-04-16T15:35:00Z"/>
                <w:moveTo w:id="826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263" w:author="88692" w:date="2020-06-19T09:26:00Z">
              <w:del w:id="8264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介紹人</w:delText>
                </w:r>
              </w:del>
            </w:moveTo>
          </w:p>
        </w:tc>
        <w:tc>
          <w:tcPr>
            <w:tcW w:w="2076" w:type="dxa"/>
            <w:tcPrChange w:id="8265" w:author="st1" w:date="2021-04-16T15:35:00Z">
              <w:tcPr>
                <w:tcW w:w="1701" w:type="dxa"/>
              </w:tcPr>
            </w:tcPrChange>
          </w:tcPr>
          <w:p w14:paraId="5AABD716" w14:textId="1E918E38" w:rsidR="003E31DC" w:rsidRPr="0098178E" w:rsidDel="003E31DC" w:rsidRDefault="003E31DC" w:rsidP="003E31DC">
            <w:pPr>
              <w:rPr>
                <w:del w:id="8266" w:author="st1" w:date="2021-04-16T15:35:00Z"/>
                <w:moveTo w:id="826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268" w:author="88692" w:date="2020-06-19T09:26:00Z">
              <w:del w:id="8269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X(8)</w:delText>
                </w:r>
              </w:del>
            </w:moveTo>
          </w:p>
        </w:tc>
        <w:tc>
          <w:tcPr>
            <w:tcW w:w="1036" w:type="dxa"/>
            <w:tcPrChange w:id="8270" w:author="st1" w:date="2021-04-16T15:35:00Z">
              <w:tcPr>
                <w:tcW w:w="1134" w:type="dxa"/>
                <w:gridSpan w:val="2"/>
              </w:tcPr>
            </w:tcPrChange>
          </w:tcPr>
          <w:p w14:paraId="0D6758F6" w14:textId="5109B5C3" w:rsidR="003E31DC" w:rsidRPr="0098178E" w:rsidDel="003E31DC" w:rsidRDefault="003E31DC" w:rsidP="003E31DC">
            <w:pPr>
              <w:rPr>
                <w:del w:id="8271" w:author="st1" w:date="2021-04-16T15:35:00Z"/>
                <w:moveTo w:id="827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273" w:author="st1" w:date="2021-04-16T15:35:00Z">
              <w:tcPr>
                <w:tcW w:w="1214" w:type="dxa"/>
                <w:gridSpan w:val="2"/>
              </w:tcPr>
            </w:tcPrChange>
          </w:tcPr>
          <w:p w14:paraId="50CC9368" w14:textId="7C8ED540" w:rsidR="003E31DC" w:rsidRPr="0098178E" w:rsidDel="003E31DC" w:rsidRDefault="003E31DC" w:rsidP="003E31DC">
            <w:pPr>
              <w:rPr>
                <w:del w:id="8274" w:author="st1" w:date="2021-04-16T15:35:00Z"/>
                <w:moveTo w:id="8275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276" w:author="st1" w:date="2021-04-16T15:35:00Z">
              <w:tcPr>
                <w:tcW w:w="730" w:type="dxa"/>
                <w:gridSpan w:val="2"/>
              </w:tcPr>
            </w:tcPrChange>
          </w:tcPr>
          <w:p w14:paraId="533FE5E8" w14:textId="0E97E92C" w:rsidR="003E31DC" w:rsidRPr="0098178E" w:rsidDel="003E31DC" w:rsidRDefault="003E31DC" w:rsidP="003E31DC">
            <w:pPr>
              <w:rPr>
                <w:del w:id="8277" w:author="st1" w:date="2021-04-16T15:35:00Z"/>
                <w:moveTo w:id="8278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279" w:author="st1" w:date="2021-04-16T15:35:00Z">
              <w:tcPr>
                <w:tcW w:w="705" w:type="dxa"/>
                <w:gridSpan w:val="2"/>
              </w:tcPr>
            </w:tcPrChange>
          </w:tcPr>
          <w:p w14:paraId="5563C90D" w14:textId="74D8E644" w:rsidR="003E31DC" w:rsidRPr="0098178E" w:rsidDel="003E31DC" w:rsidRDefault="003E31DC" w:rsidP="003E31DC">
            <w:pPr>
              <w:rPr>
                <w:del w:id="8280" w:author="st1" w:date="2021-04-16T15:35:00Z"/>
                <w:moveTo w:id="8281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282" w:author="st1" w:date="2021-04-16T15:35:00Z">
              <w:tcPr>
                <w:tcW w:w="3615" w:type="dxa"/>
                <w:gridSpan w:val="2"/>
              </w:tcPr>
            </w:tcPrChange>
          </w:tcPr>
          <w:p w14:paraId="7024D468" w14:textId="4006C221" w:rsidR="003E31DC" w:rsidRPr="0098178E" w:rsidDel="003E31DC" w:rsidRDefault="003E31DC" w:rsidP="003E31DC">
            <w:pPr>
              <w:rPr>
                <w:del w:id="8283" w:author="st1" w:date="2021-04-16T15:35:00Z"/>
                <w:moveTo w:id="828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285" w:author="88692" w:date="2020-06-19T09:26:00Z">
              <w:del w:id="8286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98178E" w:rsidDel="003E31DC" w14:paraId="6F5ADF60" w14:textId="1C4DFC9E" w:rsidTr="003E31DC">
        <w:trPr>
          <w:trHeight w:val="291"/>
          <w:jc w:val="center"/>
          <w:del w:id="8287" w:author="st1" w:date="2021-04-16T15:35:00Z"/>
          <w:trPrChange w:id="8288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289" w:author="st1" w:date="2021-04-16T15:35:00Z">
              <w:tcPr>
                <w:tcW w:w="484" w:type="dxa"/>
              </w:tcPr>
            </w:tcPrChange>
          </w:tcPr>
          <w:p w14:paraId="1A581EC9" w14:textId="13034213" w:rsidR="003E31DC" w:rsidRPr="0098178E" w:rsidDel="003E31DC" w:rsidRDefault="003E31DC" w:rsidP="003E31DC">
            <w:pPr>
              <w:rPr>
                <w:del w:id="8290" w:author="st1" w:date="2021-04-16T15:35:00Z"/>
                <w:moveTo w:id="8291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292" w:author="88692" w:date="2020-06-19T09:26:00Z">
              <w:del w:id="8293" w:author="st1" w:date="2021-04-16T15:34:00Z">
                <w:r w:rsidRPr="0098178E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4</w:delText>
                </w:r>
              </w:del>
            </w:moveTo>
          </w:p>
        </w:tc>
        <w:tc>
          <w:tcPr>
            <w:tcW w:w="1134" w:type="dxa"/>
            <w:tcPrChange w:id="8294" w:author="st1" w:date="2021-04-16T15:35:00Z">
              <w:tcPr>
                <w:tcW w:w="1248" w:type="dxa"/>
                <w:gridSpan w:val="3"/>
              </w:tcPr>
            </w:tcPrChange>
          </w:tcPr>
          <w:p w14:paraId="41A1BB1E" w14:textId="7F0A82A1" w:rsidR="003E31DC" w:rsidRPr="004A47F1" w:rsidDel="003E31DC" w:rsidRDefault="003E31DC" w:rsidP="003E31DC">
            <w:pPr>
              <w:rPr>
                <w:del w:id="8295" w:author="st1" w:date="2021-04-16T15:35:00Z"/>
                <w:moveTo w:id="8296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297" w:author="88692" w:date="2020-06-19T09:26:00Z">
              <w:del w:id="8298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房貸專員</w:delText>
                </w:r>
              </w:del>
            </w:moveTo>
          </w:p>
        </w:tc>
        <w:tc>
          <w:tcPr>
            <w:tcW w:w="2076" w:type="dxa"/>
            <w:tcPrChange w:id="8299" w:author="st1" w:date="2021-04-16T15:35:00Z">
              <w:tcPr>
                <w:tcW w:w="1701" w:type="dxa"/>
              </w:tcPr>
            </w:tcPrChange>
          </w:tcPr>
          <w:p w14:paraId="74944D47" w14:textId="51424F60" w:rsidR="003E31DC" w:rsidRPr="0098178E" w:rsidDel="003E31DC" w:rsidRDefault="003E31DC" w:rsidP="003E31DC">
            <w:pPr>
              <w:rPr>
                <w:del w:id="8300" w:author="st1" w:date="2021-04-16T15:35:00Z"/>
                <w:moveTo w:id="8301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02" w:author="88692" w:date="2020-06-19T09:26:00Z">
              <w:del w:id="8303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X(8)</w:delText>
                </w:r>
              </w:del>
            </w:moveTo>
          </w:p>
        </w:tc>
        <w:tc>
          <w:tcPr>
            <w:tcW w:w="1036" w:type="dxa"/>
            <w:tcPrChange w:id="8304" w:author="st1" w:date="2021-04-16T15:35:00Z">
              <w:tcPr>
                <w:tcW w:w="1134" w:type="dxa"/>
                <w:gridSpan w:val="2"/>
              </w:tcPr>
            </w:tcPrChange>
          </w:tcPr>
          <w:p w14:paraId="7865A5C2" w14:textId="77EBFD7F" w:rsidR="003E31DC" w:rsidRPr="0098178E" w:rsidDel="003E31DC" w:rsidRDefault="003E31DC" w:rsidP="003E31DC">
            <w:pPr>
              <w:rPr>
                <w:del w:id="8305" w:author="st1" w:date="2021-04-16T15:35:00Z"/>
                <w:moveTo w:id="830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307" w:author="st1" w:date="2021-04-16T15:35:00Z">
              <w:tcPr>
                <w:tcW w:w="1214" w:type="dxa"/>
                <w:gridSpan w:val="2"/>
              </w:tcPr>
            </w:tcPrChange>
          </w:tcPr>
          <w:p w14:paraId="6E95052D" w14:textId="3368F95C" w:rsidR="003E31DC" w:rsidRPr="0098178E" w:rsidDel="003E31DC" w:rsidRDefault="003E31DC" w:rsidP="003E31DC">
            <w:pPr>
              <w:rPr>
                <w:del w:id="8308" w:author="st1" w:date="2021-04-16T15:35:00Z"/>
                <w:moveTo w:id="830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310" w:author="st1" w:date="2021-04-16T15:35:00Z">
              <w:tcPr>
                <w:tcW w:w="730" w:type="dxa"/>
                <w:gridSpan w:val="2"/>
              </w:tcPr>
            </w:tcPrChange>
          </w:tcPr>
          <w:p w14:paraId="65F4795F" w14:textId="5D32FA96" w:rsidR="003E31DC" w:rsidRPr="0098178E" w:rsidDel="003E31DC" w:rsidRDefault="003E31DC" w:rsidP="003E31DC">
            <w:pPr>
              <w:rPr>
                <w:del w:id="8311" w:author="st1" w:date="2021-04-16T15:35:00Z"/>
                <w:moveTo w:id="831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313" w:author="st1" w:date="2021-04-16T15:35:00Z">
              <w:tcPr>
                <w:tcW w:w="705" w:type="dxa"/>
                <w:gridSpan w:val="2"/>
              </w:tcPr>
            </w:tcPrChange>
          </w:tcPr>
          <w:p w14:paraId="6EE10C3F" w14:textId="07C4473A" w:rsidR="003E31DC" w:rsidRPr="0098178E" w:rsidDel="003E31DC" w:rsidRDefault="003E31DC" w:rsidP="003E31DC">
            <w:pPr>
              <w:rPr>
                <w:del w:id="8314" w:author="st1" w:date="2021-04-16T15:35:00Z"/>
                <w:moveTo w:id="8315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316" w:author="st1" w:date="2021-04-16T15:35:00Z">
              <w:tcPr>
                <w:tcW w:w="3615" w:type="dxa"/>
                <w:gridSpan w:val="2"/>
              </w:tcPr>
            </w:tcPrChange>
          </w:tcPr>
          <w:p w14:paraId="4A9FCBD1" w14:textId="0FED43C8" w:rsidR="003E31DC" w:rsidRPr="0098178E" w:rsidDel="003E31DC" w:rsidRDefault="003E31DC" w:rsidP="003E31DC">
            <w:pPr>
              <w:rPr>
                <w:del w:id="8317" w:author="st1" w:date="2021-04-16T15:35:00Z"/>
                <w:moveTo w:id="831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19" w:author="88692" w:date="2020-06-19T09:26:00Z">
              <w:del w:id="8320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21F147F7" w14:textId="267F0F3A" w:rsidTr="003E31DC">
        <w:trPr>
          <w:trHeight w:val="291"/>
          <w:jc w:val="center"/>
          <w:del w:id="8321" w:author="st1" w:date="2021-04-16T15:35:00Z"/>
          <w:trPrChange w:id="8322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323" w:author="st1" w:date="2021-04-16T15:35:00Z">
              <w:tcPr>
                <w:tcW w:w="484" w:type="dxa"/>
              </w:tcPr>
            </w:tcPrChange>
          </w:tcPr>
          <w:p w14:paraId="0C384689" w14:textId="76E0EC46" w:rsidR="003E31DC" w:rsidRPr="004A47F1" w:rsidDel="003E31DC" w:rsidRDefault="003E31DC" w:rsidP="003E31DC">
            <w:pPr>
              <w:rPr>
                <w:del w:id="8324" w:author="st1" w:date="2021-04-16T15:35:00Z"/>
                <w:moveTo w:id="8325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26" w:author="88692" w:date="2020-06-19T09:26:00Z">
              <w:del w:id="8327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5</w:delText>
                </w:r>
              </w:del>
            </w:moveTo>
          </w:p>
        </w:tc>
        <w:tc>
          <w:tcPr>
            <w:tcW w:w="1134" w:type="dxa"/>
            <w:tcPrChange w:id="8328" w:author="st1" w:date="2021-04-16T15:35:00Z">
              <w:tcPr>
                <w:tcW w:w="1248" w:type="dxa"/>
                <w:gridSpan w:val="3"/>
              </w:tcPr>
            </w:tcPrChange>
          </w:tcPr>
          <w:p w14:paraId="65F6B588" w14:textId="2DD52015" w:rsidR="003E31DC" w:rsidRPr="004A47F1" w:rsidDel="003E31DC" w:rsidRDefault="003E31DC" w:rsidP="003E31DC">
            <w:pPr>
              <w:rPr>
                <w:del w:id="8329" w:author="st1" w:date="2021-04-16T15:35:00Z"/>
                <w:moveTo w:id="8330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31" w:author="88692" w:date="2020-06-19T09:26:00Z">
              <w:del w:id="833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計件代碼</w:delText>
                </w:r>
              </w:del>
            </w:moveTo>
          </w:p>
        </w:tc>
        <w:tc>
          <w:tcPr>
            <w:tcW w:w="2076" w:type="dxa"/>
            <w:tcPrChange w:id="8333" w:author="st1" w:date="2021-04-16T15:35:00Z">
              <w:tcPr>
                <w:tcW w:w="1701" w:type="dxa"/>
              </w:tcPr>
            </w:tcPrChange>
          </w:tcPr>
          <w:p w14:paraId="449F1259" w14:textId="643C99C6" w:rsidR="003E31DC" w:rsidRPr="004A47F1" w:rsidDel="003E31DC" w:rsidRDefault="003E31DC" w:rsidP="003E31DC">
            <w:pPr>
              <w:rPr>
                <w:del w:id="8334" w:author="st1" w:date="2021-04-16T15:35:00Z"/>
                <w:moveTo w:id="8335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36" w:author="88692" w:date="2020-06-19T09:26:00Z">
              <w:del w:id="833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9(1)</w:delText>
                </w:r>
              </w:del>
            </w:moveTo>
          </w:p>
        </w:tc>
        <w:tc>
          <w:tcPr>
            <w:tcW w:w="1036" w:type="dxa"/>
            <w:tcPrChange w:id="8338" w:author="st1" w:date="2021-04-16T15:35:00Z">
              <w:tcPr>
                <w:tcW w:w="1134" w:type="dxa"/>
                <w:gridSpan w:val="2"/>
              </w:tcPr>
            </w:tcPrChange>
          </w:tcPr>
          <w:p w14:paraId="258FC869" w14:textId="03E41A19" w:rsidR="003E31DC" w:rsidRPr="004A47F1" w:rsidDel="003E31DC" w:rsidRDefault="003E31DC" w:rsidP="003E31DC">
            <w:pPr>
              <w:rPr>
                <w:del w:id="8339" w:author="st1" w:date="2021-04-16T15:35:00Z"/>
                <w:moveTo w:id="834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341" w:author="st1" w:date="2021-04-16T15:35:00Z">
              <w:tcPr>
                <w:tcW w:w="1214" w:type="dxa"/>
                <w:gridSpan w:val="2"/>
              </w:tcPr>
            </w:tcPrChange>
          </w:tcPr>
          <w:p w14:paraId="18082316" w14:textId="60C9EA67" w:rsidR="003E31DC" w:rsidRPr="004A47F1" w:rsidDel="003E31DC" w:rsidRDefault="003E31DC" w:rsidP="003E31DC">
            <w:pPr>
              <w:rPr>
                <w:del w:id="8342" w:author="st1" w:date="2021-04-16T15:35:00Z"/>
                <w:moveTo w:id="834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344" w:author="st1" w:date="2021-04-16T15:35:00Z">
              <w:tcPr>
                <w:tcW w:w="730" w:type="dxa"/>
                <w:gridSpan w:val="2"/>
              </w:tcPr>
            </w:tcPrChange>
          </w:tcPr>
          <w:p w14:paraId="0B36CCA6" w14:textId="3D324989" w:rsidR="003E31DC" w:rsidRPr="004A47F1" w:rsidDel="003E31DC" w:rsidRDefault="003E31DC" w:rsidP="003E31DC">
            <w:pPr>
              <w:rPr>
                <w:del w:id="8345" w:author="st1" w:date="2021-04-16T15:35:00Z"/>
                <w:moveTo w:id="834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347" w:author="st1" w:date="2021-04-16T15:35:00Z">
              <w:tcPr>
                <w:tcW w:w="705" w:type="dxa"/>
                <w:gridSpan w:val="2"/>
              </w:tcPr>
            </w:tcPrChange>
          </w:tcPr>
          <w:p w14:paraId="5055C4FC" w14:textId="4D3BD79F" w:rsidR="003E31DC" w:rsidRPr="004A47F1" w:rsidDel="003E31DC" w:rsidRDefault="003E31DC" w:rsidP="003E31DC">
            <w:pPr>
              <w:rPr>
                <w:del w:id="8348" w:author="st1" w:date="2021-04-16T15:35:00Z"/>
                <w:moveTo w:id="834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350" w:author="st1" w:date="2021-04-16T15:35:00Z">
              <w:tcPr>
                <w:tcW w:w="3615" w:type="dxa"/>
                <w:gridSpan w:val="2"/>
              </w:tcPr>
            </w:tcPrChange>
          </w:tcPr>
          <w:p w14:paraId="0572D8BC" w14:textId="0BCBDA36" w:rsidR="003E31DC" w:rsidRPr="0098178E" w:rsidDel="003E31DC" w:rsidRDefault="003E31DC" w:rsidP="003E31DC">
            <w:pPr>
              <w:rPr>
                <w:del w:id="8351" w:author="st1" w:date="2021-04-16T15:35:00Z"/>
                <w:moveTo w:id="835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53" w:author="88692" w:date="2020-06-19T09:26:00Z">
              <w:del w:id="8354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0B380824" w14:textId="4B4A3499" w:rsidTr="003E31DC">
        <w:trPr>
          <w:trHeight w:val="291"/>
          <w:jc w:val="center"/>
          <w:del w:id="8355" w:author="st1" w:date="2021-04-16T15:35:00Z"/>
          <w:trPrChange w:id="8356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357" w:author="st1" w:date="2021-04-16T15:35:00Z">
              <w:tcPr>
                <w:tcW w:w="484" w:type="dxa"/>
              </w:tcPr>
            </w:tcPrChange>
          </w:tcPr>
          <w:p w14:paraId="406293E4" w14:textId="7377F417" w:rsidR="003E31DC" w:rsidRPr="004A47F1" w:rsidDel="003E31DC" w:rsidRDefault="003E31DC" w:rsidP="003E31DC">
            <w:pPr>
              <w:rPr>
                <w:del w:id="8358" w:author="st1" w:date="2021-04-16T15:35:00Z"/>
                <w:moveTo w:id="835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60" w:author="88692" w:date="2020-06-19T09:26:00Z">
              <w:del w:id="8361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6</w:delText>
                </w:r>
              </w:del>
            </w:moveTo>
          </w:p>
        </w:tc>
        <w:tc>
          <w:tcPr>
            <w:tcW w:w="1134" w:type="dxa"/>
            <w:tcPrChange w:id="8362" w:author="st1" w:date="2021-04-16T15:35:00Z">
              <w:tcPr>
                <w:tcW w:w="1248" w:type="dxa"/>
                <w:gridSpan w:val="3"/>
              </w:tcPr>
            </w:tcPrChange>
          </w:tcPr>
          <w:p w14:paraId="20D05E68" w14:textId="5BDC1642" w:rsidR="003E31DC" w:rsidRPr="004A47F1" w:rsidDel="003E31DC" w:rsidRDefault="003E31DC" w:rsidP="003E31DC">
            <w:pPr>
              <w:rPr>
                <w:del w:id="8363" w:author="st1" w:date="2021-04-16T15:35:00Z"/>
                <w:moveTo w:id="836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65" w:author="88692" w:date="2020-06-19T09:26:00Z">
              <w:del w:id="8366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調整後計件代碼</w:delText>
                </w:r>
              </w:del>
            </w:moveTo>
          </w:p>
        </w:tc>
        <w:tc>
          <w:tcPr>
            <w:tcW w:w="2076" w:type="dxa"/>
            <w:tcPrChange w:id="8367" w:author="st1" w:date="2021-04-16T15:35:00Z">
              <w:tcPr>
                <w:tcW w:w="1701" w:type="dxa"/>
              </w:tcPr>
            </w:tcPrChange>
          </w:tcPr>
          <w:p w14:paraId="74C287AE" w14:textId="254EBE37" w:rsidR="003E31DC" w:rsidRPr="004A47F1" w:rsidDel="003E31DC" w:rsidRDefault="003E31DC" w:rsidP="003E31DC">
            <w:pPr>
              <w:rPr>
                <w:del w:id="8368" w:author="st1" w:date="2021-04-16T15:35:00Z"/>
                <w:moveTo w:id="836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70" w:author="88692" w:date="2020-06-19T09:26:00Z">
              <w:del w:id="8371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9(1)</w:delText>
                </w:r>
              </w:del>
            </w:moveTo>
          </w:p>
        </w:tc>
        <w:tc>
          <w:tcPr>
            <w:tcW w:w="1036" w:type="dxa"/>
            <w:tcPrChange w:id="8372" w:author="st1" w:date="2021-04-16T15:35:00Z">
              <w:tcPr>
                <w:tcW w:w="1134" w:type="dxa"/>
                <w:gridSpan w:val="2"/>
              </w:tcPr>
            </w:tcPrChange>
          </w:tcPr>
          <w:p w14:paraId="65DC1E7C" w14:textId="58E40E75" w:rsidR="003E31DC" w:rsidRPr="004A47F1" w:rsidDel="003E31DC" w:rsidRDefault="003E31DC" w:rsidP="003E31DC">
            <w:pPr>
              <w:rPr>
                <w:del w:id="8373" w:author="st1" w:date="2021-04-16T15:35:00Z"/>
                <w:moveTo w:id="8374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375" w:author="st1" w:date="2021-04-16T15:35:00Z">
              <w:tcPr>
                <w:tcW w:w="1214" w:type="dxa"/>
                <w:gridSpan w:val="2"/>
              </w:tcPr>
            </w:tcPrChange>
          </w:tcPr>
          <w:p w14:paraId="488A7A0D" w14:textId="400B8D79" w:rsidR="003E31DC" w:rsidRPr="004A47F1" w:rsidDel="003E31DC" w:rsidRDefault="003E31DC" w:rsidP="003E31DC">
            <w:pPr>
              <w:rPr>
                <w:del w:id="8376" w:author="st1" w:date="2021-04-16T15:35:00Z"/>
                <w:moveTo w:id="837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78" w:author="88692" w:date="2020-06-19T09:26:00Z">
              <w:del w:id="8379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下拉選單</w:delText>
                </w:r>
              </w:del>
            </w:moveTo>
          </w:p>
        </w:tc>
        <w:tc>
          <w:tcPr>
            <w:tcW w:w="691" w:type="dxa"/>
            <w:tcPrChange w:id="8380" w:author="st1" w:date="2021-04-16T15:35:00Z">
              <w:tcPr>
                <w:tcW w:w="730" w:type="dxa"/>
                <w:gridSpan w:val="2"/>
              </w:tcPr>
            </w:tcPrChange>
          </w:tcPr>
          <w:p w14:paraId="037919FF" w14:textId="163F352C" w:rsidR="003E31DC" w:rsidRPr="004A47F1" w:rsidDel="003E31DC" w:rsidRDefault="003E31DC" w:rsidP="003E31DC">
            <w:pPr>
              <w:rPr>
                <w:del w:id="8381" w:author="st1" w:date="2021-04-16T15:35:00Z"/>
                <w:moveTo w:id="838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383" w:author="st1" w:date="2021-04-16T15:35:00Z">
              <w:tcPr>
                <w:tcW w:w="705" w:type="dxa"/>
                <w:gridSpan w:val="2"/>
              </w:tcPr>
            </w:tcPrChange>
          </w:tcPr>
          <w:p w14:paraId="57E6F3DF" w14:textId="11E7A723" w:rsidR="003E31DC" w:rsidRPr="004A47F1" w:rsidDel="003E31DC" w:rsidRDefault="003E31DC" w:rsidP="003E31DC">
            <w:pPr>
              <w:rPr>
                <w:del w:id="8384" w:author="st1" w:date="2021-04-16T15:35:00Z"/>
                <w:moveTo w:id="8385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386" w:author="st1" w:date="2021-04-16T15:35:00Z">
              <w:tcPr>
                <w:tcW w:w="3615" w:type="dxa"/>
                <w:gridSpan w:val="2"/>
              </w:tcPr>
            </w:tcPrChange>
          </w:tcPr>
          <w:p w14:paraId="5226A09B" w14:textId="4D57E9BD" w:rsidR="003E31DC" w:rsidRPr="00944064" w:rsidDel="00DB1911" w:rsidRDefault="003E31DC" w:rsidP="003E31DC">
            <w:pPr>
              <w:rPr>
                <w:del w:id="8387" w:author="st1" w:date="2021-04-16T15:34:00Z"/>
                <w:moveTo w:id="838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89" w:author="88692" w:date="2020-06-19T09:26:00Z">
              <w:del w:id="8390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1.新貸件</w:delText>
                </w:r>
              </w:del>
            </w:moveTo>
          </w:p>
          <w:p w14:paraId="2EEC380C" w14:textId="50F33F46" w:rsidR="003E31DC" w:rsidRPr="00944064" w:rsidDel="00DB1911" w:rsidRDefault="003E31DC" w:rsidP="003E31DC">
            <w:pPr>
              <w:rPr>
                <w:del w:id="8391" w:author="st1" w:date="2021-04-16T15:34:00Z"/>
                <w:moveTo w:id="839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93" w:author="88692" w:date="2020-06-19T09:26:00Z">
              <w:del w:id="8394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2.新貸件_一擔保品數個額度，額度一以外之額度</w:delText>
                </w:r>
              </w:del>
            </w:moveTo>
          </w:p>
          <w:p w14:paraId="372EE0C1" w14:textId="57285B28" w:rsidR="003E31DC" w:rsidRPr="00944064" w:rsidDel="00DB1911" w:rsidRDefault="003E31DC" w:rsidP="003E31DC">
            <w:pPr>
              <w:rPr>
                <w:del w:id="8395" w:author="st1" w:date="2021-04-16T15:34:00Z"/>
                <w:moveTo w:id="8396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397" w:author="88692" w:date="2020-06-19T09:26:00Z">
              <w:del w:id="8398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3.原額度內動支，增貸</w:delText>
                </w:r>
              </w:del>
            </w:moveTo>
          </w:p>
          <w:p w14:paraId="1C710F07" w14:textId="4FEE95F7" w:rsidR="003E31DC" w:rsidRPr="00944064" w:rsidDel="00DB1911" w:rsidRDefault="003E31DC" w:rsidP="003E31DC">
            <w:pPr>
              <w:rPr>
                <w:del w:id="8399" w:author="st1" w:date="2021-04-16T15:34:00Z"/>
                <w:moveTo w:id="8400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01" w:author="88692" w:date="2020-06-19T09:26:00Z">
              <w:del w:id="8402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4.新增額度動支，增貸</w:delText>
                </w:r>
              </w:del>
            </w:moveTo>
          </w:p>
          <w:p w14:paraId="385A3AE3" w14:textId="14EF48F7" w:rsidR="003E31DC" w:rsidRPr="00944064" w:rsidDel="00DB1911" w:rsidRDefault="003E31DC" w:rsidP="003E31DC">
            <w:pPr>
              <w:rPr>
                <w:del w:id="8403" w:author="st1" w:date="2021-04-16T15:34:00Z"/>
                <w:moveTo w:id="840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05" w:author="88692" w:date="2020-06-19T09:26:00Z">
              <w:del w:id="8406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5.展期件</w:delText>
                </w:r>
              </w:del>
            </w:moveTo>
          </w:p>
          <w:p w14:paraId="7891EAE8" w14:textId="691FE5AE" w:rsidR="003E31DC" w:rsidRPr="00944064" w:rsidDel="00DB1911" w:rsidRDefault="003E31DC" w:rsidP="003E31DC">
            <w:pPr>
              <w:rPr>
                <w:del w:id="8407" w:author="st1" w:date="2021-04-16T15:34:00Z"/>
                <w:moveTo w:id="840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09" w:author="88692" w:date="2020-06-19T09:26:00Z">
              <w:del w:id="8410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6.代償新光人壽之買賣件繳息未滿一年</w:delText>
                </w:r>
              </w:del>
            </w:moveTo>
          </w:p>
          <w:p w14:paraId="10EDBB53" w14:textId="7F03AE7F" w:rsidR="003E31DC" w:rsidRPr="004A47F1" w:rsidDel="003E31DC" w:rsidRDefault="003E31DC" w:rsidP="003E31DC">
            <w:pPr>
              <w:rPr>
                <w:del w:id="8411" w:author="st1" w:date="2021-04-16T15:35:00Z"/>
                <w:moveTo w:id="841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13" w:author="88692" w:date="2020-06-19T09:26:00Z">
              <w:del w:id="8414" w:author="st1" w:date="2021-04-16T15:34:00Z">
                <w:r w:rsidRPr="00944064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7.服務件</w:delText>
                </w:r>
              </w:del>
            </w:moveTo>
          </w:p>
        </w:tc>
      </w:tr>
      <w:tr w:rsidR="003E31DC" w:rsidRPr="0098178E" w:rsidDel="003E31DC" w14:paraId="4AC6FE9C" w14:textId="7F84C021" w:rsidTr="003E31DC">
        <w:trPr>
          <w:trHeight w:val="291"/>
          <w:jc w:val="center"/>
          <w:ins w:id="8415" w:author="88692" w:date="2020-06-19T15:35:00Z"/>
          <w:del w:id="8416" w:author="st1" w:date="2021-04-16T15:35:00Z"/>
          <w:trPrChange w:id="8417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418" w:author="st1" w:date="2021-04-16T15:35:00Z">
              <w:tcPr>
                <w:tcW w:w="487" w:type="dxa"/>
                <w:gridSpan w:val="2"/>
              </w:tcPr>
            </w:tcPrChange>
          </w:tcPr>
          <w:p w14:paraId="7C62378F" w14:textId="78D0B229" w:rsidR="003E31DC" w:rsidRPr="0098178E" w:rsidDel="003E31DC" w:rsidRDefault="003E31DC" w:rsidP="003E31DC">
            <w:pPr>
              <w:rPr>
                <w:ins w:id="8419" w:author="88692" w:date="2020-06-19T15:35:00Z"/>
                <w:del w:id="8420" w:author="st1" w:date="2021-04-16T15:35:00Z"/>
                <w:rFonts w:ascii="標楷體" w:eastAsia="標楷體" w:hAnsi="標楷體"/>
                <w:sz w:val="18"/>
                <w:szCs w:val="18"/>
              </w:rPr>
            </w:pPr>
            <w:ins w:id="8421" w:author="88692" w:date="2020-06-19T15:50:00Z">
              <w:del w:id="8422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7</w:delText>
                </w:r>
              </w:del>
            </w:ins>
          </w:p>
        </w:tc>
        <w:tc>
          <w:tcPr>
            <w:tcW w:w="1134" w:type="dxa"/>
            <w:tcPrChange w:id="8423" w:author="st1" w:date="2021-04-16T15:35:00Z">
              <w:tcPr>
                <w:tcW w:w="1191" w:type="dxa"/>
              </w:tcPr>
            </w:tcPrChange>
          </w:tcPr>
          <w:p w14:paraId="5EFA75D0" w14:textId="794FD444" w:rsidR="003E31DC" w:rsidRPr="004A47F1" w:rsidDel="003E31DC" w:rsidRDefault="003E31DC" w:rsidP="003E31DC">
            <w:pPr>
              <w:rPr>
                <w:ins w:id="8424" w:author="88692" w:date="2020-06-19T15:35:00Z"/>
                <w:del w:id="8425" w:author="st1" w:date="2021-04-16T15:35:00Z"/>
                <w:rFonts w:ascii="標楷體" w:eastAsia="標楷體" w:hAnsi="標楷體"/>
                <w:sz w:val="18"/>
                <w:szCs w:val="18"/>
              </w:rPr>
            </w:pPr>
            <w:ins w:id="8426" w:author="88692" w:date="2020-06-19T15:35:00Z">
              <w:del w:id="8427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調整後介紹人</w:delText>
                </w:r>
              </w:del>
            </w:ins>
          </w:p>
        </w:tc>
        <w:tc>
          <w:tcPr>
            <w:tcW w:w="2076" w:type="dxa"/>
            <w:tcPrChange w:id="8428" w:author="st1" w:date="2021-04-16T15:35:00Z">
              <w:tcPr>
                <w:tcW w:w="1685" w:type="dxa"/>
                <w:gridSpan w:val="3"/>
              </w:tcPr>
            </w:tcPrChange>
          </w:tcPr>
          <w:p w14:paraId="498698FC" w14:textId="068F1AD6" w:rsidR="003E31DC" w:rsidRPr="0098178E" w:rsidDel="003E31DC" w:rsidRDefault="003E31DC" w:rsidP="003E31DC">
            <w:pPr>
              <w:rPr>
                <w:ins w:id="8429" w:author="88692" w:date="2020-06-19T15:35:00Z"/>
                <w:del w:id="8430" w:author="st1" w:date="2021-04-16T15:35:00Z"/>
                <w:rFonts w:ascii="標楷體" w:eastAsia="標楷體" w:hAnsi="標楷體"/>
                <w:sz w:val="18"/>
                <w:szCs w:val="18"/>
              </w:rPr>
            </w:pPr>
            <w:ins w:id="8431" w:author="88692" w:date="2020-06-19T15:35:00Z">
              <w:del w:id="8432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X(8)</w:delText>
                </w:r>
              </w:del>
            </w:ins>
          </w:p>
        </w:tc>
        <w:tc>
          <w:tcPr>
            <w:tcW w:w="1036" w:type="dxa"/>
            <w:tcPrChange w:id="8433" w:author="st1" w:date="2021-04-16T15:35:00Z">
              <w:tcPr>
                <w:tcW w:w="1085" w:type="dxa"/>
                <w:gridSpan w:val="2"/>
              </w:tcPr>
            </w:tcPrChange>
          </w:tcPr>
          <w:p w14:paraId="4BA7CF04" w14:textId="3B052709" w:rsidR="003E31DC" w:rsidRPr="0098178E" w:rsidDel="003E31DC" w:rsidRDefault="003E31DC" w:rsidP="003E31DC">
            <w:pPr>
              <w:rPr>
                <w:ins w:id="8434" w:author="88692" w:date="2020-06-19T15:35:00Z"/>
                <w:del w:id="8435" w:author="st1" w:date="2021-04-16T15:35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436" w:author="st1" w:date="2021-04-16T15:35:00Z">
              <w:tcPr>
                <w:tcW w:w="1160" w:type="dxa"/>
                <w:gridSpan w:val="2"/>
              </w:tcPr>
            </w:tcPrChange>
          </w:tcPr>
          <w:p w14:paraId="7FBDB3A0" w14:textId="4FB74CF3" w:rsidR="003E31DC" w:rsidRPr="0098178E" w:rsidDel="003E31DC" w:rsidRDefault="003E31DC" w:rsidP="003E31DC">
            <w:pPr>
              <w:rPr>
                <w:ins w:id="8437" w:author="88692" w:date="2020-06-19T15:35:00Z"/>
                <w:del w:id="8438" w:author="st1" w:date="2021-04-16T15:35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439" w:author="st1" w:date="2021-04-16T15:35:00Z">
              <w:tcPr>
                <w:tcW w:w="711" w:type="dxa"/>
                <w:gridSpan w:val="2"/>
              </w:tcPr>
            </w:tcPrChange>
          </w:tcPr>
          <w:p w14:paraId="2BA105E6" w14:textId="460FE776" w:rsidR="003E31DC" w:rsidRPr="0098178E" w:rsidDel="003E31DC" w:rsidRDefault="003E31DC" w:rsidP="003E31DC">
            <w:pPr>
              <w:rPr>
                <w:ins w:id="8440" w:author="88692" w:date="2020-06-19T15:35:00Z"/>
                <w:del w:id="8441" w:author="st1" w:date="2021-04-16T15:35:00Z"/>
                <w:rFonts w:ascii="標楷體" w:eastAsia="標楷體" w:hAnsi="標楷體"/>
                <w:sz w:val="18"/>
                <w:szCs w:val="18"/>
              </w:rPr>
            </w:pPr>
            <w:ins w:id="8442" w:author="88692" w:date="2020-06-19T15:38:00Z">
              <w:del w:id="8443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ins>
          </w:p>
        </w:tc>
        <w:tc>
          <w:tcPr>
            <w:tcW w:w="700" w:type="dxa"/>
            <w:tcPrChange w:id="8444" w:author="st1" w:date="2021-04-16T15:35:00Z">
              <w:tcPr>
                <w:tcW w:w="703" w:type="dxa"/>
                <w:gridSpan w:val="2"/>
              </w:tcPr>
            </w:tcPrChange>
          </w:tcPr>
          <w:p w14:paraId="5B6C1D4C" w14:textId="6B2F63E5" w:rsidR="003E31DC" w:rsidRPr="0098178E" w:rsidDel="003E31DC" w:rsidRDefault="003E31DC" w:rsidP="003E31DC">
            <w:pPr>
              <w:rPr>
                <w:ins w:id="8445" w:author="88692" w:date="2020-06-19T15:35:00Z"/>
                <w:del w:id="8446" w:author="st1" w:date="2021-04-16T15:35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447" w:author="st1" w:date="2021-04-16T15:35:00Z">
              <w:tcPr>
                <w:tcW w:w="3398" w:type="dxa"/>
              </w:tcPr>
            </w:tcPrChange>
          </w:tcPr>
          <w:p w14:paraId="5DACD728" w14:textId="141833B7" w:rsidR="003E31DC" w:rsidRPr="0098178E" w:rsidDel="003E31DC" w:rsidRDefault="003E31DC" w:rsidP="003E31DC">
            <w:pPr>
              <w:rPr>
                <w:ins w:id="8448" w:author="88692" w:date="2020-06-19T15:35:00Z"/>
                <w:del w:id="8449" w:author="st1" w:date="2021-04-16T15:35:00Z"/>
                <w:rFonts w:ascii="標楷體" w:eastAsia="標楷體" w:hAnsi="標楷體"/>
                <w:sz w:val="18"/>
                <w:szCs w:val="18"/>
              </w:rPr>
            </w:pPr>
            <w:ins w:id="8450" w:author="88692" w:date="2020-06-19T15:38:00Z">
              <w:del w:id="8451" w:author="st1" w:date="2021-04-16T15:34:00Z">
                <w:r w:rsidRPr="003D4767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變更時必須輸入,否則不必輸入</w:delText>
                </w:r>
              </w:del>
            </w:ins>
          </w:p>
        </w:tc>
      </w:tr>
      <w:tr w:rsidR="003E31DC" w:rsidRPr="004A47F1" w:rsidDel="003E31DC" w14:paraId="74674E96" w14:textId="644D321B" w:rsidTr="003E31DC">
        <w:trPr>
          <w:trHeight w:val="291"/>
          <w:jc w:val="center"/>
          <w:del w:id="8452" w:author="st1" w:date="2021-04-16T15:35:00Z"/>
          <w:trPrChange w:id="8453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454" w:author="st1" w:date="2021-04-16T15:35:00Z">
              <w:tcPr>
                <w:tcW w:w="484" w:type="dxa"/>
              </w:tcPr>
            </w:tcPrChange>
          </w:tcPr>
          <w:p w14:paraId="7F9D0E43" w14:textId="22CBAB39" w:rsidR="003E31DC" w:rsidRPr="004A47F1" w:rsidDel="003E31DC" w:rsidRDefault="003E31DC" w:rsidP="003E31DC">
            <w:pPr>
              <w:rPr>
                <w:del w:id="8455" w:author="st1" w:date="2021-04-16T15:35:00Z"/>
                <w:moveTo w:id="8456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457" w:author="88692" w:date="2020-06-19T15:50:00Z">
              <w:del w:id="8458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8</w:delText>
                </w:r>
              </w:del>
            </w:ins>
            <w:moveTo w:id="8459" w:author="88692" w:date="2020-06-19T09:26:00Z">
              <w:del w:id="8460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7</w:delText>
                </w:r>
              </w:del>
            </w:moveTo>
          </w:p>
        </w:tc>
        <w:tc>
          <w:tcPr>
            <w:tcW w:w="1134" w:type="dxa"/>
            <w:tcPrChange w:id="8461" w:author="st1" w:date="2021-04-16T15:35:00Z">
              <w:tcPr>
                <w:tcW w:w="1248" w:type="dxa"/>
                <w:gridSpan w:val="3"/>
              </w:tcPr>
            </w:tcPrChange>
          </w:tcPr>
          <w:p w14:paraId="47392197" w14:textId="7A747FA6" w:rsidR="003E31DC" w:rsidRPr="004A47F1" w:rsidDel="003E31DC" w:rsidRDefault="003E31DC" w:rsidP="003E31DC">
            <w:pPr>
              <w:rPr>
                <w:del w:id="8462" w:author="st1" w:date="2021-04-16T15:35:00Z"/>
                <w:moveTo w:id="846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64" w:author="88692" w:date="2020-06-19T09:26:00Z">
              <w:del w:id="8465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件數</w:delText>
                </w:r>
              </w:del>
            </w:moveTo>
          </w:p>
        </w:tc>
        <w:tc>
          <w:tcPr>
            <w:tcW w:w="2076" w:type="dxa"/>
            <w:tcPrChange w:id="8466" w:author="st1" w:date="2021-04-16T15:35:00Z">
              <w:tcPr>
                <w:tcW w:w="1701" w:type="dxa"/>
              </w:tcPr>
            </w:tcPrChange>
          </w:tcPr>
          <w:p w14:paraId="75CA846E" w14:textId="6251EA41" w:rsidR="003E31DC" w:rsidRPr="004A47F1" w:rsidDel="003E31DC" w:rsidRDefault="003E31DC" w:rsidP="003E31DC">
            <w:pPr>
              <w:rPr>
                <w:del w:id="8467" w:author="st1" w:date="2021-04-16T15:35:00Z"/>
                <w:moveTo w:id="846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69" w:author="88692" w:date="2020-06-19T09:26:00Z">
              <w:del w:id="8470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</w:delText>
                </w:r>
              </w:del>
            </w:moveTo>
            <w:ins w:id="8471" w:author="88692" w:date="2020-06-20T16:23:00Z">
              <w:del w:id="8472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1</w:delText>
                </w:r>
              </w:del>
            </w:ins>
            <w:moveTo w:id="8473" w:author="88692" w:date="2020-06-19T09:26:00Z">
              <w:del w:id="8474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1.1)</w:delText>
                </w:r>
              </w:del>
            </w:moveTo>
          </w:p>
        </w:tc>
        <w:tc>
          <w:tcPr>
            <w:tcW w:w="1036" w:type="dxa"/>
            <w:tcPrChange w:id="8475" w:author="st1" w:date="2021-04-16T15:35:00Z">
              <w:tcPr>
                <w:tcW w:w="1134" w:type="dxa"/>
                <w:gridSpan w:val="2"/>
              </w:tcPr>
            </w:tcPrChange>
          </w:tcPr>
          <w:p w14:paraId="75476359" w14:textId="7B94AFA1" w:rsidR="003E31DC" w:rsidRPr="004A47F1" w:rsidDel="003E31DC" w:rsidRDefault="003E31DC" w:rsidP="003E31DC">
            <w:pPr>
              <w:rPr>
                <w:del w:id="8476" w:author="st1" w:date="2021-04-16T15:35:00Z"/>
                <w:moveTo w:id="8477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478" w:author="st1" w:date="2021-04-16T15:35:00Z">
              <w:tcPr>
                <w:tcW w:w="1214" w:type="dxa"/>
                <w:gridSpan w:val="2"/>
              </w:tcPr>
            </w:tcPrChange>
          </w:tcPr>
          <w:p w14:paraId="4EBB430B" w14:textId="1222A289" w:rsidR="003E31DC" w:rsidRPr="004A47F1" w:rsidDel="003E31DC" w:rsidRDefault="003E31DC" w:rsidP="003E31DC">
            <w:pPr>
              <w:rPr>
                <w:del w:id="8479" w:author="st1" w:date="2021-04-16T15:35:00Z"/>
                <w:moveTo w:id="848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481" w:author="st1" w:date="2021-04-16T15:35:00Z">
              <w:tcPr>
                <w:tcW w:w="730" w:type="dxa"/>
                <w:gridSpan w:val="2"/>
              </w:tcPr>
            </w:tcPrChange>
          </w:tcPr>
          <w:p w14:paraId="0107E4A0" w14:textId="55C21CBD" w:rsidR="003E31DC" w:rsidRPr="004A47F1" w:rsidDel="003E31DC" w:rsidRDefault="003E31DC" w:rsidP="003E31DC">
            <w:pPr>
              <w:rPr>
                <w:del w:id="8482" w:author="st1" w:date="2021-04-16T15:35:00Z"/>
                <w:moveTo w:id="848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484" w:author="st1" w:date="2021-04-16T15:35:00Z">
              <w:tcPr>
                <w:tcW w:w="705" w:type="dxa"/>
                <w:gridSpan w:val="2"/>
              </w:tcPr>
            </w:tcPrChange>
          </w:tcPr>
          <w:p w14:paraId="26DA899F" w14:textId="12D556A1" w:rsidR="003E31DC" w:rsidRPr="004A47F1" w:rsidDel="003E31DC" w:rsidRDefault="003E31DC" w:rsidP="003E31DC">
            <w:pPr>
              <w:rPr>
                <w:del w:id="8485" w:author="st1" w:date="2021-04-16T15:35:00Z"/>
                <w:moveTo w:id="848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487" w:author="st1" w:date="2021-04-16T15:35:00Z">
              <w:tcPr>
                <w:tcW w:w="3615" w:type="dxa"/>
                <w:gridSpan w:val="2"/>
              </w:tcPr>
            </w:tcPrChange>
          </w:tcPr>
          <w:p w14:paraId="28DE54C8" w14:textId="1D691B68" w:rsidR="003E31DC" w:rsidRPr="0098178E" w:rsidDel="003E31DC" w:rsidRDefault="003E31DC" w:rsidP="003E31DC">
            <w:pPr>
              <w:rPr>
                <w:del w:id="8488" w:author="st1" w:date="2021-04-16T15:35:00Z"/>
                <w:moveTo w:id="848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490" w:author="88692" w:date="2020-06-19T09:26:00Z">
              <w:del w:id="8491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4A5742F0" w14:textId="647F9CAC" w:rsidTr="003E31DC">
        <w:trPr>
          <w:trHeight w:val="291"/>
          <w:jc w:val="center"/>
          <w:del w:id="8492" w:author="st1" w:date="2021-04-16T15:35:00Z"/>
          <w:trPrChange w:id="8493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494" w:author="st1" w:date="2021-04-16T15:35:00Z">
              <w:tcPr>
                <w:tcW w:w="484" w:type="dxa"/>
              </w:tcPr>
            </w:tcPrChange>
          </w:tcPr>
          <w:p w14:paraId="3A3ED574" w14:textId="00882109" w:rsidR="003E31DC" w:rsidRPr="004A47F1" w:rsidDel="003E31DC" w:rsidRDefault="003E31DC" w:rsidP="003E31DC">
            <w:pPr>
              <w:rPr>
                <w:del w:id="8495" w:author="st1" w:date="2021-04-16T15:35:00Z"/>
                <w:moveTo w:id="8496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497" w:author="88692" w:date="2020-06-19T15:50:00Z">
              <w:del w:id="8498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9</w:delText>
                </w:r>
              </w:del>
            </w:ins>
            <w:moveTo w:id="8499" w:author="88692" w:date="2020-06-19T09:26:00Z">
              <w:del w:id="8500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8</w:delText>
                </w:r>
              </w:del>
            </w:moveTo>
          </w:p>
        </w:tc>
        <w:tc>
          <w:tcPr>
            <w:tcW w:w="1134" w:type="dxa"/>
            <w:tcPrChange w:id="8501" w:author="st1" w:date="2021-04-16T15:35:00Z">
              <w:tcPr>
                <w:tcW w:w="1248" w:type="dxa"/>
                <w:gridSpan w:val="3"/>
              </w:tcPr>
            </w:tcPrChange>
          </w:tcPr>
          <w:p w14:paraId="178F963D" w14:textId="016806FA" w:rsidR="003E31DC" w:rsidRPr="004A47F1" w:rsidDel="003E31DC" w:rsidRDefault="003E31DC" w:rsidP="003E31DC">
            <w:pPr>
              <w:rPr>
                <w:del w:id="8502" w:author="st1" w:date="2021-04-16T15:35:00Z"/>
                <w:moveTo w:id="850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04" w:author="88692" w:date="2020-06-19T09:26:00Z">
              <w:del w:id="8505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調整後件數</w:delText>
                </w:r>
              </w:del>
            </w:moveTo>
          </w:p>
        </w:tc>
        <w:tc>
          <w:tcPr>
            <w:tcW w:w="2076" w:type="dxa"/>
            <w:tcPrChange w:id="8506" w:author="st1" w:date="2021-04-16T15:35:00Z">
              <w:tcPr>
                <w:tcW w:w="1701" w:type="dxa"/>
              </w:tcPr>
            </w:tcPrChange>
          </w:tcPr>
          <w:p w14:paraId="7A83667E" w14:textId="0EE05AD9" w:rsidR="003E31DC" w:rsidRPr="004A47F1" w:rsidDel="003E31DC" w:rsidRDefault="003E31DC" w:rsidP="003E31DC">
            <w:pPr>
              <w:rPr>
                <w:del w:id="8507" w:author="st1" w:date="2021-04-16T15:35:00Z"/>
                <w:moveTo w:id="850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09" w:author="88692" w:date="2020-06-19T09:26:00Z">
              <w:del w:id="8510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</w:delText>
                </w:r>
              </w:del>
            </w:moveTo>
            <w:ins w:id="8511" w:author="88692" w:date="2020-06-20T16:23:00Z">
              <w:del w:id="8512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1</w:delText>
                </w:r>
              </w:del>
            </w:ins>
            <w:moveTo w:id="8513" w:author="88692" w:date="2020-06-19T09:26:00Z">
              <w:del w:id="8514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1.1)</w:delText>
                </w:r>
              </w:del>
            </w:moveTo>
          </w:p>
        </w:tc>
        <w:tc>
          <w:tcPr>
            <w:tcW w:w="1036" w:type="dxa"/>
            <w:tcPrChange w:id="8515" w:author="st1" w:date="2021-04-16T15:35:00Z">
              <w:tcPr>
                <w:tcW w:w="1134" w:type="dxa"/>
                <w:gridSpan w:val="2"/>
              </w:tcPr>
            </w:tcPrChange>
          </w:tcPr>
          <w:p w14:paraId="1DFFE2CA" w14:textId="5009F462" w:rsidR="003E31DC" w:rsidRPr="004A47F1" w:rsidDel="003E31DC" w:rsidRDefault="003E31DC" w:rsidP="003E31DC">
            <w:pPr>
              <w:rPr>
                <w:del w:id="8516" w:author="st1" w:date="2021-04-16T15:35:00Z"/>
                <w:moveTo w:id="8517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518" w:author="st1" w:date="2021-04-16T15:35:00Z">
              <w:tcPr>
                <w:tcW w:w="1214" w:type="dxa"/>
                <w:gridSpan w:val="2"/>
              </w:tcPr>
            </w:tcPrChange>
          </w:tcPr>
          <w:p w14:paraId="7CAC3253" w14:textId="28F131FA" w:rsidR="003E31DC" w:rsidRPr="004A47F1" w:rsidDel="003E31DC" w:rsidRDefault="003E31DC" w:rsidP="003E31DC">
            <w:pPr>
              <w:rPr>
                <w:del w:id="8519" w:author="st1" w:date="2021-04-16T15:35:00Z"/>
                <w:moveTo w:id="852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521" w:author="st1" w:date="2021-04-16T15:35:00Z">
              <w:tcPr>
                <w:tcW w:w="730" w:type="dxa"/>
                <w:gridSpan w:val="2"/>
              </w:tcPr>
            </w:tcPrChange>
          </w:tcPr>
          <w:p w14:paraId="75139D46" w14:textId="481701DC" w:rsidR="003E31DC" w:rsidRPr="004A47F1" w:rsidDel="003E31DC" w:rsidRDefault="003E31DC" w:rsidP="003E31DC">
            <w:pPr>
              <w:rPr>
                <w:del w:id="8522" w:author="st1" w:date="2021-04-16T15:35:00Z"/>
                <w:moveTo w:id="852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24" w:author="88692" w:date="2020-06-19T09:26:00Z">
              <w:del w:id="8525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moveTo>
          </w:p>
        </w:tc>
        <w:tc>
          <w:tcPr>
            <w:tcW w:w="700" w:type="dxa"/>
            <w:tcPrChange w:id="8526" w:author="st1" w:date="2021-04-16T15:35:00Z">
              <w:tcPr>
                <w:tcW w:w="705" w:type="dxa"/>
                <w:gridSpan w:val="2"/>
              </w:tcPr>
            </w:tcPrChange>
          </w:tcPr>
          <w:p w14:paraId="0C8581D7" w14:textId="35AF3E0C" w:rsidR="003E31DC" w:rsidRPr="004A47F1" w:rsidDel="003E31DC" w:rsidRDefault="003E31DC" w:rsidP="003E31DC">
            <w:pPr>
              <w:rPr>
                <w:del w:id="8527" w:author="st1" w:date="2021-04-16T15:35:00Z"/>
                <w:moveTo w:id="8528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529" w:author="st1" w:date="2021-04-16T15:35:00Z">
              <w:tcPr>
                <w:tcW w:w="3615" w:type="dxa"/>
                <w:gridSpan w:val="2"/>
              </w:tcPr>
            </w:tcPrChange>
          </w:tcPr>
          <w:p w14:paraId="78D2CEDF" w14:textId="1EEC2622" w:rsidR="003E31DC" w:rsidRPr="004A47F1" w:rsidDel="003E31DC" w:rsidRDefault="003E31DC" w:rsidP="003E31DC">
            <w:pPr>
              <w:rPr>
                <w:del w:id="8530" w:author="st1" w:date="2021-04-16T15:35:00Z"/>
                <w:moveTo w:id="8531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532" w:author="88692" w:date="2020-06-19T15:36:00Z">
              <w:del w:id="8533" w:author="st1" w:date="2021-04-16T15:34:00Z">
                <w:r w:rsidRPr="003D4767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變更時必須輸入,否則不必輸入</w:delText>
                </w:r>
              </w:del>
            </w:ins>
            <w:moveTo w:id="8534" w:author="88692" w:date="2020-06-19T09:26:00Z">
              <w:del w:id="8535" w:author="st1" w:date="2021-04-16T15:34:00Z">
                <w:r w:rsidRPr="00704ADC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必輸入</w:delText>
                </w:r>
              </w:del>
            </w:moveTo>
          </w:p>
        </w:tc>
      </w:tr>
      <w:tr w:rsidR="003E31DC" w:rsidRPr="004A47F1" w:rsidDel="003E31DC" w14:paraId="2BD44F57" w14:textId="057EAB56" w:rsidTr="003E31DC">
        <w:trPr>
          <w:trHeight w:val="291"/>
          <w:jc w:val="center"/>
          <w:del w:id="8536" w:author="st1" w:date="2021-04-16T15:35:00Z"/>
          <w:trPrChange w:id="8537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538" w:author="st1" w:date="2021-04-16T15:35:00Z">
              <w:tcPr>
                <w:tcW w:w="484" w:type="dxa"/>
              </w:tcPr>
            </w:tcPrChange>
          </w:tcPr>
          <w:p w14:paraId="10AFC9D5" w14:textId="0EAA66C7" w:rsidR="003E31DC" w:rsidRPr="004A47F1" w:rsidDel="003E31DC" w:rsidRDefault="003E31DC" w:rsidP="003E31DC">
            <w:pPr>
              <w:rPr>
                <w:del w:id="8539" w:author="st1" w:date="2021-04-16T15:35:00Z"/>
                <w:moveTo w:id="8540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541" w:author="88692" w:date="2020-06-19T15:50:00Z">
              <w:del w:id="8542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10</w:delText>
                </w:r>
              </w:del>
            </w:ins>
            <w:moveTo w:id="8543" w:author="88692" w:date="2020-06-19T09:26:00Z">
              <w:del w:id="8544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</w:delText>
                </w:r>
              </w:del>
            </w:moveTo>
          </w:p>
        </w:tc>
        <w:tc>
          <w:tcPr>
            <w:tcW w:w="1134" w:type="dxa"/>
            <w:tcPrChange w:id="8545" w:author="st1" w:date="2021-04-16T15:35:00Z">
              <w:tcPr>
                <w:tcW w:w="1248" w:type="dxa"/>
                <w:gridSpan w:val="3"/>
              </w:tcPr>
            </w:tcPrChange>
          </w:tcPr>
          <w:p w14:paraId="42DE9F49" w14:textId="3A35902C" w:rsidR="003E31DC" w:rsidRPr="004A47F1" w:rsidDel="003E31DC" w:rsidRDefault="003E31DC" w:rsidP="003E31DC">
            <w:pPr>
              <w:rPr>
                <w:del w:id="8546" w:author="st1" w:date="2021-04-16T15:35:00Z"/>
                <w:moveTo w:id="854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48" w:author="88692" w:date="2020-06-19T09:26:00Z">
              <w:del w:id="8549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換算業績</w:delText>
                </w:r>
              </w:del>
            </w:moveTo>
          </w:p>
        </w:tc>
        <w:tc>
          <w:tcPr>
            <w:tcW w:w="2076" w:type="dxa"/>
            <w:tcPrChange w:id="8550" w:author="st1" w:date="2021-04-16T15:35:00Z">
              <w:tcPr>
                <w:tcW w:w="1701" w:type="dxa"/>
              </w:tcPr>
            </w:tcPrChange>
          </w:tcPr>
          <w:p w14:paraId="7191821E" w14:textId="33E8C472" w:rsidR="003E31DC" w:rsidRPr="004A47F1" w:rsidDel="003E31DC" w:rsidRDefault="003E31DC" w:rsidP="003E31DC">
            <w:pPr>
              <w:rPr>
                <w:del w:id="8551" w:author="st1" w:date="2021-04-16T15:35:00Z"/>
                <w:moveTo w:id="855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53" w:author="88692" w:date="2020-06-19T09:26:00Z">
              <w:del w:id="8554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555" w:author="st1" w:date="2021-04-16T15:35:00Z">
              <w:tcPr>
                <w:tcW w:w="1134" w:type="dxa"/>
                <w:gridSpan w:val="2"/>
              </w:tcPr>
            </w:tcPrChange>
          </w:tcPr>
          <w:p w14:paraId="7639A77D" w14:textId="03C528CD" w:rsidR="003E31DC" w:rsidRPr="004A47F1" w:rsidDel="003E31DC" w:rsidRDefault="003E31DC" w:rsidP="003E31DC">
            <w:pPr>
              <w:rPr>
                <w:del w:id="8556" w:author="st1" w:date="2021-04-16T15:35:00Z"/>
                <w:moveTo w:id="8557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558" w:author="st1" w:date="2021-04-16T15:35:00Z">
              <w:tcPr>
                <w:tcW w:w="1214" w:type="dxa"/>
                <w:gridSpan w:val="2"/>
              </w:tcPr>
            </w:tcPrChange>
          </w:tcPr>
          <w:p w14:paraId="1CDB6A83" w14:textId="3DBAFCB7" w:rsidR="003E31DC" w:rsidRPr="004A47F1" w:rsidDel="003E31DC" w:rsidRDefault="003E31DC" w:rsidP="003E31DC">
            <w:pPr>
              <w:rPr>
                <w:del w:id="8559" w:author="st1" w:date="2021-04-16T15:35:00Z"/>
                <w:moveTo w:id="856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561" w:author="st1" w:date="2021-04-16T15:35:00Z">
              <w:tcPr>
                <w:tcW w:w="730" w:type="dxa"/>
                <w:gridSpan w:val="2"/>
              </w:tcPr>
            </w:tcPrChange>
          </w:tcPr>
          <w:p w14:paraId="2891E00F" w14:textId="497DD3D1" w:rsidR="003E31DC" w:rsidRPr="004A47F1" w:rsidDel="003E31DC" w:rsidRDefault="003E31DC" w:rsidP="003E31DC">
            <w:pPr>
              <w:rPr>
                <w:del w:id="8562" w:author="st1" w:date="2021-04-16T15:35:00Z"/>
                <w:moveTo w:id="856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564" w:author="st1" w:date="2021-04-16T15:35:00Z">
              <w:tcPr>
                <w:tcW w:w="705" w:type="dxa"/>
                <w:gridSpan w:val="2"/>
              </w:tcPr>
            </w:tcPrChange>
          </w:tcPr>
          <w:p w14:paraId="7F4D6953" w14:textId="7B33E2DF" w:rsidR="003E31DC" w:rsidRPr="004A47F1" w:rsidDel="003E31DC" w:rsidRDefault="003E31DC" w:rsidP="003E31DC">
            <w:pPr>
              <w:rPr>
                <w:del w:id="8565" w:author="st1" w:date="2021-04-16T15:35:00Z"/>
                <w:moveTo w:id="856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567" w:author="st1" w:date="2021-04-16T15:35:00Z">
              <w:tcPr>
                <w:tcW w:w="3615" w:type="dxa"/>
                <w:gridSpan w:val="2"/>
              </w:tcPr>
            </w:tcPrChange>
          </w:tcPr>
          <w:p w14:paraId="57CE991A" w14:textId="10937F13" w:rsidR="003E31DC" w:rsidRPr="0098178E" w:rsidDel="003E31DC" w:rsidRDefault="003E31DC" w:rsidP="003E31DC">
            <w:pPr>
              <w:rPr>
                <w:del w:id="8568" w:author="st1" w:date="2021-04-16T15:35:00Z"/>
                <w:moveTo w:id="856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70" w:author="88692" w:date="2020-06-19T09:26:00Z">
              <w:del w:id="8571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7F0F1D04" w14:textId="2FA96D5E" w:rsidTr="003E31DC">
        <w:trPr>
          <w:trHeight w:val="291"/>
          <w:jc w:val="center"/>
          <w:del w:id="8572" w:author="st1" w:date="2021-04-16T15:35:00Z"/>
          <w:trPrChange w:id="8573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574" w:author="st1" w:date="2021-04-16T15:35:00Z">
              <w:tcPr>
                <w:tcW w:w="484" w:type="dxa"/>
              </w:tcPr>
            </w:tcPrChange>
          </w:tcPr>
          <w:p w14:paraId="0AF48EBB" w14:textId="677FB4E4" w:rsidR="003E31DC" w:rsidRPr="004A47F1" w:rsidDel="003E31DC" w:rsidRDefault="003E31DC" w:rsidP="003E31DC">
            <w:pPr>
              <w:rPr>
                <w:del w:id="8575" w:author="st1" w:date="2021-04-16T15:35:00Z"/>
                <w:moveTo w:id="8576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77" w:author="88692" w:date="2020-06-19T09:26:00Z">
              <w:del w:id="8578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</w:delText>
                </w:r>
              </w:del>
            </w:moveTo>
            <w:ins w:id="8579" w:author="88692" w:date="2020-06-19T15:50:00Z">
              <w:del w:id="8580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1</w:delText>
                </w:r>
              </w:del>
            </w:ins>
            <w:moveTo w:id="8581" w:author="88692" w:date="2020-06-19T09:26:00Z">
              <w:del w:id="858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0</w:delText>
                </w:r>
              </w:del>
            </w:moveTo>
          </w:p>
        </w:tc>
        <w:tc>
          <w:tcPr>
            <w:tcW w:w="1134" w:type="dxa"/>
            <w:tcPrChange w:id="8583" w:author="st1" w:date="2021-04-16T15:35:00Z">
              <w:tcPr>
                <w:tcW w:w="1248" w:type="dxa"/>
                <w:gridSpan w:val="3"/>
              </w:tcPr>
            </w:tcPrChange>
          </w:tcPr>
          <w:p w14:paraId="63145268" w14:textId="294B86F1" w:rsidR="003E31DC" w:rsidRPr="004A47F1" w:rsidDel="003E31DC" w:rsidRDefault="003E31DC" w:rsidP="003E31DC">
            <w:pPr>
              <w:rPr>
                <w:del w:id="8584" w:author="st1" w:date="2021-04-16T15:35:00Z"/>
                <w:moveTo w:id="8585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86" w:author="88692" w:date="2020-06-19T09:26:00Z">
              <w:del w:id="8587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調整後換算業績</w:delText>
                </w:r>
              </w:del>
            </w:moveTo>
          </w:p>
        </w:tc>
        <w:tc>
          <w:tcPr>
            <w:tcW w:w="2076" w:type="dxa"/>
            <w:tcPrChange w:id="8588" w:author="st1" w:date="2021-04-16T15:35:00Z">
              <w:tcPr>
                <w:tcW w:w="1701" w:type="dxa"/>
              </w:tcPr>
            </w:tcPrChange>
          </w:tcPr>
          <w:p w14:paraId="1DAA3BA5" w14:textId="5184858B" w:rsidR="003E31DC" w:rsidRPr="004A47F1" w:rsidDel="003E31DC" w:rsidRDefault="003E31DC" w:rsidP="003E31DC">
            <w:pPr>
              <w:rPr>
                <w:del w:id="8589" w:author="st1" w:date="2021-04-16T15:35:00Z"/>
                <w:moveTo w:id="8590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591" w:author="88692" w:date="2020-06-19T09:26:00Z">
              <w:del w:id="8592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593" w:author="st1" w:date="2021-04-16T15:35:00Z">
              <w:tcPr>
                <w:tcW w:w="1134" w:type="dxa"/>
                <w:gridSpan w:val="2"/>
              </w:tcPr>
            </w:tcPrChange>
          </w:tcPr>
          <w:p w14:paraId="26BEF6F2" w14:textId="640415F6" w:rsidR="003E31DC" w:rsidRPr="004A47F1" w:rsidDel="003E31DC" w:rsidRDefault="003E31DC" w:rsidP="003E31DC">
            <w:pPr>
              <w:rPr>
                <w:del w:id="8594" w:author="st1" w:date="2021-04-16T15:35:00Z"/>
                <w:moveTo w:id="8595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596" w:author="st1" w:date="2021-04-16T15:35:00Z">
              <w:tcPr>
                <w:tcW w:w="1214" w:type="dxa"/>
                <w:gridSpan w:val="2"/>
              </w:tcPr>
            </w:tcPrChange>
          </w:tcPr>
          <w:p w14:paraId="071458C4" w14:textId="0BCB70DC" w:rsidR="003E31DC" w:rsidRPr="004A47F1" w:rsidDel="003E31DC" w:rsidRDefault="003E31DC" w:rsidP="003E31DC">
            <w:pPr>
              <w:rPr>
                <w:del w:id="8597" w:author="st1" w:date="2021-04-16T15:35:00Z"/>
                <w:moveTo w:id="8598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599" w:author="st1" w:date="2021-04-16T15:35:00Z">
              <w:tcPr>
                <w:tcW w:w="730" w:type="dxa"/>
                <w:gridSpan w:val="2"/>
              </w:tcPr>
            </w:tcPrChange>
          </w:tcPr>
          <w:p w14:paraId="329E092E" w14:textId="16B57061" w:rsidR="003E31DC" w:rsidRPr="004A47F1" w:rsidDel="003E31DC" w:rsidRDefault="003E31DC" w:rsidP="003E31DC">
            <w:pPr>
              <w:rPr>
                <w:del w:id="8600" w:author="st1" w:date="2021-04-16T15:35:00Z"/>
                <w:moveTo w:id="8601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02" w:author="88692" w:date="2020-06-19T09:26:00Z">
              <w:del w:id="8603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moveTo>
          </w:p>
        </w:tc>
        <w:tc>
          <w:tcPr>
            <w:tcW w:w="700" w:type="dxa"/>
            <w:tcPrChange w:id="8604" w:author="st1" w:date="2021-04-16T15:35:00Z">
              <w:tcPr>
                <w:tcW w:w="705" w:type="dxa"/>
                <w:gridSpan w:val="2"/>
              </w:tcPr>
            </w:tcPrChange>
          </w:tcPr>
          <w:p w14:paraId="73D30977" w14:textId="49A50584" w:rsidR="003E31DC" w:rsidRPr="004A47F1" w:rsidDel="003E31DC" w:rsidRDefault="003E31DC" w:rsidP="003E31DC">
            <w:pPr>
              <w:rPr>
                <w:del w:id="8605" w:author="st1" w:date="2021-04-16T15:35:00Z"/>
                <w:moveTo w:id="860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607" w:author="st1" w:date="2021-04-16T15:35:00Z">
              <w:tcPr>
                <w:tcW w:w="3615" w:type="dxa"/>
                <w:gridSpan w:val="2"/>
              </w:tcPr>
            </w:tcPrChange>
          </w:tcPr>
          <w:p w14:paraId="021F1FAF" w14:textId="5AD16F58" w:rsidR="003E31DC" w:rsidRPr="004A47F1" w:rsidDel="003E31DC" w:rsidRDefault="003E31DC" w:rsidP="003E31DC">
            <w:pPr>
              <w:rPr>
                <w:del w:id="8608" w:author="st1" w:date="2021-04-16T15:35:00Z"/>
                <w:moveTo w:id="8609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610" w:author="88692" w:date="2020-06-19T15:39:00Z">
              <w:del w:id="8611" w:author="st1" w:date="2021-04-16T15:34:00Z">
                <w:r w:rsidRPr="003D4767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變更時必須輸入,否則不必輸入</w:delText>
                </w:r>
              </w:del>
            </w:ins>
          </w:p>
        </w:tc>
      </w:tr>
      <w:tr w:rsidR="003E31DC" w:rsidRPr="004A47F1" w:rsidDel="003E31DC" w14:paraId="6C71C8F5" w14:textId="2887DF08" w:rsidTr="003E31DC">
        <w:trPr>
          <w:trHeight w:val="291"/>
          <w:jc w:val="center"/>
          <w:del w:id="8612" w:author="st1" w:date="2021-04-16T15:35:00Z"/>
          <w:trPrChange w:id="8613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614" w:author="st1" w:date="2021-04-16T15:35:00Z">
              <w:tcPr>
                <w:tcW w:w="484" w:type="dxa"/>
              </w:tcPr>
            </w:tcPrChange>
          </w:tcPr>
          <w:p w14:paraId="01D91540" w14:textId="11D5864B" w:rsidR="003E31DC" w:rsidRPr="004A47F1" w:rsidDel="003E31DC" w:rsidRDefault="003E31DC" w:rsidP="003E31DC">
            <w:pPr>
              <w:rPr>
                <w:del w:id="8615" w:author="st1" w:date="2021-04-16T15:35:00Z"/>
                <w:moveTo w:id="8616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17" w:author="88692" w:date="2020-06-19T09:26:00Z">
              <w:del w:id="8618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11</w:delText>
                </w:r>
              </w:del>
            </w:moveTo>
            <w:ins w:id="8619" w:author="88692" w:date="2020-06-19T15:50:00Z">
              <w:del w:id="8620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2</w:delText>
                </w:r>
              </w:del>
            </w:ins>
          </w:p>
        </w:tc>
        <w:tc>
          <w:tcPr>
            <w:tcW w:w="1134" w:type="dxa"/>
            <w:tcPrChange w:id="8621" w:author="st1" w:date="2021-04-16T15:35:00Z">
              <w:tcPr>
                <w:tcW w:w="1248" w:type="dxa"/>
                <w:gridSpan w:val="3"/>
              </w:tcPr>
            </w:tcPrChange>
          </w:tcPr>
          <w:p w14:paraId="0010E6EF" w14:textId="478DA83D" w:rsidR="003E31DC" w:rsidRPr="004A47F1" w:rsidDel="003E31DC" w:rsidRDefault="003E31DC" w:rsidP="003E31DC">
            <w:pPr>
              <w:rPr>
                <w:del w:id="8622" w:author="st1" w:date="2021-04-16T15:35:00Z"/>
                <w:moveTo w:id="862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24" w:author="88692" w:date="2020-06-19T09:26:00Z">
              <w:del w:id="8625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業務報酬</w:delText>
                </w:r>
              </w:del>
            </w:moveTo>
          </w:p>
        </w:tc>
        <w:tc>
          <w:tcPr>
            <w:tcW w:w="2076" w:type="dxa"/>
            <w:tcPrChange w:id="8626" w:author="st1" w:date="2021-04-16T15:35:00Z">
              <w:tcPr>
                <w:tcW w:w="1701" w:type="dxa"/>
              </w:tcPr>
            </w:tcPrChange>
          </w:tcPr>
          <w:p w14:paraId="23781886" w14:textId="207C0075" w:rsidR="003E31DC" w:rsidRPr="004A47F1" w:rsidDel="003E31DC" w:rsidRDefault="003E31DC" w:rsidP="003E31DC">
            <w:pPr>
              <w:rPr>
                <w:del w:id="8627" w:author="st1" w:date="2021-04-16T15:35:00Z"/>
                <w:moveTo w:id="862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29" w:author="88692" w:date="2020-06-19T09:26:00Z">
              <w:del w:id="8630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631" w:author="st1" w:date="2021-04-16T15:35:00Z">
              <w:tcPr>
                <w:tcW w:w="1134" w:type="dxa"/>
                <w:gridSpan w:val="2"/>
              </w:tcPr>
            </w:tcPrChange>
          </w:tcPr>
          <w:p w14:paraId="515191E8" w14:textId="502A493E" w:rsidR="003E31DC" w:rsidRPr="004A47F1" w:rsidDel="003E31DC" w:rsidRDefault="003E31DC" w:rsidP="003E31DC">
            <w:pPr>
              <w:rPr>
                <w:del w:id="8632" w:author="st1" w:date="2021-04-16T15:35:00Z"/>
                <w:moveTo w:id="863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634" w:author="st1" w:date="2021-04-16T15:35:00Z">
              <w:tcPr>
                <w:tcW w:w="1214" w:type="dxa"/>
                <w:gridSpan w:val="2"/>
              </w:tcPr>
            </w:tcPrChange>
          </w:tcPr>
          <w:p w14:paraId="41575A38" w14:textId="0148A6F8" w:rsidR="003E31DC" w:rsidRPr="004A47F1" w:rsidDel="003E31DC" w:rsidRDefault="003E31DC" w:rsidP="003E31DC">
            <w:pPr>
              <w:rPr>
                <w:del w:id="8635" w:author="st1" w:date="2021-04-16T15:35:00Z"/>
                <w:moveTo w:id="863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637" w:author="st1" w:date="2021-04-16T15:35:00Z">
              <w:tcPr>
                <w:tcW w:w="730" w:type="dxa"/>
                <w:gridSpan w:val="2"/>
              </w:tcPr>
            </w:tcPrChange>
          </w:tcPr>
          <w:p w14:paraId="4F2CEBE9" w14:textId="5B3A2A98" w:rsidR="003E31DC" w:rsidRPr="004A47F1" w:rsidDel="003E31DC" w:rsidRDefault="003E31DC" w:rsidP="003E31DC">
            <w:pPr>
              <w:rPr>
                <w:del w:id="8638" w:author="st1" w:date="2021-04-16T15:35:00Z"/>
                <w:moveTo w:id="863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640" w:author="st1" w:date="2021-04-16T15:35:00Z">
              <w:tcPr>
                <w:tcW w:w="705" w:type="dxa"/>
                <w:gridSpan w:val="2"/>
              </w:tcPr>
            </w:tcPrChange>
          </w:tcPr>
          <w:p w14:paraId="0963341F" w14:textId="6180F364" w:rsidR="003E31DC" w:rsidRPr="004A47F1" w:rsidDel="003E31DC" w:rsidRDefault="003E31DC" w:rsidP="003E31DC">
            <w:pPr>
              <w:rPr>
                <w:del w:id="8641" w:author="st1" w:date="2021-04-16T15:35:00Z"/>
                <w:moveTo w:id="864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643" w:author="st1" w:date="2021-04-16T15:35:00Z">
              <w:tcPr>
                <w:tcW w:w="3615" w:type="dxa"/>
                <w:gridSpan w:val="2"/>
              </w:tcPr>
            </w:tcPrChange>
          </w:tcPr>
          <w:p w14:paraId="3DD34102" w14:textId="2B063765" w:rsidR="003E31DC" w:rsidRPr="0098178E" w:rsidDel="003E31DC" w:rsidRDefault="003E31DC" w:rsidP="003E31DC">
            <w:pPr>
              <w:rPr>
                <w:del w:id="8644" w:author="st1" w:date="2021-04-16T15:35:00Z"/>
                <w:moveTo w:id="8645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46" w:author="88692" w:date="2020-06-19T09:26:00Z">
              <w:del w:id="8647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24FB4770" w14:textId="6CBA42EE" w:rsidTr="003E31DC">
        <w:trPr>
          <w:trHeight w:val="291"/>
          <w:jc w:val="center"/>
          <w:del w:id="8648" w:author="st1" w:date="2021-04-16T15:35:00Z"/>
          <w:trPrChange w:id="8649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650" w:author="st1" w:date="2021-04-16T15:35:00Z">
              <w:tcPr>
                <w:tcW w:w="484" w:type="dxa"/>
              </w:tcPr>
            </w:tcPrChange>
          </w:tcPr>
          <w:p w14:paraId="64375A09" w14:textId="7F83F85D" w:rsidR="003E31DC" w:rsidRPr="004A47F1" w:rsidDel="003E31DC" w:rsidRDefault="003E31DC" w:rsidP="003E31DC">
            <w:pPr>
              <w:rPr>
                <w:del w:id="8651" w:author="st1" w:date="2021-04-16T15:35:00Z"/>
                <w:moveTo w:id="865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53" w:author="88692" w:date="2020-06-19T09:26:00Z">
              <w:del w:id="8654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12</w:delText>
                </w:r>
              </w:del>
            </w:moveTo>
            <w:ins w:id="8655" w:author="88692" w:date="2020-06-19T15:50:00Z">
              <w:del w:id="8656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3</w:delText>
                </w:r>
              </w:del>
            </w:ins>
          </w:p>
        </w:tc>
        <w:tc>
          <w:tcPr>
            <w:tcW w:w="1134" w:type="dxa"/>
            <w:tcPrChange w:id="8657" w:author="st1" w:date="2021-04-16T15:35:00Z">
              <w:tcPr>
                <w:tcW w:w="1248" w:type="dxa"/>
                <w:gridSpan w:val="3"/>
              </w:tcPr>
            </w:tcPrChange>
          </w:tcPr>
          <w:p w14:paraId="3A85EF00" w14:textId="04DC0C6A" w:rsidR="003E31DC" w:rsidRPr="004A47F1" w:rsidDel="003E31DC" w:rsidRDefault="003E31DC" w:rsidP="003E31DC">
            <w:pPr>
              <w:rPr>
                <w:del w:id="8658" w:author="st1" w:date="2021-04-16T15:35:00Z"/>
                <w:moveTo w:id="865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60" w:author="88692" w:date="2020-06-19T09:26:00Z">
              <w:del w:id="8661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調整後業務報酬</w:delText>
                </w:r>
              </w:del>
            </w:moveTo>
          </w:p>
        </w:tc>
        <w:tc>
          <w:tcPr>
            <w:tcW w:w="2076" w:type="dxa"/>
            <w:tcPrChange w:id="8662" w:author="st1" w:date="2021-04-16T15:35:00Z">
              <w:tcPr>
                <w:tcW w:w="1701" w:type="dxa"/>
              </w:tcPr>
            </w:tcPrChange>
          </w:tcPr>
          <w:p w14:paraId="3F2EA3C6" w14:textId="08D4DF1B" w:rsidR="003E31DC" w:rsidRPr="004A47F1" w:rsidDel="003E31DC" w:rsidRDefault="003E31DC" w:rsidP="003E31DC">
            <w:pPr>
              <w:rPr>
                <w:del w:id="8663" w:author="st1" w:date="2021-04-16T15:35:00Z"/>
                <w:moveTo w:id="866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65" w:author="88692" w:date="2020-06-19T09:26:00Z">
              <w:del w:id="8666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667" w:author="st1" w:date="2021-04-16T15:35:00Z">
              <w:tcPr>
                <w:tcW w:w="1134" w:type="dxa"/>
                <w:gridSpan w:val="2"/>
              </w:tcPr>
            </w:tcPrChange>
          </w:tcPr>
          <w:p w14:paraId="7B4DB56C" w14:textId="697FC2CE" w:rsidR="003E31DC" w:rsidRPr="004A47F1" w:rsidDel="003E31DC" w:rsidRDefault="003E31DC" w:rsidP="003E31DC">
            <w:pPr>
              <w:rPr>
                <w:del w:id="8668" w:author="st1" w:date="2021-04-16T15:35:00Z"/>
                <w:moveTo w:id="866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670" w:author="st1" w:date="2021-04-16T15:35:00Z">
              <w:tcPr>
                <w:tcW w:w="1214" w:type="dxa"/>
                <w:gridSpan w:val="2"/>
              </w:tcPr>
            </w:tcPrChange>
          </w:tcPr>
          <w:p w14:paraId="6F35EFE9" w14:textId="65615B49" w:rsidR="003E31DC" w:rsidRPr="004A47F1" w:rsidDel="003E31DC" w:rsidRDefault="003E31DC" w:rsidP="003E31DC">
            <w:pPr>
              <w:rPr>
                <w:del w:id="8671" w:author="st1" w:date="2021-04-16T15:35:00Z"/>
                <w:moveTo w:id="867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673" w:author="st1" w:date="2021-04-16T15:35:00Z">
              <w:tcPr>
                <w:tcW w:w="730" w:type="dxa"/>
                <w:gridSpan w:val="2"/>
              </w:tcPr>
            </w:tcPrChange>
          </w:tcPr>
          <w:p w14:paraId="0341AB45" w14:textId="62F7E26C" w:rsidR="003E31DC" w:rsidRPr="004A47F1" w:rsidDel="003E31DC" w:rsidRDefault="003E31DC" w:rsidP="003E31DC">
            <w:pPr>
              <w:rPr>
                <w:del w:id="8674" w:author="st1" w:date="2021-04-16T15:35:00Z"/>
                <w:moveTo w:id="8675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76" w:author="88692" w:date="2020-06-19T09:26:00Z">
              <w:del w:id="8677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moveTo>
          </w:p>
        </w:tc>
        <w:tc>
          <w:tcPr>
            <w:tcW w:w="700" w:type="dxa"/>
            <w:tcPrChange w:id="8678" w:author="st1" w:date="2021-04-16T15:35:00Z">
              <w:tcPr>
                <w:tcW w:w="705" w:type="dxa"/>
                <w:gridSpan w:val="2"/>
              </w:tcPr>
            </w:tcPrChange>
          </w:tcPr>
          <w:p w14:paraId="09541FA8" w14:textId="5AB64072" w:rsidR="003E31DC" w:rsidRPr="004A47F1" w:rsidDel="003E31DC" w:rsidRDefault="003E31DC" w:rsidP="003E31DC">
            <w:pPr>
              <w:rPr>
                <w:del w:id="8679" w:author="st1" w:date="2021-04-16T15:35:00Z"/>
                <w:moveTo w:id="868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681" w:author="st1" w:date="2021-04-16T15:35:00Z">
              <w:tcPr>
                <w:tcW w:w="3615" w:type="dxa"/>
                <w:gridSpan w:val="2"/>
              </w:tcPr>
            </w:tcPrChange>
          </w:tcPr>
          <w:p w14:paraId="7B4F1C3D" w14:textId="1CD32EE2" w:rsidR="003E31DC" w:rsidRPr="004A47F1" w:rsidDel="003E31DC" w:rsidRDefault="003E31DC" w:rsidP="003E31DC">
            <w:pPr>
              <w:rPr>
                <w:del w:id="8682" w:author="st1" w:date="2021-04-16T15:35:00Z"/>
                <w:moveTo w:id="8683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684" w:author="88692" w:date="2020-06-19T15:39:00Z">
              <w:del w:id="8685" w:author="st1" w:date="2021-04-16T15:34:00Z">
                <w:r w:rsidRPr="003D4767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變更時必須輸入,否則不必輸入</w:delText>
                </w:r>
              </w:del>
            </w:ins>
          </w:p>
        </w:tc>
      </w:tr>
      <w:tr w:rsidR="003E31DC" w:rsidRPr="004A47F1" w:rsidDel="003E31DC" w14:paraId="6195EC89" w14:textId="66B96235" w:rsidTr="003E31DC">
        <w:trPr>
          <w:trHeight w:val="291"/>
          <w:jc w:val="center"/>
          <w:del w:id="8686" w:author="st1" w:date="2021-04-16T15:35:00Z"/>
          <w:trPrChange w:id="8687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688" w:author="st1" w:date="2021-04-16T15:35:00Z">
              <w:tcPr>
                <w:tcW w:w="484" w:type="dxa"/>
              </w:tcPr>
            </w:tcPrChange>
          </w:tcPr>
          <w:p w14:paraId="56F064FC" w14:textId="40A69275" w:rsidR="003E31DC" w:rsidRPr="004A47F1" w:rsidDel="003E31DC" w:rsidRDefault="003E31DC" w:rsidP="003E31DC">
            <w:pPr>
              <w:rPr>
                <w:del w:id="8689" w:author="st1" w:date="2021-04-16T15:35:00Z"/>
                <w:moveTo w:id="8690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91" w:author="88692" w:date="2020-06-19T09:26:00Z">
              <w:del w:id="8692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13</w:delText>
                </w:r>
              </w:del>
            </w:moveTo>
            <w:ins w:id="8693" w:author="88692" w:date="2020-06-19T15:50:00Z">
              <w:del w:id="8694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4</w:delText>
                </w:r>
              </w:del>
            </w:ins>
          </w:p>
        </w:tc>
        <w:tc>
          <w:tcPr>
            <w:tcW w:w="1134" w:type="dxa"/>
            <w:tcPrChange w:id="8695" w:author="st1" w:date="2021-04-16T15:35:00Z">
              <w:tcPr>
                <w:tcW w:w="1248" w:type="dxa"/>
                <w:gridSpan w:val="3"/>
              </w:tcPr>
            </w:tcPrChange>
          </w:tcPr>
          <w:p w14:paraId="5F5EF475" w14:textId="514D5EDB" w:rsidR="003E31DC" w:rsidRPr="004A47F1" w:rsidDel="003E31DC" w:rsidRDefault="003E31DC" w:rsidP="003E31DC">
            <w:pPr>
              <w:rPr>
                <w:del w:id="8696" w:author="st1" w:date="2021-04-16T15:35:00Z"/>
                <w:moveTo w:id="869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698" w:author="88692" w:date="2020-06-19T09:26:00Z">
              <w:del w:id="8699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業績金額</w:delText>
                </w:r>
              </w:del>
            </w:moveTo>
          </w:p>
        </w:tc>
        <w:tc>
          <w:tcPr>
            <w:tcW w:w="2076" w:type="dxa"/>
            <w:tcPrChange w:id="8700" w:author="st1" w:date="2021-04-16T15:35:00Z">
              <w:tcPr>
                <w:tcW w:w="1701" w:type="dxa"/>
              </w:tcPr>
            </w:tcPrChange>
          </w:tcPr>
          <w:p w14:paraId="58D50F55" w14:textId="203CD4EC" w:rsidR="003E31DC" w:rsidRPr="004A47F1" w:rsidDel="003E31DC" w:rsidRDefault="003E31DC" w:rsidP="003E31DC">
            <w:pPr>
              <w:rPr>
                <w:del w:id="8701" w:author="st1" w:date="2021-04-16T15:35:00Z"/>
                <w:moveTo w:id="870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03" w:author="88692" w:date="2020-06-19T09:26:00Z">
              <w:del w:id="8704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705" w:author="st1" w:date="2021-04-16T15:35:00Z">
              <w:tcPr>
                <w:tcW w:w="1134" w:type="dxa"/>
                <w:gridSpan w:val="2"/>
              </w:tcPr>
            </w:tcPrChange>
          </w:tcPr>
          <w:p w14:paraId="00BA2020" w14:textId="58C121A6" w:rsidR="003E31DC" w:rsidRPr="004A47F1" w:rsidDel="003E31DC" w:rsidRDefault="003E31DC" w:rsidP="003E31DC">
            <w:pPr>
              <w:rPr>
                <w:del w:id="8706" w:author="st1" w:date="2021-04-16T15:35:00Z"/>
                <w:moveTo w:id="8707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708" w:author="st1" w:date="2021-04-16T15:35:00Z">
              <w:tcPr>
                <w:tcW w:w="1214" w:type="dxa"/>
                <w:gridSpan w:val="2"/>
              </w:tcPr>
            </w:tcPrChange>
          </w:tcPr>
          <w:p w14:paraId="7F6F22D8" w14:textId="0434B4D3" w:rsidR="003E31DC" w:rsidRPr="004A47F1" w:rsidDel="003E31DC" w:rsidRDefault="003E31DC" w:rsidP="003E31DC">
            <w:pPr>
              <w:rPr>
                <w:del w:id="8709" w:author="st1" w:date="2021-04-16T15:35:00Z"/>
                <w:moveTo w:id="8710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711" w:author="st1" w:date="2021-04-16T15:35:00Z">
              <w:tcPr>
                <w:tcW w:w="730" w:type="dxa"/>
                <w:gridSpan w:val="2"/>
              </w:tcPr>
            </w:tcPrChange>
          </w:tcPr>
          <w:p w14:paraId="6598B3A6" w14:textId="7509BC1F" w:rsidR="003E31DC" w:rsidRPr="004A47F1" w:rsidDel="003E31DC" w:rsidRDefault="003E31DC" w:rsidP="003E31DC">
            <w:pPr>
              <w:rPr>
                <w:del w:id="8712" w:author="st1" w:date="2021-04-16T15:35:00Z"/>
                <w:moveTo w:id="871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714" w:author="st1" w:date="2021-04-16T15:35:00Z">
              <w:tcPr>
                <w:tcW w:w="705" w:type="dxa"/>
                <w:gridSpan w:val="2"/>
              </w:tcPr>
            </w:tcPrChange>
          </w:tcPr>
          <w:p w14:paraId="2E30E45D" w14:textId="1182D751" w:rsidR="003E31DC" w:rsidRPr="004A47F1" w:rsidDel="003E31DC" w:rsidRDefault="003E31DC" w:rsidP="003E31DC">
            <w:pPr>
              <w:rPr>
                <w:del w:id="8715" w:author="st1" w:date="2021-04-16T15:35:00Z"/>
                <w:moveTo w:id="871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717" w:author="st1" w:date="2021-04-16T15:35:00Z">
              <w:tcPr>
                <w:tcW w:w="3615" w:type="dxa"/>
                <w:gridSpan w:val="2"/>
              </w:tcPr>
            </w:tcPrChange>
          </w:tcPr>
          <w:p w14:paraId="24B57D55" w14:textId="638B012F" w:rsidR="003E31DC" w:rsidRPr="0098178E" w:rsidDel="003E31DC" w:rsidRDefault="003E31DC" w:rsidP="003E31DC">
            <w:pPr>
              <w:rPr>
                <w:del w:id="8718" w:author="st1" w:date="2021-04-16T15:35:00Z"/>
                <w:moveTo w:id="871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20" w:author="88692" w:date="2020-06-19T09:26:00Z">
              <w:del w:id="8721" w:author="st1" w:date="2021-04-16T15:34:00Z">
                <w:r w:rsidRPr="00925A3D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E31DC" w14:paraId="35964194" w14:textId="20936393" w:rsidTr="003E31DC">
        <w:trPr>
          <w:trHeight w:val="291"/>
          <w:jc w:val="center"/>
          <w:del w:id="8722" w:author="st1" w:date="2021-04-16T15:35:00Z"/>
          <w:trPrChange w:id="8723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724" w:author="st1" w:date="2021-04-16T15:35:00Z">
              <w:tcPr>
                <w:tcW w:w="484" w:type="dxa"/>
              </w:tcPr>
            </w:tcPrChange>
          </w:tcPr>
          <w:p w14:paraId="4FA0289F" w14:textId="70F967F0" w:rsidR="003E31DC" w:rsidRPr="004A47F1" w:rsidDel="003E31DC" w:rsidRDefault="003E31DC" w:rsidP="003E31DC">
            <w:pPr>
              <w:rPr>
                <w:del w:id="8725" w:author="st1" w:date="2021-04-16T15:35:00Z"/>
                <w:moveTo w:id="8726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27" w:author="88692" w:date="2020-06-19T09:26:00Z">
              <w:del w:id="8728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14</w:delText>
                </w:r>
              </w:del>
            </w:moveTo>
            <w:ins w:id="8729" w:author="88692" w:date="2020-06-19T15:50:00Z">
              <w:del w:id="8730" w:author="st1" w:date="2021-04-16T15:34:00Z">
                <w:r w:rsidDel="00DB1911">
                  <w:rPr>
                    <w:rFonts w:ascii="標楷體" w:eastAsia="標楷體" w:hAnsi="標楷體"/>
                    <w:sz w:val="18"/>
                    <w:szCs w:val="18"/>
                  </w:rPr>
                  <w:delText>5</w:delText>
                </w:r>
              </w:del>
            </w:ins>
          </w:p>
        </w:tc>
        <w:tc>
          <w:tcPr>
            <w:tcW w:w="1134" w:type="dxa"/>
            <w:tcPrChange w:id="8731" w:author="st1" w:date="2021-04-16T15:35:00Z">
              <w:tcPr>
                <w:tcW w:w="1248" w:type="dxa"/>
                <w:gridSpan w:val="3"/>
              </w:tcPr>
            </w:tcPrChange>
          </w:tcPr>
          <w:p w14:paraId="4E434855" w14:textId="2B15567A" w:rsidR="003E31DC" w:rsidRPr="004A47F1" w:rsidDel="003E31DC" w:rsidRDefault="003E31DC" w:rsidP="003E31DC">
            <w:pPr>
              <w:rPr>
                <w:del w:id="8732" w:author="st1" w:date="2021-04-16T15:35:00Z"/>
                <w:moveTo w:id="873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34" w:author="88692" w:date="2020-06-19T09:26:00Z">
              <w:del w:id="8735" w:author="st1" w:date="2021-04-16T15:34:00Z">
                <w:r w:rsidRPr="004A47F1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調整後業績金額</w:delText>
                </w:r>
              </w:del>
            </w:moveTo>
          </w:p>
        </w:tc>
        <w:tc>
          <w:tcPr>
            <w:tcW w:w="2076" w:type="dxa"/>
            <w:tcPrChange w:id="8736" w:author="st1" w:date="2021-04-16T15:35:00Z">
              <w:tcPr>
                <w:tcW w:w="1701" w:type="dxa"/>
              </w:tcPr>
            </w:tcPrChange>
          </w:tcPr>
          <w:p w14:paraId="063AC64A" w14:textId="6CA35C8F" w:rsidR="003E31DC" w:rsidRPr="004A47F1" w:rsidDel="003E31DC" w:rsidRDefault="003E31DC" w:rsidP="003E31DC">
            <w:pPr>
              <w:rPr>
                <w:del w:id="8737" w:author="st1" w:date="2021-04-16T15:35:00Z"/>
                <w:moveTo w:id="873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39" w:author="88692" w:date="2020-06-19T09:26:00Z">
              <w:del w:id="8740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741" w:author="st1" w:date="2021-04-16T15:35:00Z">
              <w:tcPr>
                <w:tcW w:w="1134" w:type="dxa"/>
                <w:gridSpan w:val="2"/>
              </w:tcPr>
            </w:tcPrChange>
          </w:tcPr>
          <w:p w14:paraId="17D5BD75" w14:textId="5222DCC6" w:rsidR="003E31DC" w:rsidRPr="004A47F1" w:rsidDel="003E31DC" w:rsidRDefault="003E31DC" w:rsidP="003E31DC">
            <w:pPr>
              <w:rPr>
                <w:del w:id="8742" w:author="st1" w:date="2021-04-16T15:35:00Z"/>
                <w:moveTo w:id="874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744" w:author="st1" w:date="2021-04-16T15:35:00Z">
              <w:tcPr>
                <w:tcW w:w="1214" w:type="dxa"/>
                <w:gridSpan w:val="2"/>
              </w:tcPr>
            </w:tcPrChange>
          </w:tcPr>
          <w:p w14:paraId="7DD1EA4C" w14:textId="1E7C7777" w:rsidR="003E31DC" w:rsidRPr="004A47F1" w:rsidDel="003E31DC" w:rsidRDefault="003E31DC" w:rsidP="003E31DC">
            <w:pPr>
              <w:rPr>
                <w:del w:id="8745" w:author="st1" w:date="2021-04-16T15:35:00Z"/>
                <w:moveTo w:id="874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747" w:author="st1" w:date="2021-04-16T15:35:00Z">
              <w:tcPr>
                <w:tcW w:w="730" w:type="dxa"/>
                <w:gridSpan w:val="2"/>
              </w:tcPr>
            </w:tcPrChange>
          </w:tcPr>
          <w:p w14:paraId="791659AC" w14:textId="27FFDA69" w:rsidR="003E31DC" w:rsidRPr="004A47F1" w:rsidDel="003E31DC" w:rsidRDefault="003E31DC" w:rsidP="003E31DC">
            <w:pPr>
              <w:rPr>
                <w:del w:id="8748" w:author="st1" w:date="2021-04-16T15:35:00Z"/>
                <w:moveTo w:id="874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50" w:author="88692" w:date="2020-06-19T09:26:00Z">
              <w:del w:id="8751" w:author="st1" w:date="2021-04-16T15:34:00Z">
                <w:r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moveTo>
          </w:p>
        </w:tc>
        <w:tc>
          <w:tcPr>
            <w:tcW w:w="700" w:type="dxa"/>
            <w:tcPrChange w:id="8752" w:author="st1" w:date="2021-04-16T15:35:00Z">
              <w:tcPr>
                <w:tcW w:w="705" w:type="dxa"/>
                <w:gridSpan w:val="2"/>
              </w:tcPr>
            </w:tcPrChange>
          </w:tcPr>
          <w:p w14:paraId="697B0342" w14:textId="1D6AC13E" w:rsidR="003E31DC" w:rsidRPr="004A47F1" w:rsidDel="003E31DC" w:rsidRDefault="003E31DC" w:rsidP="003E31DC">
            <w:pPr>
              <w:rPr>
                <w:del w:id="8753" w:author="st1" w:date="2021-04-16T15:35:00Z"/>
                <w:moveTo w:id="8754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755" w:author="st1" w:date="2021-04-16T15:35:00Z">
              <w:tcPr>
                <w:tcW w:w="3615" w:type="dxa"/>
                <w:gridSpan w:val="2"/>
              </w:tcPr>
            </w:tcPrChange>
          </w:tcPr>
          <w:p w14:paraId="2F38EAD9" w14:textId="23842BDC" w:rsidR="003E31DC" w:rsidRPr="004A47F1" w:rsidDel="003E31DC" w:rsidRDefault="003E31DC" w:rsidP="003E31DC">
            <w:pPr>
              <w:rPr>
                <w:del w:id="8756" w:author="st1" w:date="2021-04-16T15:35:00Z"/>
                <w:moveTo w:id="8757" w:author="88692" w:date="2020-06-19T09:26:00Z"/>
                <w:rFonts w:ascii="標楷體" w:eastAsia="標楷體" w:hAnsi="標楷體"/>
                <w:sz w:val="18"/>
                <w:szCs w:val="18"/>
              </w:rPr>
            </w:pPr>
            <w:ins w:id="8758" w:author="88692" w:date="2020-06-19T15:39:00Z">
              <w:del w:id="8759" w:author="st1" w:date="2021-04-16T15:34:00Z">
                <w:r w:rsidRPr="003D4767" w:rsidDel="00DB1911">
                  <w:rPr>
                    <w:rFonts w:ascii="標楷體" w:eastAsia="標楷體" w:hAnsi="標楷體" w:hint="eastAsia"/>
                    <w:sz w:val="18"/>
                    <w:szCs w:val="18"/>
                  </w:rPr>
                  <w:delText>變更時必須輸入,否則不必輸入</w:delText>
                </w:r>
              </w:del>
            </w:ins>
          </w:p>
        </w:tc>
      </w:tr>
      <w:tr w:rsidR="003E31DC" w:rsidRPr="004A47F1" w:rsidDel="003D4767" w14:paraId="51920325" w14:textId="5CEEE139" w:rsidTr="003E31DC">
        <w:trPr>
          <w:trHeight w:val="291"/>
          <w:jc w:val="center"/>
          <w:del w:id="8760" w:author="88692" w:date="2020-06-19T15:37:00Z"/>
          <w:trPrChange w:id="8761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762" w:author="st1" w:date="2021-04-16T15:35:00Z">
              <w:tcPr>
                <w:tcW w:w="484" w:type="dxa"/>
              </w:tcPr>
            </w:tcPrChange>
          </w:tcPr>
          <w:p w14:paraId="605E8DD3" w14:textId="635D899C" w:rsidR="003E31DC" w:rsidRPr="004A47F1" w:rsidDel="003D4767" w:rsidRDefault="003E31DC" w:rsidP="003E31DC">
            <w:pPr>
              <w:rPr>
                <w:del w:id="8763" w:author="88692" w:date="2020-06-19T15:37:00Z"/>
                <w:moveTo w:id="876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65" w:author="88692" w:date="2020-06-19T09:26:00Z">
              <w:del w:id="8766" w:author="88692" w:date="2020-06-19T15:37:00Z">
                <w:r w:rsidRPr="004A47F1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15</w:delText>
                </w:r>
              </w:del>
            </w:moveTo>
          </w:p>
        </w:tc>
        <w:tc>
          <w:tcPr>
            <w:tcW w:w="1134" w:type="dxa"/>
            <w:tcPrChange w:id="8767" w:author="st1" w:date="2021-04-16T15:35:00Z">
              <w:tcPr>
                <w:tcW w:w="1248" w:type="dxa"/>
                <w:gridSpan w:val="3"/>
              </w:tcPr>
            </w:tcPrChange>
          </w:tcPr>
          <w:p w14:paraId="2673C74C" w14:textId="252CCBB7" w:rsidR="003E31DC" w:rsidRPr="004A47F1" w:rsidDel="003D4767" w:rsidRDefault="003E31DC" w:rsidP="003E31DC">
            <w:pPr>
              <w:rPr>
                <w:del w:id="8768" w:author="88692" w:date="2020-06-19T15:37:00Z"/>
                <w:moveTo w:id="876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70" w:author="88692" w:date="2020-06-19T09:26:00Z">
              <w:del w:id="8771" w:author="88692" w:date="2020-06-19T15:37:00Z">
                <w:r w:rsidRPr="004A47F1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介紹獎金</w:delText>
                </w:r>
              </w:del>
            </w:moveTo>
          </w:p>
        </w:tc>
        <w:tc>
          <w:tcPr>
            <w:tcW w:w="2076" w:type="dxa"/>
            <w:tcPrChange w:id="8772" w:author="st1" w:date="2021-04-16T15:35:00Z">
              <w:tcPr>
                <w:tcW w:w="1701" w:type="dxa"/>
              </w:tcPr>
            </w:tcPrChange>
          </w:tcPr>
          <w:p w14:paraId="42B17AD0" w14:textId="2820A3DF" w:rsidR="003E31DC" w:rsidRPr="004A47F1" w:rsidDel="003D4767" w:rsidRDefault="003E31DC" w:rsidP="003E31DC">
            <w:pPr>
              <w:rPr>
                <w:del w:id="8773" w:author="88692" w:date="2020-06-19T15:37:00Z"/>
                <w:moveTo w:id="877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75" w:author="88692" w:date="2020-06-19T09:26:00Z">
              <w:del w:id="8776" w:author="88692" w:date="2020-06-19T15:37:00Z">
                <w:r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777" w:author="st1" w:date="2021-04-16T15:35:00Z">
              <w:tcPr>
                <w:tcW w:w="1134" w:type="dxa"/>
                <w:gridSpan w:val="2"/>
              </w:tcPr>
            </w:tcPrChange>
          </w:tcPr>
          <w:p w14:paraId="2DC14CFD" w14:textId="073B660D" w:rsidR="003E31DC" w:rsidRPr="004A47F1" w:rsidDel="003D4767" w:rsidRDefault="003E31DC" w:rsidP="003E31DC">
            <w:pPr>
              <w:rPr>
                <w:del w:id="8778" w:author="88692" w:date="2020-06-19T15:37:00Z"/>
                <w:moveTo w:id="8779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780" w:author="st1" w:date="2021-04-16T15:35:00Z">
              <w:tcPr>
                <w:tcW w:w="1214" w:type="dxa"/>
                <w:gridSpan w:val="2"/>
              </w:tcPr>
            </w:tcPrChange>
          </w:tcPr>
          <w:p w14:paraId="6BB34E10" w14:textId="0CC6B181" w:rsidR="003E31DC" w:rsidRPr="004A47F1" w:rsidDel="003D4767" w:rsidRDefault="003E31DC" w:rsidP="003E31DC">
            <w:pPr>
              <w:rPr>
                <w:del w:id="8781" w:author="88692" w:date="2020-06-19T15:37:00Z"/>
                <w:moveTo w:id="878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783" w:author="st1" w:date="2021-04-16T15:35:00Z">
              <w:tcPr>
                <w:tcW w:w="730" w:type="dxa"/>
                <w:gridSpan w:val="2"/>
              </w:tcPr>
            </w:tcPrChange>
          </w:tcPr>
          <w:p w14:paraId="58C6B8F1" w14:textId="3D945EDB" w:rsidR="003E31DC" w:rsidRPr="004A47F1" w:rsidDel="003D4767" w:rsidRDefault="003E31DC" w:rsidP="003E31DC">
            <w:pPr>
              <w:rPr>
                <w:del w:id="8784" w:author="88692" w:date="2020-06-19T15:37:00Z"/>
                <w:moveTo w:id="8785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  <w:tcPrChange w:id="8786" w:author="st1" w:date="2021-04-16T15:35:00Z">
              <w:tcPr>
                <w:tcW w:w="705" w:type="dxa"/>
                <w:gridSpan w:val="2"/>
              </w:tcPr>
            </w:tcPrChange>
          </w:tcPr>
          <w:p w14:paraId="5AB1DC93" w14:textId="0007CBDB" w:rsidR="003E31DC" w:rsidRPr="004A47F1" w:rsidDel="003D4767" w:rsidRDefault="003E31DC" w:rsidP="003E31DC">
            <w:pPr>
              <w:rPr>
                <w:del w:id="8787" w:author="88692" w:date="2020-06-19T15:37:00Z"/>
                <w:moveTo w:id="8788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789" w:author="st1" w:date="2021-04-16T15:35:00Z">
              <w:tcPr>
                <w:tcW w:w="3615" w:type="dxa"/>
                <w:gridSpan w:val="2"/>
              </w:tcPr>
            </w:tcPrChange>
          </w:tcPr>
          <w:p w14:paraId="7467EA3C" w14:textId="7A4FA80D" w:rsidR="003E31DC" w:rsidRPr="0098178E" w:rsidDel="003D4767" w:rsidRDefault="003E31DC" w:rsidP="003E31DC">
            <w:pPr>
              <w:rPr>
                <w:del w:id="8790" w:author="88692" w:date="2020-06-19T15:37:00Z"/>
                <w:moveTo w:id="8791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92" w:author="88692" w:date="2020-06-19T09:26:00Z">
              <w:del w:id="8793" w:author="88692" w:date="2020-06-19T15:37:00Z">
                <w:r w:rsidRPr="00925A3D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不必輸入，自動顯示</w:delText>
                </w:r>
              </w:del>
            </w:moveTo>
          </w:p>
        </w:tc>
      </w:tr>
      <w:tr w:rsidR="003E31DC" w:rsidRPr="004A47F1" w:rsidDel="003D4767" w14:paraId="3BCE4165" w14:textId="2AB57196" w:rsidTr="003E31DC">
        <w:trPr>
          <w:trHeight w:val="291"/>
          <w:jc w:val="center"/>
          <w:del w:id="8794" w:author="88692" w:date="2020-06-19T15:37:00Z"/>
          <w:trPrChange w:id="8795" w:author="st1" w:date="2021-04-16T15:35:00Z">
            <w:trPr>
              <w:trHeight w:val="291"/>
              <w:jc w:val="center"/>
            </w:trPr>
          </w:trPrChange>
        </w:trPr>
        <w:tc>
          <w:tcPr>
            <w:tcW w:w="488" w:type="dxa"/>
            <w:tcPrChange w:id="8796" w:author="st1" w:date="2021-04-16T15:35:00Z">
              <w:tcPr>
                <w:tcW w:w="484" w:type="dxa"/>
              </w:tcPr>
            </w:tcPrChange>
          </w:tcPr>
          <w:p w14:paraId="698F8C50" w14:textId="5433A975" w:rsidR="003E31DC" w:rsidRPr="004A47F1" w:rsidDel="003D4767" w:rsidRDefault="003E31DC" w:rsidP="003E31DC">
            <w:pPr>
              <w:rPr>
                <w:del w:id="8797" w:author="88692" w:date="2020-06-19T15:37:00Z"/>
                <w:moveTo w:id="879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799" w:author="88692" w:date="2020-06-19T09:26:00Z">
              <w:del w:id="8800" w:author="88692" w:date="2020-06-19T15:37:00Z">
                <w:r w:rsidRPr="004A47F1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16</w:delText>
                </w:r>
              </w:del>
            </w:moveTo>
          </w:p>
        </w:tc>
        <w:tc>
          <w:tcPr>
            <w:tcW w:w="1134" w:type="dxa"/>
            <w:tcPrChange w:id="8801" w:author="st1" w:date="2021-04-16T15:35:00Z">
              <w:tcPr>
                <w:tcW w:w="1248" w:type="dxa"/>
                <w:gridSpan w:val="3"/>
              </w:tcPr>
            </w:tcPrChange>
          </w:tcPr>
          <w:p w14:paraId="4306CC27" w14:textId="1FF2A982" w:rsidR="003E31DC" w:rsidRPr="004A47F1" w:rsidDel="003D4767" w:rsidRDefault="003E31DC" w:rsidP="003E31DC">
            <w:pPr>
              <w:rPr>
                <w:del w:id="8802" w:author="88692" w:date="2020-06-19T15:37:00Z"/>
                <w:moveTo w:id="8803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804" w:author="88692" w:date="2020-06-19T09:26:00Z">
              <w:del w:id="8805" w:author="88692" w:date="2020-06-19T15:37:00Z">
                <w:r w:rsidRPr="004A47F1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 xml:space="preserve">調整後介紹獎金 </w:delText>
                </w:r>
              </w:del>
            </w:moveTo>
          </w:p>
        </w:tc>
        <w:tc>
          <w:tcPr>
            <w:tcW w:w="2076" w:type="dxa"/>
            <w:tcPrChange w:id="8806" w:author="st1" w:date="2021-04-16T15:35:00Z">
              <w:tcPr>
                <w:tcW w:w="1701" w:type="dxa"/>
              </w:tcPr>
            </w:tcPrChange>
          </w:tcPr>
          <w:p w14:paraId="76D2CE01" w14:textId="1279353A" w:rsidR="003E31DC" w:rsidRPr="004A47F1" w:rsidDel="003D4767" w:rsidRDefault="003E31DC" w:rsidP="003E31DC">
            <w:pPr>
              <w:rPr>
                <w:del w:id="8807" w:author="88692" w:date="2020-06-19T15:37:00Z"/>
                <w:moveTo w:id="8808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809" w:author="88692" w:date="2020-06-19T09:26:00Z">
              <w:del w:id="8810" w:author="88692" w:date="2020-06-19T15:37:00Z">
                <w:r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9(14.2)</w:delText>
                </w:r>
              </w:del>
            </w:moveTo>
          </w:p>
        </w:tc>
        <w:tc>
          <w:tcPr>
            <w:tcW w:w="1036" w:type="dxa"/>
            <w:tcPrChange w:id="8811" w:author="st1" w:date="2021-04-16T15:35:00Z">
              <w:tcPr>
                <w:tcW w:w="1134" w:type="dxa"/>
                <w:gridSpan w:val="2"/>
              </w:tcPr>
            </w:tcPrChange>
          </w:tcPr>
          <w:p w14:paraId="1035F467" w14:textId="4EFBA6D2" w:rsidR="003E31DC" w:rsidRPr="004A47F1" w:rsidDel="003D4767" w:rsidRDefault="003E31DC" w:rsidP="003E31DC">
            <w:pPr>
              <w:rPr>
                <w:del w:id="8812" w:author="88692" w:date="2020-06-19T15:37:00Z"/>
                <w:moveTo w:id="8813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  <w:tcPrChange w:id="8814" w:author="st1" w:date="2021-04-16T15:35:00Z">
              <w:tcPr>
                <w:tcW w:w="1214" w:type="dxa"/>
                <w:gridSpan w:val="2"/>
              </w:tcPr>
            </w:tcPrChange>
          </w:tcPr>
          <w:p w14:paraId="00EDC699" w14:textId="273B9B56" w:rsidR="003E31DC" w:rsidRPr="004A47F1" w:rsidDel="003D4767" w:rsidRDefault="003E31DC" w:rsidP="003E31DC">
            <w:pPr>
              <w:rPr>
                <w:del w:id="8815" w:author="88692" w:date="2020-06-19T15:37:00Z"/>
                <w:moveTo w:id="8816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  <w:tcPrChange w:id="8817" w:author="st1" w:date="2021-04-16T15:35:00Z">
              <w:tcPr>
                <w:tcW w:w="730" w:type="dxa"/>
                <w:gridSpan w:val="2"/>
              </w:tcPr>
            </w:tcPrChange>
          </w:tcPr>
          <w:p w14:paraId="3CE89162" w14:textId="34E22AC8" w:rsidR="003E31DC" w:rsidRPr="004A47F1" w:rsidDel="003D4767" w:rsidRDefault="003E31DC" w:rsidP="003E31DC">
            <w:pPr>
              <w:rPr>
                <w:del w:id="8818" w:author="88692" w:date="2020-06-19T15:37:00Z"/>
                <w:moveTo w:id="881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820" w:author="88692" w:date="2020-06-19T09:26:00Z">
              <w:del w:id="8821" w:author="88692" w:date="2020-06-19T15:37:00Z">
                <w:r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V</w:delText>
                </w:r>
              </w:del>
            </w:moveTo>
          </w:p>
        </w:tc>
        <w:tc>
          <w:tcPr>
            <w:tcW w:w="700" w:type="dxa"/>
            <w:tcPrChange w:id="8822" w:author="st1" w:date="2021-04-16T15:35:00Z">
              <w:tcPr>
                <w:tcW w:w="705" w:type="dxa"/>
                <w:gridSpan w:val="2"/>
              </w:tcPr>
            </w:tcPrChange>
          </w:tcPr>
          <w:p w14:paraId="411E201D" w14:textId="63901744" w:rsidR="003E31DC" w:rsidRPr="004A47F1" w:rsidDel="003D4767" w:rsidRDefault="003E31DC" w:rsidP="003E31DC">
            <w:pPr>
              <w:rPr>
                <w:del w:id="8823" w:author="88692" w:date="2020-06-19T15:37:00Z"/>
                <w:moveTo w:id="8824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  <w:tcPrChange w:id="8825" w:author="st1" w:date="2021-04-16T15:35:00Z">
              <w:tcPr>
                <w:tcW w:w="3615" w:type="dxa"/>
                <w:gridSpan w:val="2"/>
              </w:tcPr>
            </w:tcPrChange>
          </w:tcPr>
          <w:p w14:paraId="3BC2D0BA" w14:textId="1704B58C" w:rsidR="003E31DC" w:rsidRPr="004A47F1" w:rsidDel="003D4767" w:rsidRDefault="003E31DC" w:rsidP="003E31DC">
            <w:pPr>
              <w:rPr>
                <w:del w:id="8826" w:author="88692" w:date="2020-06-19T15:37:00Z"/>
                <w:moveTo w:id="882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8828" w:author="88692" w:date="2020-06-19T09:26:00Z">
              <w:del w:id="8829" w:author="88692" w:date="2020-06-19T15:37:00Z">
                <w:r w:rsidRPr="00704ADC" w:rsidDel="003D4767">
                  <w:rPr>
                    <w:rFonts w:ascii="標楷體" w:eastAsia="標楷體" w:hAnsi="標楷體" w:hint="eastAsia"/>
                    <w:sz w:val="18"/>
                    <w:szCs w:val="18"/>
                  </w:rPr>
                  <w:delText>必輸入</w:delText>
                </w:r>
              </w:del>
            </w:moveTo>
          </w:p>
        </w:tc>
      </w:tr>
    </w:tbl>
    <w:p w14:paraId="72AF80A7" w14:textId="3213CDAA" w:rsidR="003E31DC" w:rsidRDefault="003E31DC" w:rsidP="00ED3A87">
      <w:pPr>
        <w:rPr>
          <w:ins w:id="8830" w:author="st1" w:date="2021-04-16T15:35:00Z"/>
          <w:rFonts w:ascii="標楷體" w:eastAsia="標楷體" w:hAnsi="標楷體"/>
        </w:rPr>
      </w:pPr>
    </w:p>
    <w:p w14:paraId="3CC5B452" w14:textId="77777777" w:rsidR="003E31DC" w:rsidRDefault="003E31DC">
      <w:pPr>
        <w:widowControl/>
        <w:rPr>
          <w:ins w:id="8831" w:author="st1" w:date="2021-04-16T15:35:00Z"/>
          <w:rFonts w:ascii="標楷體" w:eastAsia="標楷體" w:hAnsi="標楷體"/>
        </w:rPr>
      </w:pPr>
      <w:ins w:id="8832" w:author="st1" w:date="2021-04-16T15:35:00Z">
        <w:r>
          <w:rPr>
            <w:rFonts w:ascii="標楷體" w:eastAsia="標楷體" w:hAnsi="標楷體"/>
          </w:rPr>
          <w:br w:type="page"/>
        </w:r>
      </w:ins>
    </w:p>
    <w:p w14:paraId="375E273B" w14:textId="70E9071E" w:rsidR="00ED3A87" w:rsidRPr="0098178E" w:rsidDel="003E31DC" w:rsidRDefault="00ED3A87" w:rsidP="00ED3A87">
      <w:pPr>
        <w:rPr>
          <w:del w:id="8833" w:author="st1" w:date="2021-04-16T15:35:00Z"/>
          <w:moveTo w:id="8834" w:author="88692" w:date="2020-06-19T09:26:00Z"/>
          <w:rFonts w:ascii="標楷體" w:eastAsia="標楷體" w:hAnsi="標楷體"/>
        </w:rPr>
      </w:pPr>
    </w:p>
    <w:p w14:paraId="5AE60711" w14:textId="132D78EC" w:rsidR="00ED3A87" w:rsidRPr="00AF1A82" w:rsidRDefault="00ED3A87" w:rsidP="00ED3A87">
      <w:pPr>
        <w:pStyle w:val="3"/>
        <w:numPr>
          <w:ilvl w:val="2"/>
          <w:numId w:val="8"/>
        </w:numPr>
        <w:rPr>
          <w:moveTo w:id="8835" w:author="88692" w:date="2020-06-19T09:26:00Z"/>
          <w:rFonts w:ascii="標楷體" w:hAnsi="標楷體"/>
        </w:rPr>
      </w:pPr>
      <w:moveToRangeStart w:id="8836" w:author="88692" w:date="2020-06-19T09:26:00Z" w:name="move43451200"/>
      <w:moveToRangeEnd w:id="7973"/>
      <w:moveTo w:id="8837" w:author="88692" w:date="2020-06-19T09:26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5951</w:t>
        </w:r>
      </w:moveTo>
      <w:ins w:id="8838" w:author="88692" w:date="2020-06-19T09:31:00Z">
        <w:r w:rsidR="00111CF1" w:rsidRPr="00111CF1">
          <w:rPr>
            <w:rFonts w:ascii="標楷體" w:hAnsi="標楷體" w:hint="eastAsia"/>
          </w:rPr>
          <w:t>房貸</w:t>
        </w:r>
      </w:ins>
      <w:moveTo w:id="8839" w:author="88692" w:date="2020-06-19T09:26:00Z">
        <w:del w:id="8840" w:author="88692" w:date="2020-06-19T09:31:00Z">
          <w:r w:rsidRPr="00E157C9" w:rsidDel="00111CF1">
            <w:rPr>
              <w:rFonts w:ascii="標楷體" w:hAnsi="標楷體" w:hint="eastAsia"/>
            </w:rPr>
            <w:delText>內網</w:delText>
          </w:r>
        </w:del>
        <w:r w:rsidRPr="00E157C9">
          <w:rPr>
            <w:rFonts w:ascii="標楷體" w:hAnsi="標楷體" w:hint="eastAsia"/>
          </w:rPr>
          <w:t>介紹人業績</w:t>
        </w:r>
        <w:del w:id="8841" w:author="88692" w:date="2020-06-19T09:40:00Z">
          <w:r w:rsidRPr="00E157C9" w:rsidDel="00E86DCC">
            <w:rPr>
              <w:rFonts w:ascii="標楷體" w:hAnsi="標楷體" w:hint="eastAsia"/>
            </w:rPr>
            <w:delText>案件</w:delText>
          </w:r>
        </w:del>
      </w:moveTo>
      <w:ins w:id="8842" w:author="88692" w:date="2020-06-19T09:40:00Z">
        <w:r w:rsidR="00E86DCC">
          <w:rPr>
            <w:rFonts w:ascii="標楷體" w:hAnsi="標楷體" w:hint="eastAsia"/>
          </w:rPr>
          <w:t>明細</w:t>
        </w:r>
      </w:ins>
      <w:moveTo w:id="8843" w:author="88692" w:date="2020-06-19T09:26:00Z">
        <w:r w:rsidRPr="00E157C9">
          <w:rPr>
            <w:rFonts w:ascii="標楷體" w:hAnsi="標楷體" w:hint="eastAsia"/>
          </w:rPr>
          <w:t>查詢</w:t>
        </w:r>
      </w:moveTo>
    </w:p>
    <w:p w14:paraId="45A9FD4E" w14:textId="77777777" w:rsidR="00ED3A87" w:rsidRPr="00AF1A82" w:rsidRDefault="00ED3A87" w:rsidP="00ED3A87">
      <w:pPr>
        <w:pStyle w:val="a"/>
        <w:rPr>
          <w:moveTo w:id="8844" w:author="88692" w:date="2020-06-19T09:26:00Z"/>
        </w:rPr>
      </w:pPr>
      <w:moveTo w:id="8845" w:author="88692" w:date="2020-06-19T09:26:00Z">
        <w:r w:rsidRPr="00AF1A82">
          <w:t>功能說明</w:t>
        </w:r>
      </w:moveTo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AF1A82" w14:paraId="69F971EE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762EB" w14:textId="77777777" w:rsidR="00ED3A87" w:rsidRPr="00AF1A82" w:rsidRDefault="00ED3A87" w:rsidP="00ED3A87">
            <w:pPr>
              <w:rPr>
                <w:moveTo w:id="8846" w:author="88692" w:date="2020-06-19T09:26:00Z"/>
                <w:rFonts w:ascii="標楷體" w:eastAsia="標楷體" w:hAnsi="標楷體"/>
              </w:rPr>
            </w:pPr>
            <w:moveTo w:id="8847" w:author="88692" w:date="2020-06-19T09:26:00Z">
              <w:r w:rsidRPr="00AF1A82">
                <w:rPr>
                  <w:rFonts w:ascii="標楷體" w:eastAsia="標楷體" w:hAnsi="標楷體"/>
                </w:rPr>
                <w:t xml:space="preserve">功能名稱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4A9316" w14:textId="39E813E2" w:rsidR="00ED3A87" w:rsidRPr="00AF1A82" w:rsidRDefault="00ED3A87" w:rsidP="00ED3A87">
            <w:pPr>
              <w:rPr>
                <w:moveTo w:id="8848" w:author="88692" w:date="2020-06-19T09:26:00Z"/>
                <w:rFonts w:ascii="標楷體" w:eastAsia="標楷體" w:hAnsi="標楷體"/>
              </w:rPr>
            </w:pPr>
            <w:moveTo w:id="8849" w:author="88692" w:date="2020-06-19T09:26:00Z">
              <w:r w:rsidRPr="00AF1A82">
                <w:rPr>
                  <w:rFonts w:ascii="標楷體" w:eastAsia="標楷體" w:hAnsi="標楷體" w:hint="eastAsia"/>
                </w:rPr>
                <w:t>業績調整作業</w:t>
              </w:r>
              <w:del w:id="8850" w:author="88692" w:date="2020-06-19T09:36:00Z">
                <w:r w:rsidRPr="00AF1A82" w:rsidDel="00E646A9">
                  <w:rPr>
                    <w:rFonts w:ascii="標楷體" w:eastAsia="標楷體" w:hAnsi="標楷體" w:hint="eastAsia"/>
                  </w:rPr>
                  <w:delText>(MENU)</w:delText>
                </w:r>
              </w:del>
              <w:r w:rsidRPr="00AF1A82">
                <w:rPr>
                  <w:rFonts w:ascii="標楷體" w:eastAsia="標楷體" w:hAnsi="標楷體" w:hint="eastAsia"/>
                </w:rPr>
                <w:t>-</w:t>
              </w:r>
            </w:moveTo>
            <w:ins w:id="8851" w:author="88692" w:date="2020-06-19T09:40:00Z">
              <w:r w:rsidR="00E86DCC" w:rsidRPr="00E86DCC">
                <w:rPr>
                  <w:rFonts w:ascii="標楷體" w:eastAsia="標楷體" w:hAnsi="標楷體" w:hint="eastAsia"/>
                </w:rPr>
                <w:t>房貸</w:t>
              </w:r>
            </w:ins>
            <w:moveTo w:id="8852" w:author="88692" w:date="2020-06-19T09:26:00Z">
              <w:del w:id="8853" w:author="88692" w:date="2020-06-19T09:40:00Z">
                <w:r w:rsidDel="00E86DCC">
                  <w:rPr>
                    <w:rFonts w:hint="eastAsia"/>
                  </w:rPr>
                  <w:delText xml:space="preserve"> </w:delText>
                </w:r>
                <w:r w:rsidRPr="00E157C9" w:rsidDel="00E86DCC">
                  <w:rPr>
                    <w:rFonts w:ascii="標楷體" w:eastAsia="標楷體" w:hAnsi="標楷體" w:hint="eastAsia"/>
                  </w:rPr>
                  <w:delText>內網</w:delText>
                </w:r>
              </w:del>
              <w:r w:rsidRPr="00E157C9">
                <w:rPr>
                  <w:rFonts w:ascii="標楷體" w:eastAsia="標楷體" w:hAnsi="標楷體" w:hint="eastAsia"/>
                </w:rPr>
                <w:t>介紹人業績</w:t>
              </w:r>
            </w:moveTo>
            <w:ins w:id="8854" w:author="88692" w:date="2020-06-19T09:40:00Z">
              <w:r w:rsidR="00E86DCC" w:rsidRPr="00E86DCC">
                <w:rPr>
                  <w:rFonts w:ascii="標楷體" w:eastAsia="標楷體" w:hAnsi="標楷體" w:hint="eastAsia"/>
                </w:rPr>
                <w:t>明細</w:t>
              </w:r>
            </w:ins>
            <w:moveTo w:id="8855" w:author="88692" w:date="2020-06-19T09:26:00Z">
              <w:del w:id="8856" w:author="88692" w:date="2020-06-19T09:40:00Z">
                <w:r w:rsidRPr="00E157C9" w:rsidDel="00E86DCC">
                  <w:rPr>
                    <w:rFonts w:ascii="標楷體" w:eastAsia="標楷體" w:hAnsi="標楷體" w:hint="eastAsia"/>
                  </w:rPr>
                  <w:delText>案件</w:delText>
                </w:r>
              </w:del>
              <w:r w:rsidRPr="00E157C9">
                <w:rPr>
                  <w:rFonts w:ascii="標楷體" w:eastAsia="標楷體" w:hAnsi="標楷體" w:hint="eastAsia"/>
                </w:rPr>
                <w:t>查詢</w:t>
              </w:r>
            </w:moveTo>
          </w:p>
        </w:tc>
      </w:tr>
      <w:tr w:rsidR="00ED3A87" w:rsidRPr="00AF1A82" w14:paraId="4D9DEAF7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4A77B" w14:textId="77777777" w:rsidR="00ED3A87" w:rsidRPr="00AF1A82" w:rsidRDefault="00ED3A87" w:rsidP="00ED3A87">
            <w:pPr>
              <w:rPr>
                <w:moveTo w:id="8857" w:author="88692" w:date="2020-06-19T09:26:00Z"/>
                <w:rFonts w:ascii="標楷體" w:eastAsia="標楷體" w:hAnsi="標楷體"/>
              </w:rPr>
            </w:pPr>
            <w:moveTo w:id="8858" w:author="88692" w:date="2020-06-19T09:26:00Z">
              <w:r w:rsidRPr="00AF1A82">
                <w:rPr>
                  <w:rFonts w:ascii="標楷體" w:eastAsia="標楷體" w:hAnsi="標楷體"/>
                </w:rPr>
                <w:t>進入條件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E9E25D" w14:textId="77777777" w:rsidR="00ED3A87" w:rsidRPr="00AF1A82" w:rsidRDefault="00ED3A87" w:rsidP="00ED3A87">
            <w:pPr>
              <w:rPr>
                <w:moveTo w:id="8859" w:author="88692" w:date="2020-06-19T09:26:00Z"/>
                <w:rFonts w:ascii="標楷體" w:eastAsia="標楷體" w:hAnsi="標楷體"/>
              </w:rPr>
            </w:pPr>
          </w:p>
        </w:tc>
      </w:tr>
      <w:tr w:rsidR="00ED3A87" w:rsidRPr="00AF1A82" w14:paraId="142E6199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4BF620" w14:textId="77777777" w:rsidR="00ED3A87" w:rsidRPr="00AF1A82" w:rsidRDefault="00ED3A87" w:rsidP="00ED3A87">
            <w:pPr>
              <w:rPr>
                <w:moveTo w:id="8860" w:author="88692" w:date="2020-06-19T09:26:00Z"/>
                <w:rFonts w:ascii="標楷體" w:eastAsia="標楷體" w:hAnsi="標楷體"/>
              </w:rPr>
            </w:pPr>
            <w:moveTo w:id="8861" w:author="88692" w:date="2020-06-19T09:26:00Z">
              <w:r w:rsidRPr="00AF1A82">
                <w:rPr>
                  <w:rFonts w:ascii="標楷體" w:eastAsia="標楷體" w:hAnsi="標楷體"/>
                </w:rPr>
                <w:t xml:space="preserve">基本流程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2DEECA" w14:textId="07702553" w:rsidR="00ED3A87" w:rsidRPr="00AF1A82" w:rsidRDefault="006470CA" w:rsidP="00ED3A87">
            <w:pPr>
              <w:rPr>
                <w:moveTo w:id="8862" w:author="88692" w:date="2020-06-19T09:26:00Z"/>
                <w:rFonts w:ascii="標楷體" w:eastAsia="標楷體" w:hAnsi="標楷體"/>
              </w:rPr>
            </w:pPr>
            <w:ins w:id="8863" w:author="st1" w:date="2021-04-20T16:50:00Z">
              <w:r w:rsidRPr="006470CA">
                <w:rPr>
                  <w:rFonts w:ascii="標楷體" w:eastAsia="標楷體" w:hAnsi="標楷體" w:hint="eastAsia"/>
                </w:rPr>
                <w:t>業績、獎勵金作業-房貸專員業績明細查詢</w:t>
              </w:r>
            </w:ins>
          </w:p>
        </w:tc>
      </w:tr>
      <w:tr w:rsidR="00ED3A87" w:rsidRPr="00AF1A82" w14:paraId="6CB44A4D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2F67C" w14:textId="77777777" w:rsidR="00ED3A87" w:rsidRPr="00AF1A82" w:rsidRDefault="00ED3A87" w:rsidP="00ED3A87">
            <w:pPr>
              <w:rPr>
                <w:moveTo w:id="8864" w:author="88692" w:date="2020-06-19T09:26:00Z"/>
                <w:rFonts w:ascii="標楷體" w:eastAsia="標楷體" w:hAnsi="標楷體"/>
              </w:rPr>
            </w:pPr>
            <w:moveTo w:id="8865" w:author="88692" w:date="2020-06-19T09:26:00Z">
              <w:r w:rsidRPr="00AF1A82">
                <w:rPr>
                  <w:rFonts w:ascii="標楷體" w:eastAsia="標楷體" w:hAnsi="標楷體"/>
                </w:rPr>
                <w:t>選用流程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6E3F7" w14:textId="77777777" w:rsidR="00ED3A87" w:rsidRPr="00AF1A82" w:rsidRDefault="00ED3A87" w:rsidP="00ED3A87">
            <w:pPr>
              <w:rPr>
                <w:moveTo w:id="8866" w:author="88692" w:date="2020-06-19T09:26:00Z"/>
                <w:rFonts w:ascii="標楷體" w:eastAsia="標楷體" w:hAnsi="標楷體"/>
              </w:rPr>
            </w:pPr>
          </w:p>
        </w:tc>
      </w:tr>
      <w:tr w:rsidR="00ED3A87" w:rsidRPr="00AF1A82" w14:paraId="5B07403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3686D" w14:textId="77777777" w:rsidR="00ED3A87" w:rsidRPr="00AF1A82" w:rsidRDefault="00ED3A87" w:rsidP="00ED3A87">
            <w:pPr>
              <w:rPr>
                <w:moveTo w:id="8867" w:author="88692" w:date="2020-06-19T09:26:00Z"/>
                <w:rFonts w:ascii="標楷體" w:eastAsia="標楷體" w:hAnsi="標楷體"/>
              </w:rPr>
            </w:pPr>
            <w:moveTo w:id="8868" w:author="88692" w:date="2020-06-19T09:26:00Z">
              <w:r w:rsidRPr="00AF1A82">
                <w:rPr>
                  <w:rFonts w:ascii="標楷體" w:eastAsia="標楷體" w:hAnsi="標楷體"/>
                </w:rPr>
                <w:t>例外流程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1A1290" w14:textId="77777777" w:rsidR="00ED3A87" w:rsidRPr="00AF1A82" w:rsidDel="009832CF" w:rsidRDefault="00ED3A87" w:rsidP="00ED3A87">
            <w:pPr>
              <w:rPr>
                <w:del w:id="8869" w:author="st1" w:date="2021-04-15T19:52:00Z"/>
                <w:moveTo w:id="8870" w:author="88692" w:date="2020-06-19T09:26:00Z"/>
                <w:rFonts w:ascii="標楷體" w:eastAsia="標楷體" w:hAnsi="標楷體"/>
              </w:rPr>
            </w:pPr>
          </w:p>
          <w:p w14:paraId="2046E68C" w14:textId="77777777" w:rsidR="00ED3A87" w:rsidRPr="00AF1A82" w:rsidRDefault="00ED3A87" w:rsidP="00ED3A87">
            <w:pPr>
              <w:rPr>
                <w:moveTo w:id="8871" w:author="88692" w:date="2020-06-19T09:26:00Z"/>
                <w:rFonts w:ascii="標楷體" w:eastAsia="標楷體" w:hAnsi="標楷體"/>
              </w:rPr>
            </w:pPr>
            <w:moveTo w:id="8872" w:author="88692" w:date="2020-06-19T09:26:00Z">
              <w:del w:id="8873" w:author="st1" w:date="2021-04-15T19:52:00Z">
                <w:r w:rsidRPr="00AF1A82" w:rsidDel="009832CF">
                  <w:rPr>
                    <w:rFonts w:ascii="標楷體" w:eastAsia="標楷體" w:hAnsi="標楷體"/>
                  </w:rPr>
                  <w:tab/>
                </w:r>
              </w:del>
            </w:moveTo>
          </w:p>
        </w:tc>
      </w:tr>
      <w:tr w:rsidR="00E43F55" w:rsidRPr="00AF1A82" w14:paraId="32D6E3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37FA30" w14:textId="77777777" w:rsidR="00E43F55" w:rsidRPr="00AF1A82" w:rsidRDefault="00E43F55" w:rsidP="00E43F55">
            <w:pPr>
              <w:rPr>
                <w:moveTo w:id="8874" w:author="88692" w:date="2020-06-19T09:26:00Z"/>
                <w:rFonts w:ascii="標楷體" w:eastAsia="標楷體" w:hAnsi="標楷體"/>
              </w:rPr>
            </w:pPr>
            <w:moveTo w:id="8875" w:author="88692" w:date="2020-06-19T09:26:00Z">
              <w:r w:rsidRPr="00AF1A82">
                <w:rPr>
                  <w:rFonts w:ascii="標楷體" w:eastAsia="標楷體" w:hAnsi="標楷體"/>
                </w:rPr>
                <w:t xml:space="preserve">執行後狀況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778F58" w14:textId="77777777" w:rsidR="00E43F55" w:rsidRDefault="00E43F55" w:rsidP="00E43F55">
            <w:pPr>
              <w:rPr>
                <w:ins w:id="8876" w:author="st1" w:date="2021-04-20T17:22:00Z"/>
                <w:rFonts w:ascii="標楷體" w:eastAsia="標楷體" w:hAnsi="標楷體"/>
              </w:rPr>
            </w:pPr>
            <w:ins w:id="8877" w:author="st1" w:date="2021-04-16T13:54:00Z">
              <w:r w:rsidRPr="00804AC7">
                <w:rPr>
                  <w:rFonts w:ascii="標楷體" w:eastAsia="標楷體" w:hAnsi="標楷體" w:hint="eastAsia"/>
                </w:rPr>
                <w:t>查詢出日報資料當下的資料方便檢視[</w:t>
              </w:r>
              <w:r w:rsidRPr="00E43F55">
                <w:rPr>
                  <w:rFonts w:ascii="標楷體" w:eastAsia="標楷體" w:hAnsi="標楷體" w:hint="eastAsia"/>
                  <w:color w:val="000000"/>
                  <w:sz w:val="21"/>
                  <w:szCs w:val="21"/>
                  <w:rPrChange w:id="8878" w:author="st1" w:date="2021-04-16T13:54:00Z">
                    <w:rPr>
                      <w:rFonts w:ascii="標楷體" w:eastAsia="標楷體" w:hAnsi="標楷體" w:hint="eastAsia"/>
                      <w:color w:val="000000"/>
                      <w:sz w:val="21"/>
                      <w:szCs w:val="21"/>
                      <w:shd w:val="clear" w:color="auto" w:fill="FFFFFF"/>
                    </w:rPr>
                  </w:rPrChange>
                </w:rPr>
                <w:t>三階放款明細統計（</w:t>
              </w:r>
              <w:r w:rsidRPr="00E43F55">
                <w:rPr>
                  <w:rFonts w:ascii="標楷體" w:eastAsia="標楷體" w:hAnsi="標楷體"/>
                  <w:color w:val="000000"/>
                  <w:sz w:val="21"/>
                  <w:szCs w:val="21"/>
                  <w:rPrChange w:id="8879" w:author="st1" w:date="2021-04-16T13:54:00Z">
                    <w:rPr>
                      <w:rFonts w:ascii="標楷體" w:eastAsia="標楷體" w:hAnsi="標楷體"/>
                      <w:color w:val="000000"/>
                      <w:sz w:val="21"/>
                      <w:szCs w:val="21"/>
                      <w:shd w:val="clear" w:color="auto" w:fill="FFFFFF"/>
                    </w:rPr>
                  </w:rPrChange>
                </w:rPr>
                <w:t>T9410051）</w:t>
              </w:r>
              <w:r w:rsidRPr="00804AC7">
                <w:rPr>
                  <w:rFonts w:ascii="標楷體" w:eastAsia="標楷體" w:hAnsi="標楷體" w:hint="eastAsia"/>
                </w:rPr>
                <w:t>]</w:t>
              </w:r>
            </w:ins>
            <w:ins w:id="8880" w:author="st1" w:date="2021-04-19T09:39:00Z">
              <w:r w:rsidR="002934C5"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E85ECB6" w14:textId="4418BBC7" w:rsidR="00C01B4E" w:rsidRPr="00AF1A82" w:rsidRDefault="00C01B4E" w:rsidP="00E43F55">
            <w:pPr>
              <w:rPr>
                <w:moveTo w:id="8881" w:author="88692" w:date="2020-06-19T09:26:00Z"/>
                <w:rFonts w:ascii="標楷體" w:eastAsia="標楷體" w:hAnsi="標楷體"/>
              </w:rPr>
            </w:pPr>
            <w:ins w:id="8882" w:author="st1" w:date="2021-04-20T17:22:00Z">
              <w:r>
                <w:rPr>
                  <w:rFonts w:ascii="標楷體" w:eastAsia="標楷體" w:hAnsi="標楷體" w:hint="eastAsia"/>
                </w:rPr>
                <w:t>連接至LD006</w:t>
              </w:r>
              <w:proofErr w:type="gramStart"/>
              <w:r>
                <w:rPr>
                  <w:rFonts w:ascii="標楷體" w:eastAsia="標楷體" w:hAnsi="標楷體" w:hint="eastAsia"/>
                </w:rPr>
                <w:t>產表</w:t>
              </w:r>
              <w:proofErr w:type="gramEnd"/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E43F55" w:rsidRPr="00AF1A82" w14:paraId="5172D4D3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EEEA18" w14:textId="77777777" w:rsidR="00E43F55" w:rsidRPr="00AF1A82" w:rsidRDefault="00E43F55" w:rsidP="00E43F55">
            <w:pPr>
              <w:rPr>
                <w:moveTo w:id="8883" w:author="88692" w:date="2020-06-19T09:26:00Z"/>
                <w:rFonts w:ascii="標楷體" w:eastAsia="標楷體" w:hAnsi="標楷體"/>
              </w:rPr>
            </w:pPr>
            <w:moveTo w:id="8884" w:author="88692" w:date="2020-06-19T09:26:00Z">
              <w:r w:rsidRPr="00AF1A82">
                <w:rPr>
                  <w:rFonts w:ascii="標楷體" w:eastAsia="標楷體" w:hAnsi="標楷體"/>
                </w:rPr>
                <w:t>特別需求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7C9CB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85" w:author="st1" w:date="2021-04-16T13:48:00Z"/>
                <w:rFonts w:ascii="標楷體" w:eastAsia="標楷體" w:hAnsi="標楷體"/>
              </w:rPr>
            </w:pPr>
            <w:ins w:id="8886" w:author="st1" w:date="2021-04-16T13:48:00Z">
              <w:r w:rsidRPr="00804AC7">
                <w:rPr>
                  <w:rFonts w:ascii="標楷體" w:eastAsia="標楷體" w:hAnsi="標楷體" w:hint="eastAsia"/>
                </w:rPr>
                <w:t>下方資料撥款序號不可為000</w:t>
              </w:r>
            </w:ins>
          </w:p>
          <w:p w14:paraId="30E55214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87" w:author="st1" w:date="2021-04-16T13:48:00Z"/>
                <w:rFonts w:ascii="標楷體" w:eastAsia="標楷體" w:hAnsi="標楷體"/>
              </w:rPr>
            </w:pPr>
            <w:ins w:id="8888" w:author="st1" w:date="2021-04-16T13:48:00Z">
              <w:r w:rsidRPr="00804AC7">
                <w:rPr>
                  <w:rFonts w:ascii="標楷體" w:eastAsia="標楷體" w:hAnsi="標楷體" w:hint="eastAsia"/>
                </w:rPr>
                <w:t>一定會有房貸專員</w:t>
              </w:r>
            </w:ins>
          </w:p>
          <w:p w14:paraId="688AA13B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89" w:author="st1" w:date="2021-04-16T13:48:00Z"/>
                <w:rFonts w:ascii="標楷體" w:eastAsia="標楷體" w:hAnsi="標楷體"/>
              </w:rPr>
            </w:pPr>
            <w:ins w:id="8890" w:author="st1" w:date="2021-04-16T13:48:00Z">
              <w:r w:rsidRPr="00804AC7">
                <w:rPr>
                  <w:rFonts w:ascii="標楷體" w:eastAsia="標楷體" w:hAnsi="標楷體" w:hint="eastAsia"/>
                </w:rPr>
                <w:t>L5951有的欄位L5051一定要有</w:t>
              </w:r>
            </w:ins>
          </w:p>
          <w:p w14:paraId="295837B7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91" w:author="st1" w:date="2021-04-16T13:48:00Z"/>
                <w:rFonts w:ascii="標楷體" w:eastAsia="標楷體" w:hAnsi="標楷體"/>
              </w:rPr>
            </w:pPr>
            <w:ins w:id="8892" w:author="st1" w:date="2021-04-16T13:48:00Z">
              <w:r w:rsidRPr="00804AC7">
                <w:rPr>
                  <w:rFonts w:ascii="標楷體" w:eastAsia="標楷體" w:hAnsi="標楷體" w:hint="eastAsia"/>
                </w:rPr>
                <w:t>不需要查詢單筆戶號</w:t>
              </w:r>
            </w:ins>
          </w:p>
          <w:p w14:paraId="385E34CF" w14:textId="4168DCAA" w:rsidR="00E43F55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93" w:author="st1" w:date="2021-04-16T13:48:00Z"/>
                <w:rFonts w:ascii="標楷體" w:eastAsia="標楷體" w:hAnsi="標楷體"/>
              </w:rPr>
            </w:pPr>
            <w:ins w:id="8894" w:author="st1" w:date="2021-04-16T13:48:00Z">
              <w:r w:rsidRPr="00804AC7">
                <w:rPr>
                  <w:rFonts w:ascii="標楷體" w:eastAsia="標楷體" w:hAnsi="標楷體" w:hint="eastAsia"/>
                </w:rPr>
                <w:t>這裡不會有追回業績的情況,故[換算業績][業務報酬][業績金額]-&gt;不會有負值(不呈現)</w:t>
              </w:r>
            </w:ins>
          </w:p>
          <w:p w14:paraId="2B00471B" w14:textId="77777777" w:rsidR="00E43F55" w:rsidRDefault="00E43F55">
            <w:pPr>
              <w:pStyle w:val="af9"/>
              <w:numPr>
                <w:ilvl w:val="0"/>
                <w:numId w:val="23"/>
              </w:numPr>
              <w:ind w:leftChars="0"/>
              <w:rPr>
                <w:ins w:id="8895" w:author="st1" w:date="2021-04-19T17:49:00Z"/>
                <w:rFonts w:ascii="標楷體" w:eastAsia="標楷體" w:hAnsi="標楷體"/>
              </w:rPr>
            </w:pPr>
            <w:ins w:id="8896" w:author="st1" w:date="2021-04-16T13:48:00Z">
              <w:r w:rsidRPr="00E43F55">
                <w:rPr>
                  <w:rFonts w:ascii="標楷體" w:eastAsia="標楷體" w:hAnsi="標楷體" w:hint="eastAsia"/>
                  <w:rPrChange w:id="8897" w:author="st1" w:date="2021-04-16T13:49:00Z">
                    <w:rPr>
                      <w:rFonts w:hint="eastAsia"/>
                    </w:rPr>
                  </w:rPrChange>
                </w:rPr>
                <w:t>查詢條件需排除下列</w:t>
              </w:r>
              <w:r w:rsidRPr="00E43F55">
                <w:rPr>
                  <w:rFonts w:ascii="標楷體" w:eastAsia="標楷體" w:hAnsi="標楷體"/>
                  <w:rPrChange w:id="8898" w:author="st1" w:date="2021-04-16T13:49:00Z">
                    <w:rPr/>
                  </w:rPrChange>
                </w:rPr>
                <w:t>[</w:t>
              </w:r>
              <w:r w:rsidRPr="00E43F55">
                <w:rPr>
                  <w:rFonts w:ascii="標楷體" w:eastAsia="標楷體" w:hAnsi="標楷體" w:hint="eastAsia"/>
                  <w:rPrChange w:id="8899" w:author="st1" w:date="2021-04-16T13:49:00Z">
                    <w:rPr>
                      <w:rFonts w:hint="eastAsia"/>
                    </w:rPr>
                  </w:rPrChange>
                </w:rPr>
                <w:t>商品代碼</w:t>
              </w:r>
              <w:r w:rsidRPr="00E43F55">
                <w:rPr>
                  <w:rFonts w:ascii="標楷體" w:eastAsia="標楷體" w:hAnsi="標楷體"/>
                  <w:rPrChange w:id="8900" w:author="st1" w:date="2021-04-16T13:49:00Z">
                    <w:rPr/>
                  </w:rPrChange>
                </w:rPr>
                <w:t xml:space="preserve">]: </w:t>
              </w:r>
              <w:r w:rsidRPr="00E43F55">
                <w:rPr>
                  <w:rFonts w:ascii="標楷體" w:eastAsia="標楷體" w:hAnsi="標楷體"/>
                  <w:rPrChange w:id="8901" w:author="st1" w:date="2021-04-16T13:49:00Z">
                    <w:rPr/>
                  </w:rPrChange>
                </w:rPr>
                <w:br/>
                <w:t>`G</w:t>
              </w:r>
              <w:proofErr w:type="gramStart"/>
              <w:r w:rsidRPr="00E43F55">
                <w:rPr>
                  <w:rFonts w:ascii="標楷體" w:eastAsia="標楷體" w:hAnsi="標楷體"/>
                  <w:rPrChange w:id="8902" w:author="st1" w:date="2021-04-16T13:49:00Z">
                    <w:rPr/>
                  </w:rPrChange>
                </w:rPr>
                <w:t>',`</w:t>
              </w:r>
              <w:proofErr w:type="gramEnd"/>
              <w:r w:rsidRPr="00E43F55">
                <w:rPr>
                  <w:rFonts w:ascii="標楷體" w:eastAsia="標楷體" w:hAnsi="標楷體"/>
                  <w:rPrChange w:id="8903" w:author="st1" w:date="2021-04-16T13:49:00Z">
                    <w:rPr/>
                  </w:rPrChange>
                </w:rPr>
                <w:t>G1',`G2',`GA',`GB',`GC',`GD',`GF',`GG',`GH',`GJ',`GA', `1B',`1C',`1D'</w:t>
              </w:r>
            </w:ins>
          </w:p>
          <w:p w14:paraId="00978FC3" w14:textId="64668CDF" w:rsidR="00DA7E84" w:rsidRPr="00E43F55" w:rsidRDefault="00DA7E84">
            <w:pPr>
              <w:pStyle w:val="af9"/>
              <w:numPr>
                <w:ilvl w:val="0"/>
                <w:numId w:val="23"/>
              </w:numPr>
              <w:ind w:leftChars="0"/>
              <w:rPr>
                <w:moveTo w:id="8904" w:author="88692" w:date="2020-06-19T09:26:00Z"/>
                <w:rFonts w:ascii="標楷體" w:eastAsia="標楷體" w:hAnsi="標楷體"/>
                <w:rPrChange w:id="8905" w:author="st1" w:date="2021-04-16T13:49:00Z">
                  <w:rPr>
                    <w:moveTo w:id="8906" w:author="88692" w:date="2020-06-19T09:26:00Z"/>
                  </w:rPr>
                </w:rPrChange>
              </w:rPr>
              <w:pPrChange w:id="8907" w:author="st1" w:date="2021-04-16T13:49:00Z">
                <w:pPr/>
              </w:pPrChange>
            </w:pPr>
            <w:ins w:id="8908" w:author="st1" w:date="2021-04-19T17:49:00Z">
              <w:r>
                <w:rPr>
                  <w:rFonts w:ascii="標楷體" w:eastAsia="標楷體" w:hAnsi="標楷體" w:hint="eastAsia"/>
                </w:rPr>
                <w:t>查詢條件排除部門別:</w:t>
              </w:r>
              <w:r>
                <w:rPr>
                  <w:rFonts w:ascii="標楷體" w:eastAsia="標楷體" w:hAnsi="標楷體"/>
                </w:rPr>
                <w:br/>
              </w:r>
              <w:r w:rsidRPr="00DA7E84">
                <w:rPr>
                  <w:rFonts w:ascii="標楷體" w:eastAsia="標楷體" w:hAnsi="標楷體" w:hint="eastAsia"/>
                </w:rPr>
                <w:t>團體意外險部</w:t>
              </w:r>
            </w:ins>
            <w:ins w:id="8909" w:author="st1" w:date="2021-04-19T17:50:00Z">
              <w:r>
                <w:rPr>
                  <w:rFonts w:ascii="標楷體" w:eastAsia="標楷體" w:hAnsi="標楷體" w:hint="eastAsia"/>
                </w:rPr>
                <w:t>:</w:t>
              </w:r>
              <w:r w:rsidRPr="005F24DD">
                <w:rPr>
                  <w:rFonts w:ascii="標楷體" w:eastAsia="標楷體" w:hAnsi="標楷體"/>
                </w:rPr>
                <w:t>`</w:t>
              </w:r>
              <w:r w:rsidRPr="00DA7E84">
                <w:rPr>
                  <w:rFonts w:ascii="標楷體" w:eastAsia="標楷體" w:hAnsi="標楷體"/>
                </w:rPr>
                <w:t>109000</w:t>
              </w:r>
              <w:proofErr w:type="gramStart"/>
              <w:r w:rsidRPr="00DA7E84">
                <w:rPr>
                  <w:rFonts w:ascii="標楷體" w:eastAsia="標楷體" w:hAnsi="標楷體"/>
                </w:rPr>
                <w:t>',</w:t>
              </w:r>
              <w:r w:rsidRPr="005F24DD">
                <w:rPr>
                  <w:rFonts w:ascii="標楷體" w:eastAsia="標楷體" w:hAnsi="標楷體"/>
                </w:rPr>
                <w:t>`</w:t>
              </w:r>
              <w:proofErr w:type="gramEnd"/>
              <w:r w:rsidRPr="00DA7E84">
                <w:rPr>
                  <w:rFonts w:ascii="標楷體" w:eastAsia="標楷體" w:hAnsi="標楷體"/>
                </w:rPr>
                <w:t>A0Y000'</w:t>
              </w:r>
            </w:ins>
          </w:p>
        </w:tc>
      </w:tr>
      <w:tr w:rsidR="00E43F55" w:rsidRPr="00AF1A82" w14:paraId="3BA1D00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B8A34" w14:textId="77777777" w:rsidR="00E43F55" w:rsidRPr="00AF1A82" w:rsidRDefault="00E43F55" w:rsidP="00E43F55">
            <w:pPr>
              <w:rPr>
                <w:moveTo w:id="8910" w:author="88692" w:date="2020-06-19T09:26:00Z"/>
                <w:rFonts w:ascii="標楷體" w:eastAsia="標楷體" w:hAnsi="標楷體"/>
              </w:rPr>
            </w:pPr>
            <w:moveTo w:id="8911" w:author="88692" w:date="2020-06-19T09:26:00Z">
              <w:r w:rsidRPr="00AF1A82">
                <w:rPr>
                  <w:rFonts w:ascii="標楷體" w:eastAsia="標楷體" w:hAnsi="標楷體"/>
                </w:rPr>
                <w:t xml:space="preserve">參考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32B870" w14:textId="71B0D401" w:rsidR="00E43F55" w:rsidRDefault="00270511" w:rsidP="00E43F55">
            <w:pPr>
              <w:rPr>
                <w:ins w:id="8912" w:author="st1" w:date="2021-04-16T13:49:00Z"/>
                <w:rFonts w:ascii="標楷體" w:eastAsia="標楷體" w:hAnsi="標楷體"/>
              </w:rPr>
            </w:pPr>
            <w:ins w:id="8913" w:author="st1" w:date="2021-04-20T16:08:00Z">
              <w:r w:rsidRPr="00270511">
                <w:rPr>
                  <w:rFonts w:ascii="標楷體" w:eastAsia="標楷體" w:hAnsi="標楷體" w:hint="eastAsia"/>
                </w:rPr>
                <w:t>介紹人業績</w:t>
              </w:r>
              <w:proofErr w:type="gramStart"/>
              <w:r w:rsidRPr="00270511">
                <w:rPr>
                  <w:rFonts w:ascii="標楷體" w:eastAsia="標楷體" w:hAnsi="標楷體" w:hint="eastAsia"/>
                </w:rPr>
                <w:t>明細檔</w:t>
              </w:r>
              <w:proofErr w:type="gramEnd"/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spellStart"/>
            <w:ins w:id="8914" w:author="st1" w:date="2021-04-16T13:49:00Z">
              <w:r w:rsidR="00E43F55">
                <w:rPr>
                  <w:rFonts w:ascii="標楷體" w:eastAsia="標楷體" w:hAnsi="標楷體" w:hint="eastAsia"/>
                </w:rPr>
                <w:t>Pf</w:t>
              </w:r>
              <w:r w:rsidR="00E43F55">
                <w:rPr>
                  <w:rFonts w:ascii="標楷體" w:eastAsia="標楷體" w:hAnsi="標楷體"/>
                </w:rPr>
                <w:t>ItDetail</w:t>
              </w:r>
            </w:ins>
            <w:proofErr w:type="spellEnd"/>
            <w:ins w:id="8915" w:author="st1" w:date="2021-04-20T16:08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7BD1D33D" w14:textId="7CEDF519" w:rsidR="00E43F55" w:rsidRPr="00AF1A82" w:rsidRDefault="00E43F55" w:rsidP="00E43F55">
            <w:pPr>
              <w:rPr>
                <w:moveTo w:id="8916" w:author="88692" w:date="2020-06-19T09:26:00Z"/>
                <w:rFonts w:ascii="標楷體" w:eastAsia="標楷體" w:hAnsi="標楷體"/>
              </w:rPr>
            </w:pPr>
            <w:ins w:id="8917" w:author="st1" w:date="2021-04-16T13:50:00Z">
              <w:r w:rsidRPr="00E43F55">
                <w:rPr>
                  <w:rFonts w:ascii="標楷體" w:eastAsia="標楷體" w:hAnsi="標楷體" w:hint="eastAsia"/>
                </w:rPr>
                <w:t>T9410051正式機匯出資料10910_1091224.xlsx</w:t>
              </w:r>
            </w:ins>
          </w:p>
        </w:tc>
      </w:tr>
    </w:tbl>
    <w:p w14:paraId="49B5B883" w14:textId="77777777" w:rsidR="00ED3A87" w:rsidRPr="00AF1A82" w:rsidRDefault="00ED3A87" w:rsidP="00ED3A87">
      <w:pPr>
        <w:rPr>
          <w:moveTo w:id="8918" w:author="88692" w:date="2020-06-19T09:26:00Z"/>
          <w:rFonts w:ascii="標楷體" w:eastAsia="標楷體" w:hAnsi="標楷體"/>
        </w:rPr>
      </w:pPr>
    </w:p>
    <w:p w14:paraId="5B7466FC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  <w:rPr>
          <w:moveTo w:id="8919" w:author="88692" w:date="2020-06-19T09:26:00Z"/>
        </w:rPr>
      </w:pPr>
      <w:moveTo w:id="8920" w:author="88692" w:date="2020-06-19T09:26:00Z">
        <w:r w:rsidRPr="00AF1A82">
          <w:t>UI畫面</w:t>
        </w:r>
      </w:moveTo>
    </w:p>
    <w:p w14:paraId="1B9FB2E2" w14:textId="7621BE7A" w:rsidR="00ED3A87" w:rsidRDefault="00ED3A87" w:rsidP="00ED3A87">
      <w:pPr>
        <w:ind w:leftChars="472" w:left="1133"/>
        <w:rPr>
          <w:ins w:id="8921" w:author="st1" w:date="2021-04-16T13:55:00Z"/>
          <w:rFonts w:ascii="標楷體" w:eastAsia="標楷體" w:hAnsi="標楷體"/>
        </w:rPr>
      </w:pPr>
      <w:moveTo w:id="8922" w:author="88692" w:date="2020-06-19T09:26:00Z">
        <w:r w:rsidRPr="00AF1A82">
          <w:rPr>
            <w:rFonts w:ascii="標楷體" w:eastAsia="標楷體" w:hAnsi="標楷體" w:hint="eastAsia"/>
          </w:rPr>
          <w:t>輸入畫面：</w:t>
        </w:r>
      </w:moveTo>
    </w:p>
    <w:p w14:paraId="07954323" w14:textId="5BDD420B" w:rsidR="00E43F55" w:rsidRDefault="00E43F55" w:rsidP="00ED3A87">
      <w:pPr>
        <w:ind w:leftChars="472" w:left="1133"/>
        <w:rPr>
          <w:ins w:id="8923" w:author="st1" w:date="2021-04-16T13:56:00Z"/>
          <w:rFonts w:ascii="標楷體" w:eastAsia="標楷體" w:hAnsi="標楷體"/>
        </w:rPr>
      </w:pPr>
      <w:ins w:id="8924" w:author="st1" w:date="2021-04-16T13:55:00Z">
        <w:r w:rsidRPr="00E43F55">
          <w:rPr>
            <w:rFonts w:ascii="標楷體" w:eastAsia="標楷體" w:hAnsi="標楷體"/>
            <w:noProof/>
          </w:rPr>
          <w:drawing>
            <wp:inline distT="0" distB="0" distL="0" distR="0" wp14:anchorId="4BBD5691" wp14:editId="595230F4">
              <wp:extent cx="6479540" cy="1595120"/>
              <wp:effectExtent l="0" t="0" r="0" b="5080"/>
              <wp:docPr id="86" name="圖片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95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23B8167" w14:textId="77777777" w:rsidR="00FB001C" w:rsidRPr="00AF1A82" w:rsidRDefault="00FB001C" w:rsidP="00ED3A87">
      <w:pPr>
        <w:ind w:leftChars="472" w:left="1133"/>
        <w:rPr>
          <w:moveTo w:id="8925" w:author="88692" w:date="2020-06-19T09:26:00Z"/>
          <w:rFonts w:ascii="標楷體" w:eastAsia="標楷體" w:hAnsi="標楷體"/>
        </w:rPr>
      </w:pPr>
    </w:p>
    <w:p w14:paraId="589E39B4" w14:textId="3488F431" w:rsidR="00ED3A87" w:rsidRPr="00AF1A82" w:rsidRDefault="00ED3A87" w:rsidP="00ED3A87">
      <w:pPr>
        <w:rPr>
          <w:moveTo w:id="8926" w:author="88692" w:date="2020-06-19T09:26:00Z"/>
          <w:rFonts w:ascii="標楷體" w:eastAsia="標楷體" w:hAnsi="標楷體"/>
        </w:rPr>
      </w:pPr>
      <w:moveTo w:id="8927" w:author="88692" w:date="2020-06-19T09:26:00Z">
        <w:del w:id="8928" w:author="st1" w:date="2021-04-16T13:56:00Z">
          <w:r w:rsidDel="00FB001C">
            <w:rPr>
              <w:noProof/>
            </w:rPr>
            <w:drawing>
              <wp:inline distT="0" distB="0" distL="0" distR="0" wp14:anchorId="4E0C9EA8" wp14:editId="050CBF2A">
                <wp:extent cx="6479540" cy="2092325"/>
                <wp:effectExtent l="0" t="0" r="0" b="3175"/>
                <wp:docPr id="47" name="圖片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092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491891AC" w14:textId="77777777" w:rsidR="00ED3A87" w:rsidRPr="00AF1A82" w:rsidRDefault="00ED3A87" w:rsidP="00ED3A87">
      <w:pPr>
        <w:ind w:leftChars="472" w:left="1133"/>
        <w:rPr>
          <w:moveTo w:id="8929" w:author="88692" w:date="2020-06-19T09:26:00Z"/>
          <w:rFonts w:ascii="標楷體" w:eastAsia="標楷體" w:hAnsi="標楷體"/>
        </w:rPr>
      </w:pPr>
      <w:moveTo w:id="8930" w:author="88692" w:date="2020-06-19T09:26:00Z">
        <w:r w:rsidRPr="00AF1A82">
          <w:rPr>
            <w:rFonts w:ascii="標楷體" w:eastAsia="標楷體" w:hAnsi="標楷體" w:hint="eastAsia"/>
          </w:rPr>
          <w:t>輸出畫面：</w:t>
        </w:r>
      </w:moveTo>
    </w:p>
    <w:p w14:paraId="4E9940CF" w14:textId="2BE8BC27" w:rsidR="00ED3A87" w:rsidRDefault="00FB001C" w:rsidP="00ED3A87">
      <w:pPr>
        <w:rPr>
          <w:ins w:id="8931" w:author="st1" w:date="2021-04-16T13:58:00Z"/>
          <w:rFonts w:ascii="標楷體" w:eastAsia="標楷體" w:hAnsi="標楷體"/>
        </w:rPr>
      </w:pPr>
      <w:ins w:id="8932" w:author="st1" w:date="2021-04-16T13:58:00Z">
        <w:r w:rsidRPr="00FB001C">
          <w:rPr>
            <w:rFonts w:ascii="標楷體" w:eastAsia="標楷體" w:hAnsi="標楷體"/>
            <w:noProof/>
          </w:rPr>
          <w:drawing>
            <wp:inline distT="0" distB="0" distL="0" distR="0" wp14:anchorId="24D10E32" wp14:editId="215F0426">
              <wp:extent cx="6479540" cy="164465"/>
              <wp:effectExtent l="0" t="0" r="0" b="6985"/>
              <wp:docPr id="108" name="圖片 1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moveTo w:id="8933" w:author="88692" w:date="2020-06-19T09:26:00Z">
        <w:del w:id="8934" w:author="st1" w:date="2021-04-16T13:56:00Z">
          <w:r w:rsidR="00ED3A87" w:rsidDel="00FB001C">
            <w:rPr>
              <w:noProof/>
            </w:rPr>
            <w:drawing>
              <wp:inline distT="0" distB="0" distL="0" distR="0" wp14:anchorId="16A461DE" wp14:editId="5FFB27F5">
                <wp:extent cx="6479540" cy="2534285"/>
                <wp:effectExtent l="0" t="0" r="0" b="0"/>
                <wp:docPr id="48" name="圖片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534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1A86EC7A" w14:textId="725597D0" w:rsidR="00FB001C" w:rsidRPr="00AF1A82" w:rsidDel="00FB001C" w:rsidRDefault="00FB001C" w:rsidP="00ED3A87">
      <w:pPr>
        <w:rPr>
          <w:del w:id="8935" w:author="st1" w:date="2021-04-16T13:59:00Z"/>
          <w:moveTo w:id="8936" w:author="88692" w:date="2020-06-19T09:26:00Z"/>
          <w:rFonts w:ascii="標楷體" w:eastAsia="標楷體" w:hAnsi="標楷體"/>
        </w:rPr>
      </w:pPr>
      <w:ins w:id="8937" w:author="st1" w:date="2021-04-16T13:59:00Z">
        <w:r w:rsidRPr="00FB001C">
          <w:rPr>
            <w:rFonts w:ascii="標楷體" w:eastAsia="標楷體" w:hAnsi="標楷體"/>
            <w:noProof/>
          </w:rPr>
          <w:drawing>
            <wp:inline distT="0" distB="0" distL="0" distR="0" wp14:anchorId="58AE02A4" wp14:editId="39126B6B">
              <wp:extent cx="6479540" cy="188595"/>
              <wp:effectExtent l="0" t="0" r="0" b="1905"/>
              <wp:docPr id="125" name="圖片 1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8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58306B" w14:textId="77777777" w:rsidR="00ED3A87" w:rsidRPr="00AF1A82" w:rsidRDefault="00ED3A87" w:rsidP="00ED3A87">
      <w:pPr>
        <w:rPr>
          <w:moveTo w:id="8938" w:author="88692" w:date="2020-06-19T09:26:00Z"/>
          <w:rFonts w:ascii="標楷體" w:eastAsia="標楷體" w:hAnsi="標楷體"/>
        </w:rPr>
      </w:pPr>
      <w:moveTo w:id="8939" w:author="88692" w:date="2020-06-19T09:26:00Z">
        <w:del w:id="8940" w:author="st1" w:date="2021-04-16T13:59:00Z">
          <w:r w:rsidRPr="00AF1A82" w:rsidDel="00FB001C">
            <w:rPr>
              <w:rFonts w:ascii="標楷體" w:eastAsia="標楷體" w:hAnsi="標楷體"/>
            </w:rPr>
            <w:delText>…</w:delText>
          </w:r>
        </w:del>
      </w:moveTo>
    </w:p>
    <w:p w14:paraId="1A46764E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  <w:rPr>
          <w:moveTo w:id="8941" w:author="88692" w:date="2020-06-19T09:26:00Z"/>
        </w:rPr>
      </w:pPr>
      <w:moveTo w:id="8942" w:author="88692" w:date="2020-06-19T09:26:00Z">
        <w:r w:rsidRPr="00AF1A82">
          <w:t>輸入畫面資料說明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918"/>
        <w:gridCol w:w="1054"/>
        <w:gridCol w:w="1152"/>
        <w:gridCol w:w="1147"/>
        <w:gridCol w:w="666"/>
        <w:gridCol w:w="692"/>
        <w:gridCol w:w="3301"/>
      </w:tblGrid>
      <w:tr w:rsidR="00ED3A87" w:rsidRPr="00AF1A82" w14:paraId="18A6540F" w14:textId="77777777" w:rsidTr="00ED3A87">
        <w:trPr>
          <w:trHeight w:val="388"/>
          <w:jc w:val="center"/>
        </w:trPr>
        <w:tc>
          <w:tcPr>
            <w:tcW w:w="490" w:type="dxa"/>
            <w:vMerge w:val="restart"/>
          </w:tcPr>
          <w:p w14:paraId="1C35445D" w14:textId="77777777" w:rsidR="00ED3A87" w:rsidRPr="00AF1A82" w:rsidRDefault="00ED3A87" w:rsidP="00ED3A87">
            <w:pPr>
              <w:rPr>
                <w:moveTo w:id="8943" w:author="88692" w:date="2020-06-19T09:26:00Z"/>
                <w:rFonts w:ascii="標楷體" w:eastAsia="標楷體" w:hAnsi="標楷體"/>
              </w:rPr>
            </w:pPr>
            <w:moveTo w:id="8944" w:author="88692" w:date="2020-06-19T09:26:00Z">
              <w:r w:rsidRPr="00AF1A82">
                <w:rPr>
                  <w:rFonts w:ascii="標楷體" w:eastAsia="標楷體" w:hAnsi="標楷體"/>
                </w:rPr>
                <w:t>序號</w:t>
              </w:r>
            </w:moveTo>
          </w:p>
        </w:tc>
        <w:tc>
          <w:tcPr>
            <w:tcW w:w="1918" w:type="dxa"/>
            <w:vMerge w:val="restart"/>
          </w:tcPr>
          <w:p w14:paraId="428C55D6" w14:textId="77777777" w:rsidR="00ED3A87" w:rsidRPr="00AF1A82" w:rsidRDefault="00ED3A87" w:rsidP="00ED3A87">
            <w:pPr>
              <w:rPr>
                <w:moveTo w:id="8945" w:author="88692" w:date="2020-06-19T09:26:00Z"/>
                <w:rFonts w:ascii="標楷體" w:eastAsia="標楷體" w:hAnsi="標楷體"/>
              </w:rPr>
            </w:pPr>
            <w:moveTo w:id="8946" w:author="88692" w:date="2020-06-19T09:26:00Z">
              <w:r w:rsidRPr="00AF1A82">
                <w:rPr>
                  <w:rFonts w:ascii="標楷體" w:eastAsia="標楷體" w:hAnsi="標楷體"/>
                </w:rPr>
                <w:t>欄位</w:t>
              </w:r>
            </w:moveTo>
          </w:p>
        </w:tc>
        <w:tc>
          <w:tcPr>
            <w:tcW w:w="4711" w:type="dxa"/>
            <w:gridSpan w:val="5"/>
          </w:tcPr>
          <w:p w14:paraId="1CC5D979" w14:textId="77777777" w:rsidR="00ED3A87" w:rsidRPr="00AF1A82" w:rsidRDefault="00ED3A87" w:rsidP="00ED3A87">
            <w:pPr>
              <w:jc w:val="center"/>
              <w:rPr>
                <w:moveTo w:id="8947" w:author="88692" w:date="2020-06-19T09:26:00Z"/>
                <w:rFonts w:ascii="標楷體" w:eastAsia="標楷體" w:hAnsi="標楷體"/>
              </w:rPr>
            </w:pPr>
            <w:moveTo w:id="8948" w:author="88692" w:date="2020-06-19T09:26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3301" w:type="dxa"/>
            <w:vMerge w:val="restart"/>
          </w:tcPr>
          <w:p w14:paraId="6D34AB8E" w14:textId="77777777" w:rsidR="00ED3A87" w:rsidRPr="00AF1A82" w:rsidRDefault="00ED3A87" w:rsidP="00ED3A87">
            <w:pPr>
              <w:rPr>
                <w:moveTo w:id="8949" w:author="88692" w:date="2020-06-19T09:26:00Z"/>
                <w:rFonts w:ascii="標楷體" w:eastAsia="標楷體" w:hAnsi="標楷體"/>
              </w:rPr>
            </w:pPr>
            <w:moveTo w:id="8950" w:author="88692" w:date="2020-06-19T09:26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ED3A87" w:rsidRPr="00AF1A82" w14:paraId="634A8F90" w14:textId="77777777" w:rsidTr="00ED3A87">
        <w:trPr>
          <w:trHeight w:val="244"/>
          <w:jc w:val="center"/>
        </w:trPr>
        <w:tc>
          <w:tcPr>
            <w:tcW w:w="490" w:type="dxa"/>
            <w:vMerge/>
          </w:tcPr>
          <w:p w14:paraId="3FF38576" w14:textId="77777777" w:rsidR="00ED3A87" w:rsidRPr="00AF1A82" w:rsidRDefault="00ED3A87" w:rsidP="00ED3A87">
            <w:pPr>
              <w:rPr>
                <w:moveTo w:id="8951" w:author="88692" w:date="2020-06-19T09:26:00Z"/>
                <w:rFonts w:ascii="標楷體" w:eastAsia="標楷體" w:hAnsi="標楷體"/>
              </w:rPr>
            </w:pPr>
          </w:p>
        </w:tc>
        <w:tc>
          <w:tcPr>
            <w:tcW w:w="1918" w:type="dxa"/>
            <w:vMerge/>
          </w:tcPr>
          <w:p w14:paraId="7C53DAAD" w14:textId="77777777" w:rsidR="00ED3A87" w:rsidRPr="00AF1A82" w:rsidRDefault="00ED3A87" w:rsidP="00ED3A87">
            <w:pPr>
              <w:rPr>
                <w:moveTo w:id="8952" w:author="88692" w:date="2020-06-19T09:26:00Z"/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37F924BF" w14:textId="77777777" w:rsidR="00ED3A87" w:rsidRPr="00AF1A82" w:rsidRDefault="00ED3A87" w:rsidP="00ED3A87">
            <w:pPr>
              <w:rPr>
                <w:moveTo w:id="8953" w:author="88692" w:date="2020-06-19T09:26:00Z"/>
                <w:rFonts w:ascii="標楷體" w:eastAsia="標楷體" w:hAnsi="標楷體"/>
              </w:rPr>
            </w:pPr>
            <w:moveTo w:id="8954" w:author="88692" w:date="2020-06-19T09:26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1152" w:type="dxa"/>
          </w:tcPr>
          <w:p w14:paraId="6C037DA3" w14:textId="77777777" w:rsidR="00ED3A87" w:rsidRPr="00AF1A82" w:rsidRDefault="00ED3A87" w:rsidP="00ED3A87">
            <w:pPr>
              <w:rPr>
                <w:moveTo w:id="8955" w:author="88692" w:date="2020-06-19T09:26:00Z"/>
                <w:rFonts w:ascii="標楷體" w:eastAsia="標楷體" w:hAnsi="標楷體"/>
              </w:rPr>
            </w:pPr>
            <w:moveTo w:id="8956" w:author="88692" w:date="2020-06-19T09:26:00Z">
              <w:r w:rsidRPr="00AF1A82">
                <w:rPr>
                  <w:rFonts w:ascii="標楷體" w:eastAsia="標楷體" w:hAnsi="標楷體"/>
                </w:rPr>
                <w:t>預設值</w:t>
              </w:r>
            </w:moveTo>
          </w:p>
        </w:tc>
        <w:tc>
          <w:tcPr>
            <w:tcW w:w="1147" w:type="dxa"/>
          </w:tcPr>
          <w:p w14:paraId="5CF7D6A4" w14:textId="77777777" w:rsidR="00ED3A87" w:rsidRPr="00AF1A82" w:rsidRDefault="00ED3A87" w:rsidP="00ED3A87">
            <w:pPr>
              <w:rPr>
                <w:moveTo w:id="8957" w:author="88692" w:date="2020-06-19T09:26:00Z"/>
                <w:rFonts w:ascii="標楷體" w:eastAsia="標楷體" w:hAnsi="標楷體"/>
              </w:rPr>
            </w:pPr>
            <w:moveTo w:id="8958" w:author="88692" w:date="2020-06-19T09:26:00Z">
              <w:r w:rsidRPr="00AF1A82">
                <w:rPr>
                  <w:rFonts w:ascii="標楷體" w:eastAsia="標楷體" w:hAnsi="標楷體"/>
                </w:rPr>
                <w:t>選單內容</w:t>
              </w:r>
            </w:moveTo>
          </w:p>
        </w:tc>
        <w:tc>
          <w:tcPr>
            <w:tcW w:w="666" w:type="dxa"/>
          </w:tcPr>
          <w:p w14:paraId="2AF2384E" w14:textId="77777777" w:rsidR="00ED3A87" w:rsidRPr="00AF1A82" w:rsidRDefault="00ED3A87" w:rsidP="00ED3A87">
            <w:pPr>
              <w:rPr>
                <w:moveTo w:id="8959" w:author="88692" w:date="2020-06-19T09:26:00Z"/>
                <w:rFonts w:ascii="標楷體" w:eastAsia="標楷體" w:hAnsi="標楷體"/>
              </w:rPr>
            </w:pPr>
            <w:proofErr w:type="gramStart"/>
            <w:moveTo w:id="8960" w:author="88692" w:date="2020-06-19T09:26:00Z">
              <w:r w:rsidRPr="00AF1A82">
                <w:rPr>
                  <w:rFonts w:ascii="標楷體" w:eastAsia="標楷體" w:hAnsi="標楷體"/>
                </w:rPr>
                <w:t>必填</w:t>
              </w:r>
              <w:proofErr w:type="gramEnd"/>
            </w:moveTo>
          </w:p>
        </w:tc>
        <w:tc>
          <w:tcPr>
            <w:tcW w:w="692" w:type="dxa"/>
          </w:tcPr>
          <w:p w14:paraId="2966E34D" w14:textId="77777777" w:rsidR="00ED3A87" w:rsidRPr="00AF1A82" w:rsidRDefault="00ED3A87" w:rsidP="00ED3A87">
            <w:pPr>
              <w:rPr>
                <w:moveTo w:id="8961" w:author="88692" w:date="2020-06-19T09:26:00Z"/>
                <w:rFonts w:ascii="標楷體" w:eastAsia="標楷體" w:hAnsi="標楷體"/>
              </w:rPr>
            </w:pPr>
            <w:moveTo w:id="8962" w:author="88692" w:date="2020-06-19T09:26:00Z">
              <w:r w:rsidRPr="00AF1A82">
                <w:rPr>
                  <w:rFonts w:ascii="標楷體" w:eastAsia="標楷體" w:hAnsi="標楷體"/>
                </w:rPr>
                <w:t>R/W</w:t>
              </w:r>
            </w:moveTo>
          </w:p>
        </w:tc>
        <w:tc>
          <w:tcPr>
            <w:tcW w:w="3301" w:type="dxa"/>
            <w:vMerge/>
          </w:tcPr>
          <w:p w14:paraId="6B2AC814" w14:textId="77777777" w:rsidR="00ED3A87" w:rsidRPr="00AF1A82" w:rsidRDefault="00ED3A87" w:rsidP="00ED3A87">
            <w:pPr>
              <w:rPr>
                <w:moveTo w:id="8963" w:author="88692" w:date="2020-06-19T09:26:00Z"/>
                <w:rFonts w:ascii="標楷體" w:eastAsia="標楷體" w:hAnsi="標楷體"/>
              </w:rPr>
            </w:pPr>
          </w:p>
        </w:tc>
      </w:tr>
      <w:tr w:rsidR="00ED3A87" w:rsidRPr="00AF1A82" w14:paraId="52458E9D" w14:textId="77777777" w:rsidTr="00ED3A87">
        <w:trPr>
          <w:trHeight w:val="244"/>
          <w:jc w:val="center"/>
        </w:trPr>
        <w:tc>
          <w:tcPr>
            <w:tcW w:w="490" w:type="dxa"/>
          </w:tcPr>
          <w:p w14:paraId="3E728185" w14:textId="77777777" w:rsidR="00ED3A87" w:rsidRPr="00AF1A82" w:rsidRDefault="00ED3A87" w:rsidP="00ED3A87">
            <w:pPr>
              <w:rPr>
                <w:moveTo w:id="8964" w:author="88692" w:date="2020-06-19T09:26:00Z"/>
                <w:rFonts w:ascii="標楷體" w:eastAsia="標楷體" w:hAnsi="標楷體"/>
              </w:rPr>
            </w:pPr>
            <w:moveTo w:id="8965" w:author="88692" w:date="2020-06-19T09:26:00Z">
              <w:r w:rsidRPr="00AF1A82">
                <w:rPr>
                  <w:rFonts w:ascii="標楷體" w:eastAsia="標楷體" w:hAnsi="標楷體" w:hint="eastAsia"/>
                </w:rPr>
                <w:t>1</w:t>
              </w:r>
            </w:moveTo>
          </w:p>
        </w:tc>
        <w:tc>
          <w:tcPr>
            <w:tcW w:w="1918" w:type="dxa"/>
          </w:tcPr>
          <w:p w14:paraId="49DFAEF9" w14:textId="2CA78ABA" w:rsidR="00ED3A87" w:rsidRPr="00AF1A82" w:rsidRDefault="00ED3A87" w:rsidP="00ED3A87">
            <w:pPr>
              <w:rPr>
                <w:moveTo w:id="8966" w:author="88692" w:date="2020-06-19T09:26:00Z"/>
                <w:rFonts w:ascii="標楷體" w:eastAsia="標楷體" w:hAnsi="標楷體"/>
              </w:rPr>
            </w:pPr>
            <w:moveTo w:id="8967" w:author="88692" w:date="2020-06-19T09:26:00Z">
              <w:del w:id="8968" w:author="st1" w:date="2021-04-16T13:56:00Z">
                <w:r w:rsidDel="00FB001C">
                  <w:rPr>
                    <w:rFonts w:ascii="標楷體" w:eastAsia="標楷體" w:hAnsi="標楷體" w:hint="eastAsia"/>
                  </w:rPr>
                  <w:delText>工作月</w:delText>
                </w:r>
              </w:del>
            </w:moveTo>
            <w:ins w:id="8969" w:author="st1" w:date="2021-04-16T13:56:00Z">
              <w:r w:rsidR="00FB001C">
                <w:rPr>
                  <w:rFonts w:ascii="標楷體" w:eastAsia="標楷體" w:hAnsi="標楷體" w:hint="eastAsia"/>
                </w:rPr>
                <w:t>工作月起</w:t>
              </w:r>
            </w:ins>
            <w:moveTo w:id="8970" w:author="88692" w:date="2020-06-19T09:26:00Z">
              <w:del w:id="8971" w:author="st1" w:date="2021-04-16T13:56:00Z">
                <w:r w:rsidDel="00FB001C">
                  <w:rPr>
                    <w:rFonts w:ascii="標楷體" w:eastAsia="標楷體" w:hAnsi="標楷體" w:hint="eastAsia"/>
                  </w:rPr>
                  <w:delText>區間</w:delText>
                </w:r>
              </w:del>
            </w:moveTo>
          </w:p>
        </w:tc>
        <w:tc>
          <w:tcPr>
            <w:tcW w:w="1054" w:type="dxa"/>
          </w:tcPr>
          <w:p w14:paraId="25485043" w14:textId="7127396D" w:rsidR="00ED3A87" w:rsidRPr="00AF1A82" w:rsidRDefault="00ED3A87" w:rsidP="00ED3A87">
            <w:pPr>
              <w:rPr>
                <w:moveTo w:id="8972" w:author="88692" w:date="2020-06-19T09:26:00Z"/>
                <w:rFonts w:ascii="標楷體" w:eastAsia="標楷體" w:hAnsi="標楷體"/>
              </w:rPr>
            </w:pPr>
            <w:moveTo w:id="8973" w:author="88692" w:date="2020-06-19T09:26:00Z">
              <w:r>
                <w:rPr>
                  <w:rFonts w:ascii="標楷體" w:eastAsia="標楷體" w:hAnsi="標楷體" w:hint="eastAsia"/>
                </w:rPr>
                <w:t>9(</w:t>
              </w:r>
              <w:del w:id="8974" w:author="st1" w:date="2021-04-16T13:57:00Z">
                <w:r w:rsidDel="00FB001C">
                  <w:rPr>
                    <w:rFonts w:ascii="標楷體" w:eastAsia="標楷體" w:hAnsi="標楷體" w:hint="eastAsia"/>
                  </w:rPr>
                  <w:delText>5</w:delText>
                </w:r>
              </w:del>
            </w:moveTo>
            <w:ins w:id="8975" w:author="st1" w:date="2021-04-16T13:57:00Z">
              <w:r w:rsidR="00FB001C">
                <w:rPr>
                  <w:rFonts w:ascii="標楷體" w:eastAsia="標楷體" w:hAnsi="標楷體" w:hint="eastAsia"/>
                </w:rPr>
                <w:t>5</w:t>
              </w:r>
            </w:ins>
            <w:moveTo w:id="8976" w:author="88692" w:date="2020-06-19T09:26:00Z">
              <w:r w:rsidRPr="00AF1A82">
                <w:rPr>
                  <w:rFonts w:ascii="標楷體" w:eastAsia="標楷體" w:hAnsi="標楷體" w:hint="eastAsia"/>
                </w:rPr>
                <w:t>)</w:t>
              </w:r>
            </w:moveTo>
          </w:p>
        </w:tc>
        <w:tc>
          <w:tcPr>
            <w:tcW w:w="1152" w:type="dxa"/>
          </w:tcPr>
          <w:p w14:paraId="623BF0F5" w14:textId="5F572243" w:rsidR="00ED3A87" w:rsidRPr="00AF1A82" w:rsidRDefault="00ED3A87" w:rsidP="00ED3A87">
            <w:pPr>
              <w:rPr>
                <w:moveTo w:id="8977" w:author="88692" w:date="2020-06-19T09:26:00Z"/>
                <w:rFonts w:ascii="標楷體" w:eastAsia="標楷體" w:hAnsi="標楷體"/>
              </w:rPr>
            </w:pPr>
            <w:moveTo w:id="8978" w:author="88692" w:date="2020-06-19T09:26:00Z">
              <w:del w:id="8979" w:author="st1" w:date="2021-04-16T13:57:00Z">
                <w:r w:rsidDel="00FB001C">
                  <w:rPr>
                    <w:rFonts w:ascii="標楷體" w:eastAsia="標楷體" w:hAnsi="標楷體" w:hint="eastAsia"/>
                  </w:rPr>
                  <w:delText>系統日當月</w:delText>
                </w:r>
              </w:del>
            </w:moveTo>
            <w:ins w:id="8980" w:author="st1" w:date="2021-04-16T13:57:00Z">
              <w:r w:rsidR="00FB001C">
                <w:rPr>
                  <w:rFonts w:ascii="標楷體" w:eastAsia="標楷體" w:hAnsi="標楷體" w:hint="eastAsia"/>
                </w:rPr>
                <w:t>會計日當月</w:t>
              </w:r>
            </w:ins>
          </w:p>
        </w:tc>
        <w:tc>
          <w:tcPr>
            <w:tcW w:w="1147" w:type="dxa"/>
          </w:tcPr>
          <w:p w14:paraId="3097BFF2" w14:textId="77777777" w:rsidR="00ED3A87" w:rsidRPr="00AF1A82" w:rsidRDefault="00ED3A87" w:rsidP="00ED3A87">
            <w:pPr>
              <w:rPr>
                <w:moveTo w:id="8981" w:author="88692" w:date="2020-06-19T09:26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8AB71B1" w14:textId="77777777" w:rsidR="00ED3A87" w:rsidRPr="00AF1A82" w:rsidRDefault="00ED3A87" w:rsidP="00ED3A87">
            <w:pPr>
              <w:rPr>
                <w:moveTo w:id="8982" w:author="88692" w:date="2020-06-19T09:26:00Z"/>
                <w:rFonts w:ascii="標楷體" w:eastAsia="標楷體" w:hAnsi="標楷體"/>
              </w:rPr>
            </w:pPr>
            <w:moveTo w:id="8983" w:author="88692" w:date="2020-06-19T09:26:00Z">
              <w:r>
                <w:rPr>
                  <w:rFonts w:ascii="標楷體" w:eastAsia="標楷體" w:hAnsi="標楷體" w:hint="eastAsia"/>
                </w:rPr>
                <w:t>V</w:t>
              </w:r>
            </w:moveTo>
          </w:p>
        </w:tc>
        <w:tc>
          <w:tcPr>
            <w:tcW w:w="692" w:type="dxa"/>
          </w:tcPr>
          <w:p w14:paraId="743577C7" w14:textId="77777777" w:rsidR="00ED3A87" w:rsidRPr="00AF1A82" w:rsidRDefault="00ED3A87" w:rsidP="00ED3A87">
            <w:pPr>
              <w:rPr>
                <w:moveTo w:id="8984" w:author="88692" w:date="2020-06-19T09:26:00Z"/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6A5DBDF6" w14:textId="77777777" w:rsidR="00ED3A87" w:rsidRDefault="00ED3A87" w:rsidP="00ED3A87">
            <w:pPr>
              <w:rPr>
                <w:ins w:id="8985" w:author="st1" w:date="2021-04-16T13:57:00Z"/>
                <w:rFonts w:ascii="標楷體" w:eastAsia="標楷體" w:hAnsi="標楷體"/>
              </w:rPr>
            </w:pPr>
            <w:moveTo w:id="8986" w:author="88692" w:date="2020-06-19T09:26:00Z">
              <w:r w:rsidRPr="000F5326">
                <w:rPr>
                  <w:rFonts w:ascii="標楷體" w:eastAsia="標楷體" w:hAnsi="標楷體" w:hint="eastAsia"/>
                </w:rPr>
                <w:t>必輸入</w:t>
              </w:r>
            </w:moveTo>
          </w:p>
          <w:p w14:paraId="4240FD63" w14:textId="5DD91192" w:rsidR="00FB001C" w:rsidRPr="00AF1A82" w:rsidRDefault="00FB001C" w:rsidP="00ED3A87">
            <w:pPr>
              <w:rPr>
                <w:moveTo w:id="8987" w:author="88692" w:date="2020-06-19T09:26:00Z"/>
                <w:rFonts w:ascii="標楷體" w:eastAsia="標楷體" w:hAnsi="標楷體"/>
              </w:rPr>
            </w:pPr>
            <w:ins w:id="8988" w:author="st1" w:date="2021-04-16T13:57:00Z">
              <w:r>
                <w:rPr>
                  <w:rFonts w:ascii="標楷體" w:eastAsia="標楷體" w:hAnsi="標楷體" w:hint="eastAsia"/>
                </w:rPr>
                <w:t>月份範圍01~13</w:t>
              </w:r>
            </w:ins>
          </w:p>
        </w:tc>
      </w:tr>
      <w:tr w:rsidR="00FB001C" w:rsidRPr="00AF1A82" w14:paraId="5A75DC58" w14:textId="77777777" w:rsidTr="00ED3A87">
        <w:trPr>
          <w:trHeight w:val="244"/>
          <w:jc w:val="center"/>
          <w:ins w:id="8989" w:author="st1" w:date="2021-04-16T13:56:00Z"/>
        </w:trPr>
        <w:tc>
          <w:tcPr>
            <w:tcW w:w="490" w:type="dxa"/>
          </w:tcPr>
          <w:p w14:paraId="2B1F2300" w14:textId="77777777" w:rsidR="00FB001C" w:rsidRPr="00AF1A82" w:rsidRDefault="00FB001C" w:rsidP="00ED3A87">
            <w:pPr>
              <w:rPr>
                <w:ins w:id="8990" w:author="st1" w:date="2021-04-16T13:56:00Z"/>
                <w:rFonts w:ascii="標楷體" w:eastAsia="標楷體" w:hAnsi="標楷體"/>
              </w:rPr>
            </w:pPr>
          </w:p>
        </w:tc>
        <w:tc>
          <w:tcPr>
            <w:tcW w:w="1918" w:type="dxa"/>
          </w:tcPr>
          <w:p w14:paraId="648E7E08" w14:textId="2F5253E7" w:rsidR="00FB001C" w:rsidDel="00FB001C" w:rsidRDefault="00FB001C" w:rsidP="00ED3A87">
            <w:pPr>
              <w:rPr>
                <w:ins w:id="8991" w:author="st1" w:date="2021-04-16T13:56:00Z"/>
                <w:rFonts w:ascii="標楷體" w:eastAsia="標楷體" w:hAnsi="標楷體"/>
              </w:rPr>
            </w:pPr>
            <w:ins w:id="8992" w:author="st1" w:date="2021-04-16T13:56:00Z">
              <w:r>
                <w:rPr>
                  <w:rFonts w:ascii="標楷體" w:eastAsia="標楷體" w:hAnsi="標楷體" w:hint="eastAsia"/>
                </w:rPr>
                <w:t>工作月</w:t>
              </w:r>
              <w:proofErr w:type="gramStart"/>
              <w:r>
                <w:rPr>
                  <w:rFonts w:ascii="標楷體" w:eastAsia="標楷體" w:hAnsi="標楷體" w:hint="eastAsia"/>
                </w:rPr>
                <w:t>訖</w:t>
              </w:r>
              <w:proofErr w:type="gramEnd"/>
            </w:ins>
          </w:p>
        </w:tc>
        <w:tc>
          <w:tcPr>
            <w:tcW w:w="1054" w:type="dxa"/>
          </w:tcPr>
          <w:p w14:paraId="4985DA3D" w14:textId="73B0FF8F" w:rsidR="00FB001C" w:rsidRDefault="00FB001C" w:rsidP="00ED3A87">
            <w:pPr>
              <w:rPr>
                <w:ins w:id="8993" w:author="st1" w:date="2021-04-16T13:56:00Z"/>
                <w:rFonts w:ascii="標楷體" w:eastAsia="標楷體" w:hAnsi="標楷體"/>
              </w:rPr>
            </w:pPr>
            <w:ins w:id="8994" w:author="st1" w:date="2021-04-16T13:57:00Z">
              <w:r>
                <w:rPr>
                  <w:rFonts w:ascii="標楷體" w:eastAsia="標楷體" w:hAnsi="標楷體" w:hint="eastAsia"/>
                </w:rPr>
                <w:t>9(5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1152" w:type="dxa"/>
          </w:tcPr>
          <w:p w14:paraId="2F122E21" w14:textId="13B990D4" w:rsidR="00FB001C" w:rsidRDefault="00FB001C" w:rsidP="00ED3A87">
            <w:pPr>
              <w:rPr>
                <w:ins w:id="8995" w:author="st1" w:date="2021-04-16T13:56:00Z"/>
                <w:rFonts w:ascii="標楷體" w:eastAsia="標楷體" w:hAnsi="標楷體"/>
              </w:rPr>
            </w:pPr>
            <w:ins w:id="8996" w:author="st1" w:date="2021-04-16T13:57:00Z">
              <w:r>
                <w:rPr>
                  <w:rFonts w:ascii="標楷體" w:eastAsia="標楷體" w:hAnsi="標楷體" w:hint="eastAsia"/>
                </w:rPr>
                <w:t>會計日當月</w:t>
              </w:r>
            </w:ins>
          </w:p>
        </w:tc>
        <w:tc>
          <w:tcPr>
            <w:tcW w:w="1147" w:type="dxa"/>
          </w:tcPr>
          <w:p w14:paraId="678064E7" w14:textId="77777777" w:rsidR="00FB001C" w:rsidRPr="00AF1A82" w:rsidRDefault="00FB001C" w:rsidP="00ED3A87">
            <w:pPr>
              <w:rPr>
                <w:ins w:id="8997" w:author="st1" w:date="2021-04-16T13:56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ABE59B" w14:textId="54990A65" w:rsidR="00FB001C" w:rsidRDefault="00FB001C" w:rsidP="00ED3A87">
            <w:pPr>
              <w:rPr>
                <w:ins w:id="8998" w:author="st1" w:date="2021-04-16T13:56:00Z"/>
                <w:rFonts w:ascii="標楷體" w:eastAsia="標楷體" w:hAnsi="標楷體"/>
              </w:rPr>
            </w:pPr>
            <w:ins w:id="8999" w:author="st1" w:date="2021-04-16T13:5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2" w:type="dxa"/>
          </w:tcPr>
          <w:p w14:paraId="34945688" w14:textId="77777777" w:rsidR="00FB001C" w:rsidRPr="00AF1A82" w:rsidRDefault="00FB001C" w:rsidP="00ED3A87">
            <w:pPr>
              <w:rPr>
                <w:ins w:id="9000" w:author="st1" w:date="2021-04-16T13:56:00Z"/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6C7D12F3" w14:textId="77777777" w:rsidR="00FB001C" w:rsidRDefault="00FB001C" w:rsidP="00FB001C">
            <w:pPr>
              <w:rPr>
                <w:ins w:id="9001" w:author="st1" w:date="2021-04-16T13:57:00Z"/>
                <w:rFonts w:ascii="標楷體" w:eastAsia="標楷體" w:hAnsi="標楷體"/>
              </w:rPr>
            </w:pPr>
            <w:ins w:id="9002" w:author="st1" w:date="2021-04-16T13:57:00Z">
              <w:r w:rsidRPr="000F5326">
                <w:rPr>
                  <w:rFonts w:ascii="標楷體" w:eastAsia="標楷體" w:hAnsi="標楷體" w:hint="eastAsia"/>
                </w:rPr>
                <w:t>必輸入</w:t>
              </w:r>
            </w:ins>
          </w:p>
          <w:p w14:paraId="4F34B4E0" w14:textId="77777777" w:rsidR="00FB001C" w:rsidRDefault="00FB001C" w:rsidP="00FB001C">
            <w:pPr>
              <w:rPr>
                <w:ins w:id="9003" w:author="st1" w:date="2021-04-16T13:57:00Z"/>
                <w:rFonts w:ascii="標楷體" w:eastAsia="標楷體" w:hAnsi="標楷體"/>
              </w:rPr>
            </w:pPr>
            <w:ins w:id="9004" w:author="st1" w:date="2021-04-16T13:57:00Z">
              <w:r>
                <w:rPr>
                  <w:rFonts w:ascii="標楷體" w:eastAsia="標楷體" w:hAnsi="標楷體" w:hint="eastAsia"/>
                </w:rPr>
                <w:t>月份範圍01~13</w:t>
              </w:r>
            </w:ins>
          </w:p>
          <w:p w14:paraId="39C87679" w14:textId="1881AFA6" w:rsidR="00FB001C" w:rsidRPr="000F5326" w:rsidRDefault="00FB001C" w:rsidP="00FB001C">
            <w:pPr>
              <w:rPr>
                <w:ins w:id="9005" w:author="st1" w:date="2021-04-16T13:56:00Z"/>
                <w:rFonts w:ascii="標楷體" w:eastAsia="標楷體" w:hAnsi="標楷體"/>
              </w:rPr>
            </w:pPr>
            <w:ins w:id="9006" w:author="st1" w:date="2021-04-16T13:57:00Z">
              <w:r>
                <w:rPr>
                  <w:rFonts w:ascii="標楷體" w:eastAsia="標楷體" w:hAnsi="標楷體" w:hint="eastAsia"/>
                </w:rPr>
                <w:t>起不得大於</w:t>
              </w:r>
              <w:proofErr w:type="gramStart"/>
              <w:r>
                <w:rPr>
                  <w:rFonts w:ascii="標楷體" w:eastAsia="標楷體" w:hAnsi="標楷體" w:hint="eastAsia"/>
                </w:rPr>
                <w:t>訖</w:t>
              </w:r>
            </w:ins>
            <w:proofErr w:type="gramEnd"/>
          </w:p>
        </w:tc>
      </w:tr>
    </w:tbl>
    <w:p w14:paraId="517CFA18" w14:textId="77777777" w:rsidR="00ED3A87" w:rsidRPr="00AF1A82" w:rsidRDefault="00ED3A87" w:rsidP="00ED3A87">
      <w:pPr>
        <w:pStyle w:val="a"/>
        <w:rPr>
          <w:moveTo w:id="9007" w:author="88692" w:date="2020-06-19T09:26:00Z"/>
        </w:rPr>
      </w:pPr>
      <w:moveTo w:id="9008" w:author="88692" w:date="2020-06-19T09:26:00Z">
        <w:r w:rsidRPr="00AF1A82">
          <w:rPr>
            <w:rFonts w:hint="eastAsia"/>
          </w:rPr>
          <w:t>輸出畫面資料說明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4306"/>
        <w:gridCol w:w="3436"/>
        <w:gridCol w:w="2221"/>
        <w:tblGridChange w:id="9009">
          <w:tblGrid>
            <w:gridCol w:w="457"/>
            <w:gridCol w:w="2376"/>
            <w:gridCol w:w="1930"/>
            <w:gridCol w:w="903"/>
            <w:gridCol w:w="2533"/>
            <w:gridCol w:w="1436"/>
            <w:gridCol w:w="785"/>
            <w:gridCol w:w="1908"/>
          </w:tblGrid>
        </w:tblGridChange>
      </w:tblGrid>
      <w:tr w:rsidR="00820668" w:rsidRPr="00AF1A82" w14:paraId="68C63F5B" w14:textId="77777777" w:rsidTr="00820668">
        <w:trPr>
          <w:trHeight w:val="388"/>
          <w:jc w:val="center"/>
        </w:trPr>
        <w:tc>
          <w:tcPr>
            <w:tcW w:w="457" w:type="dxa"/>
            <w:vMerge w:val="restart"/>
          </w:tcPr>
          <w:p w14:paraId="1056E903" w14:textId="6F02EFF7" w:rsidR="00820668" w:rsidRPr="00AF1A82" w:rsidRDefault="00820668" w:rsidP="00ED3A87">
            <w:pPr>
              <w:rPr>
                <w:ins w:id="9010" w:author="st1" w:date="2021-04-16T14:11:00Z"/>
                <w:rFonts w:ascii="標楷體" w:eastAsia="標楷體" w:hAnsi="標楷體"/>
              </w:rPr>
            </w:pPr>
            <w:ins w:id="9011" w:author="st1" w:date="2021-04-16T14:15:00Z">
              <w:r w:rsidRPr="00AF1A82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4306" w:type="dxa"/>
            <w:vMerge w:val="restart"/>
          </w:tcPr>
          <w:p w14:paraId="7F7DC40E" w14:textId="77777777" w:rsidR="00820668" w:rsidRPr="00AF1A82" w:rsidDel="00820668" w:rsidRDefault="00820668" w:rsidP="00ED3A87">
            <w:pPr>
              <w:rPr>
                <w:ins w:id="9012" w:author="88692" w:date="2020-06-19T09:26:00Z"/>
                <w:del w:id="9013" w:author="st1" w:date="2021-04-16T14:15:00Z"/>
                <w:rFonts w:ascii="標楷體" w:eastAsia="標楷體" w:hAnsi="標楷體"/>
              </w:rPr>
            </w:pPr>
            <w:ins w:id="9014" w:author="st1" w:date="2021-04-16T14:15:00Z">
              <w:r w:rsidRPr="00AF1A82">
                <w:rPr>
                  <w:rFonts w:ascii="標楷體" w:eastAsia="標楷體" w:hAnsi="標楷體"/>
                </w:rPr>
                <w:t>欄位</w:t>
              </w:r>
            </w:ins>
            <w:moveTo w:id="9015" w:author="88692" w:date="2020-06-19T09:26:00Z">
              <w:del w:id="9016" w:author="st1" w:date="2021-04-16T14:15:00Z">
                <w:r w:rsidRPr="00AF1A82" w:rsidDel="00820668">
                  <w:rPr>
                    <w:rFonts w:ascii="標楷體" w:eastAsia="標楷體" w:hAnsi="標楷體"/>
                  </w:rPr>
                  <w:delText>序號</w:delText>
                </w:r>
              </w:del>
            </w:moveTo>
          </w:p>
          <w:p w14:paraId="2A298C0D" w14:textId="163EBA4C" w:rsidR="00820668" w:rsidRPr="00AF1A82" w:rsidRDefault="00820668" w:rsidP="00ED3A87">
            <w:pPr>
              <w:rPr>
                <w:moveTo w:id="9017" w:author="88692" w:date="2020-06-19T09:26:00Z"/>
                <w:rFonts w:ascii="標楷體" w:eastAsia="標楷體" w:hAnsi="標楷體"/>
              </w:rPr>
            </w:pPr>
            <w:moveTo w:id="9018" w:author="88692" w:date="2020-06-19T09:26:00Z">
              <w:del w:id="9019" w:author="st1" w:date="2021-04-16T14:15:00Z">
                <w:r w:rsidRPr="00AF1A82" w:rsidDel="00820668">
                  <w:rPr>
                    <w:rFonts w:ascii="標楷體" w:eastAsia="標楷體" w:hAnsi="標楷體"/>
                  </w:rPr>
                  <w:delText>欄位</w:delText>
                </w:r>
              </w:del>
            </w:moveTo>
          </w:p>
        </w:tc>
        <w:tc>
          <w:tcPr>
            <w:tcW w:w="3436" w:type="dxa"/>
          </w:tcPr>
          <w:p w14:paraId="16EE86B2" w14:textId="77777777" w:rsidR="00820668" w:rsidRPr="00AF1A82" w:rsidRDefault="00820668" w:rsidP="00ED3A87">
            <w:pPr>
              <w:jc w:val="center"/>
              <w:rPr>
                <w:moveTo w:id="9020" w:author="88692" w:date="2020-06-19T09:26:00Z"/>
                <w:rFonts w:ascii="標楷體" w:eastAsia="標楷體" w:hAnsi="標楷體"/>
              </w:rPr>
            </w:pPr>
            <w:moveTo w:id="9021" w:author="88692" w:date="2020-06-19T09:26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2221" w:type="dxa"/>
            <w:vMerge w:val="restart"/>
          </w:tcPr>
          <w:p w14:paraId="57B22870" w14:textId="77777777" w:rsidR="00820668" w:rsidRPr="00AF1A82" w:rsidRDefault="00820668" w:rsidP="00ED3A87">
            <w:pPr>
              <w:rPr>
                <w:moveTo w:id="9022" w:author="88692" w:date="2020-06-19T09:26:00Z"/>
                <w:rFonts w:ascii="標楷體" w:eastAsia="標楷體" w:hAnsi="標楷體"/>
              </w:rPr>
            </w:pPr>
            <w:moveTo w:id="9023" w:author="88692" w:date="2020-06-19T09:26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820668" w:rsidRPr="00AF1A82" w14:paraId="31DB1FFA" w14:textId="77777777" w:rsidTr="00820668">
        <w:trPr>
          <w:trHeight w:val="244"/>
          <w:jc w:val="center"/>
        </w:trPr>
        <w:tc>
          <w:tcPr>
            <w:tcW w:w="457" w:type="dxa"/>
            <w:vMerge/>
          </w:tcPr>
          <w:p w14:paraId="387EA376" w14:textId="77777777" w:rsidR="00820668" w:rsidRPr="00AF1A82" w:rsidRDefault="00820668" w:rsidP="00ED3A87">
            <w:pPr>
              <w:rPr>
                <w:ins w:id="9024" w:author="st1" w:date="2021-04-16T14:11:00Z"/>
                <w:rFonts w:ascii="標楷體" w:eastAsia="標楷體" w:hAnsi="標楷體"/>
              </w:rPr>
            </w:pPr>
          </w:p>
        </w:tc>
        <w:tc>
          <w:tcPr>
            <w:tcW w:w="4306" w:type="dxa"/>
            <w:vMerge/>
          </w:tcPr>
          <w:p w14:paraId="0501997A" w14:textId="77777777" w:rsidR="00820668" w:rsidRPr="00AF1A82" w:rsidRDefault="00820668" w:rsidP="00ED3A87">
            <w:pPr>
              <w:rPr>
                <w:moveTo w:id="9025" w:author="88692" w:date="2020-06-19T09:26:00Z"/>
                <w:rFonts w:ascii="標楷體" w:eastAsia="標楷體" w:hAnsi="標楷體"/>
              </w:rPr>
            </w:pPr>
          </w:p>
        </w:tc>
        <w:tc>
          <w:tcPr>
            <w:tcW w:w="3436" w:type="dxa"/>
          </w:tcPr>
          <w:p w14:paraId="2969A09C" w14:textId="77777777" w:rsidR="00820668" w:rsidRPr="00AF1A82" w:rsidRDefault="00820668" w:rsidP="00ED3A87">
            <w:pPr>
              <w:rPr>
                <w:moveTo w:id="9026" w:author="88692" w:date="2020-06-19T09:26:00Z"/>
                <w:rFonts w:ascii="標楷體" w:eastAsia="標楷體" w:hAnsi="標楷體"/>
              </w:rPr>
            </w:pPr>
            <w:moveTo w:id="9027" w:author="88692" w:date="2020-06-19T09:26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2221" w:type="dxa"/>
            <w:vMerge/>
          </w:tcPr>
          <w:p w14:paraId="5443387E" w14:textId="77777777" w:rsidR="00820668" w:rsidRPr="00AF1A82" w:rsidRDefault="00820668" w:rsidP="00ED3A87">
            <w:pPr>
              <w:rPr>
                <w:moveTo w:id="9028" w:author="88692" w:date="2020-06-19T09:26:00Z"/>
                <w:rFonts w:ascii="標楷體" w:eastAsia="標楷體" w:hAnsi="標楷體"/>
              </w:rPr>
            </w:pPr>
          </w:p>
        </w:tc>
      </w:tr>
      <w:tr w:rsidR="00820668" w:rsidRPr="00CE4A2F" w14:paraId="38DE4CD5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029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030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031" w:author="st1" w:date="2021-04-16T14:16:00Z">
              <w:tcPr>
                <w:tcW w:w="2833" w:type="dxa"/>
                <w:gridSpan w:val="2"/>
              </w:tcPr>
            </w:tcPrChange>
          </w:tcPr>
          <w:p w14:paraId="70F879AB" w14:textId="65A94907" w:rsidR="00820668" w:rsidRPr="0080507B" w:rsidDel="00FB001C" w:rsidRDefault="00820668">
            <w:pPr>
              <w:rPr>
                <w:ins w:id="9032" w:author="st1" w:date="2021-04-16T14:11:00Z"/>
                <w:rFonts w:ascii="標楷體" w:eastAsia="標楷體" w:hAnsi="標楷體"/>
                <w:rPrChange w:id="9033" w:author="st1" w:date="2021-04-16T14:17:00Z">
                  <w:rPr>
                    <w:ins w:id="9034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035" w:author="st1" w:date="2021-04-16T14:17:00Z">
                <w:pPr>
                  <w:widowControl/>
                  <w:shd w:val="clear" w:color="auto" w:fill="FFFFFF"/>
                  <w:spacing w:line="360" w:lineRule="atLeast"/>
                </w:pPr>
              </w:pPrChange>
            </w:pPr>
            <w:ins w:id="9036" w:author="st1" w:date="2021-04-16T14:13:00Z">
              <w:r w:rsidRPr="0080507B">
                <w:rPr>
                  <w:rFonts w:ascii="標楷體" w:eastAsia="標楷體" w:hAnsi="標楷體"/>
                  <w:rPrChange w:id="9037" w:author="st1" w:date="2021-04-16T14:17:00Z">
                    <w:rPr>
                      <w:color w:val="000000"/>
                    </w:rPr>
                  </w:rPrChange>
                </w:rPr>
                <w:t>1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038" w:author="st1" w:date="2021-04-16T14:16:00Z">
              <w:tcPr>
                <w:tcW w:w="2833" w:type="dxa"/>
                <w:gridSpan w:val="2"/>
              </w:tcPr>
            </w:tcPrChange>
          </w:tcPr>
          <w:p w14:paraId="3E668A5E" w14:textId="48BB7F7B" w:rsidR="00820668" w:rsidRPr="0080507B" w:rsidRDefault="00820668">
            <w:pPr>
              <w:rPr>
                <w:moveTo w:id="9039" w:author="88692" w:date="2020-06-19T09:26:00Z"/>
                <w:rFonts w:ascii="標楷體" w:eastAsia="標楷體" w:hAnsi="標楷體"/>
                <w:rPrChange w:id="9040" w:author="st1" w:date="2021-04-16T14:17:00Z">
                  <w:rPr>
                    <w:moveTo w:id="9041" w:author="88692" w:date="2020-06-19T09:26:00Z"/>
                    <w:rFonts w:ascii="標楷體" w:eastAsia="標楷體" w:hAnsi="標楷體"/>
                    <w:kern w:val="0"/>
                    <w:sz w:val="18"/>
                    <w:szCs w:val="18"/>
                  </w:rPr>
                </w:rPrChange>
              </w:rPr>
              <w:pPrChange w:id="9042" w:author="st1" w:date="2021-04-16T14:17:00Z">
                <w:pPr>
                  <w:widowControl/>
                  <w:shd w:val="clear" w:color="auto" w:fill="FFFFFF"/>
                  <w:spacing w:line="360" w:lineRule="atLeast"/>
                </w:pPr>
              </w:pPrChange>
            </w:pPr>
            <w:proofErr w:type="gramStart"/>
            <w:ins w:id="9043" w:author="st1" w:date="2021-04-16T14:13:00Z">
              <w:r w:rsidRPr="0080507B">
                <w:rPr>
                  <w:rFonts w:ascii="標楷體" w:eastAsia="標楷體" w:hAnsi="標楷體" w:hint="eastAsia"/>
                  <w:rPrChange w:id="9044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部市別</w:t>
              </w:r>
            </w:ins>
            <w:proofErr w:type="gramEnd"/>
            <w:moveTo w:id="9045" w:author="88692" w:date="2020-06-19T09:26:00Z">
              <w:del w:id="9046" w:author="st1" w:date="2021-04-16T13:59:00Z">
                <w:r w:rsidRPr="0080507B" w:rsidDel="00FB001C">
                  <w:rPr>
                    <w:rFonts w:ascii="標楷體" w:eastAsia="標楷體" w:hAnsi="標楷體" w:hint="eastAsia"/>
                    <w:rPrChange w:id="9047" w:author="st1" w:date="2021-04-16T14:17:00Z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</w:rPrChange>
                  </w:rPr>
                  <w:delText>經辦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048" w:author="st1" w:date="2021-04-16T14:16:00Z">
              <w:tcPr>
                <w:tcW w:w="3969" w:type="dxa"/>
                <w:gridSpan w:val="2"/>
              </w:tcPr>
            </w:tcPrChange>
          </w:tcPr>
          <w:p w14:paraId="7ED71C19" w14:textId="32B50CCB" w:rsidR="00820668" w:rsidRPr="0080507B" w:rsidRDefault="00820668">
            <w:pPr>
              <w:rPr>
                <w:moveTo w:id="9049" w:author="88692" w:date="2020-06-19T09:26:00Z"/>
                <w:rFonts w:ascii="標楷體" w:eastAsia="標楷體" w:hAnsi="標楷體"/>
                <w:rPrChange w:id="9050" w:author="st1" w:date="2021-04-16T14:17:00Z">
                  <w:rPr>
                    <w:moveTo w:id="9051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052" w:author="88692" w:date="2020-06-19T09:26:00Z">
              <w:r w:rsidRPr="0080507B">
                <w:rPr>
                  <w:rFonts w:ascii="標楷體" w:eastAsia="標楷體" w:hAnsi="標楷體"/>
                  <w:rPrChange w:id="905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054" w:author="st1" w:date="2021-04-16T14:00:00Z">
                <w:r w:rsidRPr="0080507B" w:rsidDel="00FB001C">
                  <w:rPr>
                    <w:rFonts w:ascii="標楷體" w:eastAsia="標楷體" w:hAnsi="標楷體"/>
                    <w:rPrChange w:id="9055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8</w:delText>
                </w:r>
              </w:del>
            </w:moveTo>
            <w:ins w:id="9056" w:author="st1" w:date="2021-04-16T14:00:00Z">
              <w:r w:rsidRPr="0080507B">
                <w:rPr>
                  <w:rFonts w:ascii="標楷體" w:eastAsia="標楷體" w:hAnsi="標楷體"/>
                  <w:rPrChange w:id="9057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40</w:t>
              </w:r>
            </w:ins>
            <w:moveTo w:id="9058" w:author="88692" w:date="2020-06-19T09:26:00Z">
              <w:r w:rsidRPr="0080507B">
                <w:rPr>
                  <w:rFonts w:ascii="標楷體" w:eastAsia="標楷體" w:hAnsi="標楷體"/>
                  <w:rPrChange w:id="905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060" w:author="st1" w:date="2021-04-16T14:16:00Z">
              <w:tcPr>
                <w:tcW w:w="2693" w:type="dxa"/>
                <w:gridSpan w:val="2"/>
              </w:tcPr>
            </w:tcPrChange>
          </w:tcPr>
          <w:p w14:paraId="1D5DF720" w14:textId="77777777" w:rsidR="00820668" w:rsidRPr="0080507B" w:rsidRDefault="00820668">
            <w:pPr>
              <w:rPr>
                <w:moveTo w:id="9061" w:author="88692" w:date="2020-06-19T09:26:00Z"/>
                <w:rFonts w:ascii="標楷體" w:eastAsia="標楷體" w:hAnsi="標楷體"/>
                <w:rPrChange w:id="9062" w:author="st1" w:date="2021-04-16T14:17:00Z">
                  <w:rPr>
                    <w:moveTo w:id="906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3074862D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064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065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066" w:author="st1" w:date="2021-04-16T14:16:00Z">
              <w:tcPr>
                <w:tcW w:w="2833" w:type="dxa"/>
                <w:gridSpan w:val="2"/>
              </w:tcPr>
            </w:tcPrChange>
          </w:tcPr>
          <w:p w14:paraId="1EE5E78F" w14:textId="6421DA19" w:rsidR="00820668" w:rsidRPr="0080507B" w:rsidDel="00820668" w:rsidRDefault="00820668">
            <w:pPr>
              <w:rPr>
                <w:ins w:id="9067" w:author="st1" w:date="2021-04-16T14:11:00Z"/>
                <w:rFonts w:ascii="標楷體" w:eastAsia="標楷體" w:hAnsi="標楷體"/>
                <w:rPrChange w:id="9068" w:author="st1" w:date="2021-04-16T14:17:00Z">
                  <w:rPr>
                    <w:ins w:id="9069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070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071" w:author="st1" w:date="2021-04-16T14:13:00Z">
              <w:r w:rsidRPr="0080507B">
                <w:rPr>
                  <w:rFonts w:ascii="標楷體" w:eastAsia="標楷體" w:hAnsi="標楷體"/>
                  <w:rPrChange w:id="9072" w:author="st1" w:date="2021-04-16T14:17:00Z">
                    <w:rPr>
                      <w:color w:val="000000"/>
                    </w:rPr>
                  </w:rPrChange>
                </w:rPr>
                <w:t>2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073" w:author="st1" w:date="2021-04-16T14:16:00Z">
              <w:tcPr>
                <w:tcW w:w="2833" w:type="dxa"/>
                <w:gridSpan w:val="2"/>
              </w:tcPr>
            </w:tcPrChange>
          </w:tcPr>
          <w:p w14:paraId="433668C9" w14:textId="2CFF46DC" w:rsidR="00820668" w:rsidRPr="0080507B" w:rsidRDefault="00820668">
            <w:pPr>
              <w:rPr>
                <w:moveTo w:id="9074" w:author="88692" w:date="2020-06-19T09:26:00Z"/>
                <w:rFonts w:ascii="標楷體" w:eastAsia="標楷體" w:hAnsi="標楷體"/>
                <w:rPrChange w:id="9075" w:author="st1" w:date="2021-04-16T14:17:00Z">
                  <w:rPr>
                    <w:moveTo w:id="907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077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078" w:author="st1" w:date="2021-04-16T14:13:00Z">
              <w:r w:rsidRPr="0080507B">
                <w:rPr>
                  <w:rFonts w:ascii="標楷體" w:eastAsia="標楷體" w:hAnsi="標楷體" w:hint="eastAsia"/>
                  <w:rPrChange w:id="9079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房貸專員</w:t>
              </w:r>
            </w:ins>
            <w:moveTo w:id="9080" w:author="88692" w:date="2020-06-19T09:26:00Z">
              <w:del w:id="9081" w:author="st1" w:date="2021-04-16T14:11:00Z">
                <w:r w:rsidRPr="0080507B" w:rsidDel="00820668">
                  <w:rPr>
                    <w:rFonts w:ascii="標楷體" w:eastAsia="標楷體" w:hAnsi="標楷體"/>
                    <w:rPrChange w:id="9082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房貸專員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083" w:author="st1" w:date="2021-04-16T14:16:00Z">
              <w:tcPr>
                <w:tcW w:w="3969" w:type="dxa"/>
                <w:gridSpan w:val="2"/>
              </w:tcPr>
            </w:tcPrChange>
          </w:tcPr>
          <w:p w14:paraId="195EC5F5" w14:textId="6F3D9445" w:rsidR="00820668" w:rsidRPr="0080507B" w:rsidRDefault="00820668">
            <w:pPr>
              <w:rPr>
                <w:moveTo w:id="9084" w:author="88692" w:date="2020-06-19T09:26:00Z"/>
                <w:rFonts w:ascii="標楷體" w:eastAsia="標楷體" w:hAnsi="標楷體"/>
                <w:rPrChange w:id="9085" w:author="st1" w:date="2021-04-16T14:17:00Z">
                  <w:rPr>
                    <w:moveTo w:id="908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087" w:author="88692" w:date="2020-06-19T09:26:00Z">
              <w:r w:rsidRPr="0080507B">
                <w:rPr>
                  <w:rFonts w:ascii="標楷體" w:eastAsia="標楷體" w:hAnsi="標楷體"/>
                  <w:rPrChange w:id="908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089" w:author="st1" w:date="2021-04-16T14:00:00Z">
                <w:r w:rsidRPr="0080507B" w:rsidDel="00FB001C">
                  <w:rPr>
                    <w:rFonts w:ascii="標楷體" w:eastAsia="標楷體" w:hAnsi="標楷體"/>
                    <w:rPrChange w:id="9090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8</w:delText>
                </w:r>
              </w:del>
            </w:moveTo>
            <w:ins w:id="9091" w:author="st1" w:date="2021-04-16T14:00:00Z">
              <w:r w:rsidRPr="0080507B">
                <w:rPr>
                  <w:rFonts w:ascii="標楷體" w:eastAsia="標楷體" w:hAnsi="標楷體"/>
                  <w:rPrChange w:id="9092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</w:t>
              </w:r>
            </w:ins>
            <w:ins w:id="9093" w:author="st1" w:date="2021-04-16T14:01:00Z">
              <w:r w:rsidRPr="0080507B">
                <w:rPr>
                  <w:rFonts w:ascii="標楷體" w:eastAsia="標楷體" w:hAnsi="標楷體"/>
                  <w:rPrChange w:id="9094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0</w:t>
              </w:r>
            </w:ins>
            <w:moveTo w:id="9095" w:author="88692" w:date="2020-06-19T09:26:00Z">
              <w:r w:rsidRPr="0080507B">
                <w:rPr>
                  <w:rFonts w:ascii="標楷體" w:eastAsia="標楷體" w:hAnsi="標楷體"/>
                  <w:rPrChange w:id="9096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097" w:author="st1" w:date="2021-04-16T14:16:00Z">
              <w:tcPr>
                <w:tcW w:w="2693" w:type="dxa"/>
                <w:gridSpan w:val="2"/>
              </w:tcPr>
            </w:tcPrChange>
          </w:tcPr>
          <w:p w14:paraId="63DD00CC" w14:textId="6B1CE671" w:rsidR="00820668" w:rsidRPr="0080507B" w:rsidRDefault="00820668">
            <w:pPr>
              <w:rPr>
                <w:moveTo w:id="9098" w:author="88692" w:date="2020-06-19T09:26:00Z"/>
                <w:rFonts w:ascii="標楷體" w:eastAsia="標楷體" w:hAnsi="標楷體"/>
                <w:rPrChange w:id="9099" w:author="st1" w:date="2021-04-16T14:17:00Z">
                  <w:rPr>
                    <w:moveTo w:id="9100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101" w:author="st1" w:date="2021-04-16T14:00:00Z">
              <w:r w:rsidRPr="0080507B">
                <w:rPr>
                  <w:rFonts w:ascii="標楷體" w:eastAsia="標楷體" w:hAnsi="標楷體" w:hint="eastAsia"/>
                  <w:rPrChange w:id="9102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房貸專員名稱</w:t>
              </w:r>
            </w:ins>
          </w:p>
        </w:tc>
      </w:tr>
      <w:tr w:rsidR="00820668" w:rsidRPr="00CE4A2F" w14:paraId="5695B3B2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103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104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105" w:author="st1" w:date="2021-04-16T14:16:00Z">
              <w:tcPr>
                <w:tcW w:w="2833" w:type="dxa"/>
                <w:gridSpan w:val="2"/>
              </w:tcPr>
            </w:tcPrChange>
          </w:tcPr>
          <w:p w14:paraId="5EAD20D0" w14:textId="4AE8BBEC" w:rsidR="00820668" w:rsidRPr="0080507B" w:rsidDel="00820668" w:rsidRDefault="00820668">
            <w:pPr>
              <w:rPr>
                <w:ins w:id="9106" w:author="st1" w:date="2021-04-16T14:11:00Z"/>
                <w:rFonts w:ascii="標楷體" w:eastAsia="標楷體" w:hAnsi="標楷體"/>
                <w:rPrChange w:id="9107" w:author="st1" w:date="2021-04-16T14:17:00Z">
                  <w:rPr>
                    <w:ins w:id="9108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09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10" w:author="st1" w:date="2021-04-16T14:13:00Z">
              <w:r w:rsidRPr="0080507B">
                <w:rPr>
                  <w:rFonts w:ascii="標楷體" w:eastAsia="標楷體" w:hAnsi="標楷體"/>
                  <w:rPrChange w:id="9111" w:author="st1" w:date="2021-04-16T14:17:00Z">
                    <w:rPr>
                      <w:color w:val="000000"/>
                    </w:rPr>
                  </w:rPrChange>
                </w:rPr>
                <w:t>3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112" w:author="st1" w:date="2021-04-16T14:16:00Z">
              <w:tcPr>
                <w:tcW w:w="2833" w:type="dxa"/>
                <w:gridSpan w:val="2"/>
              </w:tcPr>
            </w:tcPrChange>
          </w:tcPr>
          <w:p w14:paraId="014C2DB0" w14:textId="4CBA1A24" w:rsidR="00820668" w:rsidRPr="0080507B" w:rsidRDefault="00820668">
            <w:pPr>
              <w:rPr>
                <w:moveTo w:id="9113" w:author="88692" w:date="2020-06-19T09:26:00Z"/>
                <w:rFonts w:ascii="標楷體" w:eastAsia="標楷體" w:hAnsi="標楷體"/>
                <w:rPrChange w:id="9114" w:author="st1" w:date="2021-04-16T14:17:00Z">
                  <w:rPr>
                    <w:moveTo w:id="9115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16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17" w:author="st1" w:date="2021-04-16T14:13:00Z">
              <w:r w:rsidRPr="0080507B">
                <w:rPr>
                  <w:rFonts w:ascii="標楷體" w:eastAsia="標楷體" w:hAnsi="標楷體" w:hint="eastAsia"/>
                  <w:rPrChange w:id="9118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戶名</w:t>
              </w:r>
            </w:ins>
            <w:moveTo w:id="9119" w:author="88692" w:date="2020-06-19T09:26:00Z">
              <w:del w:id="9120" w:author="st1" w:date="2021-04-16T14:11:00Z">
                <w:r w:rsidRPr="0080507B" w:rsidDel="00820668">
                  <w:rPr>
                    <w:rFonts w:ascii="標楷體" w:eastAsia="標楷體" w:hAnsi="標楷體"/>
                    <w:rPrChange w:id="9121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戶名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122" w:author="st1" w:date="2021-04-16T14:16:00Z">
              <w:tcPr>
                <w:tcW w:w="3969" w:type="dxa"/>
                <w:gridSpan w:val="2"/>
              </w:tcPr>
            </w:tcPrChange>
          </w:tcPr>
          <w:p w14:paraId="62817B66" w14:textId="204C882F" w:rsidR="00820668" w:rsidRPr="0080507B" w:rsidRDefault="00820668">
            <w:pPr>
              <w:rPr>
                <w:moveTo w:id="9123" w:author="88692" w:date="2020-06-19T09:26:00Z"/>
                <w:rFonts w:ascii="標楷體" w:eastAsia="標楷體" w:hAnsi="標楷體"/>
                <w:rPrChange w:id="9124" w:author="st1" w:date="2021-04-16T14:17:00Z">
                  <w:rPr>
                    <w:moveTo w:id="9125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126" w:author="88692" w:date="2020-06-19T09:26:00Z">
              <w:r w:rsidRPr="0080507B">
                <w:rPr>
                  <w:rFonts w:ascii="標楷體" w:eastAsia="標楷體" w:hAnsi="標楷體"/>
                  <w:rPrChange w:id="9127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128" w:author="st1" w:date="2021-04-16T14:01:00Z">
                <w:r w:rsidRPr="0080507B" w:rsidDel="00FB001C">
                  <w:rPr>
                    <w:rFonts w:ascii="標楷體" w:eastAsia="標楷體" w:hAnsi="標楷體"/>
                    <w:rPrChange w:id="9129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1</w:delText>
                </w:r>
              </w:del>
            </w:moveTo>
            <w:ins w:id="9130" w:author="st1" w:date="2021-04-16T14:01:00Z">
              <w:r w:rsidRPr="0080507B">
                <w:rPr>
                  <w:rFonts w:ascii="標楷體" w:eastAsia="標楷體" w:hAnsi="標楷體"/>
                  <w:rPrChange w:id="9131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</w:t>
              </w:r>
            </w:ins>
            <w:moveTo w:id="9132" w:author="88692" w:date="2020-06-19T09:26:00Z">
              <w:r w:rsidRPr="0080507B">
                <w:rPr>
                  <w:rFonts w:ascii="標楷體" w:eastAsia="標楷體" w:hAnsi="標楷體"/>
                  <w:rPrChange w:id="913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00)</w:t>
              </w:r>
            </w:moveTo>
          </w:p>
        </w:tc>
        <w:tc>
          <w:tcPr>
            <w:tcW w:w="2221" w:type="dxa"/>
            <w:shd w:val="clear" w:color="auto" w:fill="auto"/>
            <w:tcPrChange w:id="9134" w:author="st1" w:date="2021-04-16T14:16:00Z">
              <w:tcPr>
                <w:tcW w:w="2693" w:type="dxa"/>
                <w:gridSpan w:val="2"/>
              </w:tcPr>
            </w:tcPrChange>
          </w:tcPr>
          <w:p w14:paraId="1C67D651" w14:textId="77777777" w:rsidR="00820668" w:rsidRPr="0080507B" w:rsidRDefault="00820668">
            <w:pPr>
              <w:rPr>
                <w:moveTo w:id="9135" w:author="88692" w:date="2020-06-19T09:26:00Z"/>
                <w:rFonts w:ascii="標楷體" w:eastAsia="標楷體" w:hAnsi="標楷體"/>
                <w:rPrChange w:id="9136" w:author="st1" w:date="2021-04-16T14:17:00Z">
                  <w:rPr>
                    <w:moveTo w:id="913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5BF594F2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138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139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140" w:author="st1" w:date="2021-04-16T14:16:00Z">
              <w:tcPr>
                <w:tcW w:w="2833" w:type="dxa"/>
                <w:gridSpan w:val="2"/>
              </w:tcPr>
            </w:tcPrChange>
          </w:tcPr>
          <w:p w14:paraId="091B7575" w14:textId="30BF28C0" w:rsidR="00820668" w:rsidRPr="0080507B" w:rsidDel="00820668" w:rsidRDefault="00820668">
            <w:pPr>
              <w:rPr>
                <w:ins w:id="9141" w:author="st1" w:date="2021-04-16T14:11:00Z"/>
                <w:rFonts w:ascii="標楷體" w:eastAsia="標楷體" w:hAnsi="標楷體"/>
                <w:rPrChange w:id="9142" w:author="st1" w:date="2021-04-16T14:17:00Z">
                  <w:rPr>
                    <w:ins w:id="9143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44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45" w:author="st1" w:date="2021-04-16T14:13:00Z">
              <w:r w:rsidRPr="0080507B">
                <w:rPr>
                  <w:rFonts w:ascii="標楷體" w:eastAsia="標楷體" w:hAnsi="標楷體"/>
                  <w:rPrChange w:id="9146" w:author="st1" w:date="2021-04-16T14:17:00Z">
                    <w:rPr>
                      <w:color w:val="000000"/>
                    </w:rPr>
                  </w:rPrChange>
                </w:rPr>
                <w:t>4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147" w:author="st1" w:date="2021-04-16T14:16:00Z">
              <w:tcPr>
                <w:tcW w:w="2833" w:type="dxa"/>
                <w:gridSpan w:val="2"/>
              </w:tcPr>
            </w:tcPrChange>
          </w:tcPr>
          <w:p w14:paraId="481B9E70" w14:textId="6255C1BD" w:rsidR="00820668" w:rsidRPr="0080507B" w:rsidRDefault="00820668">
            <w:pPr>
              <w:rPr>
                <w:moveTo w:id="9148" w:author="88692" w:date="2020-06-19T09:26:00Z"/>
                <w:rFonts w:ascii="標楷體" w:eastAsia="標楷體" w:hAnsi="標楷體"/>
                <w:rPrChange w:id="9149" w:author="st1" w:date="2021-04-16T14:17:00Z">
                  <w:rPr>
                    <w:moveTo w:id="9150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5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52" w:author="st1" w:date="2021-04-16T14:13:00Z">
              <w:r w:rsidRPr="0080507B">
                <w:rPr>
                  <w:rFonts w:ascii="標楷體" w:eastAsia="標楷體" w:hAnsi="標楷體" w:hint="eastAsia"/>
                  <w:rPrChange w:id="9153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戶號</w:t>
              </w:r>
            </w:ins>
            <w:moveTo w:id="9154" w:author="88692" w:date="2020-06-19T09:26:00Z">
              <w:del w:id="9155" w:author="st1" w:date="2021-04-16T14:11:00Z">
                <w:r w:rsidRPr="0080507B" w:rsidDel="00820668">
                  <w:rPr>
                    <w:rFonts w:ascii="標楷體" w:eastAsia="標楷體" w:hAnsi="標楷體"/>
                    <w:rPrChange w:id="9156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戶號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157" w:author="st1" w:date="2021-04-16T14:16:00Z">
              <w:tcPr>
                <w:tcW w:w="3969" w:type="dxa"/>
                <w:gridSpan w:val="2"/>
              </w:tcPr>
            </w:tcPrChange>
          </w:tcPr>
          <w:p w14:paraId="669A024E" w14:textId="21CA8D6E" w:rsidR="00820668" w:rsidRPr="0080507B" w:rsidRDefault="00820668">
            <w:pPr>
              <w:rPr>
                <w:moveTo w:id="9158" w:author="88692" w:date="2020-06-19T09:26:00Z"/>
                <w:rFonts w:ascii="標楷體" w:eastAsia="標楷體" w:hAnsi="標楷體"/>
                <w:rPrChange w:id="9159" w:author="st1" w:date="2021-04-16T14:17:00Z">
                  <w:rPr>
                    <w:moveTo w:id="9160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161" w:author="88692" w:date="2020-06-19T09:26:00Z">
              <w:r w:rsidRPr="0080507B">
                <w:rPr>
                  <w:rFonts w:ascii="標楷體" w:eastAsia="標楷體" w:hAnsi="標楷體"/>
                  <w:rPrChange w:id="9162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9(7)</w:t>
              </w:r>
              <w:del w:id="9163" w:author="st1" w:date="2021-04-16T14:01:00Z">
                <w:r w:rsidRPr="0080507B" w:rsidDel="00FB001C">
                  <w:rPr>
                    <w:rFonts w:ascii="標楷體" w:eastAsia="標楷體" w:hAnsi="標楷體"/>
                    <w:rPrChange w:id="9164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-9(3)-9(3)</w:delText>
                </w:r>
              </w:del>
            </w:moveTo>
          </w:p>
        </w:tc>
        <w:tc>
          <w:tcPr>
            <w:tcW w:w="2221" w:type="dxa"/>
            <w:shd w:val="clear" w:color="auto" w:fill="auto"/>
            <w:tcPrChange w:id="9165" w:author="st1" w:date="2021-04-16T14:16:00Z">
              <w:tcPr>
                <w:tcW w:w="2693" w:type="dxa"/>
                <w:gridSpan w:val="2"/>
              </w:tcPr>
            </w:tcPrChange>
          </w:tcPr>
          <w:p w14:paraId="3D575F73" w14:textId="7469D3ED" w:rsidR="00820668" w:rsidRPr="0080507B" w:rsidRDefault="00820668">
            <w:pPr>
              <w:rPr>
                <w:moveTo w:id="9166" w:author="88692" w:date="2020-06-19T09:26:00Z"/>
                <w:rFonts w:ascii="標楷體" w:eastAsia="標楷體" w:hAnsi="標楷體"/>
                <w:rPrChange w:id="9167" w:author="st1" w:date="2021-04-16T14:17:00Z">
                  <w:rPr>
                    <w:moveTo w:id="916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9169" w:author="st1" w:date="2021-04-16T14:03:00Z">
              <w:r w:rsidRPr="0080507B">
                <w:rPr>
                  <w:rFonts w:ascii="標楷體" w:eastAsia="標楷體" w:hAnsi="標楷體" w:hint="eastAsia"/>
                  <w:rPrChange w:id="9170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前補零</w:t>
              </w:r>
            </w:ins>
            <w:proofErr w:type="gramEnd"/>
          </w:p>
        </w:tc>
      </w:tr>
      <w:tr w:rsidR="00820668" w:rsidRPr="00CE4A2F" w14:paraId="6A4778D0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171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9172" w:author="st1" w:date="2021-04-16T14:01:00Z"/>
          <w:trPrChange w:id="9173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174" w:author="st1" w:date="2021-04-16T14:16:00Z">
              <w:tcPr>
                <w:tcW w:w="2833" w:type="dxa"/>
                <w:gridSpan w:val="2"/>
              </w:tcPr>
            </w:tcPrChange>
          </w:tcPr>
          <w:p w14:paraId="279DC957" w14:textId="19D040C7" w:rsidR="00820668" w:rsidRPr="0080507B" w:rsidRDefault="00820668">
            <w:pPr>
              <w:rPr>
                <w:ins w:id="9175" w:author="st1" w:date="2021-04-16T14:11:00Z"/>
                <w:rFonts w:ascii="標楷體" w:eastAsia="標楷體" w:hAnsi="標楷體"/>
                <w:rPrChange w:id="9176" w:author="st1" w:date="2021-04-16T14:17:00Z">
                  <w:rPr>
                    <w:ins w:id="9177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7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79" w:author="st1" w:date="2021-04-16T14:13:00Z">
              <w:r w:rsidRPr="0080507B">
                <w:rPr>
                  <w:rFonts w:ascii="標楷體" w:eastAsia="標楷體" w:hAnsi="標楷體"/>
                  <w:rPrChange w:id="9180" w:author="st1" w:date="2021-04-16T14:17:00Z">
                    <w:rPr>
                      <w:color w:val="000000"/>
                    </w:rPr>
                  </w:rPrChange>
                </w:rPr>
                <w:t>5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181" w:author="st1" w:date="2021-04-16T14:16:00Z">
              <w:tcPr>
                <w:tcW w:w="2833" w:type="dxa"/>
                <w:gridSpan w:val="2"/>
              </w:tcPr>
            </w:tcPrChange>
          </w:tcPr>
          <w:p w14:paraId="17183AD5" w14:textId="0F0B51FF" w:rsidR="00820668" w:rsidRPr="0080507B" w:rsidRDefault="00820668">
            <w:pPr>
              <w:rPr>
                <w:ins w:id="9182" w:author="st1" w:date="2021-04-16T14:01:00Z"/>
                <w:rFonts w:ascii="標楷體" w:eastAsia="標楷體" w:hAnsi="標楷體"/>
                <w:rPrChange w:id="9183" w:author="st1" w:date="2021-04-16T14:17:00Z">
                  <w:rPr>
                    <w:ins w:id="9184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185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186" w:author="st1" w:date="2021-04-16T14:13:00Z">
              <w:r w:rsidRPr="0080507B">
                <w:rPr>
                  <w:rFonts w:ascii="標楷體" w:eastAsia="標楷體" w:hAnsi="標楷體" w:hint="eastAsia"/>
                  <w:rPrChange w:id="9187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額度</w:t>
              </w:r>
            </w:ins>
          </w:p>
        </w:tc>
        <w:tc>
          <w:tcPr>
            <w:tcW w:w="3436" w:type="dxa"/>
            <w:shd w:val="clear" w:color="auto" w:fill="auto"/>
            <w:tcPrChange w:id="9188" w:author="st1" w:date="2021-04-16T14:16:00Z">
              <w:tcPr>
                <w:tcW w:w="3969" w:type="dxa"/>
                <w:gridSpan w:val="2"/>
              </w:tcPr>
            </w:tcPrChange>
          </w:tcPr>
          <w:p w14:paraId="1795BB5A" w14:textId="333EA55C" w:rsidR="00820668" w:rsidRPr="0080507B" w:rsidRDefault="00820668">
            <w:pPr>
              <w:rPr>
                <w:ins w:id="9189" w:author="st1" w:date="2021-04-16T14:01:00Z"/>
                <w:rFonts w:ascii="標楷體" w:eastAsia="標楷體" w:hAnsi="標楷體"/>
                <w:rPrChange w:id="9190" w:author="st1" w:date="2021-04-16T14:17:00Z">
                  <w:rPr>
                    <w:ins w:id="9191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192" w:author="st1" w:date="2021-04-16T14:01:00Z">
              <w:r w:rsidRPr="0080507B">
                <w:rPr>
                  <w:rFonts w:ascii="標楷體" w:eastAsia="標楷體" w:hAnsi="標楷體"/>
                  <w:rPrChange w:id="919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</w:p>
        </w:tc>
        <w:tc>
          <w:tcPr>
            <w:tcW w:w="2221" w:type="dxa"/>
            <w:shd w:val="clear" w:color="auto" w:fill="auto"/>
            <w:tcPrChange w:id="9194" w:author="st1" w:date="2021-04-16T14:16:00Z">
              <w:tcPr>
                <w:tcW w:w="2693" w:type="dxa"/>
                <w:gridSpan w:val="2"/>
              </w:tcPr>
            </w:tcPrChange>
          </w:tcPr>
          <w:p w14:paraId="7D3AC770" w14:textId="4D1E1066" w:rsidR="00820668" w:rsidRPr="0080507B" w:rsidRDefault="00820668">
            <w:pPr>
              <w:rPr>
                <w:ins w:id="9195" w:author="st1" w:date="2021-04-16T14:02:00Z"/>
                <w:rFonts w:ascii="標楷體" w:eastAsia="標楷體" w:hAnsi="標楷體"/>
                <w:rPrChange w:id="9196" w:author="st1" w:date="2021-04-16T14:17:00Z">
                  <w:rPr>
                    <w:ins w:id="9197" w:author="st1" w:date="2021-04-16T14:0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198" w:author="st1" w:date="2021-04-16T14:03:00Z">
              <w:r w:rsidRPr="0080507B">
                <w:rPr>
                  <w:rFonts w:ascii="標楷體" w:eastAsia="標楷體" w:hAnsi="標楷體" w:hint="eastAsia"/>
                  <w:rPrChange w:id="9199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額度</w:t>
              </w:r>
            </w:ins>
            <w:ins w:id="9200" w:author="st1" w:date="2021-04-16T14:01:00Z">
              <w:r w:rsidRPr="0080507B">
                <w:rPr>
                  <w:rFonts w:ascii="標楷體" w:eastAsia="標楷體" w:hAnsi="標楷體" w:hint="eastAsia"/>
                  <w:rPrChange w:id="9201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序號</w:t>
              </w:r>
            </w:ins>
          </w:p>
          <w:p w14:paraId="66411820" w14:textId="7A8D03DB" w:rsidR="00820668" w:rsidRPr="0080507B" w:rsidRDefault="00820668">
            <w:pPr>
              <w:rPr>
                <w:ins w:id="9202" w:author="st1" w:date="2021-04-16T14:01:00Z"/>
                <w:rFonts w:ascii="標楷體" w:eastAsia="標楷體" w:hAnsi="標楷體"/>
                <w:rPrChange w:id="9203" w:author="st1" w:date="2021-04-16T14:17:00Z">
                  <w:rPr>
                    <w:ins w:id="9204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9205" w:author="st1" w:date="2021-04-16T14:02:00Z">
              <w:r w:rsidRPr="0080507B">
                <w:rPr>
                  <w:rFonts w:ascii="標楷體" w:eastAsia="標楷體" w:hAnsi="標楷體" w:hint="eastAsia"/>
                  <w:rPrChange w:id="9206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前補零</w:t>
              </w:r>
            </w:ins>
            <w:proofErr w:type="gramEnd"/>
          </w:p>
        </w:tc>
      </w:tr>
      <w:tr w:rsidR="00820668" w:rsidRPr="00CE4A2F" w14:paraId="36565467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207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9208" w:author="st1" w:date="2021-04-16T14:01:00Z"/>
          <w:trPrChange w:id="9209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210" w:author="st1" w:date="2021-04-16T14:16:00Z">
              <w:tcPr>
                <w:tcW w:w="2833" w:type="dxa"/>
                <w:gridSpan w:val="2"/>
              </w:tcPr>
            </w:tcPrChange>
          </w:tcPr>
          <w:p w14:paraId="5AA1AD88" w14:textId="27ECE353" w:rsidR="00820668" w:rsidRPr="0080507B" w:rsidRDefault="00820668">
            <w:pPr>
              <w:rPr>
                <w:ins w:id="9211" w:author="st1" w:date="2021-04-16T14:11:00Z"/>
                <w:rFonts w:ascii="標楷體" w:eastAsia="標楷體" w:hAnsi="標楷體"/>
                <w:rPrChange w:id="9212" w:author="st1" w:date="2021-04-16T14:17:00Z">
                  <w:rPr>
                    <w:ins w:id="9213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14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15" w:author="st1" w:date="2021-04-16T14:13:00Z">
              <w:r w:rsidRPr="0080507B">
                <w:rPr>
                  <w:rFonts w:ascii="標楷體" w:eastAsia="標楷體" w:hAnsi="標楷體"/>
                  <w:rPrChange w:id="9216" w:author="st1" w:date="2021-04-16T14:17:00Z">
                    <w:rPr>
                      <w:color w:val="000000"/>
                    </w:rPr>
                  </w:rPrChange>
                </w:rPr>
                <w:t>6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217" w:author="st1" w:date="2021-04-16T14:16:00Z">
              <w:tcPr>
                <w:tcW w:w="2833" w:type="dxa"/>
                <w:gridSpan w:val="2"/>
              </w:tcPr>
            </w:tcPrChange>
          </w:tcPr>
          <w:p w14:paraId="36FA846E" w14:textId="4CE7AC4A" w:rsidR="00820668" w:rsidRPr="0080507B" w:rsidRDefault="00820668">
            <w:pPr>
              <w:rPr>
                <w:ins w:id="9218" w:author="st1" w:date="2021-04-16T14:01:00Z"/>
                <w:rFonts w:ascii="標楷體" w:eastAsia="標楷體" w:hAnsi="標楷體"/>
                <w:rPrChange w:id="9219" w:author="st1" w:date="2021-04-16T14:17:00Z">
                  <w:rPr>
                    <w:ins w:id="9220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2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22" w:author="st1" w:date="2021-04-16T14:13:00Z">
              <w:r w:rsidRPr="0080507B">
                <w:rPr>
                  <w:rFonts w:ascii="標楷體" w:eastAsia="標楷體" w:hAnsi="標楷體" w:hint="eastAsia"/>
                  <w:rPrChange w:id="9223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撥款</w:t>
              </w:r>
            </w:ins>
          </w:p>
        </w:tc>
        <w:tc>
          <w:tcPr>
            <w:tcW w:w="3436" w:type="dxa"/>
            <w:shd w:val="clear" w:color="auto" w:fill="auto"/>
            <w:tcPrChange w:id="9224" w:author="st1" w:date="2021-04-16T14:16:00Z">
              <w:tcPr>
                <w:tcW w:w="3969" w:type="dxa"/>
                <w:gridSpan w:val="2"/>
              </w:tcPr>
            </w:tcPrChange>
          </w:tcPr>
          <w:p w14:paraId="43B73798" w14:textId="0C45744B" w:rsidR="00820668" w:rsidRPr="0080507B" w:rsidRDefault="00820668">
            <w:pPr>
              <w:rPr>
                <w:ins w:id="9225" w:author="st1" w:date="2021-04-16T14:01:00Z"/>
                <w:rFonts w:ascii="標楷體" w:eastAsia="標楷體" w:hAnsi="標楷體"/>
                <w:rPrChange w:id="9226" w:author="st1" w:date="2021-04-16T14:17:00Z">
                  <w:rPr>
                    <w:ins w:id="9227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228" w:author="st1" w:date="2021-04-16T14:01:00Z">
              <w:r w:rsidRPr="0080507B">
                <w:rPr>
                  <w:rFonts w:ascii="標楷體" w:eastAsia="標楷體" w:hAnsi="標楷體"/>
                  <w:rPrChange w:id="922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</w:p>
        </w:tc>
        <w:tc>
          <w:tcPr>
            <w:tcW w:w="2221" w:type="dxa"/>
            <w:shd w:val="clear" w:color="auto" w:fill="auto"/>
            <w:tcPrChange w:id="9230" w:author="st1" w:date="2021-04-16T14:16:00Z">
              <w:tcPr>
                <w:tcW w:w="2693" w:type="dxa"/>
                <w:gridSpan w:val="2"/>
              </w:tcPr>
            </w:tcPrChange>
          </w:tcPr>
          <w:p w14:paraId="5FF3BF4B" w14:textId="36652293" w:rsidR="00820668" w:rsidRPr="0080507B" w:rsidRDefault="00820668">
            <w:pPr>
              <w:rPr>
                <w:ins w:id="9231" w:author="st1" w:date="2021-04-16T14:03:00Z"/>
                <w:rFonts w:ascii="標楷體" w:eastAsia="標楷體" w:hAnsi="標楷體"/>
                <w:rPrChange w:id="9232" w:author="st1" w:date="2021-04-16T14:17:00Z">
                  <w:rPr>
                    <w:ins w:id="9233" w:author="st1" w:date="2021-04-16T14:0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234" w:author="st1" w:date="2021-04-16T14:01:00Z">
              <w:r w:rsidRPr="0080507B">
                <w:rPr>
                  <w:rFonts w:ascii="標楷體" w:eastAsia="標楷體" w:hAnsi="標楷體" w:hint="eastAsia"/>
                  <w:rPrChange w:id="9235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撥款</w:t>
              </w:r>
            </w:ins>
            <w:ins w:id="9236" w:author="st1" w:date="2021-04-16T14:03:00Z">
              <w:r w:rsidRPr="0080507B">
                <w:rPr>
                  <w:rFonts w:ascii="標楷體" w:eastAsia="標楷體" w:hAnsi="標楷體" w:hint="eastAsia"/>
                  <w:rPrChange w:id="9237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序號</w:t>
              </w:r>
            </w:ins>
          </w:p>
          <w:p w14:paraId="66DC8E92" w14:textId="58D26F44" w:rsidR="00820668" w:rsidRPr="0080507B" w:rsidRDefault="00820668">
            <w:pPr>
              <w:rPr>
                <w:ins w:id="9238" w:author="st1" w:date="2021-04-16T14:01:00Z"/>
                <w:rFonts w:ascii="標楷體" w:eastAsia="標楷體" w:hAnsi="標楷體"/>
                <w:rPrChange w:id="9239" w:author="st1" w:date="2021-04-16T14:17:00Z">
                  <w:rPr>
                    <w:ins w:id="9240" w:author="st1" w:date="2021-04-16T14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9241" w:author="st1" w:date="2021-04-16T14:03:00Z">
              <w:r w:rsidRPr="0080507B">
                <w:rPr>
                  <w:rFonts w:ascii="標楷體" w:eastAsia="標楷體" w:hAnsi="標楷體" w:hint="eastAsia"/>
                  <w:rPrChange w:id="9242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前補零</w:t>
              </w:r>
            </w:ins>
            <w:proofErr w:type="gramEnd"/>
          </w:p>
        </w:tc>
      </w:tr>
      <w:tr w:rsidR="00820668" w:rsidRPr="00CE4A2F" w14:paraId="7234409B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243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244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245" w:author="st1" w:date="2021-04-16T14:16:00Z">
              <w:tcPr>
                <w:tcW w:w="2833" w:type="dxa"/>
                <w:gridSpan w:val="2"/>
              </w:tcPr>
            </w:tcPrChange>
          </w:tcPr>
          <w:p w14:paraId="019F5801" w14:textId="43B56057" w:rsidR="00820668" w:rsidRPr="0080507B" w:rsidDel="00820668" w:rsidRDefault="00820668">
            <w:pPr>
              <w:rPr>
                <w:ins w:id="9246" w:author="st1" w:date="2021-04-16T14:11:00Z"/>
                <w:rFonts w:ascii="標楷體" w:eastAsia="標楷體" w:hAnsi="標楷體"/>
                <w:rPrChange w:id="9247" w:author="st1" w:date="2021-04-16T14:17:00Z">
                  <w:rPr>
                    <w:ins w:id="9248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49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50" w:author="st1" w:date="2021-04-16T14:13:00Z">
              <w:r w:rsidRPr="0080507B">
                <w:rPr>
                  <w:rFonts w:ascii="標楷體" w:eastAsia="標楷體" w:hAnsi="標楷體"/>
                  <w:rPrChange w:id="9251" w:author="st1" w:date="2021-04-16T14:17:00Z">
                    <w:rPr>
                      <w:color w:val="000000"/>
                    </w:rPr>
                  </w:rPrChange>
                </w:rPr>
                <w:t>7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252" w:author="st1" w:date="2021-04-16T14:16:00Z">
              <w:tcPr>
                <w:tcW w:w="2833" w:type="dxa"/>
                <w:gridSpan w:val="2"/>
              </w:tcPr>
            </w:tcPrChange>
          </w:tcPr>
          <w:p w14:paraId="775FDD67" w14:textId="7C5D3FA2" w:rsidR="00820668" w:rsidRPr="0080507B" w:rsidRDefault="00820668">
            <w:pPr>
              <w:rPr>
                <w:moveTo w:id="9253" w:author="88692" w:date="2020-06-19T09:26:00Z"/>
                <w:rFonts w:ascii="標楷體" w:eastAsia="標楷體" w:hAnsi="標楷體"/>
                <w:rPrChange w:id="9254" w:author="st1" w:date="2021-04-16T14:17:00Z">
                  <w:rPr>
                    <w:moveTo w:id="9255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56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57" w:author="st1" w:date="2021-04-16T14:13:00Z">
              <w:r w:rsidRPr="0080507B">
                <w:rPr>
                  <w:rFonts w:ascii="標楷體" w:eastAsia="標楷體" w:hAnsi="標楷體" w:hint="eastAsia"/>
                  <w:rPrChange w:id="9258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撥款日</w:t>
              </w:r>
            </w:ins>
            <w:moveTo w:id="9259" w:author="88692" w:date="2020-06-19T09:26:00Z">
              <w:del w:id="9260" w:author="st1" w:date="2021-04-16T14:11:00Z">
                <w:r w:rsidRPr="0080507B" w:rsidDel="00820668">
                  <w:rPr>
                    <w:rFonts w:ascii="標楷體" w:eastAsia="標楷體" w:hAnsi="標楷體"/>
                    <w:rPrChange w:id="9261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撥款日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262" w:author="st1" w:date="2021-04-16T14:16:00Z">
              <w:tcPr>
                <w:tcW w:w="3969" w:type="dxa"/>
                <w:gridSpan w:val="2"/>
              </w:tcPr>
            </w:tcPrChange>
          </w:tcPr>
          <w:p w14:paraId="33BDC249" w14:textId="77777777" w:rsidR="00820668" w:rsidRPr="0080507B" w:rsidRDefault="00820668">
            <w:pPr>
              <w:rPr>
                <w:moveTo w:id="9263" w:author="88692" w:date="2020-06-19T09:26:00Z"/>
                <w:rFonts w:ascii="標楷體" w:eastAsia="標楷體" w:hAnsi="標楷體"/>
                <w:rPrChange w:id="9264" w:author="st1" w:date="2021-04-16T14:17:00Z">
                  <w:rPr>
                    <w:moveTo w:id="9265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266" w:author="88692" w:date="2020-06-19T09:26:00Z">
              <w:r w:rsidRPr="0080507B">
                <w:rPr>
                  <w:rFonts w:ascii="標楷體" w:eastAsia="標楷體" w:hAnsi="標楷體"/>
                  <w:rPrChange w:id="9267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999/99/99</w:t>
              </w:r>
            </w:moveTo>
          </w:p>
        </w:tc>
        <w:tc>
          <w:tcPr>
            <w:tcW w:w="2221" w:type="dxa"/>
            <w:shd w:val="clear" w:color="auto" w:fill="auto"/>
            <w:tcPrChange w:id="9268" w:author="st1" w:date="2021-04-16T14:16:00Z">
              <w:tcPr>
                <w:tcW w:w="2693" w:type="dxa"/>
                <w:gridSpan w:val="2"/>
              </w:tcPr>
            </w:tcPrChange>
          </w:tcPr>
          <w:p w14:paraId="11D34CC1" w14:textId="77777777" w:rsidR="00820668" w:rsidRPr="0080507B" w:rsidRDefault="00820668">
            <w:pPr>
              <w:rPr>
                <w:moveTo w:id="9269" w:author="88692" w:date="2020-06-19T09:26:00Z"/>
                <w:rFonts w:ascii="標楷體" w:eastAsia="標楷體" w:hAnsi="標楷體"/>
                <w:rPrChange w:id="9270" w:author="st1" w:date="2021-04-16T14:17:00Z">
                  <w:rPr>
                    <w:moveTo w:id="9271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71B17D96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272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273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274" w:author="st1" w:date="2021-04-16T14:16:00Z">
              <w:tcPr>
                <w:tcW w:w="2833" w:type="dxa"/>
                <w:gridSpan w:val="2"/>
              </w:tcPr>
            </w:tcPrChange>
          </w:tcPr>
          <w:p w14:paraId="6AF3A1D3" w14:textId="7F755A77" w:rsidR="00820668" w:rsidRPr="0080507B" w:rsidDel="00820668" w:rsidRDefault="00820668">
            <w:pPr>
              <w:rPr>
                <w:ins w:id="9275" w:author="st1" w:date="2021-04-16T14:11:00Z"/>
                <w:rFonts w:ascii="標楷體" w:eastAsia="標楷體" w:hAnsi="標楷體"/>
                <w:rPrChange w:id="9276" w:author="st1" w:date="2021-04-16T14:17:00Z">
                  <w:rPr>
                    <w:ins w:id="9277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7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79" w:author="st1" w:date="2021-04-16T14:13:00Z">
              <w:r w:rsidRPr="0080507B">
                <w:rPr>
                  <w:rFonts w:ascii="標楷體" w:eastAsia="標楷體" w:hAnsi="標楷體"/>
                  <w:rPrChange w:id="9280" w:author="st1" w:date="2021-04-16T14:17:00Z">
                    <w:rPr>
                      <w:color w:val="000000"/>
                    </w:rPr>
                  </w:rPrChange>
                </w:rPr>
                <w:t>8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281" w:author="st1" w:date="2021-04-16T14:16:00Z">
              <w:tcPr>
                <w:tcW w:w="2833" w:type="dxa"/>
                <w:gridSpan w:val="2"/>
              </w:tcPr>
            </w:tcPrChange>
          </w:tcPr>
          <w:p w14:paraId="599F78DC" w14:textId="11E7937F" w:rsidR="00820668" w:rsidRPr="0080507B" w:rsidRDefault="00820668">
            <w:pPr>
              <w:rPr>
                <w:moveTo w:id="9282" w:author="88692" w:date="2020-06-19T09:26:00Z"/>
                <w:rFonts w:ascii="標楷體" w:eastAsia="標楷體" w:hAnsi="標楷體"/>
                <w:rPrChange w:id="9283" w:author="st1" w:date="2021-04-16T14:17:00Z">
                  <w:rPr>
                    <w:moveTo w:id="928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285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286" w:author="st1" w:date="2021-04-16T14:14:00Z">
              <w:r w:rsidRPr="0080507B">
                <w:rPr>
                  <w:rFonts w:ascii="標楷體" w:eastAsia="標楷體" w:hAnsi="標楷體" w:hint="eastAsia"/>
                  <w:rPrChange w:id="9287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利率</w:t>
              </w:r>
            </w:ins>
            <w:ins w:id="9288" w:author="st1" w:date="2021-04-16T14:13:00Z">
              <w:r w:rsidRPr="0080507B">
                <w:rPr>
                  <w:rFonts w:ascii="標楷體" w:eastAsia="標楷體" w:hAnsi="標楷體" w:hint="eastAsia"/>
                  <w:rPrChange w:id="9289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代碼</w:t>
              </w:r>
            </w:ins>
            <w:moveTo w:id="9290" w:author="88692" w:date="2020-06-19T09:26:00Z">
              <w:del w:id="9291" w:author="st1" w:date="2021-04-16T14:11:00Z">
                <w:r w:rsidRPr="0080507B" w:rsidDel="00820668">
                  <w:rPr>
                    <w:rFonts w:ascii="標楷體" w:eastAsia="標楷體" w:hAnsi="標楷體"/>
                    <w:rPrChange w:id="9292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商品代碼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293" w:author="st1" w:date="2021-04-16T14:16:00Z">
              <w:tcPr>
                <w:tcW w:w="3969" w:type="dxa"/>
                <w:gridSpan w:val="2"/>
              </w:tcPr>
            </w:tcPrChange>
          </w:tcPr>
          <w:p w14:paraId="55EC882E" w14:textId="77777777" w:rsidR="00820668" w:rsidRPr="0080507B" w:rsidRDefault="00820668">
            <w:pPr>
              <w:rPr>
                <w:moveTo w:id="9294" w:author="88692" w:date="2020-06-19T09:26:00Z"/>
                <w:rFonts w:ascii="標楷體" w:eastAsia="標楷體" w:hAnsi="標楷體"/>
                <w:rPrChange w:id="9295" w:author="st1" w:date="2021-04-16T14:17:00Z">
                  <w:rPr>
                    <w:moveTo w:id="929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297" w:author="88692" w:date="2020-06-19T09:26:00Z">
              <w:r w:rsidRPr="0080507B">
                <w:rPr>
                  <w:rFonts w:ascii="標楷體" w:eastAsia="標楷體" w:hAnsi="標楷體"/>
                  <w:rPrChange w:id="929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29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5)</w:t>
              </w:r>
            </w:moveTo>
          </w:p>
        </w:tc>
        <w:tc>
          <w:tcPr>
            <w:tcW w:w="2221" w:type="dxa"/>
            <w:shd w:val="clear" w:color="auto" w:fill="auto"/>
            <w:tcPrChange w:id="9300" w:author="st1" w:date="2021-04-16T14:16:00Z">
              <w:tcPr>
                <w:tcW w:w="2693" w:type="dxa"/>
                <w:gridSpan w:val="2"/>
              </w:tcPr>
            </w:tcPrChange>
          </w:tcPr>
          <w:p w14:paraId="6E313B01" w14:textId="77777777" w:rsidR="00820668" w:rsidRPr="0080507B" w:rsidRDefault="00820668">
            <w:pPr>
              <w:rPr>
                <w:moveTo w:id="9301" w:author="88692" w:date="2020-06-19T09:26:00Z"/>
                <w:rFonts w:ascii="標楷體" w:eastAsia="標楷體" w:hAnsi="標楷體"/>
                <w:rPrChange w:id="9302" w:author="st1" w:date="2021-04-16T14:17:00Z">
                  <w:rPr>
                    <w:moveTo w:id="930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20A24518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304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305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306" w:author="st1" w:date="2021-04-16T14:16:00Z">
              <w:tcPr>
                <w:tcW w:w="2833" w:type="dxa"/>
                <w:gridSpan w:val="2"/>
              </w:tcPr>
            </w:tcPrChange>
          </w:tcPr>
          <w:p w14:paraId="0F53D9DD" w14:textId="0B36200D" w:rsidR="00820668" w:rsidRPr="0080507B" w:rsidDel="00820668" w:rsidRDefault="00820668">
            <w:pPr>
              <w:rPr>
                <w:ins w:id="9307" w:author="st1" w:date="2021-04-16T14:11:00Z"/>
                <w:rFonts w:ascii="標楷體" w:eastAsia="標楷體" w:hAnsi="標楷體"/>
                <w:rPrChange w:id="9308" w:author="st1" w:date="2021-04-16T14:17:00Z">
                  <w:rPr>
                    <w:ins w:id="9309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10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11" w:author="st1" w:date="2021-04-16T14:13:00Z">
              <w:r w:rsidRPr="0080507B">
                <w:rPr>
                  <w:rFonts w:ascii="標楷體" w:eastAsia="標楷體" w:hAnsi="標楷體"/>
                  <w:rPrChange w:id="9312" w:author="st1" w:date="2021-04-16T14:17:00Z">
                    <w:rPr>
                      <w:color w:val="000000"/>
                    </w:rPr>
                  </w:rPrChange>
                </w:rPr>
                <w:t>9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313" w:author="st1" w:date="2021-04-16T14:16:00Z">
              <w:tcPr>
                <w:tcW w:w="2833" w:type="dxa"/>
                <w:gridSpan w:val="2"/>
              </w:tcPr>
            </w:tcPrChange>
          </w:tcPr>
          <w:p w14:paraId="412BD6CF" w14:textId="427F9DCA" w:rsidR="00820668" w:rsidRPr="0080507B" w:rsidRDefault="00820668">
            <w:pPr>
              <w:rPr>
                <w:moveTo w:id="9314" w:author="88692" w:date="2020-06-19T09:26:00Z"/>
                <w:rFonts w:ascii="標楷體" w:eastAsia="標楷體" w:hAnsi="標楷體"/>
                <w:rPrChange w:id="9315" w:author="st1" w:date="2021-04-16T14:17:00Z">
                  <w:rPr>
                    <w:moveTo w:id="931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17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18" w:author="st1" w:date="2021-04-16T14:13:00Z">
              <w:r w:rsidRPr="0080507B">
                <w:rPr>
                  <w:rFonts w:ascii="標楷體" w:eastAsia="標楷體" w:hAnsi="標楷體" w:hint="eastAsia"/>
                  <w:rPrChange w:id="9319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計件代碼</w:t>
              </w:r>
            </w:ins>
            <w:moveTo w:id="9320" w:author="88692" w:date="2020-06-19T09:26:00Z">
              <w:del w:id="9321" w:author="st1" w:date="2021-04-16T14:11:00Z">
                <w:r w:rsidRPr="0080507B" w:rsidDel="00820668">
                  <w:rPr>
                    <w:rFonts w:ascii="標楷體" w:eastAsia="標楷體" w:hAnsi="標楷體"/>
                    <w:rPrChange w:id="9322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計件代碼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323" w:author="st1" w:date="2021-04-16T14:16:00Z">
              <w:tcPr>
                <w:tcW w:w="3969" w:type="dxa"/>
                <w:gridSpan w:val="2"/>
              </w:tcPr>
            </w:tcPrChange>
          </w:tcPr>
          <w:p w14:paraId="49DC8BA8" w14:textId="77777777" w:rsidR="00820668" w:rsidRPr="0080507B" w:rsidRDefault="00820668">
            <w:pPr>
              <w:rPr>
                <w:moveTo w:id="9324" w:author="88692" w:date="2020-06-19T09:26:00Z"/>
                <w:rFonts w:ascii="標楷體" w:eastAsia="標楷體" w:hAnsi="標楷體"/>
                <w:rPrChange w:id="9325" w:author="st1" w:date="2021-04-16T14:17:00Z">
                  <w:rPr>
                    <w:moveTo w:id="932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327" w:author="88692" w:date="2020-06-19T09:26:00Z">
              <w:r w:rsidRPr="0080507B">
                <w:rPr>
                  <w:rFonts w:ascii="標楷體" w:eastAsia="標楷體" w:hAnsi="標楷體"/>
                  <w:rPrChange w:id="932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32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1)</w:t>
              </w:r>
            </w:moveTo>
          </w:p>
        </w:tc>
        <w:tc>
          <w:tcPr>
            <w:tcW w:w="2221" w:type="dxa"/>
            <w:shd w:val="clear" w:color="auto" w:fill="auto"/>
            <w:tcPrChange w:id="9330" w:author="st1" w:date="2021-04-16T14:16:00Z">
              <w:tcPr>
                <w:tcW w:w="2693" w:type="dxa"/>
                <w:gridSpan w:val="2"/>
              </w:tcPr>
            </w:tcPrChange>
          </w:tcPr>
          <w:p w14:paraId="2CE6784F" w14:textId="77777777" w:rsidR="00820668" w:rsidRPr="0080507B" w:rsidRDefault="00820668">
            <w:pPr>
              <w:rPr>
                <w:moveTo w:id="9331" w:author="88692" w:date="2020-06-19T09:26:00Z"/>
                <w:rFonts w:ascii="標楷體" w:eastAsia="標楷體" w:hAnsi="標楷體"/>
                <w:rPrChange w:id="9332" w:author="st1" w:date="2021-04-16T14:17:00Z">
                  <w:rPr>
                    <w:moveTo w:id="933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255A5A64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334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335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336" w:author="st1" w:date="2021-04-16T14:16:00Z">
              <w:tcPr>
                <w:tcW w:w="2833" w:type="dxa"/>
                <w:gridSpan w:val="2"/>
              </w:tcPr>
            </w:tcPrChange>
          </w:tcPr>
          <w:p w14:paraId="20BF62EB" w14:textId="70F07ED1" w:rsidR="00820668" w:rsidRPr="0080507B" w:rsidDel="00820668" w:rsidRDefault="00820668">
            <w:pPr>
              <w:rPr>
                <w:ins w:id="9337" w:author="st1" w:date="2021-04-16T14:11:00Z"/>
                <w:rFonts w:ascii="標楷體" w:eastAsia="標楷體" w:hAnsi="標楷體"/>
                <w:rPrChange w:id="9338" w:author="st1" w:date="2021-04-16T14:17:00Z">
                  <w:rPr>
                    <w:ins w:id="9339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40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41" w:author="st1" w:date="2021-04-16T14:13:00Z">
              <w:r w:rsidRPr="0080507B">
                <w:rPr>
                  <w:rFonts w:ascii="標楷體" w:eastAsia="標楷體" w:hAnsi="標楷體"/>
                  <w:rPrChange w:id="9342" w:author="st1" w:date="2021-04-16T14:17:00Z">
                    <w:rPr>
                      <w:color w:val="000000"/>
                    </w:rPr>
                  </w:rPrChange>
                </w:rPr>
                <w:t>10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343" w:author="st1" w:date="2021-04-16T14:16:00Z">
              <w:tcPr>
                <w:tcW w:w="2833" w:type="dxa"/>
                <w:gridSpan w:val="2"/>
              </w:tcPr>
            </w:tcPrChange>
          </w:tcPr>
          <w:p w14:paraId="0C416DC2" w14:textId="4690056F" w:rsidR="00820668" w:rsidRPr="0080507B" w:rsidRDefault="00820668">
            <w:pPr>
              <w:rPr>
                <w:moveTo w:id="9344" w:author="88692" w:date="2020-06-19T09:26:00Z"/>
                <w:rFonts w:ascii="標楷體" w:eastAsia="標楷體" w:hAnsi="標楷體"/>
                <w:rPrChange w:id="9345" w:author="st1" w:date="2021-04-16T14:17:00Z">
                  <w:rPr>
                    <w:moveTo w:id="934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47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48" w:author="st1" w:date="2021-04-16T14:13:00Z">
              <w:r w:rsidRPr="0080507B">
                <w:rPr>
                  <w:rFonts w:ascii="標楷體" w:eastAsia="標楷體" w:hAnsi="標楷體" w:hint="eastAsia"/>
                  <w:rPrChange w:id="9349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是否計件</w:t>
              </w:r>
            </w:ins>
            <w:moveTo w:id="9350" w:author="88692" w:date="2020-06-19T09:26:00Z">
              <w:del w:id="9351" w:author="st1" w:date="2021-04-16T14:11:00Z">
                <w:r w:rsidRPr="0080507B" w:rsidDel="00820668">
                  <w:rPr>
                    <w:rFonts w:ascii="標楷體" w:eastAsia="標楷體" w:hAnsi="標楷體"/>
                    <w:rPrChange w:id="9352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是否計件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353" w:author="st1" w:date="2021-04-16T14:16:00Z">
              <w:tcPr>
                <w:tcW w:w="3969" w:type="dxa"/>
                <w:gridSpan w:val="2"/>
              </w:tcPr>
            </w:tcPrChange>
          </w:tcPr>
          <w:p w14:paraId="451C5C41" w14:textId="77777777" w:rsidR="00820668" w:rsidRPr="0080507B" w:rsidRDefault="00820668">
            <w:pPr>
              <w:rPr>
                <w:moveTo w:id="9354" w:author="88692" w:date="2020-06-19T09:26:00Z"/>
                <w:rFonts w:ascii="標楷體" w:eastAsia="標楷體" w:hAnsi="標楷體"/>
                <w:rPrChange w:id="9355" w:author="st1" w:date="2021-04-16T14:17:00Z">
                  <w:rPr>
                    <w:moveTo w:id="935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357" w:author="88692" w:date="2020-06-19T09:26:00Z">
              <w:r w:rsidRPr="0080507B">
                <w:rPr>
                  <w:rFonts w:ascii="標楷體" w:eastAsia="標楷體" w:hAnsi="標楷體"/>
                  <w:rPrChange w:id="935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35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1)</w:t>
              </w:r>
            </w:moveTo>
          </w:p>
        </w:tc>
        <w:tc>
          <w:tcPr>
            <w:tcW w:w="2221" w:type="dxa"/>
            <w:shd w:val="clear" w:color="auto" w:fill="auto"/>
            <w:tcPrChange w:id="9360" w:author="st1" w:date="2021-04-16T14:16:00Z">
              <w:tcPr>
                <w:tcW w:w="2693" w:type="dxa"/>
                <w:gridSpan w:val="2"/>
              </w:tcPr>
            </w:tcPrChange>
          </w:tcPr>
          <w:p w14:paraId="6C0C0CF7" w14:textId="10B57526" w:rsidR="00820668" w:rsidRPr="0080507B" w:rsidRDefault="00820668">
            <w:pPr>
              <w:rPr>
                <w:moveTo w:id="9361" w:author="88692" w:date="2020-06-19T09:26:00Z"/>
                <w:rFonts w:ascii="標楷體" w:eastAsia="標楷體" w:hAnsi="標楷體"/>
                <w:rPrChange w:id="9362" w:author="st1" w:date="2021-04-16T14:17:00Z">
                  <w:rPr>
                    <w:moveTo w:id="936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364" w:author="st1" w:date="2021-04-16T14:03:00Z">
              <w:r w:rsidRPr="0080507B">
                <w:rPr>
                  <w:rFonts w:ascii="標楷體" w:eastAsia="標楷體" w:hAnsi="標楷體"/>
                  <w:rPrChange w:id="9365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Y/N</w:t>
              </w:r>
            </w:ins>
          </w:p>
        </w:tc>
      </w:tr>
      <w:tr w:rsidR="00820668" w:rsidRPr="00CE4A2F" w14:paraId="71E3D8B7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366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367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368" w:author="st1" w:date="2021-04-16T14:16:00Z">
              <w:tcPr>
                <w:tcW w:w="2833" w:type="dxa"/>
                <w:gridSpan w:val="2"/>
              </w:tcPr>
            </w:tcPrChange>
          </w:tcPr>
          <w:p w14:paraId="38372746" w14:textId="49274AC0" w:rsidR="00820668" w:rsidRPr="0080507B" w:rsidDel="00820668" w:rsidRDefault="00820668">
            <w:pPr>
              <w:rPr>
                <w:ins w:id="9369" w:author="st1" w:date="2021-04-16T14:11:00Z"/>
                <w:rFonts w:ascii="標楷體" w:eastAsia="標楷體" w:hAnsi="標楷體"/>
                <w:rPrChange w:id="9370" w:author="st1" w:date="2021-04-16T14:17:00Z">
                  <w:rPr>
                    <w:ins w:id="9371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72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73" w:author="st1" w:date="2021-04-16T14:13:00Z">
              <w:r w:rsidRPr="0080507B">
                <w:rPr>
                  <w:rFonts w:ascii="標楷體" w:eastAsia="標楷體" w:hAnsi="標楷體"/>
                  <w:rPrChange w:id="9374" w:author="st1" w:date="2021-04-16T14:17:00Z">
                    <w:rPr>
                      <w:color w:val="000000"/>
                    </w:rPr>
                  </w:rPrChange>
                </w:rPr>
                <w:t>11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375" w:author="st1" w:date="2021-04-16T14:16:00Z">
              <w:tcPr>
                <w:tcW w:w="2833" w:type="dxa"/>
                <w:gridSpan w:val="2"/>
              </w:tcPr>
            </w:tcPrChange>
          </w:tcPr>
          <w:p w14:paraId="164A6F25" w14:textId="5FA53B56" w:rsidR="00820668" w:rsidRPr="0080507B" w:rsidRDefault="00820668">
            <w:pPr>
              <w:rPr>
                <w:moveTo w:id="9376" w:author="88692" w:date="2020-06-19T09:26:00Z"/>
                <w:rFonts w:ascii="標楷體" w:eastAsia="標楷體" w:hAnsi="標楷體"/>
                <w:rPrChange w:id="9377" w:author="st1" w:date="2021-04-16T14:17:00Z">
                  <w:rPr>
                    <w:moveTo w:id="937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379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380" w:author="st1" w:date="2021-04-16T14:13:00Z">
              <w:r w:rsidRPr="0080507B">
                <w:rPr>
                  <w:rFonts w:ascii="標楷體" w:eastAsia="標楷體" w:hAnsi="標楷體" w:hint="eastAsia"/>
                  <w:rPrChange w:id="9381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撥款金額 </w:t>
              </w:r>
            </w:ins>
            <w:moveTo w:id="9382" w:author="88692" w:date="2020-06-19T09:26:00Z">
              <w:del w:id="9383" w:author="st1" w:date="2021-04-16T14:11:00Z">
                <w:r w:rsidRPr="0080507B" w:rsidDel="00820668">
                  <w:rPr>
                    <w:rFonts w:ascii="標楷體" w:eastAsia="標楷體" w:hAnsi="標楷體"/>
                    <w:rPrChange w:id="9384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撥款金額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385" w:author="st1" w:date="2021-04-16T14:16:00Z">
              <w:tcPr>
                <w:tcW w:w="3969" w:type="dxa"/>
                <w:gridSpan w:val="2"/>
              </w:tcPr>
            </w:tcPrChange>
          </w:tcPr>
          <w:p w14:paraId="4096967D" w14:textId="77777777" w:rsidR="00820668" w:rsidRPr="0080507B" w:rsidRDefault="00820668">
            <w:pPr>
              <w:rPr>
                <w:moveTo w:id="9386" w:author="88692" w:date="2020-06-19T09:26:00Z"/>
                <w:rFonts w:ascii="標楷體" w:eastAsia="標楷體" w:hAnsi="標楷體"/>
                <w:rPrChange w:id="9387" w:author="st1" w:date="2021-04-16T14:17:00Z">
                  <w:rPr>
                    <w:moveTo w:id="938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389" w:author="88692" w:date="2020-06-19T09:26:00Z">
              <w:r w:rsidRPr="0080507B">
                <w:rPr>
                  <w:rFonts w:ascii="標楷體" w:eastAsia="標楷體" w:hAnsi="標楷體"/>
                  <w:rPrChange w:id="939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9(14)</w:t>
              </w:r>
            </w:moveTo>
          </w:p>
        </w:tc>
        <w:tc>
          <w:tcPr>
            <w:tcW w:w="2221" w:type="dxa"/>
            <w:shd w:val="clear" w:color="auto" w:fill="auto"/>
            <w:tcPrChange w:id="9391" w:author="st1" w:date="2021-04-16T14:16:00Z">
              <w:tcPr>
                <w:tcW w:w="2693" w:type="dxa"/>
                <w:gridSpan w:val="2"/>
              </w:tcPr>
            </w:tcPrChange>
          </w:tcPr>
          <w:p w14:paraId="6C180E27" w14:textId="77777777" w:rsidR="00820668" w:rsidRPr="0080507B" w:rsidRDefault="00820668">
            <w:pPr>
              <w:rPr>
                <w:moveTo w:id="9392" w:author="88692" w:date="2020-06-19T09:26:00Z"/>
                <w:rFonts w:ascii="標楷體" w:eastAsia="標楷體" w:hAnsi="標楷體"/>
                <w:rPrChange w:id="9393" w:author="st1" w:date="2021-04-16T14:17:00Z">
                  <w:rPr>
                    <w:moveTo w:id="939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2CFE0BEA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39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39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397" w:author="st1" w:date="2021-04-16T14:16:00Z">
              <w:tcPr>
                <w:tcW w:w="2833" w:type="dxa"/>
                <w:gridSpan w:val="2"/>
              </w:tcPr>
            </w:tcPrChange>
          </w:tcPr>
          <w:p w14:paraId="599230E8" w14:textId="13B6D88F" w:rsidR="00820668" w:rsidRPr="0080507B" w:rsidDel="00820668" w:rsidRDefault="00820668">
            <w:pPr>
              <w:rPr>
                <w:ins w:id="9398" w:author="st1" w:date="2021-04-16T14:11:00Z"/>
                <w:rFonts w:ascii="標楷體" w:eastAsia="標楷體" w:hAnsi="標楷體"/>
                <w:rPrChange w:id="9399" w:author="st1" w:date="2021-04-16T14:17:00Z">
                  <w:rPr>
                    <w:ins w:id="940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0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02" w:author="st1" w:date="2021-04-16T14:13:00Z">
              <w:r w:rsidRPr="0080507B">
                <w:rPr>
                  <w:rFonts w:ascii="標楷體" w:eastAsia="標楷體" w:hAnsi="標楷體"/>
                  <w:rPrChange w:id="9403" w:author="st1" w:date="2021-04-16T14:17:00Z">
                    <w:rPr>
                      <w:color w:val="000000"/>
                    </w:rPr>
                  </w:rPrChange>
                </w:rPr>
                <w:t>12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404" w:author="st1" w:date="2021-04-16T14:16:00Z">
              <w:tcPr>
                <w:tcW w:w="2833" w:type="dxa"/>
                <w:gridSpan w:val="2"/>
              </w:tcPr>
            </w:tcPrChange>
          </w:tcPr>
          <w:p w14:paraId="4CFDC9B5" w14:textId="2717A048" w:rsidR="00820668" w:rsidRPr="0080507B" w:rsidRDefault="00820668">
            <w:pPr>
              <w:rPr>
                <w:moveTo w:id="9405" w:author="88692" w:date="2020-06-19T09:26:00Z"/>
                <w:rFonts w:ascii="標楷體" w:eastAsia="標楷體" w:hAnsi="標楷體"/>
                <w:rPrChange w:id="9406" w:author="st1" w:date="2021-04-16T14:17:00Z">
                  <w:rPr>
                    <w:moveTo w:id="940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0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proofErr w:type="gramStart"/>
            <w:ins w:id="9409" w:author="st1" w:date="2021-04-16T14:13:00Z">
              <w:r w:rsidRPr="0080507B">
                <w:rPr>
                  <w:rFonts w:ascii="標楷體" w:eastAsia="標楷體" w:hAnsi="標楷體" w:hint="eastAsia"/>
                  <w:rPrChange w:id="9410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部室代號</w:t>
              </w:r>
            </w:ins>
            <w:proofErr w:type="gramEnd"/>
            <w:moveTo w:id="9411" w:author="88692" w:date="2020-06-19T09:26:00Z">
              <w:del w:id="9412" w:author="st1" w:date="2021-04-16T14:11:00Z">
                <w:r w:rsidRPr="0080507B" w:rsidDel="00820668">
                  <w:rPr>
                    <w:rFonts w:ascii="標楷體" w:eastAsia="標楷體" w:hAnsi="標楷體"/>
                    <w:rPrChange w:id="941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部室代號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414" w:author="st1" w:date="2021-04-16T14:16:00Z">
              <w:tcPr>
                <w:tcW w:w="3969" w:type="dxa"/>
                <w:gridSpan w:val="2"/>
              </w:tcPr>
            </w:tcPrChange>
          </w:tcPr>
          <w:p w14:paraId="3F300DE1" w14:textId="77777777" w:rsidR="00820668" w:rsidRPr="0080507B" w:rsidRDefault="00820668">
            <w:pPr>
              <w:rPr>
                <w:moveTo w:id="9415" w:author="88692" w:date="2020-06-19T09:26:00Z"/>
                <w:rFonts w:ascii="標楷體" w:eastAsia="標楷體" w:hAnsi="標楷體"/>
                <w:rPrChange w:id="9416" w:author="st1" w:date="2021-04-16T14:17:00Z">
                  <w:rPr>
                    <w:moveTo w:id="941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418" w:author="88692" w:date="2020-06-19T09:26:00Z">
              <w:r w:rsidRPr="0080507B">
                <w:rPr>
                  <w:rFonts w:ascii="標楷體" w:eastAsia="標楷體" w:hAnsi="標楷體"/>
                  <w:rPrChange w:id="941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42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moveTo>
          </w:p>
        </w:tc>
        <w:tc>
          <w:tcPr>
            <w:tcW w:w="2221" w:type="dxa"/>
            <w:shd w:val="clear" w:color="auto" w:fill="auto"/>
            <w:tcPrChange w:id="9421" w:author="st1" w:date="2021-04-16T14:16:00Z">
              <w:tcPr>
                <w:tcW w:w="2693" w:type="dxa"/>
                <w:gridSpan w:val="2"/>
              </w:tcPr>
            </w:tcPrChange>
          </w:tcPr>
          <w:p w14:paraId="31914482" w14:textId="77777777" w:rsidR="00820668" w:rsidRPr="0080507B" w:rsidRDefault="00820668">
            <w:pPr>
              <w:rPr>
                <w:moveTo w:id="9422" w:author="88692" w:date="2020-06-19T09:26:00Z"/>
                <w:rFonts w:ascii="標楷體" w:eastAsia="標楷體" w:hAnsi="標楷體"/>
                <w:rPrChange w:id="9423" w:author="st1" w:date="2021-04-16T14:17:00Z">
                  <w:rPr>
                    <w:moveTo w:id="942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4FDF8499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42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42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427" w:author="st1" w:date="2021-04-16T14:16:00Z">
              <w:tcPr>
                <w:tcW w:w="2833" w:type="dxa"/>
                <w:gridSpan w:val="2"/>
              </w:tcPr>
            </w:tcPrChange>
          </w:tcPr>
          <w:p w14:paraId="1FFAD690" w14:textId="73BCAC71" w:rsidR="00820668" w:rsidRPr="0080507B" w:rsidDel="00820668" w:rsidRDefault="00820668">
            <w:pPr>
              <w:rPr>
                <w:ins w:id="9428" w:author="st1" w:date="2021-04-16T14:11:00Z"/>
                <w:rFonts w:ascii="標楷體" w:eastAsia="標楷體" w:hAnsi="標楷體"/>
                <w:rPrChange w:id="9429" w:author="st1" w:date="2021-04-16T14:17:00Z">
                  <w:rPr>
                    <w:ins w:id="943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3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32" w:author="st1" w:date="2021-04-16T14:13:00Z">
              <w:r w:rsidRPr="0080507B">
                <w:rPr>
                  <w:rFonts w:ascii="標楷體" w:eastAsia="標楷體" w:hAnsi="標楷體"/>
                  <w:rPrChange w:id="9433" w:author="st1" w:date="2021-04-16T14:17:00Z">
                    <w:rPr>
                      <w:color w:val="000000"/>
                    </w:rPr>
                  </w:rPrChange>
                </w:rPr>
                <w:t>13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434" w:author="st1" w:date="2021-04-16T14:16:00Z">
              <w:tcPr>
                <w:tcW w:w="2833" w:type="dxa"/>
                <w:gridSpan w:val="2"/>
              </w:tcPr>
            </w:tcPrChange>
          </w:tcPr>
          <w:p w14:paraId="291BDDEF" w14:textId="618FF0D0" w:rsidR="00820668" w:rsidRPr="0080507B" w:rsidRDefault="00820668">
            <w:pPr>
              <w:rPr>
                <w:moveTo w:id="9435" w:author="88692" w:date="2020-06-19T09:26:00Z"/>
                <w:rFonts w:ascii="標楷體" w:eastAsia="標楷體" w:hAnsi="標楷體"/>
                <w:rPrChange w:id="9436" w:author="st1" w:date="2021-04-16T14:17:00Z">
                  <w:rPr>
                    <w:moveTo w:id="943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3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39" w:author="st1" w:date="2021-04-16T14:13:00Z">
              <w:r w:rsidRPr="0080507B">
                <w:rPr>
                  <w:rFonts w:ascii="標楷體" w:eastAsia="標楷體" w:hAnsi="標楷體" w:hint="eastAsia"/>
                  <w:rPrChange w:id="9440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區部代號</w:t>
              </w:r>
            </w:ins>
            <w:moveTo w:id="9441" w:author="88692" w:date="2020-06-19T09:26:00Z">
              <w:del w:id="9442" w:author="st1" w:date="2021-04-16T14:11:00Z">
                <w:r w:rsidRPr="0080507B" w:rsidDel="00820668">
                  <w:rPr>
                    <w:rFonts w:ascii="標楷體" w:eastAsia="標楷體" w:hAnsi="標楷體"/>
                    <w:rPrChange w:id="944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區部代號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444" w:author="st1" w:date="2021-04-16T14:16:00Z">
              <w:tcPr>
                <w:tcW w:w="3969" w:type="dxa"/>
                <w:gridSpan w:val="2"/>
              </w:tcPr>
            </w:tcPrChange>
          </w:tcPr>
          <w:p w14:paraId="2D1DF011" w14:textId="77777777" w:rsidR="00820668" w:rsidRPr="0080507B" w:rsidRDefault="00820668">
            <w:pPr>
              <w:rPr>
                <w:moveTo w:id="9445" w:author="88692" w:date="2020-06-19T09:26:00Z"/>
                <w:rFonts w:ascii="標楷體" w:eastAsia="標楷體" w:hAnsi="標楷體"/>
                <w:rPrChange w:id="9446" w:author="st1" w:date="2021-04-16T14:17:00Z">
                  <w:rPr>
                    <w:moveTo w:id="944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448" w:author="88692" w:date="2020-06-19T09:26:00Z">
              <w:r w:rsidRPr="0080507B">
                <w:rPr>
                  <w:rFonts w:ascii="標楷體" w:eastAsia="標楷體" w:hAnsi="標楷體"/>
                  <w:rPrChange w:id="944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45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moveTo>
          </w:p>
        </w:tc>
        <w:tc>
          <w:tcPr>
            <w:tcW w:w="2221" w:type="dxa"/>
            <w:shd w:val="clear" w:color="auto" w:fill="auto"/>
            <w:tcPrChange w:id="9451" w:author="st1" w:date="2021-04-16T14:16:00Z">
              <w:tcPr>
                <w:tcW w:w="2693" w:type="dxa"/>
                <w:gridSpan w:val="2"/>
              </w:tcPr>
            </w:tcPrChange>
          </w:tcPr>
          <w:p w14:paraId="708F98A2" w14:textId="77777777" w:rsidR="00820668" w:rsidRPr="0080507B" w:rsidRDefault="00820668">
            <w:pPr>
              <w:rPr>
                <w:moveTo w:id="9452" w:author="88692" w:date="2020-06-19T09:26:00Z"/>
                <w:rFonts w:ascii="標楷體" w:eastAsia="標楷體" w:hAnsi="標楷體"/>
                <w:rPrChange w:id="9453" w:author="st1" w:date="2021-04-16T14:17:00Z">
                  <w:rPr>
                    <w:moveTo w:id="945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68743CB5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45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45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457" w:author="st1" w:date="2021-04-16T14:16:00Z">
              <w:tcPr>
                <w:tcW w:w="2833" w:type="dxa"/>
                <w:gridSpan w:val="2"/>
              </w:tcPr>
            </w:tcPrChange>
          </w:tcPr>
          <w:p w14:paraId="056BED4A" w14:textId="74E575BA" w:rsidR="00820668" w:rsidRPr="0080507B" w:rsidDel="00820668" w:rsidRDefault="00820668">
            <w:pPr>
              <w:rPr>
                <w:ins w:id="9458" w:author="st1" w:date="2021-04-16T14:11:00Z"/>
                <w:rFonts w:ascii="標楷體" w:eastAsia="標楷體" w:hAnsi="標楷體"/>
                <w:rPrChange w:id="9459" w:author="st1" w:date="2021-04-16T14:17:00Z">
                  <w:rPr>
                    <w:ins w:id="946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6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62" w:author="st1" w:date="2021-04-16T14:13:00Z">
              <w:r w:rsidRPr="0080507B">
                <w:rPr>
                  <w:rFonts w:ascii="標楷體" w:eastAsia="標楷體" w:hAnsi="標楷體"/>
                  <w:rPrChange w:id="9463" w:author="st1" w:date="2021-04-16T14:17:00Z">
                    <w:rPr>
                      <w:color w:val="000000"/>
                    </w:rPr>
                  </w:rPrChange>
                </w:rPr>
                <w:t>14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464" w:author="st1" w:date="2021-04-16T14:16:00Z">
              <w:tcPr>
                <w:tcW w:w="2833" w:type="dxa"/>
                <w:gridSpan w:val="2"/>
              </w:tcPr>
            </w:tcPrChange>
          </w:tcPr>
          <w:p w14:paraId="4CEEC443" w14:textId="0579342A" w:rsidR="00820668" w:rsidRPr="0080507B" w:rsidRDefault="00820668">
            <w:pPr>
              <w:rPr>
                <w:moveTo w:id="9465" w:author="88692" w:date="2020-06-19T09:26:00Z"/>
                <w:rFonts w:ascii="標楷體" w:eastAsia="標楷體" w:hAnsi="標楷體"/>
                <w:rPrChange w:id="9466" w:author="st1" w:date="2021-04-16T14:17:00Z">
                  <w:rPr>
                    <w:moveTo w:id="946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6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69" w:author="st1" w:date="2021-04-16T14:13:00Z">
              <w:r w:rsidRPr="0080507B">
                <w:rPr>
                  <w:rFonts w:ascii="標楷體" w:eastAsia="標楷體" w:hAnsi="標楷體" w:hint="eastAsia"/>
                  <w:rPrChange w:id="9470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單位代號</w:t>
              </w:r>
            </w:ins>
            <w:moveTo w:id="9471" w:author="88692" w:date="2020-06-19T09:26:00Z">
              <w:del w:id="9472" w:author="st1" w:date="2021-04-16T14:11:00Z">
                <w:r w:rsidRPr="0080507B" w:rsidDel="00820668">
                  <w:rPr>
                    <w:rFonts w:ascii="標楷體" w:eastAsia="標楷體" w:hAnsi="標楷體"/>
                    <w:rPrChange w:id="947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單位代號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474" w:author="st1" w:date="2021-04-16T14:16:00Z">
              <w:tcPr>
                <w:tcW w:w="3969" w:type="dxa"/>
                <w:gridSpan w:val="2"/>
              </w:tcPr>
            </w:tcPrChange>
          </w:tcPr>
          <w:p w14:paraId="7EEC20A4" w14:textId="77777777" w:rsidR="00820668" w:rsidRPr="0080507B" w:rsidRDefault="00820668">
            <w:pPr>
              <w:rPr>
                <w:moveTo w:id="9475" w:author="88692" w:date="2020-06-19T09:26:00Z"/>
                <w:rFonts w:ascii="標楷體" w:eastAsia="標楷體" w:hAnsi="標楷體"/>
                <w:rPrChange w:id="9476" w:author="st1" w:date="2021-04-16T14:17:00Z">
                  <w:rPr>
                    <w:moveTo w:id="947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478" w:author="88692" w:date="2020-06-19T09:26:00Z">
              <w:r w:rsidRPr="0080507B">
                <w:rPr>
                  <w:rFonts w:ascii="標楷體" w:eastAsia="標楷體" w:hAnsi="標楷體"/>
                  <w:rPrChange w:id="947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48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moveTo>
          </w:p>
        </w:tc>
        <w:tc>
          <w:tcPr>
            <w:tcW w:w="2221" w:type="dxa"/>
            <w:shd w:val="clear" w:color="auto" w:fill="auto"/>
            <w:tcPrChange w:id="9481" w:author="st1" w:date="2021-04-16T14:16:00Z">
              <w:tcPr>
                <w:tcW w:w="2693" w:type="dxa"/>
                <w:gridSpan w:val="2"/>
              </w:tcPr>
            </w:tcPrChange>
          </w:tcPr>
          <w:p w14:paraId="43AD3FC5" w14:textId="77777777" w:rsidR="00820668" w:rsidRPr="0080507B" w:rsidRDefault="00820668">
            <w:pPr>
              <w:rPr>
                <w:moveTo w:id="9482" w:author="88692" w:date="2020-06-19T09:26:00Z"/>
                <w:rFonts w:ascii="標楷體" w:eastAsia="標楷體" w:hAnsi="標楷體"/>
                <w:rPrChange w:id="9483" w:author="st1" w:date="2021-04-16T14:17:00Z">
                  <w:rPr>
                    <w:moveTo w:id="948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77366D8F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48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48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487" w:author="st1" w:date="2021-04-16T14:16:00Z">
              <w:tcPr>
                <w:tcW w:w="2833" w:type="dxa"/>
                <w:gridSpan w:val="2"/>
              </w:tcPr>
            </w:tcPrChange>
          </w:tcPr>
          <w:p w14:paraId="3C06E264" w14:textId="5728AE45" w:rsidR="00820668" w:rsidRPr="0080507B" w:rsidDel="00820668" w:rsidRDefault="00820668">
            <w:pPr>
              <w:rPr>
                <w:ins w:id="9488" w:author="st1" w:date="2021-04-16T14:11:00Z"/>
                <w:rFonts w:ascii="標楷體" w:eastAsia="標楷體" w:hAnsi="標楷體"/>
                <w:rPrChange w:id="9489" w:author="st1" w:date="2021-04-16T14:17:00Z">
                  <w:rPr>
                    <w:ins w:id="949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9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492" w:author="st1" w:date="2021-04-16T14:13:00Z">
              <w:r w:rsidRPr="0080507B">
                <w:rPr>
                  <w:rFonts w:ascii="標楷體" w:eastAsia="標楷體" w:hAnsi="標楷體"/>
                  <w:rPrChange w:id="9493" w:author="st1" w:date="2021-04-16T14:17:00Z">
                    <w:rPr>
                      <w:color w:val="000000"/>
                    </w:rPr>
                  </w:rPrChange>
                </w:rPr>
                <w:t>15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494" w:author="st1" w:date="2021-04-16T14:16:00Z">
              <w:tcPr>
                <w:tcW w:w="2833" w:type="dxa"/>
                <w:gridSpan w:val="2"/>
              </w:tcPr>
            </w:tcPrChange>
          </w:tcPr>
          <w:p w14:paraId="4E49EB48" w14:textId="2CBE087B" w:rsidR="00820668" w:rsidRPr="0080507B" w:rsidRDefault="00820668">
            <w:pPr>
              <w:rPr>
                <w:moveTo w:id="9495" w:author="88692" w:date="2020-06-19T09:26:00Z"/>
                <w:rFonts w:ascii="標楷體" w:eastAsia="標楷體" w:hAnsi="標楷體"/>
                <w:rPrChange w:id="9496" w:author="st1" w:date="2021-04-16T14:17:00Z">
                  <w:rPr>
                    <w:moveTo w:id="949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49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proofErr w:type="gramStart"/>
            <w:ins w:id="9499" w:author="st1" w:date="2021-04-16T14:13:00Z">
              <w:r w:rsidRPr="0080507B">
                <w:rPr>
                  <w:rFonts w:ascii="標楷體" w:eastAsia="標楷體" w:hAnsi="標楷體" w:hint="eastAsia"/>
                  <w:rPrChange w:id="9500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部室</w:t>
              </w:r>
            </w:ins>
            <w:proofErr w:type="gramEnd"/>
            <w:moveTo w:id="9501" w:author="88692" w:date="2020-06-19T09:26:00Z">
              <w:del w:id="9502" w:author="st1" w:date="2021-04-16T14:11:00Z">
                <w:r w:rsidRPr="0080507B" w:rsidDel="00820668">
                  <w:rPr>
                    <w:rFonts w:ascii="標楷體" w:eastAsia="標楷體" w:hAnsi="標楷體"/>
                    <w:rPrChange w:id="950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部室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504" w:author="st1" w:date="2021-04-16T14:16:00Z">
              <w:tcPr>
                <w:tcW w:w="3969" w:type="dxa"/>
                <w:gridSpan w:val="2"/>
              </w:tcPr>
            </w:tcPrChange>
          </w:tcPr>
          <w:p w14:paraId="04D408D8" w14:textId="3387529C" w:rsidR="00820668" w:rsidRPr="0080507B" w:rsidRDefault="00820668">
            <w:pPr>
              <w:rPr>
                <w:moveTo w:id="9505" w:author="88692" w:date="2020-06-19T09:26:00Z"/>
                <w:rFonts w:ascii="標楷體" w:eastAsia="標楷體" w:hAnsi="標楷體"/>
                <w:rPrChange w:id="9506" w:author="st1" w:date="2021-04-16T14:17:00Z">
                  <w:rPr>
                    <w:moveTo w:id="950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508" w:author="88692" w:date="2020-06-19T09:26:00Z">
              <w:r w:rsidRPr="0080507B">
                <w:rPr>
                  <w:rFonts w:ascii="標楷體" w:eastAsia="標楷體" w:hAnsi="標楷體"/>
                  <w:rPrChange w:id="950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510" w:author="st1" w:date="2021-04-16T14:04:00Z">
                <w:r w:rsidRPr="0080507B" w:rsidDel="00FB001C">
                  <w:rPr>
                    <w:rFonts w:ascii="標楷體" w:eastAsia="標楷體" w:hAnsi="標楷體"/>
                    <w:rPrChange w:id="9511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10</w:delText>
                </w:r>
              </w:del>
            </w:moveTo>
            <w:ins w:id="9512" w:author="st1" w:date="2021-04-16T14:04:00Z">
              <w:r w:rsidRPr="0080507B">
                <w:rPr>
                  <w:rFonts w:ascii="標楷體" w:eastAsia="標楷體" w:hAnsi="標楷體"/>
                  <w:rPrChange w:id="951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24</w:t>
              </w:r>
            </w:ins>
            <w:moveTo w:id="9514" w:author="88692" w:date="2020-06-19T09:26:00Z">
              <w:r w:rsidRPr="0080507B">
                <w:rPr>
                  <w:rFonts w:ascii="標楷體" w:eastAsia="標楷體" w:hAnsi="標楷體"/>
                  <w:rPrChange w:id="9515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516" w:author="st1" w:date="2021-04-16T14:16:00Z">
              <w:tcPr>
                <w:tcW w:w="2693" w:type="dxa"/>
                <w:gridSpan w:val="2"/>
              </w:tcPr>
            </w:tcPrChange>
          </w:tcPr>
          <w:p w14:paraId="5563F838" w14:textId="77777777" w:rsidR="00820668" w:rsidRPr="0080507B" w:rsidRDefault="00820668">
            <w:pPr>
              <w:rPr>
                <w:moveTo w:id="9517" w:author="88692" w:date="2020-06-19T09:26:00Z"/>
                <w:rFonts w:ascii="標楷體" w:eastAsia="標楷體" w:hAnsi="標楷體"/>
                <w:rPrChange w:id="9518" w:author="st1" w:date="2021-04-16T14:17:00Z">
                  <w:rPr>
                    <w:moveTo w:id="9519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0653C2DA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520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521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522" w:author="st1" w:date="2021-04-16T14:16:00Z">
              <w:tcPr>
                <w:tcW w:w="2833" w:type="dxa"/>
                <w:gridSpan w:val="2"/>
              </w:tcPr>
            </w:tcPrChange>
          </w:tcPr>
          <w:p w14:paraId="677812D9" w14:textId="7DD78708" w:rsidR="00820668" w:rsidRPr="0080507B" w:rsidDel="00820668" w:rsidRDefault="00820668">
            <w:pPr>
              <w:rPr>
                <w:ins w:id="9523" w:author="st1" w:date="2021-04-16T14:11:00Z"/>
                <w:rFonts w:ascii="標楷體" w:eastAsia="標楷體" w:hAnsi="標楷體"/>
                <w:rPrChange w:id="9524" w:author="st1" w:date="2021-04-16T14:17:00Z">
                  <w:rPr>
                    <w:ins w:id="9525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526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527" w:author="st1" w:date="2021-04-16T14:13:00Z">
              <w:r w:rsidRPr="0080507B">
                <w:rPr>
                  <w:rFonts w:ascii="標楷體" w:eastAsia="標楷體" w:hAnsi="標楷體"/>
                  <w:rPrChange w:id="9528" w:author="st1" w:date="2021-04-16T14:17:00Z">
                    <w:rPr>
                      <w:color w:val="000000"/>
                    </w:rPr>
                  </w:rPrChange>
                </w:rPr>
                <w:t>16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529" w:author="st1" w:date="2021-04-16T14:16:00Z">
              <w:tcPr>
                <w:tcW w:w="2833" w:type="dxa"/>
                <w:gridSpan w:val="2"/>
              </w:tcPr>
            </w:tcPrChange>
          </w:tcPr>
          <w:p w14:paraId="7E15F265" w14:textId="2FCC7410" w:rsidR="00820668" w:rsidRPr="0080507B" w:rsidRDefault="00820668">
            <w:pPr>
              <w:rPr>
                <w:moveTo w:id="9530" w:author="88692" w:date="2020-06-19T09:26:00Z"/>
                <w:rFonts w:ascii="標楷體" w:eastAsia="標楷體" w:hAnsi="標楷體"/>
                <w:rPrChange w:id="9531" w:author="st1" w:date="2021-04-16T14:17:00Z">
                  <w:rPr>
                    <w:moveTo w:id="9532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533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534" w:author="st1" w:date="2021-04-16T14:13:00Z">
              <w:r w:rsidRPr="0080507B">
                <w:rPr>
                  <w:rFonts w:ascii="標楷體" w:eastAsia="標楷體" w:hAnsi="標楷體" w:hint="eastAsia"/>
                  <w:rPrChange w:id="9535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區部</w:t>
              </w:r>
            </w:ins>
            <w:moveTo w:id="9536" w:author="88692" w:date="2020-06-19T09:26:00Z">
              <w:del w:id="9537" w:author="st1" w:date="2021-04-16T14:11:00Z">
                <w:r w:rsidRPr="0080507B" w:rsidDel="00820668">
                  <w:rPr>
                    <w:rFonts w:ascii="標楷體" w:eastAsia="標楷體" w:hAnsi="標楷體"/>
                    <w:rPrChange w:id="9538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區部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539" w:author="st1" w:date="2021-04-16T14:16:00Z">
              <w:tcPr>
                <w:tcW w:w="3969" w:type="dxa"/>
                <w:gridSpan w:val="2"/>
              </w:tcPr>
            </w:tcPrChange>
          </w:tcPr>
          <w:p w14:paraId="2B00F8D1" w14:textId="632AD220" w:rsidR="00820668" w:rsidRPr="0080507B" w:rsidRDefault="00820668">
            <w:pPr>
              <w:rPr>
                <w:moveTo w:id="9540" w:author="88692" w:date="2020-06-19T09:26:00Z"/>
                <w:rFonts w:ascii="標楷體" w:eastAsia="標楷體" w:hAnsi="標楷體"/>
                <w:rPrChange w:id="9541" w:author="st1" w:date="2021-04-16T14:17:00Z">
                  <w:rPr>
                    <w:moveTo w:id="9542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543" w:author="88692" w:date="2020-06-19T09:26:00Z">
              <w:r w:rsidRPr="0080507B">
                <w:rPr>
                  <w:rFonts w:ascii="標楷體" w:eastAsia="標楷體" w:hAnsi="標楷體"/>
                  <w:rPrChange w:id="9544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545" w:author="st1" w:date="2021-04-16T14:04:00Z">
                <w:r w:rsidRPr="0080507B" w:rsidDel="00FB001C">
                  <w:rPr>
                    <w:rFonts w:ascii="標楷體" w:eastAsia="標楷體" w:hAnsi="標楷體"/>
                    <w:rPrChange w:id="9546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10</w:delText>
                </w:r>
              </w:del>
            </w:moveTo>
            <w:ins w:id="9547" w:author="st1" w:date="2021-04-16T14:04:00Z">
              <w:r w:rsidRPr="0080507B">
                <w:rPr>
                  <w:rFonts w:ascii="標楷體" w:eastAsia="標楷體" w:hAnsi="標楷體"/>
                  <w:rPrChange w:id="954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24</w:t>
              </w:r>
            </w:ins>
            <w:moveTo w:id="9549" w:author="88692" w:date="2020-06-19T09:26:00Z">
              <w:r w:rsidRPr="0080507B">
                <w:rPr>
                  <w:rFonts w:ascii="標楷體" w:eastAsia="標楷體" w:hAnsi="標楷體"/>
                  <w:rPrChange w:id="955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551" w:author="st1" w:date="2021-04-16T14:16:00Z">
              <w:tcPr>
                <w:tcW w:w="2693" w:type="dxa"/>
                <w:gridSpan w:val="2"/>
              </w:tcPr>
            </w:tcPrChange>
          </w:tcPr>
          <w:p w14:paraId="5F562199" w14:textId="77777777" w:rsidR="00820668" w:rsidRPr="0080507B" w:rsidRDefault="00820668">
            <w:pPr>
              <w:rPr>
                <w:moveTo w:id="9552" w:author="88692" w:date="2020-06-19T09:26:00Z"/>
                <w:rFonts w:ascii="標楷體" w:eastAsia="標楷體" w:hAnsi="標楷體"/>
                <w:rPrChange w:id="9553" w:author="st1" w:date="2021-04-16T14:17:00Z">
                  <w:rPr>
                    <w:moveTo w:id="955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570D741F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55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55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557" w:author="st1" w:date="2021-04-16T14:16:00Z">
              <w:tcPr>
                <w:tcW w:w="2833" w:type="dxa"/>
                <w:gridSpan w:val="2"/>
              </w:tcPr>
            </w:tcPrChange>
          </w:tcPr>
          <w:p w14:paraId="0850D2B6" w14:textId="352F9221" w:rsidR="00820668" w:rsidRPr="0080507B" w:rsidDel="00820668" w:rsidRDefault="00820668">
            <w:pPr>
              <w:rPr>
                <w:ins w:id="9558" w:author="st1" w:date="2021-04-16T14:11:00Z"/>
                <w:rFonts w:ascii="標楷體" w:eastAsia="標楷體" w:hAnsi="標楷體"/>
                <w:rPrChange w:id="9559" w:author="st1" w:date="2021-04-16T14:17:00Z">
                  <w:rPr>
                    <w:ins w:id="956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56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562" w:author="st1" w:date="2021-04-16T14:13:00Z">
              <w:r w:rsidRPr="0080507B">
                <w:rPr>
                  <w:rFonts w:ascii="標楷體" w:eastAsia="標楷體" w:hAnsi="標楷體"/>
                  <w:rPrChange w:id="9563" w:author="st1" w:date="2021-04-16T14:17:00Z">
                    <w:rPr>
                      <w:color w:val="000000"/>
                    </w:rPr>
                  </w:rPrChange>
                </w:rPr>
                <w:t>17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564" w:author="st1" w:date="2021-04-16T14:16:00Z">
              <w:tcPr>
                <w:tcW w:w="2833" w:type="dxa"/>
                <w:gridSpan w:val="2"/>
              </w:tcPr>
            </w:tcPrChange>
          </w:tcPr>
          <w:p w14:paraId="5666D79F" w14:textId="633F5F51" w:rsidR="00820668" w:rsidRPr="0080507B" w:rsidRDefault="00820668">
            <w:pPr>
              <w:rPr>
                <w:moveTo w:id="9565" w:author="88692" w:date="2020-06-19T09:26:00Z"/>
                <w:rFonts w:ascii="標楷體" w:eastAsia="標楷體" w:hAnsi="標楷體"/>
                <w:rPrChange w:id="9566" w:author="st1" w:date="2021-04-16T14:17:00Z">
                  <w:rPr>
                    <w:moveTo w:id="956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56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569" w:author="st1" w:date="2021-04-16T14:13:00Z">
              <w:r w:rsidRPr="0080507B">
                <w:rPr>
                  <w:rFonts w:ascii="標楷體" w:eastAsia="標楷體" w:hAnsi="標楷體" w:hint="eastAsia"/>
                  <w:rPrChange w:id="9570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單位</w:t>
              </w:r>
            </w:ins>
            <w:moveTo w:id="9571" w:author="88692" w:date="2020-06-19T09:26:00Z">
              <w:del w:id="9572" w:author="st1" w:date="2021-04-16T14:11:00Z">
                <w:r w:rsidRPr="0080507B" w:rsidDel="00820668">
                  <w:rPr>
                    <w:rFonts w:ascii="標楷體" w:eastAsia="標楷體" w:hAnsi="標楷體"/>
                    <w:rPrChange w:id="957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單位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574" w:author="st1" w:date="2021-04-16T14:16:00Z">
              <w:tcPr>
                <w:tcW w:w="3969" w:type="dxa"/>
                <w:gridSpan w:val="2"/>
              </w:tcPr>
            </w:tcPrChange>
          </w:tcPr>
          <w:p w14:paraId="426AD1F8" w14:textId="236EEE0E" w:rsidR="00820668" w:rsidRPr="0080507B" w:rsidRDefault="00820668">
            <w:pPr>
              <w:rPr>
                <w:moveTo w:id="9575" w:author="88692" w:date="2020-06-19T09:26:00Z"/>
                <w:rFonts w:ascii="標楷體" w:eastAsia="標楷體" w:hAnsi="標楷體"/>
                <w:rPrChange w:id="9576" w:author="st1" w:date="2021-04-16T14:17:00Z">
                  <w:rPr>
                    <w:moveTo w:id="957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578" w:author="88692" w:date="2020-06-19T09:26:00Z">
              <w:r w:rsidRPr="0080507B">
                <w:rPr>
                  <w:rFonts w:ascii="標楷體" w:eastAsia="標楷體" w:hAnsi="標楷體"/>
                  <w:rPrChange w:id="957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580" w:author="st1" w:date="2021-04-16T14:04:00Z">
                <w:r w:rsidRPr="0080507B" w:rsidDel="00FB001C">
                  <w:rPr>
                    <w:rFonts w:ascii="標楷體" w:eastAsia="標楷體" w:hAnsi="標楷體"/>
                    <w:rPrChange w:id="9581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10</w:delText>
                </w:r>
              </w:del>
            </w:moveTo>
            <w:ins w:id="9582" w:author="st1" w:date="2021-04-16T14:04:00Z">
              <w:r w:rsidRPr="0080507B">
                <w:rPr>
                  <w:rFonts w:ascii="標楷體" w:eastAsia="標楷體" w:hAnsi="標楷體"/>
                  <w:rPrChange w:id="958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24</w:t>
              </w:r>
            </w:ins>
            <w:moveTo w:id="9584" w:author="88692" w:date="2020-06-19T09:26:00Z">
              <w:r w:rsidRPr="0080507B">
                <w:rPr>
                  <w:rFonts w:ascii="標楷體" w:eastAsia="標楷體" w:hAnsi="標楷體"/>
                  <w:rPrChange w:id="9585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586" w:author="st1" w:date="2021-04-16T14:16:00Z">
              <w:tcPr>
                <w:tcW w:w="2693" w:type="dxa"/>
                <w:gridSpan w:val="2"/>
              </w:tcPr>
            </w:tcPrChange>
          </w:tcPr>
          <w:p w14:paraId="1705DD74" w14:textId="77777777" w:rsidR="00820668" w:rsidRPr="0080507B" w:rsidRDefault="00820668">
            <w:pPr>
              <w:rPr>
                <w:moveTo w:id="9587" w:author="88692" w:date="2020-06-19T09:26:00Z"/>
                <w:rFonts w:ascii="標楷體" w:eastAsia="標楷體" w:hAnsi="標楷體"/>
                <w:rPrChange w:id="9588" w:author="st1" w:date="2021-04-16T14:17:00Z">
                  <w:rPr>
                    <w:moveTo w:id="9589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74619297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590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591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592" w:author="st1" w:date="2021-04-16T14:16:00Z">
              <w:tcPr>
                <w:tcW w:w="2833" w:type="dxa"/>
                <w:gridSpan w:val="2"/>
              </w:tcPr>
            </w:tcPrChange>
          </w:tcPr>
          <w:p w14:paraId="470FBC0C" w14:textId="41806CA6" w:rsidR="00820668" w:rsidRPr="0080507B" w:rsidDel="00820668" w:rsidRDefault="00820668">
            <w:pPr>
              <w:rPr>
                <w:ins w:id="9593" w:author="st1" w:date="2021-04-16T14:11:00Z"/>
                <w:rFonts w:ascii="標楷體" w:eastAsia="標楷體" w:hAnsi="標楷體"/>
                <w:rPrChange w:id="9594" w:author="st1" w:date="2021-04-16T14:17:00Z">
                  <w:rPr>
                    <w:ins w:id="9595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596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597" w:author="st1" w:date="2021-04-16T14:13:00Z">
              <w:r w:rsidRPr="0080507B">
                <w:rPr>
                  <w:rFonts w:ascii="標楷體" w:eastAsia="標楷體" w:hAnsi="標楷體"/>
                  <w:rPrChange w:id="9598" w:author="st1" w:date="2021-04-16T14:17:00Z">
                    <w:rPr>
                      <w:color w:val="000000"/>
                    </w:rPr>
                  </w:rPrChange>
                </w:rPr>
                <w:t>18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599" w:author="st1" w:date="2021-04-16T14:16:00Z">
              <w:tcPr>
                <w:tcW w:w="2833" w:type="dxa"/>
                <w:gridSpan w:val="2"/>
              </w:tcPr>
            </w:tcPrChange>
          </w:tcPr>
          <w:p w14:paraId="3A2C9FF4" w14:textId="629D7EFE" w:rsidR="00820668" w:rsidRPr="0080507B" w:rsidRDefault="00820668">
            <w:pPr>
              <w:rPr>
                <w:moveTo w:id="9600" w:author="88692" w:date="2020-06-19T09:26:00Z"/>
                <w:rFonts w:ascii="標楷體" w:eastAsia="標楷體" w:hAnsi="標楷體"/>
                <w:rPrChange w:id="9601" w:author="st1" w:date="2021-04-16T14:17:00Z">
                  <w:rPr>
                    <w:moveTo w:id="9602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603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604" w:author="st1" w:date="2021-04-16T14:13:00Z">
              <w:r w:rsidRPr="0080507B">
                <w:rPr>
                  <w:rFonts w:ascii="標楷體" w:eastAsia="標楷體" w:hAnsi="標楷體" w:hint="eastAsia"/>
                  <w:rPrChange w:id="9605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員工代號</w:t>
              </w:r>
            </w:ins>
            <w:moveTo w:id="9606" w:author="88692" w:date="2020-06-19T09:26:00Z">
              <w:del w:id="9607" w:author="st1" w:date="2021-04-16T14:11:00Z">
                <w:r w:rsidRPr="0080507B" w:rsidDel="00820668">
                  <w:rPr>
                    <w:rFonts w:ascii="標楷體" w:eastAsia="標楷體" w:hAnsi="標楷體"/>
                    <w:rPrChange w:id="9608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員工代號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609" w:author="st1" w:date="2021-04-16T14:16:00Z">
              <w:tcPr>
                <w:tcW w:w="3969" w:type="dxa"/>
                <w:gridSpan w:val="2"/>
              </w:tcPr>
            </w:tcPrChange>
          </w:tcPr>
          <w:p w14:paraId="5D01338C" w14:textId="4263AA26" w:rsidR="00820668" w:rsidRPr="0080507B" w:rsidRDefault="00820668">
            <w:pPr>
              <w:rPr>
                <w:moveTo w:id="9610" w:author="88692" w:date="2020-06-19T09:26:00Z"/>
                <w:rFonts w:ascii="標楷體" w:eastAsia="標楷體" w:hAnsi="標楷體"/>
                <w:rPrChange w:id="9611" w:author="st1" w:date="2021-04-16T14:17:00Z">
                  <w:rPr>
                    <w:moveTo w:id="9612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613" w:author="88692" w:date="2020-06-19T09:26:00Z">
              <w:r w:rsidRPr="0080507B">
                <w:rPr>
                  <w:rFonts w:ascii="標楷體" w:eastAsia="標楷體" w:hAnsi="標楷體"/>
                  <w:rPrChange w:id="9614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615" w:author="st1" w:date="2021-04-16T14:04:00Z">
                <w:r w:rsidRPr="0080507B" w:rsidDel="00FB001C">
                  <w:rPr>
                    <w:rFonts w:ascii="標楷體" w:eastAsia="標楷體" w:hAnsi="標楷體"/>
                    <w:rPrChange w:id="9616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6</w:delText>
                </w:r>
              </w:del>
            </w:moveTo>
            <w:ins w:id="9617" w:author="st1" w:date="2021-04-16T14:04:00Z">
              <w:r w:rsidRPr="0080507B">
                <w:rPr>
                  <w:rFonts w:ascii="標楷體" w:eastAsia="標楷體" w:hAnsi="標楷體"/>
                  <w:rPrChange w:id="961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80</w:t>
              </w:r>
            </w:ins>
            <w:moveTo w:id="9619" w:author="88692" w:date="2020-06-19T09:26:00Z">
              <w:r w:rsidRPr="0080507B">
                <w:rPr>
                  <w:rFonts w:ascii="標楷體" w:eastAsia="標楷體" w:hAnsi="標楷體"/>
                  <w:rPrChange w:id="962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621" w:author="st1" w:date="2021-04-16T14:16:00Z">
              <w:tcPr>
                <w:tcW w:w="2693" w:type="dxa"/>
                <w:gridSpan w:val="2"/>
              </w:tcPr>
            </w:tcPrChange>
          </w:tcPr>
          <w:p w14:paraId="12236EE2" w14:textId="279B6B35" w:rsidR="00820668" w:rsidRPr="0080507B" w:rsidRDefault="00820668">
            <w:pPr>
              <w:rPr>
                <w:moveTo w:id="9622" w:author="88692" w:date="2020-06-19T09:26:00Z"/>
                <w:rFonts w:ascii="標楷體" w:eastAsia="標楷體" w:hAnsi="標楷體"/>
                <w:rPrChange w:id="9623" w:author="st1" w:date="2021-04-16T14:17:00Z">
                  <w:rPr>
                    <w:moveTo w:id="962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625" w:author="st1" w:date="2021-04-16T14:04:00Z">
              <w:r w:rsidRPr="0080507B">
                <w:rPr>
                  <w:rFonts w:ascii="標楷體" w:eastAsia="標楷體" w:hAnsi="標楷體" w:hint="eastAsia"/>
                  <w:rPrChange w:id="9626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介紹人原員編</w:t>
              </w:r>
            </w:ins>
          </w:p>
        </w:tc>
      </w:tr>
      <w:tr w:rsidR="00820668" w:rsidRPr="00CE4A2F" w14:paraId="3AA29FA9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627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628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629" w:author="st1" w:date="2021-04-16T14:16:00Z">
              <w:tcPr>
                <w:tcW w:w="2833" w:type="dxa"/>
                <w:gridSpan w:val="2"/>
              </w:tcPr>
            </w:tcPrChange>
          </w:tcPr>
          <w:p w14:paraId="49AFDA82" w14:textId="42308C3D" w:rsidR="00820668" w:rsidRPr="0080507B" w:rsidDel="00820668" w:rsidRDefault="00820668">
            <w:pPr>
              <w:rPr>
                <w:ins w:id="9630" w:author="st1" w:date="2021-04-16T14:11:00Z"/>
                <w:rFonts w:ascii="標楷體" w:eastAsia="標楷體" w:hAnsi="標楷體"/>
                <w:rPrChange w:id="9631" w:author="st1" w:date="2021-04-16T14:17:00Z">
                  <w:rPr>
                    <w:ins w:id="9632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633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634" w:author="st1" w:date="2021-04-16T14:13:00Z">
              <w:r w:rsidRPr="0080507B">
                <w:rPr>
                  <w:rFonts w:ascii="標楷體" w:eastAsia="標楷體" w:hAnsi="標楷體"/>
                  <w:rPrChange w:id="9635" w:author="st1" w:date="2021-04-16T14:17:00Z">
                    <w:rPr>
                      <w:color w:val="000000"/>
                    </w:rPr>
                  </w:rPrChange>
                </w:rPr>
                <w:t>19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636" w:author="st1" w:date="2021-04-16T14:16:00Z">
              <w:tcPr>
                <w:tcW w:w="2833" w:type="dxa"/>
                <w:gridSpan w:val="2"/>
              </w:tcPr>
            </w:tcPrChange>
          </w:tcPr>
          <w:p w14:paraId="5E41976D" w14:textId="7B712A10" w:rsidR="00820668" w:rsidRPr="0080507B" w:rsidRDefault="00820668">
            <w:pPr>
              <w:rPr>
                <w:moveTo w:id="9637" w:author="88692" w:date="2020-06-19T09:26:00Z"/>
                <w:rFonts w:ascii="標楷體" w:eastAsia="標楷體" w:hAnsi="標楷體"/>
                <w:rPrChange w:id="9638" w:author="st1" w:date="2021-04-16T14:17:00Z">
                  <w:rPr>
                    <w:moveTo w:id="9639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640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641" w:author="st1" w:date="2021-04-16T14:13:00Z">
              <w:r w:rsidRPr="0080507B">
                <w:rPr>
                  <w:rFonts w:ascii="標楷體" w:eastAsia="標楷體" w:hAnsi="標楷體" w:hint="eastAsia"/>
                  <w:rPrChange w:id="9642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介紹人</w:t>
              </w:r>
            </w:ins>
            <w:moveTo w:id="9643" w:author="88692" w:date="2020-06-19T09:26:00Z">
              <w:del w:id="9644" w:author="st1" w:date="2021-04-16T14:11:00Z">
                <w:r w:rsidRPr="0080507B" w:rsidDel="00820668">
                  <w:rPr>
                    <w:rFonts w:ascii="標楷體" w:eastAsia="標楷體" w:hAnsi="標楷體"/>
                    <w:rPrChange w:id="9645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介紹人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646" w:author="st1" w:date="2021-04-16T14:16:00Z">
              <w:tcPr>
                <w:tcW w:w="3969" w:type="dxa"/>
                <w:gridSpan w:val="2"/>
              </w:tcPr>
            </w:tcPrChange>
          </w:tcPr>
          <w:p w14:paraId="155B1215" w14:textId="77777777" w:rsidR="00820668" w:rsidRPr="0080507B" w:rsidRDefault="00820668">
            <w:pPr>
              <w:rPr>
                <w:moveTo w:id="9647" w:author="88692" w:date="2020-06-19T09:26:00Z"/>
                <w:rFonts w:ascii="標楷體" w:eastAsia="標楷體" w:hAnsi="標楷體"/>
                <w:rPrChange w:id="9648" w:author="st1" w:date="2021-04-16T14:17:00Z">
                  <w:rPr>
                    <w:moveTo w:id="9649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650" w:author="88692" w:date="2020-06-19T09:26:00Z">
              <w:r w:rsidRPr="0080507B">
                <w:rPr>
                  <w:rFonts w:ascii="標楷體" w:eastAsia="標楷體" w:hAnsi="標楷體"/>
                  <w:rPrChange w:id="9651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652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8)</w:t>
              </w:r>
            </w:moveTo>
          </w:p>
        </w:tc>
        <w:tc>
          <w:tcPr>
            <w:tcW w:w="2221" w:type="dxa"/>
            <w:shd w:val="clear" w:color="auto" w:fill="auto"/>
            <w:tcPrChange w:id="9653" w:author="st1" w:date="2021-04-16T14:16:00Z">
              <w:tcPr>
                <w:tcW w:w="2693" w:type="dxa"/>
                <w:gridSpan w:val="2"/>
              </w:tcPr>
            </w:tcPrChange>
          </w:tcPr>
          <w:p w14:paraId="61D16F2B" w14:textId="4BF63902" w:rsidR="00820668" w:rsidRPr="0080507B" w:rsidRDefault="00820668">
            <w:pPr>
              <w:rPr>
                <w:moveTo w:id="9654" w:author="88692" w:date="2020-06-19T09:26:00Z"/>
                <w:rFonts w:ascii="標楷體" w:eastAsia="標楷體" w:hAnsi="標楷體"/>
                <w:rPrChange w:id="9655" w:author="st1" w:date="2021-04-16T14:17:00Z">
                  <w:rPr>
                    <w:moveTo w:id="965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657" w:author="st1" w:date="2021-04-16T14:04:00Z">
              <w:r w:rsidRPr="0080507B">
                <w:rPr>
                  <w:rFonts w:ascii="標楷體" w:eastAsia="標楷體" w:hAnsi="標楷體" w:hint="eastAsia"/>
                  <w:rPrChange w:id="9658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介紹人姓名</w:t>
              </w:r>
            </w:ins>
          </w:p>
        </w:tc>
      </w:tr>
      <w:tr w:rsidR="00820668" w:rsidRPr="00CE4A2F" w14:paraId="70A69CEF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659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660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661" w:author="st1" w:date="2021-04-16T14:16:00Z">
              <w:tcPr>
                <w:tcW w:w="2833" w:type="dxa"/>
                <w:gridSpan w:val="2"/>
              </w:tcPr>
            </w:tcPrChange>
          </w:tcPr>
          <w:p w14:paraId="18F19785" w14:textId="050785D4" w:rsidR="00820668" w:rsidRPr="0080507B" w:rsidDel="00820668" w:rsidRDefault="00820668">
            <w:pPr>
              <w:rPr>
                <w:ins w:id="9662" w:author="st1" w:date="2021-04-16T14:11:00Z"/>
                <w:rFonts w:ascii="標楷體" w:eastAsia="標楷體" w:hAnsi="標楷體"/>
                <w:rPrChange w:id="9663" w:author="st1" w:date="2021-04-16T14:17:00Z">
                  <w:rPr>
                    <w:ins w:id="9664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665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666" w:author="st1" w:date="2021-04-16T14:13:00Z">
              <w:r w:rsidRPr="0080507B">
                <w:rPr>
                  <w:rFonts w:ascii="標楷體" w:eastAsia="標楷體" w:hAnsi="標楷體"/>
                  <w:rPrChange w:id="9667" w:author="st1" w:date="2021-04-16T14:17:00Z">
                    <w:rPr>
                      <w:color w:val="000000"/>
                    </w:rPr>
                  </w:rPrChange>
                </w:rPr>
                <w:t>20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668" w:author="st1" w:date="2021-04-16T14:16:00Z">
              <w:tcPr>
                <w:tcW w:w="2833" w:type="dxa"/>
                <w:gridSpan w:val="2"/>
              </w:tcPr>
            </w:tcPrChange>
          </w:tcPr>
          <w:p w14:paraId="0BD3E479" w14:textId="4D1BF05F" w:rsidR="00820668" w:rsidRPr="0080507B" w:rsidRDefault="00820668">
            <w:pPr>
              <w:rPr>
                <w:moveTo w:id="9669" w:author="88692" w:date="2020-06-19T09:26:00Z"/>
                <w:rFonts w:ascii="標楷體" w:eastAsia="標楷體" w:hAnsi="標楷體"/>
                <w:rPrChange w:id="9670" w:author="st1" w:date="2021-04-16T14:17:00Z">
                  <w:rPr>
                    <w:moveTo w:id="9671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672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673" w:author="st1" w:date="2021-04-16T14:13:00Z">
              <w:r w:rsidRPr="0080507B">
                <w:rPr>
                  <w:rFonts w:ascii="標楷體" w:eastAsia="標楷體" w:hAnsi="標楷體" w:hint="eastAsia"/>
                  <w:rPrChange w:id="9674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處經理名稱</w:t>
              </w:r>
            </w:ins>
            <w:moveTo w:id="9675" w:author="88692" w:date="2020-06-19T09:26:00Z">
              <w:del w:id="9676" w:author="st1" w:date="2021-04-16T14:11:00Z">
                <w:r w:rsidRPr="0080507B" w:rsidDel="00820668">
                  <w:rPr>
                    <w:rFonts w:ascii="標楷體" w:eastAsia="標楷體" w:hAnsi="標楷體"/>
                    <w:rPrChange w:id="9677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處經理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678" w:author="st1" w:date="2021-04-16T14:16:00Z">
              <w:tcPr>
                <w:tcW w:w="3969" w:type="dxa"/>
                <w:gridSpan w:val="2"/>
              </w:tcPr>
            </w:tcPrChange>
          </w:tcPr>
          <w:p w14:paraId="5AF0B3C6" w14:textId="49D73AC4" w:rsidR="00820668" w:rsidRPr="0080507B" w:rsidRDefault="00820668">
            <w:pPr>
              <w:rPr>
                <w:moveTo w:id="9679" w:author="88692" w:date="2020-06-19T09:26:00Z"/>
                <w:rFonts w:ascii="標楷體" w:eastAsia="標楷體" w:hAnsi="標楷體"/>
                <w:rPrChange w:id="9680" w:author="st1" w:date="2021-04-16T14:17:00Z">
                  <w:rPr>
                    <w:moveTo w:id="9681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682" w:author="88692" w:date="2020-06-19T09:26:00Z">
              <w:r w:rsidRPr="0080507B">
                <w:rPr>
                  <w:rFonts w:ascii="標楷體" w:eastAsia="標楷體" w:hAnsi="標楷體"/>
                  <w:rPrChange w:id="968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9684" w:author="st1" w:date="2021-04-16T14:05:00Z">
                <w:r w:rsidRPr="0080507B" w:rsidDel="00FB001C">
                  <w:rPr>
                    <w:rFonts w:ascii="標楷體" w:eastAsia="標楷體" w:hAnsi="標楷體"/>
                    <w:rPrChange w:id="9685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8</w:delText>
                </w:r>
              </w:del>
            </w:moveTo>
            <w:ins w:id="9686" w:author="st1" w:date="2021-04-16T14:05:00Z">
              <w:r w:rsidRPr="0080507B">
                <w:rPr>
                  <w:rFonts w:ascii="標楷體" w:eastAsia="標楷體" w:hAnsi="標楷體"/>
                  <w:rPrChange w:id="9687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80</w:t>
              </w:r>
            </w:ins>
            <w:moveTo w:id="9688" w:author="88692" w:date="2020-06-19T09:26:00Z">
              <w:r w:rsidRPr="0080507B">
                <w:rPr>
                  <w:rFonts w:ascii="標楷體" w:eastAsia="標楷體" w:hAnsi="標楷體"/>
                  <w:rPrChange w:id="968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690" w:author="st1" w:date="2021-04-16T14:16:00Z">
              <w:tcPr>
                <w:tcW w:w="2693" w:type="dxa"/>
                <w:gridSpan w:val="2"/>
              </w:tcPr>
            </w:tcPrChange>
          </w:tcPr>
          <w:p w14:paraId="5F2D8726" w14:textId="77777777" w:rsidR="00820668" w:rsidRPr="0080507B" w:rsidRDefault="00820668">
            <w:pPr>
              <w:rPr>
                <w:moveTo w:id="9691" w:author="88692" w:date="2020-06-19T09:26:00Z"/>
                <w:rFonts w:ascii="標楷體" w:eastAsia="標楷體" w:hAnsi="標楷體"/>
                <w:rPrChange w:id="9692" w:author="st1" w:date="2021-04-16T14:17:00Z">
                  <w:rPr>
                    <w:moveTo w:id="969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47652D2F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694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695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696" w:author="st1" w:date="2021-04-16T14:16:00Z">
              <w:tcPr>
                <w:tcW w:w="2833" w:type="dxa"/>
                <w:gridSpan w:val="2"/>
              </w:tcPr>
            </w:tcPrChange>
          </w:tcPr>
          <w:p w14:paraId="6C80221A" w14:textId="3388A58D" w:rsidR="00820668" w:rsidRPr="0080507B" w:rsidDel="00820668" w:rsidRDefault="00820668">
            <w:pPr>
              <w:rPr>
                <w:ins w:id="9697" w:author="st1" w:date="2021-04-16T14:11:00Z"/>
                <w:rFonts w:ascii="標楷體" w:eastAsia="標楷體" w:hAnsi="標楷體"/>
                <w:rPrChange w:id="9698" w:author="st1" w:date="2021-04-16T14:17:00Z">
                  <w:rPr>
                    <w:ins w:id="9699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00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01" w:author="st1" w:date="2021-04-16T14:13:00Z">
              <w:r w:rsidRPr="0080507B">
                <w:rPr>
                  <w:rFonts w:ascii="標楷體" w:eastAsia="標楷體" w:hAnsi="標楷體"/>
                  <w:rPrChange w:id="9702" w:author="st1" w:date="2021-04-16T14:17:00Z">
                    <w:rPr>
                      <w:color w:val="000000"/>
                    </w:rPr>
                  </w:rPrChange>
                </w:rPr>
                <w:t>21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703" w:author="st1" w:date="2021-04-16T14:16:00Z">
              <w:tcPr>
                <w:tcW w:w="2833" w:type="dxa"/>
                <w:gridSpan w:val="2"/>
              </w:tcPr>
            </w:tcPrChange>
          </w:tcPr>
          <w:p w14:paraId="42DF7EC0" w14:textId="728DACF5" w:rsidR="00820668" w:rsidRPr="0080507B" w:rsidRDefault="00820668">
            <w:pPr>
              <w:rPr>
                <w:moveTo w:id="9704" w:author="88692" w:date="2020-06-19T09:26:00Z"/>
                <w:rFonts w:ascii="標楷體" w:eastAsia="標楷體" w:hAnsi="標楷體"/>
                <w:rPrChange w:id="9705" w:author="st1" w:date="2021-04-16T14:17:00Z">
                  <w:rPr>
                    <w:moveTo w:id="970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07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08" w:author="st1" w:date="2021-04-16T14:13:00Z">
              <w:r w:rsidRPr="0080507B">
                <w:rPr>
                  <w:rFonts w:ascii="標楷體" w:eastAsia="標楷體" w:hAnsi="標楷體" w:hint="eastAsia"/>
                  <w:rPrChange w:id="9709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區經理名稱</w:t>
              </w:r>
            </w:ins>
            <w:moveTo w:id="9710" w:author="88692" w:date="2020-06-19T09:26:00Z">
              <w:del w:id="9711" w:author="st1" w:date="2021-04-16T14:11:00Z">
                <w:r w:rsidRPr="0080507B" w:rsidDel="00820668">
                  <w:rPr>
                    <w:rFonts w:ascii="標楷體" w:eastAsia="標楷體" w:hAnsi="標楷體"/>
                    <w:rPrChange w:id="9712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區經理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713" w:author="st1" w:date="2021-04-16T14:16:00Z">
              <w:tcPr>
                <w:tcW w:w="3969" w:type="dxa"/>
                <w:gridSpan w:val="2"/>
              </w:tcPr>
            </w:tcPrChange>
          </w:tcPr>
          <w:p w14:paraId="130E6465" w14:textId="5E7B75C3" w:rsidR="00820668" w:rsidRPr="0080507B" w:rsidRDefault="00820668">
            <w:pPr>
              <w:rPr>
                <w:moveTo w:id="9714" w:author="88692" w:date="2020-06-19T09:26:00Z"/>
                <w:rFonts w:ascii="標楷體" w:eastAsia="標楷體" w:hAnsi="標楷體"/>
                <w:rPrChange w:id="9715" w:author="st1" w:date="2021-04-16T14:17:00Z">
                  <w:rPr>
                    <w:moveTo w:id="9716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moveTo w:id="9717" w:author="88692" w:date="2020-06-19T09:26:00Z">
              <w:r w:rsidRPr="0080507B">
                <w:rPr>
                  <w:rFonts w:ascii="標楷體" w:eastAsia="標楷體" w:hAnsi="標楷體"/>
                  <w:rPrChange w:id="9718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80507B">
                <w:rPr>
                  <w:rFonts w:ascii="標楷體" w:eastAsia="標楷體" w:hAnsi="標楷體"/>
                  <w:rPrChange w:id="971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</w:t>
              </w:r>
            </w:moveTo>
            <w:ins w:id="9720" w:author="st1" w:date="2021-04-16T14:05:00Z">
              <w:r w:rsidRPr="0080507B">
                <w:rPr>
                  <w:rFonts w:ascii="標楷體" w:eastAsia="標楷體" w:hAnsi="標楷體"/>
                  <w:rPrChange w:id="9721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0</w:t>
              </w:r>
            </w:ins>
            <w:moveTo w:id="9722" w:author="88692" w:date="2020-06-19T09:26:00Z">
              <w:r w:rsidRPr="0080507B">
                <w:rPr>
                  <w:rFonts w:ascii="標楷體" w:eastAsia="標楷體" w:hAnsi="標楷體"/>
                  <w:rPrChange w:id="9723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moveTo>
          </w:p>
        </w:tc>
        <w:tc>
          <w:tcPr>
            <w:tcW w:w="2221" w:type="dxa"/>
            <w:shd w:val="clear" w:color="auto" w:fill="auto"/>
            <w:tcPrChange w:id="9724" w:author="st1" w:date="2021-04-16T14:16:00Z">
              <w:tcPr>
                <w:tcW w:w="2693" w:type="dxa"/>
                <w:gridSpan w:val="2"/>
              </w:tcPr>
            </w:tcPrChange>
          </w:tcPr>
          <w:p w14:paraId="2A2E2599" w14:textId="77777777" w:rsidR="00820668" w:rsidRPr="0080507B" w:rsidRDefault="00820668">
            <w:pPr>
              <w:rPr>
                <w:moveTo w:id="9725" w:author="88692" w:date="2020-06-19T09:26:00Z"/>
                <w:rFonts w:ascii="標楷體" w:eastAsia="標楷體" w:hAnsi="標楷體"/>
                <w:rPrChange w:id="9726" w:author="st1" w:date="2021-04-16T14:17:00Z">
                  <w:rPr>
                    <w:moveTo w:id="972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:rsidDel="00FB001C" w14:paraId="24ECA186" w14:textId="57A7AD6E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728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9729" w:author="st1" w:date="2021-04-16T14:05:00Z"/>
          <w:trPrChange w:id="9730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731" w:author="st1" w:date="2021-04-16T14:16:00Z">
              <w:tcPr>
                <w:tcW w:w="2833" w:type="dxa"/>
                <w:gridSpan w:val="2"/>
              </w:tcPr>
            </w:tcPrChange>
          </w:tcPr>
          <w:p w14:paraId="16248149" w14:textId="3B639FF8" w:rsidR="00820668" w:rsidRPr="0080507B" w:rsidDel="00FB001C" w:rsidRDefault="00820668">
            <w:pPr>
              <w:rPr>
                <w:ins w:id="9732" w:author="st1" w:date="2021-04-16T14:11:00Z"/>
                <w:rFonts w:ascii="標楷體" w:eastAsia="標楷體" w:hAnsi="標楷體"/>
                <w:rPrChange w:id="9733" w:author="st1" w:date="2021-04-16T14:17:00Z">
                  <w:rPr>
                    <w:ins w:id="9734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35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36" w:author="st1" w:date="2021-04-16T14:13:00Z">
              <w:r w:rsidRPr="0080507B">
                <w:rPr>
                  <w:rFonts w:ascii="標楷體" w:eastAsia="標楷體" w:hAnsi="標楷體"/>
                  <w:rPrChange w:id="9737" w:author="st1" w:date="2021-04-16T14:17:00Z">
                    <w:rPr>
                      <w:color w:val="000000"/>
                    </w:rPr>
                  </w:rPrChange>
                </w:rPr>
                <w:t>22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738" w:author="st1" w:date="2021-04-16T14:16:00Z">
              <w:tcPr>
                <w:tcW w:w="2833" w:type="dxa"/>
                <w:gridSpan w:val="2"/>
              </w:tcPr>
            </w:tcPrChange>
          </w:tcPr>
          <w:p w14:paraId="0F832C4F" w14:textId="35C7C340" w:rsidR="00820668" w:rsidRPr="0080507B" w:rsidDel="00FB001C" w:rsidRDefault="00820668">
            <w:pPr>
              <w:rPr>
                <w:del w:id="9739" w:author="st1" w:date="2021-04-16T14:05:00Z"/>
                <w:moveTo w:id="9740" w:author="88692" w:date="2020-06-19T09:26:00Z"/>
                <w:rFonts w:ascii="標楷體" w:eastAsia="標楷體" w:hAnsi="標楷體"/>
                <w:rPrChange w:id="9741" w:author="st1" w:date="2021-04-16T14:17:00Z">
                  <w:rPr>
                    <w:del w:id="9742" w:author="st1" w:date="2021-04-16T14:05:00Z"/>
                    <w:moveTo w:id="974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44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45" w:author="st1" w:date="2021-04-16T14:13:00Z">
              <w:r w:rsidRPr="0080507B">
                <w:rPr>
                  <w:rFonts w:ascii="標楷體" w:eastAsia="標楷體" w:hAnsi="標楷體" w:hint="eastAsia"/>
                  <w:rPrChange w:id="9746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換算業績</w:t>
              </w:r>
            </w:ins>
            <w:moveTo w:id="9747" w:author="88692" w:date="2020-06-19T09:26:00Z">
              <w:del w:id="9748" w:author="st1" w:date="2021-04-16T14:05:00Z">
                <w:r w:rsidRPr="0080507B" w:rsidDel="00FB001C">
                  <w:rPr>
                    <w:rFonts w:ascii="標楷體" w:eastAsia="標楷體" w:hAnsi="標楷體"/>
                    <w:rPrChange w:id="9749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件數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750" w:author="st1" w:date="2021-04-16T14:16:00Z">
              <w:tcPr>
                <w:tcW w:w="3969" w:type="dxa"/>
                <w:gridSpan w:val="2"/>
              </w:tcPr>
            </w:tcPrChange>
          </w:tcPr>
          <w:p w14:paraId="36478A12" w14:textId="399B3DFC" w:rsidR="00820668" w:rsidRPr="0080507B" w:rsidDel="00FB001C" w:rsidRDefault="00820668">
            <w:pPr>
              <w:rPr>
                <w:del w:id="9751" w:author="st1" w:date="2021-04-16T14:05:00Z"/>
                <w:moveTo w:id="9752" w:author="88692" w:date="2020-06-19T09:26:00Z"/>
                <w:rFonts w:ascii="標楷體" w:eastAsia="標楷體" w:hAnsi="標楷體"/>
                <w:rPrChange w:id="9753" w:author="st1" w:date="2021-04-16T14:17:00Z">
                  <w:rPr>
                    <w:del w:id="9754" w:author="st1" w:date="2021-04-16T14:05:00Z"/>
                    <w:moveTo w:id="9755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756" w:author="88692" w:date="2020-06-19T09:26:00Z">
              <w:del w:id="9757" w:author="st1" w:date="2021-04-16T14:05:00Z">
                <w:r w:rsidRPr="0080507B" w:rsidDel="00FB001C">
                  <w:rPr>
                    <w:rFonts w:ascii="標楷體" w:eastAsia="標楷體" w:hAnsi="標楷體"/>
                    <w:rPrChange w:id="9758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9(4)</w:delText>
                </w:r>
              </w:del>
            </w:moveTo>
          </w:p>
        </w:tc>
        <w:tc>
          <w:tcPr>
            <w:tcW w:w="2221" w:type="dxa"/>
            <w:shd w:val="clear" w:color="auto" w:fill="auto"/>
            <w:tcPrChange w:id="9759" w:author="st1" w:date="2021-04-16T14:16:00Z">
              <w:tcPr>
                <w:tcW w:w="2693" w:type="dxa"/>
                <w:gridSpan w:val="2"/>
              </w:tcPr>
            </w:tcPrChange>
          </w:tcPr>
          <w:p w14:paraId="7188B74B" w14:textId="13A5B89A" w:rsidR="00820668" w:rsidRPr="0080507B" w:rsidDel="00FB001C" w:rsidRDefault="00820668">
            <w:pPr>
              <w:rPr>
                <w:del w:id="9760" w:author="st1" w:date="2021-04-16T14:05:00Z"/>
                <w:moveTo w:id="9761" w:author="88692" w:date="2020-06-19T09:26:00Z"/>
                <w:rFonts w:ascii="標楷體" w:eastAsia="標楷體" w:hAnsi="標楷體"/>
                <w:rPrChange w:id="9762" w:author="st1" w:date="2021-04-16T14:17:00Z">
                  <w:rPr>
                    <w:del w:id="9763" w:author="st1" w:date="2021-04-16T14:05:00Z"/>
                    <w:moveTo w:id="976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</w:tr>
      <w:tr w:rsidR="00820668" w:rsidRPr="00CE4A2F" w14:paraId="2AB80AE0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765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766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767" w:author="st1" w:date="2021-04-16T14:16:00Z">
              <w:tcPr>
                <w:tcW w:w="2833" w:type="dxa"/>
                <w:gridSpan w:val="2"/>
              </w:tcPr>
            </w:tcPrChange>
          </w:tcPr>
          <w:p w14:paraId="095A6E64" w14:textId="764E48BC" w:rsidR="00820668" w:rsidRPr="0080507B" w:rsidDel="00820668" w:rsidRDefault="00820668">
            <w:pPr>
              <w:rPr>
                <w:ins w:id="9768" w:author="st1" w:date="2021-04-16T14:11:00Z"/>
                <w:rFonts w:ascii="標楷體" w:eastAsia="標楷體" w:hAnsi="標楷體"/>
                <w:rPrChange w:id="9769" w:author="st1" w:date="2021-04-16T14:17:00Z">
                  <w:rPr>
                    <w:ins w:id="9770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71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72" w:author="st1" w:date="2021-04-16T14:13:00Z">
              <w:r w:rsidRPr="0080507B">
                <w:rPr>
                  <w:rFonts w:ascii="標楷體" w:eastAsia="標楷體" w:hAnsi="標楷體"/>
                  <w:rPrChange w:id="9773" w:author="st1" w:date="2021-04-16T14:17:00Z">
                    <w:rPr>
                      <w:color w:val="000000"/>
                    </w:rPr>
                  </w:rPrChange>
                </w:rPr>
                <w:t>23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774" w:author="st1" w:date="2021-04-16T14:16:00Z">
              <w:tcPr>
                <w:tcW w:w="2833" w:type="dxa"/>
                <w:gridSpan w:val="2"/>
              </w:tcPr>
            </w:tcPrChange>
          </w:tcPr>
          <w:p w14:paraId="24FD4D1A" w14:textId="72B54BFD" w:rsidR="00820668" w:rsidRPr="0080507B" w:rsidRDefault="00820668">
            <w:pPr>
              <w:rPr>
                <w:moveTo w:id="9775" w:author="88692" w:date="2020-06-19T09:26:00Z"/>
                <w:rFonts w:ascii="標楷體" w:eastAsia="標楷體" w:hAnsi="標楷體"/>
                <w:rPrChange w:id="9776" w:author="st1" w:date="2021-04-16T14:17:00Z">
                  <w:rPr>
                    <w:moveTo w:id="977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778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779" w:author="st1" w:date="2021-04-16T14:14:00Z">
              <w:r w:rsidRPr="0080507B">
                <w:rPr>
                  <w:rFonts w:ascii="標楷體" w:eastAsia="標楷體" w:hAnsi="標楷體" w:hint="eastAsia"/>
                  <w:rPrChange w:id="9780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換算業績</w:t>
              </w:r>
            </w:ins>
            <w:moveTo w:id="9781" w:author="88692" w:date="2020-06-19T09:26:00Z">
              <w:del w:id="9782" w:author="st1" w:date="2021-04-16T14:11:00Z">
                <w:r w:rsidRPr="0080507B" w:rsidDel="00820668">
                  <w:rPr>
                    <w:rFonts w:ascii="標楷體" w:eastAsia="標楷體" w:hAnsi="標楷體"/>
                    <w:rPrChange w:id="9783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換算業績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784" w:author="st1" w:date="2021-04-16T14:16:00Z">
              <w:tcPr>
                <w:tcW w:w="3969" w:type="dxa"/>
                <w:gridSpan w:val="2"/>
              </w:tcPr>
            </w:tcPrChange>
          </w:tcPr>
          <w:p w14:paraId="2483937F" w14:textId="77777777" w:rsidR="00820668" w:rsidRPr="0080507B" w:rsidRDefault="00820668">
            <w:pPr>
              <w:rPr>
                <w:moveTo w:id="9785" w:author="88692" w:date="2020-06-19T09:26:00Z"/>
                <w:rFonts w:ascii="標楷體" w:eastAsia="標楷體" w:hAnsi="標楷體"/>
                <w:rPrChange w:id="9786" w:author="st1" w:date="2021-04-16T14:17:00Z">
                  <w:rPr>
                    <w:moveTo w:id="9787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788" w:author="88692" w:date="2020-06-19T09:26:00Z">
              <w:r w:rsidRPr="0080507B">
                <w:rPr>
                  <w:rFonts w:ascii="標楷體" w:eastAsia="標楷體" w:hAnsi="標楷體"/>
                  <w:rPrChange w:id="9789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9(14)</w:t>
              </w:r>
            </w:moveTo>
          </w:p>
        </w:tc>
        <w:tc>
          <w:tcPr>
            <w:tcW w:w="2221" w:type="dxa"/>
            <w:shd w:val="clear" w:color="auto" w:fill="auto"/>
            <w:tcPrChange w:id="9790" w:author="st1" w:date="2021-04-16T14:16:00Z">
              <w:tcPr>
                <w:tcW w:w="2693" w:type="dxa"/>
                <w:gridSpan w:val="2"/>
              </w:tcPr>
            </w:tcPrChange>
          </w:tcPr>
          <w:p w14:paraId="66BE39B0" w14:textId="50B7056B" w:rsidR="00820668" w:rsidRPr="0080507B" w:rsidRDefault="00820668">
            <w:pPr>
              <w:rPr>
                <w:moveTo w:id="9791" w:author="88692" w:date="2020-06-19T09:26:00Z"/>
                <w:rFonts w:ascii="標楷體" w:eastAsia="標楷體" w:hAnsi="標楷體"/>
                <w:rPrChange w:id="9792" w:author="st1" w:date="2021-04-16T14:17:00Z">
                  <w:rPr>
                    <w:moveTo w:id="9793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794" w:author="st1" w:date="2021-04-16T14:06:00Z">
              <w:r w:rsidRPr="0080507B">
                <w:rPr>
                  <w:rFonts w:ascii="標楷體" w:eastAsia="標楷體" w:hAnsi="標楷體" w:hint="eastAsia"/>
                  <w:rPrChange w:id="9795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不會有負值</w:t>
              </w:r>
            </w:ins>
          </w:p>
        </w:tc>
      </w:tr>
      <w:tr w:rsidR="00820668" w:rsidRPr="00CE4A2F" w14:paraId="1B8BCB8A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796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797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798" w:author="st1" w:date="2021-04-16T14:16:00Z">
              <w:tcPr>
                <w:tcW w:w="2833" w:type="dxa"/>
                <w:gridSpan w:val="2"/>
              </w:tcPr>
            </w:tcPrChange>
          </w:tcPr>
          <w:p w14:paraId="3DA13F0D" w14:textId="77BD3025" w:rsidR="00820668" w:rsidRPr="0080507B" w:rsidDel="00820668" w:rsidRDefault="00820668">
            <w:pPr>
              <w:rPr>
                <w:ins w:id="9799" w:author="st1" w:date="2021-04-16T14:11:00Z"/>
                <w:rFonts w:ascii="標楷體" w:eastAsia="標楷體" w:hAnsi="標楷體"/>
                <w:rPrChange w:id="9800" w:author="st1" w:date="2021-04-16T14:17:00Z">
                  <w:rPr>
                    <w:ins w:id="9801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802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803" w:author="st1" w:date="2021-04-16T14:13:00Z">
              <w:r w:rsidRPr="0080507B">
                <w:rPr>
                  <w:rFonts w:ascii="標楷體" w:eastAsia="標楷體" w:hAnsi="標楷體"/>
                  <w:rPrChange w:id="9804" w:author="st1" w:date="2021-04-16T14:17:00Z">
                    <w:rPr>
                      <w:color w:val="000000"/>
                    </w:rPr>
                  </w:rPrChange>
                </w:rPr>
                <w:t>24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805" w:author="st1" w:date="2021-04-16T14:16:00Z">
              <w:tcPr>
                <w:tcW w:w="2833" w:type="dxa"/>
                <w:gridSpan w:val="2"/>
              </w:tcPr>
            </w:tcPrChange>
          </w:tcPr>
          <w:p w14:paraId="71860977" w14:textId="60E24422" w:rsidR="00820668" w:rsidRPr="0080507B" w:rsidRDefault="00820668">
            <w:pPr>
              <w:rPr>
                <w:moveTo w:id="9806" w:author="88692" w:date="2020-06-19T09:26:00Z"/>
                <w:rFonts w:ascii="標楷體" w:eastAsia="標楷體" w:hAnsi="標楷體"/>
                <w:rPrChange w:id="9807" w:author="st1" w:date="2021-04-16T14:17:00Z">
                  <w:rPr>
                    <w:moveTo w:id="980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809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810" w:author="st1" w:date="2021-04-16T14:14:00Z">
              <w:r w:rsidRPr="0080507B">
                <w:rPr>
                  <w:rFonts w:ascii="標楷體" w:eastAsia="標楷體" w:hAnsi="標楷體" w:hint="eastAsia"/>
                  <w:rPrChange w:id="9811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業務報酬 </w:t>
              </w:r>
            </w:ins>
            <w:moveTo w:id="9812" w:author="88692" w:date="2020-06-19T09:26:00Z">
              <w:del w:id="9813" w:author="st1" w:date="2021-04-16T14:11:00Z">
                <w:r w:rsidRPr="0080507B" w:rsidDel="00820668">
                  <w:rPr>
                    <w:rFonts w:ascii="標楷體" w:eastAsia="標楷體" w:hAnsi="標楷體"/>
                    <w:rPrChange w:id="9814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業務報酬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815" w:author="st1" w:date="2021-04-16T14:16:00Z">
              <w:tcPr>
                <w:tcW w:w="3969" w:type="dxa"/>
                <w:gridSpan w:val="2"/>
              </w:tcPr>
            </w:tcPrChange>
          </w:tcPr>
          <w:p w14:paraId="3E260F1E" w14:textId="77777777" w:rsidR="00820668" w:rsidRPr="0080507B" w:rsidRDefault="00820668">
            <w:pPr>
              <w:rPr>
                <w:moveTo w:id="9816" w:author="88692" w:date="2020-06-19T09:26:00Z"/>
                <w:rFonts w:ascii="標楷體" w:eastAsia="標楷體" w:hAnsi="標楷體"/>
                <w:rPrChange w:id="9817" w:author="st1" w:date="2021-04-16T14:17:00Z">
                  <w:rPr>
                    <w:moveTo w:id="981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819" w:author="88692" w:date="2020-06-19T09:26:00Z">
              <w:r w:rsidRPr="0080507B">
                <w:rPr>
                  <w:rFonts w:ascii="標楷體" w:eastAsia="標楷體" w:hAnsi="標楷體"/>
                  <w:rPrChange w:id="982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9(14)</w:t>
              </w:r>
            </w:moveTo>
          </w:p>
        </w:tc>
        <w:tc>
          <w:tcPr>
            <w:tcW w:w="2221" w:type="dxa"/>
            <w:shd w:val="clear" w:color="auto" w:fill="auto"/>
            <w:tcPrChange w:id="9821" w:author="st1" w:date="2021-04-16T14:16:00Z">
              <w:tcPr>
                <w:tcW w:w="2693" w:type="dxa"/>
                <w:gridSpan w:val="2"/>
              </w:tcPr>
            </w:tcPrChange>
          </w:tcPr>
          <w:p w14:paraId="551ED986" w14:textId="490AEB12" w:rsidR="00820668" w:rsidRPr="0080507B" w:rsidRDefault="00820668">
            <w:pPr>
              <w:rPr>
                <w:moveTo w:id="9822" w:author="88692" w:date="2020-06-19T09:26:00Z"/>
                <w:rFonts w:ascii="標楷體" w:eastAsia="標楷體" w:hAnsi="標楷體"/>
                <w:rPrChange w:id="9823" w:author="st1" w:date="2021-04-16T14:17:00Z">
                  <w:rPr>
                    <w:moveTo w:id="982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825" w:author="st1" w:date="2021-04-16T14:06:00Z">
              <w:r w:rsidRPr="0080507B">
                <w:rPr>
                  <w:rFonts w:ascii="標楷體" w:eastAsia="標楷體" w:hAnsi="標楷體" w:hint="eastAsia"/>
                  <w:rPrChange w:id="9826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不會有負值</w:t>
              </w:r>
            </w:ins>
          </w:p>
        </w:tc>
      </w:tr>
      <w:tr w:rsidR="00820668" w:rsidRPr="00CE4A2F" w14:paraId="497375C3" w14:textId="77777777" w:rsidTr="008050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827" w:author="st1" w:date="2021-04-16T14:16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9828" w:author="st1" w:date="2021-04-16T14:16:00Z">
            <w:trPr>
              <w:trHeight w:val="291"/>
              <w:jc w:val="center"/>
            </w:trPr>
          </w:trPrChange>
        </w:trPr>
        <w:tc>
          <w:tcPr>
            <w:tcW w:w="457" w:type="dxa"/>
            <w:shd w:val="clear" w:color="auto" w:fill="auto"/>
            <w:vAlign w:val="bottom"/>
            <w:tcPrChange w:id="9829" w:author="st1" w:date="2021-04-16T14:16:00Z">
              <w:tcPr>
                <w:tcW w:w="2833" w:type="dxa"/>
                <w:gridSpan w:val="2"/>
              </w:tcPr>
            </w:tcPrChange>
          </w:tcPr>
          <w:p w14:paraId="119D3C5A" w14:textId="337B77B7" w:rsidR="00820668" w:rsidRPr="0080507B" w:rsidDel="00820668" w:rsidRDefault="00820668">
            <w:pPr>
              <w:rPr>
                <w:ins w:id="9830" w:author="st1" w:date="2021-04-16T14:11:00Z"/>
                <w:rFonts w:ascii="標楷體" w:eastAsia="標楷體" w:hAnsi="標楷體"/>
                <w:rPrChange w:id="9831" w:author="st1" w:date="2021-04-16T14:17:00Z">
                  <w:rPr>
                    <w:ins w:id="9832" w:author="st1" w:date="2021-04-16T14:11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833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834" w:author="st1" w:date="2021-04-16T14:14:00Z">
              <w:r w:rsidRPr="0080507B">
                <w:rPr>
                  <w:rFonts w:ascii="標楷體" w:eastAsia="標楷體" w:hAnsi="標楷體"/>
                </w:rPr>
                <w:t>25</w:t>
              </w:r>
            </w:ins>
          </w:p>
        </w:tc>
        <w:tc>
          <w:tcPr>
            <w:tcW w:w="4306" w:type="dxa"/>
            <w:shd w:val="clear" w:color="auto" w:fill="auto"/>
            <w:vAlign w:val="center"/>
            <w:tcPrChange w:id="9835" w:author="st1" w:date="2021-04-16T14:16:00Z">
              <w:tcPr>
                <w:tcW w:w="2833" w:type="dxa"/>
                <w:gridSpan w:val="2"/>
              </w:tcPr>
            </w:tcPrChange>
          </w:tcPr>
          <w:p w14:paraId="5D0C2926" w14:textId="635CA9C9" w:rsidR="00820668" w:rsidRPr="0080507B" w:rsidRDefault="00820668">
            <w:pPr>
              <w:rPr>
                <w:moveTo w:id="9836" w:author="88692" w:date="2020-06-19T09:26:00Z"/>
                <w:rFonts w:ascii="標楷體" w:eastAsia="標楷體" w:hAnsi="標楷體"/>
                <w:rPrChange w:id="9837" w:author="st1" w:date="2021-04-16T14:17:00Z">
                  <w:rPr>
                    <w:moveTo w:id="983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  <w:pPrChange w:id="9839" w:author="st1" w:date="2021-04-16T14:17:00Z">
                <w:pPr>
                  <w:shd w:val="clear" w:color="auto" w:fill="FFFFFF"/>
                  <w:spacing w:line="360" w:lineRule="atLeast"/>
                </w:pPr>
              </w:pPrChange>
            </w:pPr>
            <w:ins w:id="9840" w:author="st1" w:date="2021-04-16T14:14:00Z">
              <w:r w:rsidRPr="0080507B">
                <w:rPr>
                  <w:rFonts w:ascii="標楷體" w:eastAsia="標楷體" w:hAnsi="標楷體" w:hint="eastAsia"/>
                  <w:rPrChange w:id="9841" w:author="st1" w:date="2021-04-16T14:17:00Z">
                    <w:rPr>
                      <w:rFonts w:ascii="標楷體" w:eastAsia="標楷體" w:hAnsi="標楷體" w:hint="eastAsia"/>
                      <w:color w:val="000000"/>
                      <w:sz w:val="18"/>
                      <w:szCs w:val="18"/>
                    </w:rPr>
                  </w:rPrChange>
                </w:rPr>
                <w:t>業績金額 </w:t>
              </w:r>
            </w:ins>
            <w:moveTo w:id="9842" w:author="88692" w:date="2020-06-19T09:26:00Z">
              <w:del w:id="9843" w:author="st1" w:date="2021-04-16T14:11:00Z">
                <w:r w:rsidRPr="0080507B" w:rsidDel="00820668">
                  <w:rPr>
                    <w:rFonts w:ascii="標楷體" w:eastAsia="標楷體" w:hAnsi="標楷體"/>
                    <w:rPrChange w:id="9844" w:author="st1" w:date="2021-04-16T14:17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業績金額</w:delText>
                </w:r>
              </w:del>
            </w:moveTo>
          </w:p>
        </w:tc>
        <w:tc>
          <w:tcPr>
            <w:tcW w:w="3436" w:type="dxa"/>
            <w:shd w:val="clear" w:color="auto" w:fill="auto"/>
            <w:tcPrChange w:id="9845" w:author="st1" w:date="2021-04-16T14:16:00Z">
              <w:tcPr>
                <w:tcW w:w="3969" w:type="dxa"/>
                <w:gridSpan w:val="2"/>
              </w:tcPr>
            </w:tcPrChange>
          </w:tcPr>
          <w:p w14:paraId="3693839A" w14:textId="77777777" w:rsidR="00820668" w:rsidRPr="0080507B" w:rsidRDefault="00820668">
            <w:pPr>
              <w:rPr>
                <w:moveTo w:id="9846" w:author="88692" w:date="2020-06-19T09:26:00Z"/>
                <w:rFonts w:ascii="標楷體" w:eastAsia="標楷體" w:hAnsi="標楷體"/>
                <w:rPrChange w:id="9847" w:author="st1" w:date="2021-04-16T14:17:00Z">
                  <w:rPr>
                    <w:moveTo w:id="9848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 w:id="9849" w:author="88692" w:date="2020-06-19T09:26:00Z">
              <w:r w:rsidRPr="0080507B">
                <w:rPr>
                  <w:rFonts w:ascii="標楷體" w:eastAsia="標楷體" w:hAnsi="標楷體"/>
                  <w:rPrChange w:id="9850" w:author="st1" w:date="2021-04-16T14:17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9(14)</w:t>
              </w:r>
            </w:moveTo>
          </w:p>
        </w:tc>
        <w:tc>
          <w:tcPr>
            <w:tcW w:w="2221" w:type="dxa"/>
            <w:shd w:val="clear" w:color="auto" w:fill="auto"/>
            <w:tcPrChange w:id="9851" w:author="st1" w:date="2021-04-16T14:16:00Z">
              <w:tcPr>
                <w:tcW w:w="2693" w:type="dxa"/>
                <w:gridSpan w:val="2"/>
              </w:tcPr>
            </w:tcPrChange>
          </w:tcPr>
          <w:p w14:paraId="542C7AE5" w14:textId="7D00A43A" w:rsidR="00820668" w:rsidRPr="0080507B" w:rsidRDefault="00820668">
            <w:pPr>
              <w:rPr>
                <w:moveTo w:id="9852" w:author="88692" w:date="2020-06-19T09:26:00Z"/>
                <w:rFonts w:ascii="標楷體" w:eastAsia="標楷體" w:hAnsi="標楷體"/>
                <w:rPrChange w:id="9853" w:author="st1" w:date="2021-04-16T14:17:00Z">
                  <w:rPr>
                    <w:moveTo w:id="9854" w:author="88692" w:date="2020-06-19T09:2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9855" w:author="st1" w:date="2021-04-16T14:06:00Z">
              <w:r w:rsidRPr="0080507B">
                <w:rPr>
                  <w:rFonts w:ascii="標楷體" w:eastAsia="標楷體" w:hAnsi="標楷體" w:hint="eastAsia"/>
                  <w:rPrChange w:id="9856" w:author="st1" w:date="2021-04-16T14:17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不會有負值</w:t>
              </w:r>
            </w:ins>
          </w:p>
        </w:tc>
      </w:tr>
      <w:tr w:rsidR="00820668" w:rsidRPr="00CE4A2F" w:rsidDel="00FB001C" w14:paraId="70F9FF82" w14:textId="027DF25D" w:rsidTr="0082066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857" w:author="st1" w:date="2021-04-16T14:15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9858" w:author="st1" w:date="2021-04-16T14:05:00Z"/>
          <w:trPrChange w:id="9859" w:author="st1" w:date="2021-04-16T14:15:00Z">
            <w:trPr>
              <w:trHeight w:val="291"/>
              <w:jc w:val="center"/>
            </w:trPr>
          </w:trPrChange>
        </w:trPr>
        <w:tc>
          <w:tcPr>
            <w:tcW w:w="457" w:type="dxa"/>
            <w:tcPrChange w:id="9860" w:author="st1" w:date="2021-04-16T14:15:00Z">
              <w:tcPr>
                <w:tcW w:w="2833" w:type="dxa"/>
                <w:gridSpan w:val="2"/>
              </w:tcPr>
            </w:tcPrChange>
          </w:tcPr>
          <w:p w14:paraId="03350425" w14:textId="77777777" w:rsidR="00820668" w:rsidRPr="00CE4A2F" w:rsidDel="00FB001C" w:rsidRDefault="00820668" w:rsidP="00ED3A87">
            <w:pPr>
              <w:shd w:val="clear" w:color="auto" w:fill="FFFFFF"/>
              <w:spacing w:line="360" w:lineRule="atLeast"/>
              <w:rPr>
                <w:ins w:id="9861" w:author="st1" w:date="2021-04-16T14:11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4306" w:type="dxa"/>
            <w:tcPrChange w:id="9862" w:author="st1" w:date="2021-04-16T14:15:00Z">
              <w:tcPr>
                <w:tcW w:w="2833" w:type="dxa"/>
                <w:gridSpan w:val="2"/>
              </w:tcPr>
            </w:tcPrChange>
          </w:tcPr>
          <w:p w14:paraId="6D799A1F" w14:textId="5820F3C7" w:rsidR="00820668" w:rsidRPr="00CE4A2F" w:rsidDel="00FB001C" w:rsidRDefault="00820668" w:rsidP="00ED3A87">
            <w:pPr>
              <w:shd w:val="clear" w:color="auto" w:fill="FFFFFF"/>
              <w:spacing w:line="360" w:lineRule="atLeast"/>
              <w:rPr>
                <w:del w:id="9863" w:author="st1" w:date="2021-04-16T14:05:00Z"/>
                <w:moveTo w:id="9864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9865" w:author="88692" w:date="2020-06-19T09:26:00Z">
              <w:del w:id="9866" w:author="st1" w:date="2021-04-16T14:05:00Z">
                <w:r w:rsidRPr="00CE4A2F" w:rsidDel="00FB001C">
                  <w:rPr>
                    <w:rFonts w:ascii="標楷體" w:eastAsia="標楷體" w:hAnsi="標楷體"/>
                    <w:sz w:val="18"/>
                    <w:szCs w:val="18"/>
                  </w:rPr>
                  <w:delText>介紹獎金</w:delText>
                </w:r>
              </w:del>
            </w:moveTo>
          </w:p>
        </w:tc>
        <w:tc>
          <w:tcPr>
            <w:tcW w:w="3436" w:type="dxa"/>
            <w:tcPrChange w:id="9867" w:author="st1" w:date="2021-04-16T14:15:00Z">
              <w:tcPr>
                <w:tcW w:w="3969" w:type="dxa"/>
                <w:gridSpan w:val="2"/>
              </w:tcPr>
            </w:tcPrChange>
          </w:tcPr>
          <w:p w14:paraId="6D1A80C2" w14:textId="550C165B" w:rsidR="00820668" w:rsidRPr="00CE4A2F" w:rsidDel="00FB001C" w:rsidRDefault="00820668" w:rsidP="00ED3A87">
            <w:pPr>
              <w:rPr>
                <w:del w:id="9868" w:author="st1" w:date="2021-04-16T14:05:00Z"/>
                <w:moveTo w:id="9869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9870" w:author="88692" w:date="2020-06-19T09:26:00Z">
              <w:del w:id="9871" w:author="st1" w:date="2021-04-16T14:05:00Z">
                <w:r w:rsidDel="00FB001C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9(14)</w:delText>
                </w:r>
              </w:del>
            </w:moveTo>
          </w:p>
        </w:tc>
        <w:tc>
          <w:tcPr>
            <w:tcW w:w="2221" w:type="dxa"/>
            <w:tcPrChange w:id="9872" w:author="st1" w:date="2021-04-16T14:15:00Z">
              <w:tcPr>
                <w:tcW w:w="2693" w:type="dxa"/>
                <w:gridSpan w:val="2"/>
              </w:tcPr>
            </w:tcPrChange>
          </w:tcPr>
          <w:p w14:paraId="2CCA8917" w14:textId="4BC29293" w:rsidR="00820668" w:rsidRPr="00CE4A2F" w:rsidDel="00FB001C" w:rsidRDefault="00820668" w:rsidP="00ED3A87">
            <w:pPr>
              <w:rPr>
                <w:del w:id="9873" w:author="st1" w:date="2021-04-16T14:05:00Z"/>
                <w:moveTo w:id="9874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</w:tr>
      <w:tr w:rsidR="00820668" w:rsidRPr="00CE4A2F" w:rsidDel="00FB001C" w14:paraId="28EDBF38" w14:textId="79AEDE38" w:rsidTr="0082066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9875" w:author="st1" w:date="2021-04-16T14:15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9876" w:author="st1" w:date="2021-04-16T14:05:00Z"/>
          <w:trPrChange w:id="9877" w:author="st1" w:date="2021-04-16T14:15:00Z">
            <w:trPr>
              <w:trHeight w:val="291"/>
              <w:jc w:val="center"/>
            </w:trPr>
          </w:trPrChange>
        </w:trPr>
        <w:tc>
          <w:tcPr>
            <w:tcW w:w="457" w:type="dxa"/>
            <w:tcPrChange w:id="9878" w:author="st1" w:date="2021-04-16T14:15:00Z">
              <w:tcPr>
                <w:tcW w:w="2833" w:type="dxa"/>
                <w:gridSpan w:val="2"/>
              </w:tcPr>
            </w:tcPrChange>
          </w:tcPr>
          <w:p w14:paraId="4AB571C0" w14:textId="77777777" w:rsidR="00820668" w:rsidRPr="00CE4A2F" w:rsidDel="00FB001C" w:rsidRDefault="00820668" w:rsidP="00ED3A87">
            <w:pPr>
              <w:shd w:val="clear" w:color="auto" w:fill="FFFFFF"/>
              <w:spacing w:line="360" w:lineRule="atLeast"/>
              <w:rPr>
                <w:ins w:id="9879" w:author="st1" w:date="2021-04-16T14:11:00Z"/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4306" w:type="dxa"/>
            <w:tcPrChange w:id="9880" w:author="st1" w:date="2021-04-16T14:15:00Z">
              <w:tcPr>
                <w:tcW w:w="2833" w:type="dxa"/>
                <w:gridSpan w:val="2"/>
              </w:tcPr>
            </w:tcPrChange>
          </w:tcPr>
          <w:p w14:paraId="41CC1B5B" w14:textId="23ECB3AB" w:rsidR="00820668" w:rsidRPr="00CE4A2F" w:rsidDel="00FB001C" w:rsidRDefault="00820668" w:rsidP="00ED3A87">
            <w:pPr>
              <w:shd w:val="clear" w:color="auto" w:fill="FFFFFF"/>
              <w:spacing w:line="360" w:lineRule="atLeast"/>
              <w:rPr>
                <w:del w:id="9881" w:author="st1" w:date="2021-04-16T14:05:00Z"/>
                <w:moveTo w:id="9882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9883" w:author="88692" w:date="2020-06-19T09:26:00Z">
              <w:del w:id="9884" w:author="st1" w:date="2021-04-16T14:05:00Z">
                <w:r w:rsidRPr="00CE4A2F" w:rsidDel="00FB001C">
                  <w:rPr>
                    <w:rFonts w:ascii="標楷體" w:eastAsia="標楷體" w:hAnsi="標楷體"/>
                    <w:sz w:val="18"/>
                    <w:szCs w:val="18"/>
                  </w:rPr>
                  <w:delText>業績日期</w:delText>
                </w:r>
              </w:del>
            </w:moveTo>
          </w:p>
        </w:tc>
        <w:tc>
          <w:tcPr>
            <w:tcW w:w="3436" w:type="dxa"/>
            <w:tcPrChange w:id="9885" w:author="st1" w:date="2021-04-16T14:15:00Z">
              <w:tcPr>
                <w:tcW w:w="3969" w:type="dxa"/>
                <w:gridSpan w:val="2"/>
              </w:tcPr>
            </w:tcPrChange>
          </w:tcPr>
          <w:p w14:paraId="4E425916" w14:textId="22A9B2AB" w:rsidR="00820668" w:rsidRPr="00CE4A2F" w:rsidDel="00FB001C" w:rsidRDefault="00820668" w:rsidP="00ED3A87">
            <w:pPr>
              <w:rPr>
                <w:del w:id="9886" w:author="st1" w:date="2021-04-16T14:05:00Z"/>
                <w:moveTo w:id="9887" w:author="88692" w:date="2020-06-19T09:26:00Z"/>
                <w:rFonts w:ascii="標楷體" w:eastAsia="標楷體" w:hAnsi="標楷體"/>
                <w:sz w:val="18"/>
                <w:szCs w:val="18"/>
              </w:rPr>
            </w:pPr>
            <w:moveTo w:id="9888" w:author="88692" w:date="2020-06-19T09:26:00Z">
              <w:del w:id="9889" w:author="st1" w:date="2021-04-16T14:05:00Z">
                <w:r w:rsidDel="00FB001C">
                  <w:rPr>
                    <w:rFonts w:ascii="標楷體" w:eastAsia="標楷體" w:hAnsi="標楷體" w:hint="eastAsia"/>
                    <w:sz w:val="18"/>
                    <w:szCs w:val="18"/>
                  </w:rPr>
                  <w:delText>9(14)</w:delText>
                </w:r>
              </w:del>
            </w:moveTo>
          </w:p>
        </w:tc>
        <w:tc>
          <w:tcPr>
            <w:tcW w:w="2221" w:type="dxa"/>
            <w:tcPrChange w:id="9890" w:author="st1" w:date="2021-04-16T14:15:00Z">
              <w:tcPr>
                <w:tcW w:w="2693" w:type="dxa"/>
                <w:gridSpan w:val="2"/>
              </w:tcPr>
            </w:tcPrChange>
          </w:tcPr>
          <w:p w14:paraId="62607177" w14:textId="633815F2" w:rsidR="00820668" w:rsidRPr="00CE4A2F" w:rsidDel="00FB001C" w:rsidRDefault="00820668" w:rsidP="00ED3A87">
            <w:pPr>
              <w:rPr>
                <w:del w:id="9891" w:author="st1" w:date="2021-04-16T14:05:00Z"/>
                <w:moveTo w:id="9892" w:author="88692" w:date="2020-06-19T09:26:00Z"/>
                <w:rFonts w:ascii="標楷體" w:eastAsia="標楷體" w:hAnsi="標楷體"/>
                <w:sz w:val="18"/>
                <w:szCs w:val="18"/>
              </w:rPr>
            </w:pPr>
          </w:p>
        </w:tc>
      </w:tr>
    </w:tbl>
    <w:p w14:paraId="43CD8AC8" w14:textId="23272F91" w:rsidR="00ED3A87" w:rsidRPr="00AF1A82" w:rsidDel="00CC6C0E" w:rsidRDefault="00ED3A87" w:rsidP="00ED3A87">
      <w:pPr>
        <w:rPr>
          <w:del w:id="9893" w:author="88692" w:date="2020-06-19T15:50:00Z"/>
          <w:moveTo w:id="9894" w:author="88692" w:date="2020-06-19T09:26:00Z"/>
          <w:rFonts w:ascii="標楷體" w:eastAsia="標楷體" w:hAnsi="標楷體"/>
        </w:rPr>
      </w:pPr>
    </w:p>
    <w:p w14:paraId="3F51E06A" w14:textId="6A24E3E7" w:rsidR="00ED3A87" w:rsidRPr="00AF1A82" w:rsidDel="00CC6C0E" w:rsidRDefault="00ED3A87" w:rsidP="00ED3A87">
      <w:pPr>
        <w:rPr>
          <w:del w:id="9895" w:author="88692" w:date="2020-06-19T15:50:00Z"/>
          <w:moveTo w:id="9896" w:author="88692" w:date="2020-06-19T09:26:00Z"/>
          <w:rFonts w:ascii="標楷體" w:eastAsia="標楷體" w:hAnsi="標楷體"/>
        </w:rPr>
      </w:pPr>
    </w:p>
    <w:p w14:paraId="431B2078" w14:textId="66B12F60" w:rsidR="00ED3A87" w:rsidRPr="00AF1A82" w:rsidDel="00CC6C0E" w:rsidRDefault="00ED3A87" w:rsidP="00ED3A87">
      <w:pPr>
        <w:rPr>
          <w:del w:id="9897" w:author="88692" w:date="2020-06-19T15:50:00Z"/>
          <w:moveTo w:id="9898" w:author="88692" w:date="2020-06-19T09:26:00Z"/>
          <w:rFonts w:ascii="標楷體" w:eastAsia="標楷體" w:hAnsi="標楷體"/>
        </w:rPr>
      </w:pPr>
    </w:p>
    <w:p w14:paraId="02B96CE5" w14:textId="33B1F2A6" w:rsidR="00ED3A87" w:rsidRPr="00AF1A82" w:rsidDel="0080507B" w:rsidRDefault="00ED3A87" w:rsidP="00ED3A87">
      <w:pPr>
        <w:rPr>
          <w:del w:id="9899" w:author="st1" w:date="2021-04-16T14:18:00Z"/>
          <w:moveTo w:id="9900" w:author="88692" w:date="2020-06-19T09:26:00Z"/>
          <w:rFonts w:ascii="標楷體" w:eastAsia="標楷體" w:hAnsi="標楷體"/>
        </w:rPr>
      </w:pPr>
    </w:p>
    <w:p w14:paraId="1E9343BE" w14:textId="77777777" w:rsidR="00ED3A87" w:rsidRPr="00AF1A82" w:rsidRDefault="00ED3A87" w:rsidP="00ED3A87">
      <w:pPr>
        <w:rPr>
          <w:moveTo w:id="9901" w:author="88692" w:date="2020-06-19T09:26:00Z"/>
          <w:rFonts w:ascii="標楷體" w:eastAsia="標楷體" w:hAnsi="標楷體"/>
        </w:rPr>
      </w:pPr>
    </w:p>
    <w:p w14:paraId="129A8C7F" w14:textId="77777777" w:rsidR="00ED3A87" w:rsidRPr="00AF1A82" w:rsidRDefault="00ED3A87" w:rsidP="00ED3A87">
      <w:pPr>
        <w:rPr>
          <w:moveTo w:id="9902" w:author="88692" w:date="2020-06-19T09:26:00Z"/>
          <w:rFonts w:ascii="標楷體" w:eastAsia="標楷體" w:hAnsi="標楷體"/>
        </w:rPr>
      </w:pPr>
      <w:moveTo w:id="9903" w:author="88692" w:date="2020-06-19T09:26:00Z">
        <w:r w:rsidRPr="00AF1A82">
          <w:rPr>
            <w:rFonts w:ascii="標楷體" w:eastAsia="標楷體" w:hAnsi="標楷體"/>
          </w:rPr>
          <w:br w:type="page"/>
        </w:r>
      </w:moveTo>
    </w:p>
    <w:moveToRangeEnd w:id="8836"/>
    <w:p w14:paraId="04610C89" w14:textId="345B6C82" w:rsidR="00911834" w:rsidRPr="0040066E" w:rsidRDefault="00911834" w:rsidP="002129B9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066E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0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 w:hint="eastAsia"/>
          <w:sz w:val="32"/>
          <w:szCs w:val="20"/>
          <w:lang w:val="x-none"/>
        </w:rPr>
        <w:t>2</w:t>
      </w:r>
      <w:r w:rsidR="002129B9" w:rsidRPr="002129B9">
        <w:rPr>
          <w:rFonts w:ascii="標楷體" w:eastAsia="標楷體" w:hAnsi="標楷體" w:hint="eastAsia"/>
          <w:sz w:val="32"/>
          <w:szCs w:val="20"/>
          <w:lang w:val="x-none"/>
        </w:rPr>
        <w:t>房貸專員業績</w:t>
      </w:r>
      <w:del w:id="9904" w:author="88692" w:date="2020-06-19T09:32:00Z">
        <w:r w:rsidR="002129B9" w:rsidRPr="002129B9" w:rsidDel="00111CF1">
          <w:rPr>
            <w:rFonts w:ascii="標楷體" w:eastAsia="標楷體" w:hAnsi="標楷體" w:hint="eastAsia"/>
            <w:sz w:val="32"/>
            <w:szCs w:val="20"/>
            <w:lang w:val="x-none"/>
          </w:rPr>
          <w:delText>案件查詢</w:delText>
        </w:r>
      </w:del>
      <w:ins w:id="9905" w:author="88692" w:date="2020-06-19T09:32:00Z">
        <w:r w:rsidR="00111CF1" w:rsidRPr="00111CF1">
          <w:rPr>
            <w:rFonts w:ascii="標楷體" w:eastAsia="標楷體" w:hAnsi="標楷體" w:hint="eastAsia"/>
            <w:sz w:val="32"/>
            <w:szCs w:val="20"/>
            <w:lang w:val="x-none"/>
          </w:rPr>
          <w:t>處理清單</w:t>
        </w:r>
      </w:ins>
    </w:p>
    <w:p w14:paraId="1A2A87F6" w14:textId="77777777" w:rsidR="00911834" w:rsidRPr="0040066E" w:rsidRDefault="00911834" w:rsidP="00911834">
      <w:pPr>
        <w:snapToGrid w:val="0"/>
        <w:ind w:left="1418" w:hanging="480"/>
        <w:rPr>
          <w:rFonts w:eastAsia="標楷體"/>
          <w:sz w:val="26"/>
        </w:rPr>
      </w:pPr>
      <w:r w:rsidRPr="0040066E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11834" w:rsidRPr="0040066E" w14:paraId="1B487E8B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AEB7F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36EA6" w14:textId="5BF5C51C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del w:id="9906" w:author="st1" w:date="2021-04-20T15:50:00Z">
              <w:r w:rsidRPr="0040066E" w:rsidDel="00C74EF8">
                <w:rPr>
                  <w:rFonts w:ascii="標楷體" w:eastAsia="標楷體" w:hAnsi="標楷體" w:hint="eastAsia"/>
                </w:rPr>
                <w:delText>業績調整作業(MENU)-</w:delText>
              </w:r>
              <w:r w:rsidDel="00C74EF8">
                <w:rPr>
                  <w:rFonts w:hint="eastAsia"/>
                </w:rPr>
                <w:delText xml:space="preserve"> </w:delText>
              </w:r>
            </w:del>
            <w:r w:rsidRPr="00911834">
              <w:rPr>
                <w:rFonts w:ascii="標楷體" w:eastAsia="標楷體" w:hAnsi="標楷體" w:hint="eastAsia"/>
              </w:rPr>
              <w:t>房貸專員業績</w:t>
            </w:r>
            <w:ins w:id="9907" w:author="88692" w:date="2020-06-19T09:52:00Z">
              <w:r w:rsidR="00284AB5" w:rsidRPr="00284AB5">
                <w:rPr>
                  <w:rFonts w:ascii="標楷體" w:eastAsia="標楷體" w:hAnsi="標楷體" w:hint="eastAsia"/>
                </w:rPr>
                <w:t>處理清單</w:t>
              </w:r>
            </w:ins>
            <w:del w:id="9908" w:author="88692" w:date="2020-06-19T09:52:00Z">
              <w:r w:rsidRPr="00911834" w:rsidDel="00284AB5">
                <w:rPr>
                  <w:rFonts w:ascii="標楷體" w:eastAsia="標楷體" w:hAnsi="標楷體" w:hint="eastAsia"/>
                </w:rPr>
                <w:delText>案件查詢</w:delText>
              </w:r>
            </w:del>
          </w:p>
        </w:tc>
      </w:tr>
      <w:tr w:rsidR="00911834" w:rsidRPr="0040066E" w14:paraId="0B5D2E18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2B62BA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7574E" w14:textId="428CFDF8" w:rsidR="00911834" w:rsidRPr="0040066E" w:rsidRDefault="00314110" w:rsidP="00911834">
            <w:pPr>
              <w:rPr>
                <w:rFonts w:ascii="標楷體" w:eastAsia="標楷體" w:hAnsi="標楷體"/>
              </w:rPr>
            </w:pPr>
            <w:ins w:id="9909" w:author="st1" w:date="2021-04-20T15:53:00Z">
              <w:r>
                <w:rPr>
                  <w:rFonts w:ascii="標楷體" w:eastAsia="標楷體" w:hAnsi="標楷體" w:hint="eastAsia"/>
                </w:rPr>
                <w:t>查閱</w:t>
              </w:r>
              <w:r w:rsidRPr="00804AC7">
                <w:rPr>
                  <w:rFonts w:ascii="標楷體" w:eastAsia="標楷體" w:hAnsi="標楷體" w:hint="eastAsia"/>
                </w:rPr>
                <w:t>L5951後</w:t>
              </w:r>
              <w:r>
                <w:rPr>
                  <w:rFonts w:ascii="標楷體" w:eastAsia="標楷體" w:hAnsi="標楷體" w:hint="eastAsia"/>
                </w:rPr>
                <w:t>，需</w:t>
              </w:r>
              <w:r w:rsidRPr="00804AC7">
                <w:rPr>
                  <w:rFonts w:ascii="標楷體" w:eastAsia="標楷體" w:hAnsi="標楷體" w:hint="eastAsia"/>
                </w:rPr>
                <w:t>修正</w:t>
              </w:r>
              <w:r>
                <w:rPr>
                  <w:rFonts w:ascii="標楷體" w:eastAsia="標楷體" w:hAnsi="標楷體" w:hint="eastAsia"/>
                </w:rPr>
                <w:t>資料，</w:t>
              </w:r>
              <w:r w:rsidRPr="00804AC7">
                <w:rPr>
                  <w:rFonts w:ascii="標楷體" w:eastAsia="標楷體" w:hAnsi="標楷體" w:hint="eastAsia"/>
                </w:rPr>
                <w:t>來此查詢相關資料</w:t>
              </w:r>
              <w:r>
                <w:rPr>
                  <w:rFonts w:ascii="標楷體" w:eastAsia="標楷體" w:hAnsi="標楷體" w:hint="eastAsia"/>
                </w:rPr>
                <w:t>，連接近L5501修正。</w:t>
              </w:r>
            </w:ins>
          </w:p>
        </w:tc>
      </w:tr>
      <w:tr w:rsidR="00911834" w:rsidRPr="0040066E" w14:paraId="1C9A659C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BE11A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72F31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59268C05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38E058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038589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66B7A106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D67EF3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D0EFAA" w14:textId="77777777" w:rsidR="00911834" w:rsidRPr="0040066E" w:rsidDel="00C74EF8" w:rsidRDefault="00911834" w:rsidP="00911834">
            <w:pPr>
              <w:rPr>
                <w:del w:id="9910" w:author="st1" w:date="2021-04-20T15:50:00Z"/>
                <w:rFonts w:ascii="標楷體" w:eastAsia="標楷體" w:hAnsi="標楷體"/>
              </w:rPr>
            </w:pPr>
          </w:p>
          <w:p w14:paraId="33874039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del w:id="9911" w:author="st1" w:date="2021-04-20T15:50:00Z">
              <w:r w:rsidRPr="0040066E" w:rsidDel="00C74EF8">
                <w:rPr>
                  <w:rFonts w:ascii="標楷體" w:eastAsia="標楷體" w:hAnsi="標楷體"/>
                </w:rPr>
                <w:tab/>
              </w:r>
            </w:del>
          </w:p>
        </w:tc>
      </w:tr>
      <w:tr w:rsidR="00911834" w:rsidRPr="0040066E" w14:paraId="64B218CD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9469C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06A9EF" w14:textId="1EBE3715" w:rsidR="00911834" w:rsidRPr="0040066E" w:rsidRDefault="00314110" w:rsidP="00911834">
            <w:pPr>
              <w:rPr>
                <w:rFonts w:ascii="標楷體" w:eastAsia="標楷體" w:hAnsi="標楷體"/>
              </w:rPr>
            </w:pPr>
            <w:ins w:id="9912" w:author="st1" w:date="2021-04-20T15:51:00Z">
              <w:r>
                <w:rPr>
                  <w:rFonts w:ascii="標楷體" w:eastAsia="標楷體" w:hAnsi="標楷體" w:hint="eastAsia"/>
                </w:rPr>
                <w:t>點選[修改]可連接L5502修改資料</w:t>
              </w:r>
            </w:ins>
          </w:p>
        </w:tc>
      </w:tr>
      <w:tr w:rsidR="00911834" w:rsidRPr="0040066E" w14:paraId="5D6092A8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6E6EA7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97D202" w14:textId="40A3FCC0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del w:id="9913" w:author="st1" w:date="2021-04-20T15:52:00Z">
              <w:r w:rsidRPr="0040066E" w:rsidDel="00314110">
                <w:rPr>
                  <w:rFonts w:ascii="標楷體" w:eastAsia="標楷體" w:hAnsi="標楷體" w:hint="eastAsia"/>
                </w:rPr>
                <w:delText>該戶為[已處理]後，則不允許再做變更</w:delText>
              </w:r>
            </w:del>
          </w:p>
        </w:tc>
      </w:tr>
      <w:tr w:rsidR="00911834" w:rsidRPr="0040066E" w14:paraId="712642B0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E72181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FD2FFA" w14:textId="44AC1341" w:rsidR="00911834" w:rsidRPr="0040066E" w:rsidRDefault="00496BD8" w:rsidP="00911834">
            <w:pPr>
              <w:rPr>
                <w:rFonts w:ascii="標楷體" w:eastAsia="標楷體" w:hAnsi="標楷體"/>
              </w:rPr>
            </w:pPr>
            <w:ins w:id="9914" w:author="st1" w:date="2021-04-20T16:26:00Z">
              <w:r w:rsidRPr="00496BD8">
                <w:rPr>
                  <w:rFonts w:ascii="標楷體" w:eastAsia="標楷體" w:hAnsi="標楷體" w:hint="eastAsia"/>
                </w:rPr>
                <w:t>房貸專員業績</w:t>
              </w:r>
              <w:proofErr w:type="gramStart"/>
              <w:r w:rsidRPr="00496BD8">
                <w:rPr>
                  <w:rFonts w:ascii="標楷體" w:eastAsia="標楷體" w:hAnsi="標楷體" w:hint="eastAsia"/>
                </w:rPr>
                <w:t>明細檔</w:t>
              </w:r>
              <w:proofErr w:type="gramEnd"/>
              <w:r w:rsidRPr="00496BD8"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Pr="00496BD8">
                <w:rPr>
                  <w:rFonts w:ascii="標楷體" w:eastAsia="標楷體" w:hAnsi="標楷體" w:hint="eastAsia"/>
                </w:rPr>
                <w:t>PfBsDetail</w:t>
              </w:r>
              <w:proofErr w:type="spellEnd"/>
              <w:r w:rsidRPr="00496BD8">
                <w:rPr>
                  <w:rFonts w:ascii="標楷體" w:eastAsia="標楷體" w:hAnsi="標楷體" w:hint="eastAsia"/>
                </w:rPr>
                <w:t>)</w:t>
              </w:r>
            </w:ins>
          </w:p>
        </w:tc>
      </w:tr>
    </w:tbl>
    <w:p w14:paraId="63D954F8" w14:textId="77777777" w:rsidR="00911834" w:rsidRPr="0040066E" w:rsidRDefault="00911834" w:rsidP="00911834">
      <w:pPr>
        <w:rPr>
          <w:rFonts w:ascii="標楷體" w:eastAsia="標楷體" w:hAnsi="標楷體"/>
        </w:rPr>
      </w:pPr>
    </w:p>
    <w:p w14:paraId="239D91D3" w14:textId="77777777" w:rsidR="00911834" w:rsidRPr="0040066E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</w:p>
    <w:p w14:paraId="6EF01C6C" w14:textId="77777777" w:rsidR="00911834" w:rsidRPr="0040066E" w:rsidRDefault="00911834" w:rsidP="00911834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0C7F5419" w14:textId="0D5B0B68" w:rsidR="00911834" w:rsidRPr="0040066E" w:rsidRDefault="009D208A" w:rsidP="00911834">
      <w:pPr>
        <w:rPr>
          <w:rFonts w:ascii="標楷體" w:eastAsia="標楷體" w:hAnsi="標楷體"/>
        </w:rPr>
      </w:pPr>
      <w:del w:id="9915" w:author="st1" w:date="2021-04-20T15:40:00Z">
        <w:r w:rsidDel="003F24A6">
          <w:rPr>
            <w:noProof/>
          </w:rPr>
          <w:drawing>
            <wp:inline distT="0" distB="0" distL="0" distR="0" wp14:anchorId="34B335F3" wp14:editId="2522FDBE">
              <wp:extent cx="6479540" cy="1870710"/>
              <wp:effectExtent l="0" t="0" r="0" b="0"/>
              <wp:docPr id="85" name="圖片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707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916" w:author="st1" w:date="2021-04-20T15:40:00Z">
        <w:r w:rsidR="003F24A6" w:rsidRPr="003F24A6">
          <w:rPr>
            <w:rFonts w:ascii="標楷體" w:eastAsia="標楷體" w:hAnsi="標楷體"/>
            <w:noProof/>
          </w:rPr>
          <w:drawing>
            <wp:inline distT="0" distB="0" distL="0" distR="0" wp14:anchorId="78D15118" wp14:editId="512641A0">
              <wp:extent cx="6479540" cy="1572895"/>
              <wp:effectExtent l="0" t="0" r="0" b="8255"/>
              <wp:docPr id="113" name="圖片 1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72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C9F61D" w14:textId="77777777" w:rsidR="00911834" w:rsidRPr="0040066E" w:rsidRDefault="00911834" w:rsidP="00911834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5DF35E65" w14:textId="2748328B" w:rsidR="00911834" w:rsidRPr="0040066E" w:rsidRDefault="001942D2" w:rsidP="00911834">
      <w:pPr>
        <w:rPr>
          <w:rFonts w:ascii="標楷體" w:eastAsia="標楷體" w:hAnsi="標楷體"/>
        </w:rPr>
      </w:pPr>
      <w:ins w:id="9917" w:author="st1" w:date="2021-04-20T16:24:00Z">
        <w:r w:rsidRPr="001942D2">
          <w:rPr>
            <w:rFonts w:ascii="標楷體" w:eastAsia="標楷體" w:hAnsi="標楷體"/>
            <w:noProof/>
          </w:rPr>
          <w:drawing>
            <wp:inline distT="0" distB="0" distL="0" distR="0" wp14:anchorId="17C7CF0C" wp14:editId="025E3528">
              <wp:extent cx="6479540" cy="571500"/>
              <wp:effectExtent l="0" t="0" r="0" b="0"/>
              <wp:docPr id="116" name="圖片 1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9918" w:author="st1" w:date="2021-04-20T16:23:00Z">
        <w:r w:rsidR="002372EC" w:rsidDel="001942D2">
          <w:rPr>
            <w:noProof/>
          </w:rPr>
          <w:drawing>
            <wp:inline distT="0" distB="0" distL="0" distR="0" wp14:anchorId="02C2A5A8" wp14:editId="30B3FE20">
              <wp:extent cx="6479540" cy="2486025"/>
              <wp:effectExtent l="0" t="0" r="0" b="9525"/>
              <wp:docPr id="87" name="圖片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86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9919" w:author="st1" w:date="2021-04-20T16:24:00Z">
        <w:r w:rsidR="00911834" w:rsidRPr="0040066E" w:rsidDel="001942D2">
          <w:rPr>
            <w:rFonts w:ascii="標楷體" w:eastAsia="標楷體" w:hAnsi="標楷體"/>
          </w:rPr>
          <w:delText>…</w:delText>
        </w:r>
      </w:del>
    </w:p>
    <w:p w14:paraId="5C793ACE" w14:textId="77777777" w:rsidR="00911834" w:rsidRPr="0040066E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9920" w:author="88692" w:date="2020-06-19T14:34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6"/>
        <w:gridCol w:w="1368"/>
        <w:gridCol w:w="2856"/>
        <w:gridCol w:w="860"/>
        <w:gridCol w:w="932"/>
        <w:gridCol w:w="609"/>
        <w:gridCol w:w="655"/>
        <w:gridCol w:w="2684"/>
        <w:tblGridChange w:id="9921">
          <w:tblGrid>
            <w:gridCol w:w="456"/>
            <w:gridCol w:w="1368"/>
            <w:gridCol w:w="309"/>
            <w:gridCol w:w="1536"/>
            <w:gridCol w:w="997"/>
            <w:gridCol w:w="14"/>
            <w:gridCol w:w="860"/>
            <w:gridCol w:w="219"/>
            <w:gridCol w:w="661"/>
            <w:gridCol w:w="52"/>
            <w:gridCol w:w="609"/>
            <w:gridCol w:w="21"/>
            <w:gridCol w:w="634"/>
            <w:gridCol w:w="2684"/>
          </w:tblGrid>
        </w:tblGridChange>
      </w:tblGrid>
      <w:tr w:rsidR="00911834" w:rsidRPr="0040066E" w14:paraId="10B97A9A" w14:textId="77777777" w:rsidTr="00781F58">
        <w:trPr>
          <w:trHeight w:val="388"/>
          <w:jc w:val="center"/>
          <w:trPrChange w:id="9922" w:author="88692" w:date="2020-06-19T14:34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PrChange w:id="9923" w:author="88692" w:date="2020-06-19T14:34:00Z">
              <w:tcPr>
                <w:tcW w:w="456" w:type="dxa"/>
                <w:vMerge w:val="restart"/>
              </w:tcPr>
            </w:tcPrChange>
          </w:tcPr>
          <w:p w14:paraId="31D1E32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7" w:type="dxa"/>
            <w:vMerge w:val="restart"/>
            <w:tcPrChange w:id="9924" w:author="88692" w:date="2020-06-19T14:34:00Z">
              <w:tcPr>
                <w:tcW w:w="1810" w:type="dxa"/>
                <w:gridSpan w:val="2"/>
                <w:vMerge w:val="restart"/>
              </w:tcPr>
            </w:tcPrChange>
          </w:tcPr>
          <w:p w14:paraId="5C05163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69" w:type="dxa"/>
            <w:gridSpan w:val="5"/>
            <w:tcPrChange w:id="9925" w:author="88692" w:date="2020-06-19T14:34:00Z">
              <w:tcPr>
                <w:tcW w:w="4564" w:type="dxa"/>
                <w:gridSpan w:val="9"/>
              </w:tcPr>
            </w:tcPrChange>
          </w:tcPr>
          <w:p w14:paraId="4A32A9F4" w14:textId="77777777" w:rsidR="00911834" w:rsidRPr="0040066E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8" w:type="dxa"/>
            <w:vMerge w:val="restart"/>
            <w:tcPrChange w:id="9926" w:author="88692" w:date="2020-06-19T14:34:00Z">
              <w:tcPr>
                <w:tcW w:w="3590" w:type="dxa"/>
                <w:gridSpan w:val="2"/>
                <w:vMerge w:val="restart"/>
              </w:tcPr>
            </w:tcPrChange>
          </w:tcPr>
          <w:p w14:paraId="14AECB49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40066E" w14:paraId="5214ACF1" w14:textId="77777777" w:rsidTr="00781F58">
        <w:trPr>
          <w:trHeight w:val="244"/>
          <w:jc w:val="center"/>
          <w:trPrChange w:id="9927" w:author="88692" w:date="2020-06-19T14:34:00Z">
            <w:trPr>
              <w:trHeight w:val="244"/>
              <w:jc w:val="center"/>
            </w:trPr>
          </w:trPrChange>
        </w:trPr>
        <w:tc>
          <w:tcPr>
            <w:tcW w:w="456" w:type="dxa"/>
            <w:vMerge/>
            <w:tcPrChange w:id="9928" w:author="88692" w:date="2020-06-19T14:34:00Z">
              <w:tcPr>
                <w:tcW w:w="456" w:type="dxa"/>
                <w:vMerge/>
              </w:tcPr>
            </w:tcPrChange>
          </w:tcPr>
          <w:p w14:paraId="36A1199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  <w:vMerge/>
            <w:tcPrChange w:id="9929" w:author="88692" w:date="2020-06-19T14:34:00Z">
              <w:tcPr>
                <w:tcW w:w="1810" w:type="dxa"/>
                <w:gridSpan w:val="2"/>
                <w:vMerge/>
              </w:tcPr>
            </w:tcPrChange>
          </w:tcPr>
          <w:p w14:paraId="5D5ED5A5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  <w:tcPrChange w:id="9930" w:author="88692" w:date="2020-06-19T14:34:00Z">
              <w:tcPr>
                <w:tcW w:w="969" w:type="dxa"/>
              </w:tcPr>
            </w:tcPrChange>
          </w:tcPr>
          <w:p w14:paraId="1A371274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7" w:type="dxa"/>
            <w:tcPrChange w:id="9931" w:author="88692" w:date="2020-06-19T14:34:00Z">
              <w:tcPr>
                <w:tcW w:w="1056" w:type="dxa"/>
              </w:tcPr>
            </w:tcPrChange>
          </w:tcPr>
          <w:p w14:paraId="4DCBBB1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3" w:type="dxa"/>
            <w:tcPrChange w:id="9932" w:author="88692" w:date="2020-06-19T14:34:00Z">
              <w:tcPr>
                <w:tcW w:w="1162" w:type="dxa"/>
                <w:gridSpan w:val="3"/>
              </w:tcPr>
            </w:tcPrChange>
          </w:tcPr>
          <w:p w14:paraId="1BD6329C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1" w:type="dxa"/>
            <w:tcPrChange w:id="9933" w:author="88692" w:date="2020-06-19T14:34:00Z">
              <w:tcPr>
                <w:tcW w:w="683" w:type="dxa"/>
              </w:tcPr>
            </w:tcPrChange>
          </w:tcPr>
          <w:p w14:paraId="036053CE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proofErr w:type="gramStart"/>
            <w:r w:rsidRPr="0040066E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82" w:type="dxa"/>
            <w:tcPrChange w:id="9934" w:author="88692" w:date="2020-06-19T14:34:00Z">
              <w:tcPr>
                <w:tcW w:w="694" w:type="dxa"/>
                <w:gridSpan w:val="3"/>
              </w:tcPr>
            </w:tcPrChange>
          </w:tcPr>
          <w:p w14:paraId="217BC41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8" w:type="dxa"/>
            <w:vMerge/>
            <w:tcPrChange w:id="9935" w:author="88692" w:date="2020-06-19T14:34:00Z">
              <w:tcPr>
                <w:tcW w:w="3590" w:type="dxa"/>
                <w:gridSpan w:val="2"/>
                <w:vMerge/>
              </w:tcPr>
            </w:tcPrChange>
          </w:tcPr>
          <w:p w14:paraId="241EF11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6470CA" w:rsidRPr="0040066E" w14:paraId="4D7A1AB5" w14:textId="77777777" w:rsidTr="00781F58">
        <w:trPr>
          <w:trHeight w:val="244"/>
          <w:jc w:val="center"/>
          <w:ins w:id="9936" w:author="88692" w:date="2020-06-19T14:34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D45F" w14:textId="77777777" w:rsidR="006470CA" w:rsidRPr="0040066E" w:rsidRDefault="006470CA" w:rsidP="006470CA">
            <w:pPr>
              <w:rPr>
                <w:ins w:id="9937" w:author="88692" w:date="2020-06-19T14:34:00Z"/>
                <w:rFonts w:ascii="標楷體" w:eastAsia="標楷體" w:hAnsi="標楷體"/>
              </w:rPr>
            </w:pPr>
            <w:ins w:id="9938" w:author="88692" w:date="2020-06-19T14:34:00Z">
              <w:r w:rsidRPr="0040066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22E4" w14:textId="69546F2A" w:rsidR="006470CA" w:rsidRPr="0040066E" w:rsidRDefault="006470CA" w:rsidP="006470CA">
            <w:pPr>
              <w:rPr>
                <w:ins w:id="9939" w:author="88692" w:date="2020-06-19T14:34:00Z"/>
                <w:rFonts w:ascii="標楷體" w:eastAsia="標楷體" w:hAnsi="標楷體"/>
              </w:rPr>
            </w:pPr>
            <w:ins w:id="9940" w:author="st1" w:date="2021-04-20T16:38:00Z">
              <w:r w:rsidRPr="00804AC7">
                <w:rPr>
                  <w:rFonts w:ascii="標楷體" w:eastAsia="標楷體" w:hAnsi="標楷體" w:hint="eastAsia"/>
                </w:rPr>
                <w:t>戶號</w:t>
              </w:r>
            </w:ins>
            <w:ins w:id="9941" w:author="88692" w:date="2020-06-19T14:34:00Z">
              <w:del w:id="9942" w:author="st1" w:date="2021-04-20T16:38:00Z">
                <w:r w:rsidDel="006A573B">
                  <w:rPr>
                    <w:rFonts w:ascii="標楷體" w:eastAsia="標楷體" w:hAnsi="標楷體" w:hint="eastAsia"/>
                  </w:rPr>
                  <w:delText>查詢方式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B71A0" w14:textId="790D7470" w:rsidR="006470CA" w:rsidRPr="0040066E" w:rsidRDefault="006470CA" w:rsidP="006470CA">
            <w:pPr>
              <w:rPr>
                <w:ins w:id="9943" w:author="88692" w:date="2020-06-19T14:34:00Z"/>
                <w:rFonts w:ascii="標楷體" w:eastAsia="標楷體" w:hAnsi="標楷體"/>
              </w:rPr>
            </w:pPr>
            <w:ins w:id="9944" w:author="st1" w:date="2021-04-20T16:38:00Z">
              <w:r w:rsidRPr="00804AC7">
                <w:rPr>
                  <w:rFonts w:ascii="標楷體" w:eastAsia="標楷體" w:hAnsi="標楷體" w:hint="eastAsia"/>
                </w:rPr>
                <w:t>9(07)</w:t>
              </w:r>
            </w:ins>
            <w:ins w:id="9945" w:author="88692" w:date="2020-06-19T14:34:00Z">
              <w:del w:id="9946" w:author="st1" w:date="2021-04-20T16:38:00Z">
                <w:r w:rsidRPr="0040066E" w:rsidDel="006A573B">
                  <w:rPr>
                    <w:rFonts w:ascii="標楷體" w:eastAsia="標楷體" w:hAnsi="標楷體" w:hint="eastAsia"/>
                  </w:rPr>
                  <w:delText>9(0</w:delText>
                </w:r>
                <w:r w:rsidDel="006A573B">
                  <w:rPr>
                    <w:rFonts w:ascii="標楷體" w:eastAsia="標楷體" w:hAnsi="標楷體"/>
                  </w:rPr>
                  <w:delText>1</w:delText>
                </w:r>
                <w:r w:rsidRPr="0040066E" w:rsidDel="006A573B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D712" w14:textId="77777777" w:rsidR="006470CA" w:rsidRPr="0040066E" w:rsidRDefault="006470CA" w:rsidP="006470CA">
            <w:pPr>
              <w:rPr>
                <w:ins w:id="9947" w:author="88692" w:date="2020-06-19T14:34:00Z"/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1C679" w14:textId="1438D48B" w:rsidR="006470CA" w:rsidRPr="0040066E" w:rsidRDefault="006470CA" w:rsidP="006470CA">
            <w:pPr>
              <w:rPr>
                <w:ins w:id="9948" w:author="88692" w:date="2020-06-19T14:34:00Z"/>
                <w:rFonts w:ascii="標楷體" w:eastAsia="標楷體" w:hAnsi="標楷體"/>
              </w:rPr>
            </w:pPr>
            <w:ins w:id="9949" w:author="88692" w:date="2020-06-19T14:34:00Z">
              <w:del w:id="9950" w:author="st1" w:date="2021-04-20T16:38:00Z">
                <w:r w:rsidRPr="00E86DCC" w:rsidDel="006A573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F03E" w14:textId="7028312A" w:rsidR="006470CA" w:rsidRPr="0040066E" w:rsidRDefault="006470CA" w:rsidP="006470CA">
            <w:pPr>
              <w:rPr>
                <w:ins w:id="9951" w:author="88692" w:date="2020-06-19T14:34:00Z"/>
                <w:rFonts w:ascii="標楷體" w:eastAsia="標楷體" w:hAnsi="標楷體"/>
              </w:rPr>
            </w:pPr>
            <w:ins w:id="9952" w:author="st1" w:date="2021-04-20T16:38:00Z">
              <w:r w:rsidRPr="00804AC7">
                <w:rPr>
                  <w:rFonts w:ascii="標楷體" w:eastAsia="標楷體" w:hAnsi="標楷體" w:hint="eastAsia"/>
                </w:rPr>
                <w:t>V</w:t>
              </w:r>
            </w:ins>
            <w:ins w:id="9953" w:author="88692" w:date="2020-06-19T15:05:00Z">
              <w:del w:id="9954" w:author="st1" w:date="2021-04-20T16:38:00Z">
                <w:r w:rsidDel="006A573B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3DA8" w14:textId="085A5D6A" w:rsidR="006470CA" w:rsidRPr="0040066E" w:rsidRDefault="006470CA" w:rsidP="006470CA">
            <w:pPr>
              <w:rPr>
                <w:ins w:id="9955" w:author="88692" w:date="2020-06-19T14:34:00Z"/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4CA5" w14:textId="01BBBEB5" w:rsidR="006470CA" w:rsidRPr="00DB2BD8" w:rsidDel="006A573B" w:rsidRDefault="006470CA">
            <w:pPr>
              <w:pStyle w:val="af9"/>
              <w:numPr>
                <w:ilvl w:val="0"/>
                <w:numId w:val="21"/>
              </w:numPr>
              <w:ind w:leftChars="0"/>
              <w:rPr>
                <w:ins w:id="9956" w:author="88692" w:date="2020-06-19T14:34:00Z"/>
                <w:del w:id="9957" w:author="st1" w:date="2021-04-20T16:38:00Z"/>
                <w:rFonts w:ascii="標楷體" w:eastAsia="標楷體" w:hAnsi="標楷體"/>
                <w:rPrChange w:id="9958" w:author="88692" w:date="2020-06-19T15:09:00Z">
                  <w:rPr>
                    <w:ins w:id="9959" w:author="88692" w:date="2020-06-19T14:34:00Z"/>
                    <w:del w:id="9960" w:author="st1" w:date="2021-04-20T16:38:00Z"/>
                  </w:rPr>
                </w:rPrChange>
              </w:rPr>
              <w:pPrChange w:id="9961" w:author="88692" w:date="2020-06-19T15:09:00Z">
                <w:pPr/>
              </w:pPrChange>
            </w:pPr>
            <w:ins w:id="9962" w:author="st1" w:date="2021-04-20T16:38:00Z">
              <w:r w:rsidRPr="00804AC7">
                <w:rPr>
                  <w:rFonts w:ascii="標楷體" w:eastAsia="標楷體" w:hAnsi="標楷體" w:hint="eastAsia"/>
                </w:rPr>
                <w:t>必須輸入,且不可為0</w:t>
              </w:r>
            </w:ins>
            <w:ins w:id="9963" w:author="88692" w:date="2020-06-19T14:34:00Z">
              <w:del w:id="9964" w:author="st1" w:date="2021-04-20T16:38:00Z">
                <w:r w:rsidRPr="00DB2BD8" w:rsidDel="006A573B">
                  <w:rPr>
                    <w:rFonts w:ascii="標楷體" w:eastAsia="標楷體" w:hAnsi="標楷體" w:hint="eastAsia"/>
                    <w:rPrChange w:id="9965" w:author="88692" w:date="2020-06-19T15:09:00Z">
                      <w:rPr>
                        <w:rFonts w:hint="eastAsia"/>
                      </w:rPr>
                    </w:rPrChange>
                  </w:rPr>
                  <w:delText>必須輸入</w:delText>
                </w:r>
              </w:del>
            </w:ins>
          </w:p>
          <w:p w14:paraId="11131E1A" w14:textId="53CF749B" w:rsidR="006470CA" w:rsidDel="006A573B" w:rsidRDefault="006470CA" w:rsidP="006470CA">
            <w:pPr>
              <w:rPr>
                <w:ins w:id="9966" w:author="88692" w:date="2020-06-19T14:34:00Z"/>
                <w:del w:id="9967" w:author="st1" w:date="2021-04-20T16:38:00Z"/>
                <w:rFonts w:ascii="標楷體" w:eastAsia="標楷體" w:hAnsi="標楷體"/>
              </w:rPr>
            </w:pPr>
            <w:ins w:id="9968" w:author="88692" w:date="2020-06-19T14:34:00Z">
              <w:del w:id="9969" w:author="st1" w:date="2021-04-20T16:38:00Z">
                <w:r w:rsidRPr="00E86DCC" w:rsidDel="006A573B">
                  <w:rPr>
                    <w:rFonts w:ascii="標楷體" w:eastAsia="標楷體" w:hAnsi="標楷體" w:hint="eastAsia"/>
                  </w:rPr>
                  <w:delText>1:業績</w:delText>
                </w:r>
                <w:r w:rsidDel="006A573B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  <w:p w14:paraId="25767BDA" w14:textId="5FD1767F" w:rsidR="006470CA" w:rsidRPr="00403C4C" w:rsidRDefault="006470CA" w:rsidP="006470CA">
            <w:pPr>
              <w:rPr>
                <w:ins w:id="9970" w:author="88692" w:date="2020-06-19T14:34:00Z"/>
                <w:rFonts w:ascii="標楷體" w:eastAsia="標楷體" w:hAnsi="標楷體"/>
              </w:rPr>
            </w:pPr>
            <w:ins w:id="9971" w:author="88692" w:date="2020-06-19T14:34:00Z">
              <w:del w:id="9972" w:author="st1" w:date="2021-04-20T16:38:00Z">
                <w:r w:rsidDel="006A573B">
                  <w:rPr>
                    <w:rFonts w:ascii="標楷體" w:eastAsia="標楷體" w:hAnsi="標楷體"/>
                  </w:rPr>
                  <w:delText>2</w:delText>
                </w:r>
                <w:r w:rsidDel="006A573B">
                  <w:rPr>
                    <w:rFonts w:ascii="標楷體" w:eastAsia="標楷體" w:hAnsi="標楷體" w:hint="eastAsia"/>
                  </w:rPr>
                  <w:delText>:戶號</w:delText>
                </w:r>
              </w:del>
            </w:ins>
          </w:p>
        </w:tc>
      </w:tr>
      <w:tr w:rsidR="006470CA" w:rsidRPr="0040066E" w14:paraId="3ADF09E8" w14:textId="77777777" w:rsidTr="00781F58">
        <w:trPr>
          <w:trHeight w:val="244"/>
          <w:jc w:val="center"/>
          <w:trPrChange w:id="9973" w:author="88692" w:date="2020-06-19T14:34:00Z">
            <w:trPr>
              <w:trHeight w:val="244"/>
              <w:jc w:val="center"/>
            </w:trPr>
          </w:trPrChange>
        </w:trPr>
        <w:tc>
          <w:tcPr>
            <w:tcW w:w="456" w:type="dxa"/>
            <w:tcPrChange w:id="9974" w:author="88692" w:date="2020-06-19T14:34:00Z">
              <w:tcPr>
                <w:tcW w:w="456" w:type="dxa"/>
              </w:tcPr>
            </w:tcPrChange>
          </w:tcPr>
          <w:p w14:paraId="7E3B775C" w14:textId="1D47B035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ins w:id="9975" w:author="88692" w:date="2020-06-19T14:34:00Z">
              <w:r>
                <w:rPr>
                  <w:rFonts w:ascii="標楷體" w:eastAsia="標楷體" w:hAnsi="標楷體"/>
                </w:rPr>
                <w:t>2</w:t>
              </w:r>
            </w:ins>
            <w:del w:id="9976" w:author="88692" w:date="2020-06-19T14:34:00Z">
              <w:r w:rsidRPr="0040066E" w:rsidDel="00781F58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677" w:type="dxa"/>
            <w:tcPrChange w:id="9977" w:author="88692" w:date="2020-06-19T14:34:00Z">
              <w:tcPr>
                <w:tcW w:w="1810" w:type="dxa"/>
                <w:gridSpan w:val="2"/>
              </w:tcPr>
            </w:tcPrChange>
          </w:tcPr>
          <w:p w14:paraId="4A5EEE25" w14:textId="19D2D207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ins w:id="9978" w:author="st1" w:date="2021-04-20T16:38:00Z">
              <w:r w:rsidRPr="00804AC7">
                <w:rPr>
                  <w:rFonts w:ascii="標楷體" w:eastAsia="標楷體" w:hAnsi="標楷體" w:hint="eastAsia"/>
                </w:rPr>
                <w:t>額度</w:t>
              </w:r>
            </w:ins>
            <w:del w:id="9979" w:author="st1" w:date="2021-04-20T16:38:00Z">
              <w:r w:rsidDel="006A573B">
                <w:rPr>
                  <w:rFonts w:ascii="標楷體" w:eastAsia="標楷體" w:hAnsi="標楷體" w:hint="eastAsia"/>
                </w:rPr>
                <w:delText>業績年月區間</w:delText>
              </w:r>
            </w:del>
          </w:p>
        </w:tc>
        <w:tc>
          <w:tcPr>
            <w:tcW w:w="1536" w:type="dxa"/>
            <w:tcPrChange w:id="9980" w:author="88692" w:date="2020-06-19T14:34:00Z">
              <w:tcPr>
                <w:tcW w:w="969" w:type="dxa"/>
              </w:tcPr>
            </w:tcPrChange>
          </w:tcPr>
          <w:p w14:paraId="36E2E6AC" w14:textId="13DDCAD4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ins w:id="9981" w:author="st1" w:date="2021-04-20T16:38:00Z">
              <w:r w:rsidRPr="00804AC7">
                <w:rPr>
                  <w:rFonts w:ascii="標楷體" w:eastAsia="標楷體" w:hAnsi="標楷體" w:hint="eastAsia"/>
                </w:rPr>
                <w:t>9(03)</w:t>
              </w:r>
            </w:ins>
            <w:del w:id="9982" w:author="st1" w:date="2021-04-20T16:38:00Z">
              <w:r w:rsidRPr="0040066E" w:rsidDel="006A573B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997" w:type="dxa"/>
            <w:tcPrChange w:id="9983" w:author="88692" w:date="2020-06-19T14:34:00Z">
              <w:tcPr>
                <w:tcW w:w="1056" w:type="dxa"/>
              </w:tcPr>
            </w:tcPrChange>
          </w:tcPr>
          <w:p w14:paraId="39B8172C" w14:textId="3EBAD279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del w:id="9984" w:author="st1" w:date="2021-04-20T16:38:00Z">
              <w:r w:rsidDel="006A573B">
                <w:rPr>
                  <w:rFonts w:ascii="標楷體" w:eastAsia="標楷體" w:hAnsi="標楷體" w:hint="eastAsia"/>
                </w:rPr>
                <w:delText>會計日</w:delText>
              </w:r>
            </w:del>
          </w:p>
        </w:tc>
        <w:tc>
          <w:tcPr>
            <w:tcW w:w="1093" w:type="dxa"/>
            <w:tcPrChange w:id="9985" w:author="88692" w:date="2020-06-19T14:34:00Z">
              <w:tcPr>
                <w:tcW w:w="1162" w:type="dxa"/>
                <w:gridSpan w:val="3"/>
              </w:tcPr>
            </w:tcPrChange>
          </w:tcPr>
          <w:p w14:paraId="665DBFC9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PrChange w:id="9986" w:author="88692" w:date="2020-06-19T14:34:00Z">
              <w:tcPr>
                <w:tcW w:w="683" w:type="dxa"/>
              </w:tcPr>
            </w:tcPrChange>
          </w:tcPr>
          <w:p w14:paraId="359362D4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  <w:tcPrChange w:id="9987" w:author="88692" w:date="2020-06-19T14:34:00Z">
              <w:tcPr>
                <w:tcW w:w="694" w:type="dxa"/>
                <w:gridSpan w:val="3"/>
              </w:tcPr>
            </w:tcPrChange>
          </w:tcPr>
          <w:p w14:paraId="72432C90" w14:textId="0DBE570B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  <w:tcPrChange w:id="9988" w:author="88692" w:date="2020-06-19T14:34:00Z">
              <w:tcPr>
                <w:tcW w:w="3590" w:type="dxa"/>
                <w:gridSpan w:val="2"/>
              </w:tcPr>
            </w:tcPrChange>
          </w:tcPr>
          <w:p w14:paraId="16119071" w14:textId="1E4F5D29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ins w:id="9989" w:author="st1" w:date="2021-04-20T16:38:00Z">
              <w:r w:rsidRPr="00804AC7">
                <w:rPr>
                  <w:rFonts w:ascii="標楷體" w:eastAsia="標楷體" w:hAnsi="標楷體" w:hint="eastAsia"/>
                </w:rPr>
                <w:t>若為0表示查全部額度</w:t>
              </w:r>
            </w:ins>
            <w:del w:id="9990" w:author="st1" w:date="2021-04-20T16:38:00Z">
              <w:r w:rsidRPr="0040066E" w:rsidDel="006A573B">
                <w:rPr>
                  <w:rFonts w:ascii="標楷體" w:eastAsia="標楷體" w:hAnsi="標楷體" w:hint="eastAsia"/>
                </w:rPr>
                <w:delText>i.</w:delText>
              </w:r>
              <w:r w:rsidDel="006A573B">
                <w:rPr>
                  <w:rFonts w:hint="eastAsia"/>
                </w:rPr>
                <w:delText xml:space="preserve"> </w:delText>
              </w:r>
              <w:r w:rsidRPr="003D3F6D" w:rsidDel="006A573B">
                <w:rPr>
                  <w:rFonts w:ascii="標楷體" w:eastAsia="標楷體" w:hAnsi="標楷體" w:hint="eastAsia"/>
                </w:rPr>
                <w:delText>可不輸入，自動顯示</w:delText>
              </w:r>
            </w:del>
          </w:p>
        </w:tc>
      </w:tr>
      <w:tr w:rsidR="006470CA" w:rsidRPr="0040066E" w14:paraId="7CD5B60C" w14:textId="77777777" w:rsidTr="00781F58">
        <w:trPr>
          <w:trHeight w:val="244"/>
          <w:jc w:val="center"/>
          <w:ins w:id="9991" w:author="88692" w:date="2020-06-19T14:34:00Z"/>
          <w:trPrChange w:id="9992" w:author="88692" w:date="2020-06-19T14:34:00Z">
            <w:trPr>
              <w:trHeight w:val="244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993" w:author="88692" w:date="2020-06-19T14:34:00Z">
              <w:tcPr>
                <w:tcW w:w="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328511" w14:textId="77777777" w:rsidR="006470CA" w:rsidRPr="0040066E" w:rsidRDefault="006470CA" w:rsidP="006470CA">
            <w:pPr>
              <w:rPr>
                <w:ins w:id="9994" w:author="88692" w:date="2020-06-19T14:34:00Z"/>
                <w:rFonts w:ascii="標楷體" w:eastAsia="標楷體" w:hAnsi="標楷體"/>
              </w:rPr>
            </w:pPr>
            <w:ins w:id="9995" w:author="88692" w:date="2020-06-19T14:3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996" w:author="88692" w:date="2020-06-19T14:34:00Z">
              <w:tcPr>
                <w:tcW w:w="181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27ACC0" w14:textId="05A8D7EB" w:rsidR="006470CA" w:rsidRDefault="006470CA" w:rsidP="006470CA">
            <w:pPr>
              <w:rPr>
                <w:ins w:id="9997" w:author="88692" w:date="2020-06-19T14:34:00Z"/>
                <w:rFonts w:ascii="標楷體" w:eastAsia="標楷體" w:hAnsi="標楷體"/>
              </w:rPr>
            </w:pPr>
            <w:ins w:id="9998" w:author="st1" w:date="2021-04-20T16:38:00Z">
              <w:r w:rsidRPr="00804AC7">
                <w:rPr>
                  <w:rFonts w:ascii="標楷體" w:eastAsia="標楷體" w:hAnsi="標楷體" w:hint="eastAsia"/>
                </w:rPr>
                <w:t>撥款區間起訖</w:t>
              </w:r>
            </w:ins>
            <w:ins w:id="9999" w:author="88692" w:date="2020-06-19T14:34:00Z">
              <w:del w:id="10000" w:author="st1" w:date="2021-04-20T16:38:00Z">
                <w:r w:rsidDel="006A573B">
                  <w:rPr>
                    <w:rFonts w:ascii="標楷體" w:eastAsia="標楷體" w:hAnsi="標楷體" w:hint="eastAsia"/>
                  </w:rPr>
                  <w:delText>戶號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01" w:author="88692" w:date="2020-06-19T14:34:00Z">
              <w:tcPr>
                <w:tcW w:w="9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1B17D8" w14:textId="5C87A03C" w:rsidR="006470CA" w:rsidRPr="0040066E" w:rsidRDefault="006470CA" w:rsidP="006470CA">
            <w:pPr>
              <w:rPr>
                <w:ins w:id="10002" w:author="88692" w:date="2020-06-19T14:34:00Z"/>
                <w:rFonts w:ascii="標楷體" w:eastAsia="標楷體" w:hAnsi="標楷體"/>
              </w:rPr>
            </w:pPr>
            <w:ins w:id="10003" w:author="st1" w:date="2021-04-20T16:38:00Z">
              <w:r w:rsidRPr="00804AC7">
                <w:rPr>
                  <w:rFonts w:ascii="標楷體" w:eastAsia="標楷體" w:hAnsi="標楷體" w:hint="eastAsia"/>
                </w:rPr>
                <w:t>9(07)-9(07)</w:t>
              </w:r>
            </w:ins>
            <w:ins w:id="10004" w:author="88692" w:date="2020-06-19T14:34:00Z">
              <w:del w:id="10005" w:author="st1" w:date="2021-04-20T16:38:00Z">
                <w:r w:rsidDel="006A573B">
                  <w:rPr>
                    <w:rFonts w:ascii="標楷體" w:eastAsia="標楷體" w:hAnsi="標楷體" w:hint="eastAsia"/>
                  </w:rPr>
                  <w:delText>9</w:delText>
                </w:r>
                <w:r w:rsidDel="006A573B">
                  <w:rPr>
                    <w:rFonts w:ascii="標楷體" w:eastAsia="標楷體" w:hAnsi="標楷體"/>
                  </w:rPr>
                  <w:delText>(07)-9(03)</w:delText>
                </w:r>
              </w:del>
            </w:ins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06" w:author="88692" w:date="2020-06-19T14:34:00Z">
              <w:tcPr>
                <w:tcW w:w="10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6E87FF" w14:textId="77777777" w:rsidR="006470CA" w:rsidRDefault="006470CA" w:rsidP="006470CA">
            <w:pPr>
              <w:rPr>
                <w:ins w:id="10007" w:author="88692" w:date="2020-06-19T14:34:00Z"/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08" w:author="88692" w:date="2020-06-19T14:34:00Z">
              <w:tcPr>
                <w:tcW w:w="116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6402E5" w14:textId="77777777" w:rsidR="006470CA" w:rsidRPr="0040066E" w:rsidRDefault="006470CA" w:rsidP="006470CA">
            <w:pPr>
              <w:rPr>
                <w:ins w:id="10009" w:author="88692" w:date="2020-06-19T14:34:00Z"/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10" w:author="88692" w:date="2020-06-19T14:34:00Z">
              <w:tcPr>
                <w:tcW w:w="6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D0136A" w14:textId="77777777" w:rsidR="006470CA" w:rsidRPr="0040066E" w:rsidRDefault="006470CA" w:rsidP="006470CA">
            <w:pPr>
              <w:rPr>
                <w:ins w:id="10011" w:author="88692" w:date="2020-06-19T14:34:00Z"/>
                <w:rFonts w:ascii="標楷體" w:eastAsia="標楷體" w:hAnsi="標楷體"/>
              </w:rPr>
            </w:pPr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12" w:author="88692" w:date="2020-06-19T14:34:00Z">
              <w:tcPr>
                <w:tcW w:w="69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8585AD" w14:textId="5A1E08ED" w:rsidR="006470CA" w:rsidRPr="0040066E" w:rsidRDefault="006470CA" w:rsidP="006470CA">
            <w:pPr>
              <w:rPr>
                <w:ins w:id="10013" w:author="88692" w:date="2020-06-19T14:34:00Z"/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014" w:author="88692" w:date="2020-06-19T14:34:00Z">
              <w:tcPr>
                <w:tcW w:w="359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E18AE6" w14:textId="77777777" w:rsidR="006470CA" w:rsidRDefault="006470CA" w:rsidP="006470CA">
            <w:pPr>
              <w:rPr>
                <w:ins w:id="10015" w:author="st1" w:date="2021-04-20T16:38:00Z"/>
                <w:rFonts w:ascii="標楷體" w:eastAsia="標楷體" w:hAnsi="標楷體"/>
                <w:color w:val="000000"/>
              </w:rPr>
            </w:pPr>
            <w:ins w:id="10016" w:author="st1" w:date="2021-04-20T16:38:00Z">
              <w:r>
                <w:rPr>
                  <w:rFonts w:ascii="標楷體" w:eastAsia="標楷體" w:hAnsi="標楷體" w:hint="eastAsia"/>
                  <w:color w:val="000000"/>
                </w:rPr>
                <w:t>可不輸入</w:t>
              </w:r>
            </w:ins>
          </w:p>
          <w:p w14:paraId="0E661238" w14:textId="069A75CC" w:rsidR="006470CA" w:rsidRPr="0040066E" w:rsidRDefault="006470CA" w:rsidP="006470CA">
            <w:pPr>
              <w:rPr>
                <w:ins w:id="10017" w:author="88692" w:date="2020-06-19T14:34:00Z"/>
                <w:rFonts w:ascii="標楷體" w:eastAsia="標楷體" w:hAnsi="標楷體"/>
              </w:rPr>
            </w:pPr>
            <w:ins w:id="10018" w:author="st1" w:date="2021-04-20T16:38:00Z">
              <w:r>
                <w:rPr>
                  <w:rFonts w:ascii="標楷體" w:eastAsia="標楷體" w:hAnsi="標楷體" w:hint="eastAsia"/>
                  <w:color w:val="000000"/>
                </w:rPr>
                <w:t>起不得大於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訖</w:t>
              </w:r>
            </w:ins>
            <w:proofErr w:type="gramEnd"/>
            <w:ins w:id="10019" w:author="88692" w:date="2020-06-19T15:03:00Z">
              <w:del w:id="10020" w:author="st1" w:date="2021-04-20T16:38:00Z">
                <w:r w:rsidRPr="00ED423D" w:rsidDel="006A573B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  <w:r w:rsidDel="006A573B">
                  <w:rPr>
                    <w:rFonts w:ascii="標楷體" w:eastAsia="標楷體" w:hAnsi="標楷體" w:hint="eastAsia"/>
                    <w:color w:val="000000"/>
                  </w:rPr>
                  <w:delText>-</w:delText>
                </w:r>
                <w:r w:rsidRPr="00ED423D" w:rsidDel="006A573B">
                  <w:rPr>
                    <w:rFonts w:ascii="標楷體" w:eastAsia="標楷體" w:hAnsi="標楷體" w:hint="eastAsia"/>
                    <w:color w:val="000000"/>
                  </w:rPr>
                  <w:delText>額度</w:delText>
                </w:r>
                <w:r w:rsidDel="006A573B">
                  <w:rPr>
                    <w:rFonts w:ascii="標楷體" w:eastAsia="標楷體" w:hAnsi="標楷體" w:hint="eastAsia"/>
                    <w:color w:val="000000"/>
                  </w:rPr>
                  <w:delText>編號</w:delText>
                </w:r>
              </w:del>
            </w:ins>
          </w:p>
        </w:tc>
      </w:tr>
    </w:tbl>
    <w:p w14:paraId="7B387112" w14:textId="05244EF5" w:rsidR="006470CA" w:rsidRDefault="006470CA" w:rsidP="006470CA">
      <w:pPr>
        <w:rPr>
          <w:ins w:id="10021" w:author="st1" w:date="2021-04-20T16:38:00Z"/>
          <w:rFonts w:eastAsia="標楷體"/>
          <w:sz w:val="26"/>
        </w:rPr>
      </w:pPr>
    </w:p>
    <w:p w14:paraId="5CF5CC77" w14:textId="77777777" w:rsidR="006470CA" w:rsidRDefault="006470CA">
      <w:pPr>
        <w:rPr>
          <w:ins w:id="10022" w:author="st1" w:date="2021-04-20T16:38:00Z"/>
          <w:rFonts w:eastAsia="標楷體"/>
          <w:sz w:val="26"/>
        </w:rPr>
        <w:pPrChange w:id="10023" w:author="st1" w:date="2021-04-20T16:38:00Z">
          <w:pPr>
            <w:numPr>
              <w:numId w:val="9"/>
            </w:numPr>
            <w:ind w:left="1418" w:hanging="480"/>
          </w:pPr>
        </w:pPrChange>
      </w:pPr>
    </w:p>
    <w:p w14:paraId="198BCE5E" w14:textId="10B49803" w:rsidR="00911834" w:rsidRPr="0040066E" w:rsidRDefault="00911834">
      <w:pPr>
        <w:numPr>
          <w:ilvl w:val="0"/>
          <w:numId w:val="9"/>
        </w:numPr>
        <w:ind w:left="1418"/>
        <w:rPr>
          <w:rFonts w:eastAsia="標楷體"/>
          <w:sz w:val="26"/>
        </w:rPr>
        <w:pPrChange w:id="10024" w:author="st1" w:date="2021-04-20T16:38:00Z">
          <w:pPr>
            <w:snapToGrid w:val="0"/>
            <w:ind w:left="1418" w:hanging="480"/>
          </w:pPr>
        </w:pPrChange>
      </w:pPr>
      <w:r w:rsidRPr="0040066E">
        <w:rPr>
          <w:rFonts w:eastAsia="標楷體" w:hint="eastAsia"/>
          <w:sz w:val="26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  <w:tblGridChange w:id="10025">
          <w:tblGrid>
            <w:gridCol w:w="696"/>
            <w:gridCol w:w="2137"/>
            <w:gridCol w:w="3969"/>
            <w:gridCol w:w="2693"/>
          </w:tblGrid>
        </w:tblGridChange>
      </w:tblGrid>
      <w:tr w:rsidR="00911834" w:rsidRPr="0040066E" w14:paraId="2613979F" w14:textId="77777777" w:rsidTr="00911834">
        <w:trPr>
          <w:trHeight w:val="388"/>
          <w:jc w:val="center"/>
        </w:trPr>
        <w:tc>
          <w:tcPr>
            <w:tcW w:w="696" w:type="dxa"/>
            <w:vMerge w:val="restart"/>
          </w:tcPr>
          <w:p w14:paraId="2378B1C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8482F7F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4531B0A" w14:textId="77777777" w:rsidR="00911834" w:rsidRPr="0040066E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3412AC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40066E" w14:paraId="3F164817" w14:textId="77777777" w:rsidTr="00911834">
        <w:trPr>
          <w:trHeight w:val="244"/>
          <w:jc w:val="center"/>
        </w:trPr>
        <w:tc>
          <w:tcPr>
            <w:tcW w:w="696" w:type="dxa"/>
            <w:vMerge/>
          </w:tcPr>
          <w:p w14:paraId="58AC7B9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C0D241E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F2F86D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D53B366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3087EC0B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54D873E5" w14:textId="77777777" w:rsidR="00911834" w:rsidRPr="00C92DB4" w:rsidRDefault="00911834" w:rsidP="00911834">
            <w:pPr>
              <w:rPr>
                <w:rFonts w:ascii="標楷體" w:eastAsia="標楷體" w:hAnsi="標楷體"/>
                <w:bCs/>
                <w:rPrChange w:id="10026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</w:pPr>
            <w:r w:rsidRPr="00C92DB4">
              <w:rPr>
                <w:rFonts w:ascii="標楷體" w:eastAsia="標楷體" w:hAnsi="標楷體"/>
                <w:bCs/>
                <w:rPrChange w:id="10027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  <w:t>[維護]</w:t>
            </w:r>
          </w:p>
        </w:tc>
        <w:tc>
          <w:tcPr>
            <w:tcW w:w="3969" w:type="dxa"/>
          </w:tcPr>
          <w:p w14:paraId="0EE2F45B" w14:textId="77777777" w:rsidR="00911834" w:rsidRPr="00C92DB4" w:rsidDel="00C92DB4" w:rsidRDefault="00911834" w:rsidP="00857CB4">
            <w:pPr>
              <w:rPr>
                <w:del w:id="10028" w:author="st1" w:date="2021-04-20T16:57:00Z"/>
                <w:rFonts w:ascii="標楷體" w:eastAsia="標楷體" w:hAnsi="標楷體"/>
                <w:bCs/>
                <w:rPrChange w:id="10029" w:author="st1" w:date="2021-04-20T16:58:00Z">
                  <w:rPr>
                    <w:del w:id="10030" w:author="st1" w:date="2021-04-20T16:57:00Z"/>
                    <w:rFonts w:ascii="標楷體" w:eastAsia="標楷體" w:hAnsi="標楷體"/>
                    <w:b/>
                  </w:rPr>
                </w:rPrChange>
              </w:rPr>
            </w:pPr>
            <w:r w:rsidRPr="00C92DB4">
              <w:rPr>
                <w:rFonts w:ascii="標楷體" w:eastAsia="標楷體" w:hAnsi="標楷體" w:hint="eastAsia"/>
                <w:bCs/>
                <w:rPrChange w:id="10031" w:author="st1" w:date="2021-04-20T16:58:00Z">
                  <w:rPr>
                    <w:rFonts w:ascii="標楷體" w:eastAsia="標楷體" w:hAnsi="標楷體" w:hint="eastAsia"/>
                  </w:rPr>
                </w:rPrChange>
              </w:rPr>
              <w:t>連結</w:t>
            </w:r>
            <w:r w:rsidRPr="00C92DB4">
              <w:rPr>
                <w:rFonts w:ascii="標楷體" w:eastAsia="標楷體" w:hAnsi="標楷體"/>
                <w:bCs/>
                <w:rPrChange w:id="10032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  <w:t xml:space="preserve"> [</w:t>
            </w:r>
            <w:r w:rsidRPr="00C92DB4">
              <w:rPr>
                <w:rFonts w:ascii="標楷體" w:eastAsia="標楷體" w:hAnsi="標楷體"/>
                <w:bCs/>
                <w:rPrChange w:id="10033" w:author="st1" w:date="2021-04-20T16:58:00Z">
                  <w:rPr>
                    <w:rFonts w:ascii="標楷體" w:eastAsia="標楷體" w:hAnsi="標楷體"/>
                  </w:rPr>
                </w:rPrChange>
              </w:rPr>
              <w:t>L550</w:t>
            </w:r>
            <w:r w:rsidR="005641E0" w:rsidRPr="00C92DB4">
              <w:rPr>
                <w:rFonts w:ascii="標楷體" w:eastAsia="標楷體" w:hAnsi="標楷體"/>
                <w:bCs/>
                <w:rPrChange w:id="10034" w:author="st1" w:date="2021-04-20T16:58:00Z">
                  <w:rPr>
                    <w:rFonts w:ascii="標楷體" w:eastAsia="標楷體" w:hAnsi="標楷體"/>
                  </w:rPr>
                </w:rPrChange>
              </w:rPr>
              <w:t>2</w:t>
            </w:r>
            <w:r w:rsidR="00857CB4" w:rsidRPr="00C92DB4">
              <w:rPr>
                <w:rFonts w:ascii="標楷體" w:eastAsia="標楷體" w:hAnsi="標楷體" w:hint="eastAsia"/>
                <w:bCs/>
                <w:rPrChange w:id="10035" w:author="st1" w:date="2021-04-20T16:58:00Z">
                  <w:rPr>
                    <w:rFonts w:ascii="標楷體" w:eastAsia="標楷體" w:hAnsi="標楷體" w:hint="eastAsia"/>
                    <w:b/>
                  </w:rPr>
                </w:rPrChange>
              </w:rPr>
              <w:t>房貸專員業績案件維護</w:t>
            </w:r>
            <w:r w:rsidRPr="00C92DB4">
              <w:rPr>
                <w:rFonts w:ascii="標楷體" w:eastAsia="標楷體" w:hAnsi="標楷體"/>
                <w:bCs/>
                <w:rPrChange w:id="10036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  <w:t>]</w:t>
            </w:r>
          </w:p>
          <w:p w14:paraId="33C50A92" w14:textId="180FF4F2" w:rsidR="00911834" w:rsidRPr="00C92DB4" w:rsidRDefault="00911834" w:rsidP="00911834">
            <w:pPr>
              <w:rPr>
                <w:rFonts w:ascii="標楷體" w:eastAsia="標楷體" w:hAnsi="標楷體"/>
                <w:bCs/>
                <w:rPrChange w:id="10037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del w:id="10038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rPrChange w:id="10039" w:author="st1" w:date="2021-04-20T16:58:00Z">
                    <w:rPr>
                      <w:rFonts w:ascii="標楷體" w:eastAsia="標楷體" w:hAnsi="標楷體" w:hint="eastAsia"/>
                    </w:rPr>
                  </w:rPrChange>
                </w:rPr>
                <w:delText>批次已處理者須</w:delText>
              </w:r>
              <w:r w:rsidRPr="00C92DB4" w:rsidDel="00C92DB4">
                <w:rPr>
                  <w:rFonts w:ascii="標楷體" w:eastAsia="標楷體" w:hAnsi="標楷體"/>
                  <w:bCs/>
                  <w:rPrChange w:id="10040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[DISABLE]</w:delText>
              </w:r>
            </w:del>
          </w:p>
        </w:tc>
        <w:tc>
          <w:tcPr>
            <w:tcW w:w="2693" w:type="dxa"/>
          </w:tcPr>
          <w:p w14:paraId="29334FC4" w14:textId="77777777" w:rsidR="00911834" w:rsidRPr="00C92DB4" w:rsidRDefault="00911834" w:rsidP="00911834">
            <w:pPr>
              <w:rPr>
                <w:rFonts w:ascii="標楷體" w:eastAsia="標楷體" w:hAnsi="標楷體"/>
                <w:bCs/>
                <w:rPrChange w:id="10041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781F58" w14:paraId="7E2470AD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697733AA" w14:textId="06E5EF0A" w:rsidR="00C92DB4" w:rsidRPr="00C92DB4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  <w:rPrChange w:id="10042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</w:pPr>
            <w:proofErr w:type="gramStart"/>
            <w:ins w:id="10043" w:author="st1" w:date="2021-04-20T16:57:00Z">
              <w:r w:rsidRPr="00C92DB4">
                <w:rPr>
                  <w:rFonts w:ascii="標楷體" w:eastAsia="標楷體" w:hAnsi="標楷體"/>
                  <w:bCs/>
                  <w:rPrChange w:id="10044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部室</w:t>
              </w:r>
            </w:ins>
            <w:proofErr w:type="gramEnd"/>
            <w:del w:id="10045" w:author="st1" w:date="2021-04-20T16:57:00Z">
              <w:r w:rsidRPr="00C92DB4" w:rsidDel="00C92DB4">
                <w:rPr>
                  <w:rFonts w:ascii="標楷體" w:eastAsia="標楷體" w:hAnsi="標楷體"/>
                  <w:bCs/>
                  <w:strike/>
                  <w:color w:val="FF0000"/>
                  <w:rPrChange w:id="10046" w:author="st1" w:date="2021-04-20T16:58:00Z">
                    <w:rPr>
                      <w:rFonts w:ascii="標楷體" w:eastAsia="標楷體" w:hAnsi="標楷體"/>
                      <w:b/>
                    </w:rPr>
                  </w:rPrChange>
                </w:rPr>
                <w:delText>[追回]</w:delText>
              </w:r>
            </w:del>
          </w:p>
        </w:tc>
        <w:tc>
          <w:tcPr>
            <w:tcW w:w="3969" w:type="dxa"/>
          </w:tcPr>
          <w:p w14:paraId="1D060083" w14:textId="3E100EA7" w:rsidR="00C92DB4" w:rsidRPr="00C92DB4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  <w:rPrChange w:id="10047" w:author="st1" w:date="2021-04-20T16:58:00Z">
                  <w:rPr>
                    <w:rFonts w:ascii="標楷體" w:eastAsia="標楷體" w:hAnsi="標楷體"/>
                    <w:b/>
                  </w:rPr>
                </w:rPrChange>
              </w:rPr>
            </w:pPr>
            <w:proofErr w:type="gramStart"/>
            <w:ins w:id="10048" w:author="st1" w:date="2021-04-20T16:57:00Z">
              <w:r w:rsidRPr="00C92DB4">
                <w:rPr>
                  <w:rFonts w:ascii="標楷體" w:eastAsia="標楷體" w:hAnsi="標楷體"/>
                  <w:bCs/>
                  <w:rPrChange w:id="10049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05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  <w:del w:id="10051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strike/>
                  <w:color w:val="FF0000"/>
                  <w:rPrChange w:id="10052" w:author="st1" w:date="2021-04-20T16:58:00Z">
                    <w:rPr>
                      <w:rFonts w:ascii="標楷體" w:eastAsia="標楷體" w:hAnsi="標楷體" w:hint="eastAsia"/>
                    </w:rPr>
                  </w:rPrChange>
                </w:rPr>
                <w:delText>連結</w:delText>
              </w:r>
              <w:r w:rsidRPr="00C92DB4" w:rsidDel="00C92DB4">
                <w:rPr>
                  <w:rFonts w:ascii="標楷體" w:eastAsia="標楷體" w:hAnsi="標楷體"/>
                  <w:bCs/>
                  <w:strike/>
                  <w:color w:val="FF0000"/>
                  <w:rPrChange w:id="10053" w:author="st1" w:date="2021-04-20T16:58:00Z">
                    <w:rPr>
                      <w:rFonts w:ascii="標楷體" w:eastAsia="標楷體" w:hAnsi="標楷體"/>
                      <w:b/>
                    </w:rPr>
                  </w:rPrChange>
                </w:rPr>
                <w:delText>[</w:delText>
              </w:r>
              <w:r w:rsidRPr="00C92DB4" w:rsidDel="00C92DB4">
                <w:rPr>
                  <w:rFonts w:ascii="標楷體" w:eastAsia="標楷體" w:hAnsi="標楷體"/>
                  <w:bCs/>
                  <w:strike/>
                  <w:color w:val="FF0000"/>
                  <w:rPrChange w:id="10054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L5504</w:delText>
              </w:r>
              <w:r w:rsidRPr="00C92DB4" w:rsidDel="00C92DB4">
                <w:rPr>
                  <w:rFonts w:ascii="標楷體" w:eastAsia="標楷體" w:hAnsi="標楷體" w:hint="eastAsia"/>
                  <w:bCs/>
                  <w:strike/>
                  <w:color w:val="FF0000"/>
                  <w:rPrChange w:id="10055" w:author="st1" w:date="2021-04-20T16:58:00Z">
                    <w:rPr>
                      <w:rFonts w:ascii="標楷體" w:eastAsia="標楷體" w:hAnsi="標楷體" w:hint="eastAsia"/>
                      <w:b/>
                    </w:rPr>
                  </w:rPrChange>
                </w:rPr>
                <w:delText>追回房貸專員業績</w:delText>
              </w:r>
              <w:r w:rsidRPr="00C92DB4" w:rsidDel="00C92DB4">
                <w:rPr>
                  <w:rFonts w:ascii="標楷體" w:eastAsia="標楷體" w:hAnsi="標楷體"/>
                  <w:bCs/>
                  <w:strike/>
                  <w:color w:val="FF0000"/>
                  <w:rPrChange w:id="10056" w:author="st1" w:date="2021-04-20T16:58:00Z">
                    <w:rPr>
                      <w:rFonts w:ascii="標楷體" w:eastAsia="標楷體" w:hAnsi="標楷體"/>
                      <w:b/>
                    </w:rPr>
                  </w:rPrChange>
                </w:rPr>
                <w:delText>]</w:delText>
              </w:r>
            </w:del>
          </w:p>
        </w:tc>
        <w:tc>
          <w:tcPr>
            <w:tcW w:w="2693" w:type="dxa"/>
          </w:tcPr>
          <w:p w14:paraId="0A4E6FD2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  <w:rPrChange w:id="10057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3470D2" w14:paraId="5FC54DE3" w14:textId="77777777" w:rsidTr="00911834">
        <w:trPr>
          <w:trHeight w:val="291"/>
          <w:jc w:val="center"/>
          <w:ins w:id="10058" w:author="88692" w:date="2020-06-19T15:08:00Z"/>
        </w:trPr>
        <w:tc>
          <w:tcPr>
            <w:tcW w:w="2833" w:type="dxa"/>
            <w:gridSpan w:val="2"/>
          </w:tcPr>
          <w:p w14:paraId="7A5B35EF" w14:textId="090EE31B" w:rsidR="00C92DB4" w:rsidRPr="00C92DB4" w:rsidRDefault="00C92DB4" w:rsidP="00C92DB4">
            <w:pPr>
              <w:rPr>
                <w:ins w:id="10059" w:author="88692" w:date="2020-06-19T15:08:00Z"/>
                <w:rFonts w:ascii="標楷體" w:eastAsia="標楷體" w:hAnsi="標楷體"/>
                <w:bCs/>
                <w:color w:val="000000" w:themeColor="text1"/>
                <w:rPrChange w:id="10060" w:author="st1" w:date="2021-04-20T16:58:00Z">
                  <w:rPr>
                    <w:ins w:id="10061" w:author="88692" w:date="2020-06-19T15:08:00Z"/>
                    <w:rFonts w:ascii="標楷體" w:eastAsia="標楷體" w:hAnsi="標楷體"/>
                    <w:b/>
                    <w:strike/>
                    <w:color w:val="FF0000"/>
                  </w:rPr>
                </w:rPrChange>
              </w:rPr>
            </w:pPr>
            <w:ins w:id="10062" w:author="st1" w:date="2021-04-20T16:57:00Z">
              <w:r w:rsidRPr="00C92DB4">
                <w:rPr>
                  <w:rFonts w:ascii="標楷體" w:eastAsia="標楷體" w:hAnsi="標楷體"/>
                  <w:bCs/>
                  <w:rPrChange w:id="10063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房貸專員</w:t>
              </w:r>
            </w:ins>
            <w:ins w:id="10064" w:author="88692" w:date="2020-06-19T15:09:00Z">
              <w:del w:id="10065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 w:themeColor="text1"/>
                  </w:rPr>
                  <w:delText>區域中心</w:delText>
                </w:r>
              </w:del>
            </w:ins>
          </w:p>
        </w:tc>
        <w:tc>
          <w:tcPr>
            <w:tcW w:w="3969" w:type="dxa"/>
          </w:tcPr>
          <w:p w14:paraId="183119E6" w14:textId="1B2B2C65" w:rsidR="00C92DB4" w:rsidRPr="00C92DB4" w:rsidRDefault="00C92DB4" w:rsidP="00C92DB4">
            <w:pPr>
              <w:rPr>
                <w:ins w:id="10066" w:author="88692" w:date="2020-06-19T15:08:00Z"/>
                <w:rFonts w:ascii="標楷體" w:eastAsia="標楷體" w:hAnsi="標楷體"/>
                <w:bCs/>
                <w:color w:val="000000" w:themeColor="text1"/>
                <w:rPrChange w:id="10067" w:author="st1" w:date="2021-04-20T16:58:00Z">
                  <w:rPr>
                    <w:ins w:id="10068" w:author="88692" w:date="2020-06-19T15:08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proofErr w:type="gramStart"/>
            <w:ins w:id="10069" w:author="st1" w:date="2021-04-20T16:57:00Z">
              <w:r w:rsidRPr="00C92DB4">
                <w:rPr>
                  <w:rFonts w:ascii="標楷體" w:eastAsia="標楷體" w:hAnsi="標楷體"/>
                  <w:bCs/>
                  <w:rPrChange w:id="1007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071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10)</w:t>
              </w:r>
            </w:ins>
            <w:ins w:id="10072" w:author="88692" w:date="2020-06-19T15:15:00Z">
              <w:del w:id="10073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color w:val="000000" w:themeColor="text1"/>
                    <w:rPrChange w:id="10074" w:author="st1" w:date="2021-04-20T16:58:00Z">
                      <w:rPr>
                        <w:rFonts w:ascii="標楷體" w:eastAsia="標楷體" w:hAnsi="標楷體"/>
                        <w:color w:val="000000" w:themeColor="text1"/>
                      </w:rPr>
                    </w:rPrChange>
                  </w:rPr>
                  <w:delText>X(</w:delText>
                </w:r>
              </w:del>
            </w:ins>
            <w:ins w:id="10075" w:author="88692" w:date="2020-06-19T15:16:00Z">
              <w:del w:id="10076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color w:val="000000" w:themeColor="text1"/>
                    <w:rPrChange w:id="10077" w:author="st1" w:date="2021-04-20T16:58:00Z">
                      <w:rPr>
                        <w:rFonts w:ascii="標楷體" w:eastAsia="標楷體" w:hAnsi="標楷體"/>
                        <w:color w:val="000000" w:themeColor="text1"/>
                      </w:rPr>
                    </w:rPrChange>
                  </w:rPr>
                  <w:delText>10</w:delText>
                </w:r>
              </w:del>
            </w:ins>
            <w:ins w:id="10078" w:author="88692" w:date="2020-06-19T15:15:00Z">
              <w:del w:id="10079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color w:val="000000" w:themeColor="text1"/>
                    <w:rPrChange w:id="10080" w:author="st1" w:date="2021-04-20T16:58:00Z">
                      <w:rPr>
                        <w:rFonts w:ascii="標楷體" w:eastAsia="標楷體" w:hAnsi="標楷體"/>
                        <w:color w:val="000000" w:themeColor="text1"/>
                      </w:rPr>
                    </w:rPrChange>
                  </w:rPr>
                  <w:delText>)</w:delText>
                </w:r>
              </w:del>
            </w:ins>
          </w:p>
        </w:tc>
        <w:tc>
          <w:tcPr>
            <w:tcW w:w="2693" w:type="dxa"/>
          </w:tcPr>
          <w:p w14:paraId="2EBB3AA3" w14:textId="75A77314" w:rsidR="00C92DB4" w:rsidRPr="00C92DB4" w:rsidRDefault="00C92DB4" w:rsidP="00C92DB4">
            <w:pPr>
              <w:rPr>
                <w:ins w:id="10081" w:author="88692" w:date="2020-06-19T15:08:00Z"/>
                <w:rFonts w:ascii="標楷體" w:eastAsia="標楷體" w:hAnsi="標楷體"/>
                <w:bCs/>
                <w:color w:val="000000" w:themeColor="text1"/>
                <w:rPrChange w:id="10082" w:author="st1" w:date="2021-04-20T16:58:00Z">
                  <w:rPr>
                    <w:ins w:id="10083" w:author="88692" w:date="2020-06-19T15:08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10084" w:author="st1" w:date="2021-04-20T17:09:00Z">
              <w:r>
                <w:rPr>
                  <w:rFonts w:ascii="標楷體" w:eastAsia="標楷體" w:hAnsi="標楷體" w:hint="eastAsia"/>
                  <w:bCs/>
                  <w:color w:val="000000" w:themeColor="text1"/>
                </w:rPr>
                <w:t>姓名</w:t>
              </w:r>
            </w:ins>
          </w:p>
        </w:tc>
      </w:tr>
      <w:tr w:rsidR="00C92DB4" w:rsidRPr="0040066E" w14:paraId="640F531F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085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086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087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57038F30" w14:textId="22FE77A0" w:rsidR="00C92DB4" w:rsidRPr="00C92DB4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  <w:rPrChange w:id="10088" w:author="st1" w:date="2021-04-20T16:58:00Z">
                  <w:rPr>
                    <w:rFonts w:ascii="標楷體" w:eastAsia="標楷體" w:hAnsi="標楷體"/>
                    <w:color w:val="000000"/>
                    <w:kern w:val="0"/>
                  </w:rPr>
                </w:rPrChange>
              </w:rPr>
            </w:pPr>
            <w:ins w:id="10089" w:author="st1" w:date="2021-04-20T16:57:00Z">
              <w:r w:rsidRPr="00C92DB4">
                <w:rPr>
                  <w:rFonts w:ascii="標楷體" w:eastAsia="標楷體" w:hAnsi="標楷體"/>
                  <w:bCs/>
                  <w:rPrChange w:id="1009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件數</w:t>
              </w:r>
            </w:ins>
            <w:del w:id="10091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092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部室別</w:delText>
              </w:r>
            </w:del>
          </w:p>
        </w:tc>
        <w:tc>
          <w:tcPr>
            <w:tcW w:w="3969" w:type="dxa"/>
            <w:tcPrChange w:id="10093" w:author="st1" w:date="2021-04-20T16:57:00Z">
              <w:tcPr>
                <w:tcW w:w="3969" w:type="dxa"/>
              </w:tcPr>
            </w:tcPrChange>
          </w:tcPr>
          <w:p w14:paraId="3E990578" w14:textId="173FF843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094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095" w:author="st1" w:date="2021-04-20T16:57:00Z">
              <w:r w:rsidRPr="00C92DB4">
                <w:rPr>
                  <w:rFonts w:ascii="標楷體" w:eastAsia="標楷體" w:hAnsi="標楷體"/>
                  <w:bCs/>
                  <w:rPrChange w:id="10096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9(8.1)</w:t>
              </w:r>
            </w:ins>
            <w:del w:id="10097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098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X(1</w:delText>
              </w:r>
            </w:del>
            <w:ins w:id="10099" w:author="88692" w:date="2020-06-19T15:16:00Z">
              <w:del w:id="10100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101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6</w:delText>
                </w:r>
              </w:del>
            </w:ins>
            <w:del w:id="10102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103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0)</w:delText>
              </w:r>
            </w:del>
          </w:p>
        </w:tc>
        <w:tc>
          <w:tcPr>
            <w:tcW w:w="2693" w:type="dxa"/>
            <w:tcPrChange w:id="10104" w:author="st1" w:date="2021-04-20T16:57:00Z">
              <w:tcPr>
                <w:tcW w:w="2693" w:type="dxa"/>
                <w:vAlign w:val="center"/>
              </w:tcPr>
            </w:tcPrChange>
          </w:tcPr>
          <w:p w14:paraId="0C23F297" w14:textId="77777777" w:rsidR="00C92DB4" w:rsidRPr="00C92DB4" w:rsidRDefault="00C92DB4" w:rsidP="00C92DB4">
            <w:pPr>
              <w:rPr>
                <w:ins w:id="10105" w:author="st1" w:date="2021-04-20T16:57:00Z"/>
                <w:rFonts w:ascii="標楷體" w:eastAsia="標楷體" w:hAnsi="標楷體"/>
                <w:bCs/>
                <w:rPrChange w:id="10106" w:author="st1" w:date="2021-04-20T16:58:00Z">
                  <w:rPr>
                    <w:ins w:id="10107" w:author="st1" w:date="2021-04-20T16:57:00Z"/>
                  </w:rPr>
                </w:rPrChange>
              </w:rPr>
            </w:pPr>
            <w:ins w:id="10108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109" w:author="st1" w:date="2021-04-20T16:58:00Z">
                    <w:rPr>
                      <w:rFonts w:hint="eastAsia"/>
                    </w:rPr>
                  </w:rPrChange>
                </w:rPr>
                <w:t>含有小數點一位</w:t>
              </w:r>
            </w:ins>
          </w:p>
          <w:p w14:paraId="0F73AF0E" w14:textId="5A1E52EF" w:rsidR="00C92DB4" w:rsidRPr="00C92DB4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  <w:rPrChange w:id="10110" w:author="st1" w:date="2021-04-20T16:58:00Z">
                  <w:rPr>
                    <w:color w:val="000000"/>
                    <w:kern w:val="0"/>
                  </w:rPr>
                </w:rPrChange>
              </w:rPr>
            </w:pPr>
            <w:ins w:id="10111" w:author="st1" w:date="2021-04-20T16:57:00Z">
              <w:r w:rsidRPr="00C92DB4">
                <w:rPr>
                  <w:rFonts w:ascii="標楷體" w:eastAsia="標楷體" w:hAnsi="標楷體"/>
                  <w:bCs/>
                  <w:rPrChange w:id="10112" w:author="st1" w:date="2021-04-20T16:58:00Z">
                    <w:rPr/>
                  </w:rPrChange>
                </w:rPr>
                <w:t>9,999.9</w:t>
              </w:r>
            </w:ins>
          </w:p>
        </w:tc>
      </w:tr>
      <w:tr w:rsidR="00C92DB4" w:rsidRPr="0040066E" w14:paraId="6E089C01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113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76"/>
          <w:jc w:val="center"/>
          <w:trPrChange w:id="10114" w:author="st1" w:date="2021-04-20T16:57:00Z">
            <w:trPr>
              <w:trHeight w:val="276"/>
              <w:jc w:val="center"/>
            </w:trPr>
          </w:trPrChange>
        </w:trPr>
        <w:tc>
          <w:tcPr>
            <w:tcW w:w="2833" w:type="dxa"/>
            <w:gridSpan w:val="2"/>
            <w:tcPrChange w:id="10115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3AF4BE74" w14:textId="586090FC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16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117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118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房貸撥款金額</w:t>
              </w:r>
            </w:ins>
            <w:del w:id="10119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120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房貸專員</w:delText>
              </w:r>
            </w:del>
          </w:p>
        </w:tc>
        <w:tc>
          <w:tcPr>
            <w:tcW w:w="3969" w:type="dxa"/>
            <w:tcPrChange w:id="10121" w:author="st1" w:date="2021-04-20T16:57:00Z">
              <w:tcPr>
                <w:tcW w:w="3969" w:type="dxa"/>
              </w:tcPr>
            </w:tcPrChange>
          </w:tcPr>
          <w:p w14:paraId="5A3B3B16" w14:textId="0BA6FE8C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122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123" w:author="st1" w:date="2021-04-20T16:57:00Z">
              <w:r w:rsidRPr="00C92DB4">
                <w:rPr>
                  <w:rFonts w:ascii="標楷體" w:eastAsia="標楷體" w:hAnsi="標楷體"/>
                  <w:bCs/>
                  <w:rPrChange w:id="10124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9(16)</w:t>
              </w:r>
            </w:ins>
            <w:del w:id="10125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126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X(8)</w:delText>
              </w:r>
            </w:del>
          </w:p>
        </w:tc>
        <w:tc>
          <w:tcPr>
            <w:tcW w:w="2693" w:type="dxa"/>
            <w:tcPrChange w:id="10127" w:author="st1" w:date="2021-04-20T16:57:00Z">
              <w:tcPr>
                <w:tcW w:w="2693" w:type="dxa"/>
                <w:vAlign w:val="center"/>
              </w:tcPr>
            </w:tcPrChange>
          </w:tcPr>
          <w:p w14:paraId="2D5697C1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28" w:author="st1" w:date="2021-04-20T16:58:00Z">
                  <w:rPr>
                    <w:color w:val="000000"/>
                  </w:rPr>
                </w:rPrChange>
              </w:rPr>
            </w:pPr>
          </w:p>
        </w:tc>
      </w:tr>
      <w:tr w:rsidR="00C92DB4" w:rsidRPr="0040066E" w14:paraId="312A5B8C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129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130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131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5B55CAD9" w14:textId="178C7A99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32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proofErr w:type="gramStart"/>
            <w:ins w:id="10133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134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員</w:t>
              </w:r>
            </w:ins>
            <w:ins w:id="10135" w:author="st1" w:date="2021-04-20T17:09:00Z">
              <w:r>
                <w:rPr>
                  <w:rFonts w:ascii="標楷體" w:eastAsia="標楷體" w:hAnsi="標楷體" w:hint="eastAsia"/>
                  <w:bCs/>
                </w:rPr>
                <w:t>編</w:t>
              </w:r>
            </w:ins>
            <w:proofErr w:type="gramEnd"/>
            <w:ins w:id="10136" w:author="88692" w:date="2020-06-19T15:02:00Z">
              <w:del w:id="10137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138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戶名</w:delText>
                </w:r>
              </w:del>
            </w:ins>
            <w:del w:id="10139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140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戶號</w:delText>
              </w:r>
            </w:del>
          </w:p>
        </w:tc>
        <w:tc>
          <w:tcPr>
            <w:tcW w:w="3969" w:type="dxa"/>
            <w:tcPrChange w:id="10141" w:author="st1" w:date="2021-04-20T16:57:00Z">
              <w:tcPr>
                <w:tcW w:w="3969" w:type="dxa"/>
              </w:tcPr>
            </w:tcPrChange>
          </w:tcPr>
          <w:p w14:paraId="0553C3AC" w14:textId="6A00BF90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142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proofErr w:type="gramStart"/>
            <w:ins w:id="10143" w:author="st1" w:date="2021-04-20T16:57:00Z">
              <w:r w:rsidRPr="00C92DB4">
                <w:rPr>
                  <w:rFonts w:ascii="標楷體" w:eastAsia="標楷體" w:hAnsi="標楷體"/>
                  <w:bCs/>
                  <w:rPrChange w:id="10144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145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ins>
            <w:del w:id="10146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147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X(100)</w:delText>
              </w:r>
            </w:del>
          </w:p>
        </w:tc>
        <w:tc>
          <w:tcPr>
            <w:tcW w:w="2693" w:type="dxa"/>
            <w:tcPrChange w:id="10148" w:author="st1" w:date="2021-04-20T16:57:00Z">
              <w:tcPr>
                <w:tcW w:w="2693" w:type="dxa"/>
                <w:vAlign w:val="center"/>
              </w:tcPr>
            </w:tcPrChange>
          </w:tcPr>
          <w:p w14:paraId="798652FB" w14:textId="39C1F4F8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49" w:author="st1" w:date="2021-04-20T16:58:00Z">
                  <w:rPr>
                    <w:color w:val="000000"/>
                  </w:rPr>
                </w:rPrChange>
              </w:rPr>
            </w:pPr>
            <w:ins w:id="10150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151" w:author="st1" w:date="2021-04-20T16:58:00Z">
                    <w:rPr>
                      <w:rFonts w:hint="eastAsia"/>
                    </w:rPr>
                  </w:rPrChange>
                </w:rPr>
                <w:t>房貸專員</w:t>
              </w:r>
            </w:ins>
          </w:p>
        </w:tc>
      </w:tr>
      <w:tr w:rsidR="00C92DB4" w:rsidRPr="0040066E" w14:paraId="2572EF6D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152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153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154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4106E725" w14:textId="60DF9905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55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156" w:author="st1" w:date="2021-04-20T16:57:00Z">
              <w:r w:rsidRPr="00C92DB4">
                <w:rPr>
                  <w:rFonts w:ascii="標楷體" w:eastAsia="標楷體" w:hAnsi="標楷體"/>
                  <w:bCs/>
                  <w:rPrChange w:id="10157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戶名</w:t>
              </w:r>
            </w:ins>
            <w:ins w:id="10158" w:author="88692" w:date="2020-06-19T15:03:00Z">
              <w:del w:id="10159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160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戶號</w:delText>
                </w:r>
              </w:del>
            </w:ins>
            <w:del w:id="10161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162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戶名</w:delText>
              </w:r>
            </w:del>
          </w:p>
        </w:tc>
        <w:tc>
          <w:tcPr>
            <w:tcW w:w="3969" w:type="dxa"/>
            <w:tcPrChange w:id="10163" w:author="st1" w:date="2021-04-20T16:57:00Z">
              <w:tcPr>
                <w:tcW w:w="3969" w:type="dxa"/>
              </w:tcPr>
            </w:tcPrChange>
          </w:tcPr>
          <w:p w14:paraId="40DE55C0" w14:textId="7CFE473A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164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proofErr w:type="gramStart"/>
            <w:ins w:id="10165" w:author="st1" w:date="2021-04-20T16:57:00Z">
              <w:r w:rsidRPr="00C92DB4">
                <w:rPr>
                  <w:rFonts w:ascii="標楷體" w:eastAsia="標楷體" w:hAnsi="標楷體"/>
                  <w:bCs/>
                  <w:rPrChange w:id="10166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167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100)</w:t>
              </w:r>
            </w:ins>
            <w:del w:id="10168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169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9(7)-</w:delText>
              </w:r>
              <w:r w:rsidRPr="00C92DB4" w:rsidDel="00C92DB4">
                <w:rPr>
                  <w:rFonts w:ascii="標楷體" w:eastAsia="標楷體" w:hAnsi="標楷體"/>
                  <w:bCs/>
                  <w:rPrChange w:id="10170" w:author="st1" w:date="2021-04-20T16:58:00Z">
                    <w:rPr/>
                  </w:rPrChange>
                </w:rPr>
                <w:delText xml:space="preserve"> </w:delText>
              </w:r>
              <w:r w:rsidRPr="00C92DB4" w:rsidDel="00C92DB4">
                <w:rPr>
                  <w:rFonts w:ascii="標楷體" w:eastAsia="標楷體" w:hAnsi="標楷體"/>
                  <w:bCs/>
                  <w:rPrChange w:id="10171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9(3)-</w:delText>
              </w:r>
              <w:r w:rsidRPr="00C92DB4" w:rsidDel="00C92DB4">
                <w:rPr>
                  <w:rFonts w:ascii="標楷體" w:eastAsia="標楷體" w:hAnsi="標楷體"/>
                  <w:bCs/>
                  <w:rPrChange w:id="10172" w:author="st1" w:date="2021-04-20T16:58:00Z">
                    <w:rPr/>
                  </w:rPrChange>
                </w:rPr>
                <w:delText xml:space="preserve"> </w:delText>
              </w:r>
              <w:r w:rsidRPr="00C92DB4" w:rsidDel="00C92DB4">
                <w:rPr>
                  <w:rFonts w:ascii="標楷體" w:eastAsia="標楷體" w:hAnsi="標楷體"/>
                  <w:bCs/>
                  <w:rPrChange w:id="10173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9(3)</w:delText>
              </w:r>
            </w:del>
          </w:p>
        </w:tc>
        <w:tc>
          <w:tcPr>
            <w:tcW w:w="2693" w:type="dxa"/>
            <w:tcPrChange w:id="10174" w:author="st1" w:date="2021-04-20T16:57:00Z">
              <w:tcPr>
                <w:tcW w:w="2693" w:type="dxa"/>
                <w:vAlign w:val="center"/>
              </w:tcPr>
            </w:tcPrChange>
          </w:tcPr>
          <w:p w14:paraId="2C8C8264" w14:textId="172F2991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75" w:author="st1" w:date="2021-04-20T16:58:00Z">
                  <w:rPr>
                    <w:color w:val="000000"/>
                  </w:rPr>
                </w:rPrChange>
              </w:rPr>
            </w:pPr>
            <w:ins w:id="10176" w:author="88692" w:date="2020-06-19T15:03:00Z">
              <w:del w:id="10177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178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戶號</w:delText>
                </w:r>
                <w:r w:rsidRPr="00C92DB4" w:rsidDel="00C92DB4">
                  <w:rPr>
                    <w:rFonts w:ascii="標楷體" w:eastAsia="標楷體" w:hAnsi="標楷體"/>
                    <w:bCs/>
                    <w:color w:val="000000"/>
                    <w:rPrChange w:id="10179" w:author="st1" w:date="2021-04-20T16:5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-額度編號-撥款序號</w:delText>
                </w:r>
              </w:del>
            </w:ins>
          </w:p>
        </w:tc>
      </w:tr>
      <w:tr w:rsidR="00C92DB4" w:rsidRPr="0040066E" w14:paraId="51162A8D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180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181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182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4557EBCF" w14:textId="41FF8A49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83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184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185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戶號</w:t>
              </w:r>
            </w:ins>
            <w:del w:id="10186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187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撥款日</w:delText>
              </w:r>
            </w:del>
          </w:p>
        </w:tc>
        <w:tc>
          <w:tcPr>
            <w:tcW w:w="3969" w:type="dxa"/>
            <w:tcPrChange w:id="10188" w:author="st1" w:date="2021-04-20T16:57:00Z">
              <w:tcPr>
                <w:tcW w:w="3969" w:type="dxa"/>
              </w:tcPr>
            </w:tcPrChange>
          </w:tcPr>
          <w:p w14:paraId="58FE3B6A" w14:textId="0368E312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189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190" w:author="st1" w:date="2021-04-20T16:57:00Z">
              <w:r w:rsidRPr="00C92DB4">
                <w:rPr>
                  <w:rFonts w:ascii="標楷體" w:eastAsia="標楷體" w:hAnsi="標楷體"/>
                  <w:bCs/>
                  <w:rPrChange w:id="10191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9(7)</w:t>
              </w:r>
            </w:ins>
            <w:del w:id="10192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193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</w:del>
          </w:p>
        </w:tc>
        <w:tc>
          <w:tcPr>
            <w:tcW w:w="2693" w:type="dxa"/>
            <w:tcPrChange w:id="10194" w:author="st1" w:date="2021-04-20T16:57:00Z">
              <w:tcPr>
                <w:tcW w:w="2693" w:type="dxa"/>
                <w:vAlign w:val="center"/>
              </w:tcPr>
            </w:tcPrChange>
          </w:tcPr>
          <w:p w14:paraId="2C3A3BD5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95" w:author="st1" w:date="2021-04-20T16:58:00Z">
                  <w:rPr>
                    <w:color w:val="000000"/>
                  </w:rPr>
                </w:rPrChange>
              </w:rPr>
            </w:pPr>
          </w:p>
        </w:tc>
      </w:tr>
      <w:tr w:rsidR="00C92DB4" w:rsidRPr="0040066E" w14:paraId="4E6AF1D1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196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197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198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5A6B4AB3" w14:textId="69DBE721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199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200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201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額度</w:t>
              </w:r>
            </w:ins>
            <w:del w:id="10202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203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商品代碼</w:delText>
              </w:r>
            </w:del>
          </w:p>
        </w:tc>
        <w:tc>
          <w:tcPr>
            <w:tcW w:w="3969" w:type="dxa"/>
            <w:tcPrChange w:id="10204" w:author="st1" w:date="2021-04-20T16:57:00Z">
              <w:tcPr>
                <w:tcW w:w="3969" w:type="dxa"/>
              </w:tcPr>
            </w:tcPrChange>
          </w:tcPr>
          <w:p w14:paraId="611D88F2" w14:textId="343EC2AB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05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206" w:author="st1" w:date="2021-04-20T16:57:00Z">
              <w:r w:rsidRPr="00C92DB4">
                <w:rPr>
                  <w:rFonts w:ascii="標楷體" w:eastAsia="標楷體" w:hAnsi="標楷體"/>
                  <w:bCs/>
                  <w:rPrChange w:id="10207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  <w:del w:id="10208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09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X(5)</w:delText>
              </w:r>
            </w:del>
          </w:p>
        </w:tc>
        <w:tc>
          <w:tcPr>
            <w:tcW w:w="2693" w:type="dxa"/>
            <w:tcPrChange w:id="10210" w:author="st1" w:date="2021-04-20T16:57:00Z">
              <w:tcPr>
                <w:tcW w:w="2693" w:type="dxa"/>
                <w:vAlign w:val="center"/>
              </w:tcPr>
            </w:tcPrChange>
          </w:tcPr>
          <w:p w14:paraId="451B9689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11" w:author="st1" w:date="2021-04-20T16:58:00Z">
                  <w:rPr>
                    <w:color w:val="000000"/>
                  </w:rPr>
                </w:rPrChange>
              </w:rPr>
            </w:pPr>
          </w:p>
        </w:tc>
      </w:tr>
      <w:tr w:rsidR="00C92DB4" w:rsidRPr="0040066E" w14:paraId="51B90FB9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212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213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214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77CBB5EA" w14:textId="66BEE040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15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216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217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撥款</w:t>
              </w:r>
            </w:ins>
            <w:del w:id="10218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219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計件代碼</w:delText>
              </w:r>
            </w:del>
          </w:p>
        </w:tc>
        <w:tc>
          <w:tcPr>
            <w:tcW w:w="3969" w:type="dxa"/>
            <w:tcPrChange w:id="10220" w:author="st1" w:date="2021-04-20T16:57:00Z">
              <w:tcPr>
                <w:tcW w:w="3969" w:type="dxa"/>
              </w:tcPr>
            </w:tcPrChange>
          </w:tcPr>
          <w:p w14:paraId="5D0ECDCA" w14:textId="43ADF80D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21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222" w:author="st1" w:date="2021-04-20T16:57:00Z">
              <w:r w:rsidRPr="00C92DB4">
                <w:rPr>
                  <w:rFonts w:ascii="標楷體" w:eastAsia="標楷體" w:hAnsi="標楷體"/>
                  <w:bCs/>
                  <w:rPrChange w:id="10223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  <w:ins w:id="10224" w:author="88692" w:date="2020-06-19T15:17:00Z">
              <w:del w:id="10225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226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X</w:delText>
                </w:r>
              </w:del>
            </w:ins>
            <w:del w:id="10227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28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9(1)</w:delText>
              </w:r>
            </w:del>
          </w:p>
        </w:tc>
        <w:tc>
          <w:tcPr>
            <w:tcW w:w="2693" w:type="dxa"/>
            <w:tcPrChange w:id="10229" w:author="st1" w:date="2021-04-20T16:57:00Z">
              <w:tcPr>
                <w:tcW w:w="2693" w:type="dxa"/>
                <w:vAlign w:val="center"/>
              </w:tcPr>
            </w:tcPrChange>
          </w:tcPr>
          <w:p w14:paraId="1BF99AEC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30" w:author="st1" w:date="2021-04-20T16:58:00Z">
                  <w:rPr>
                    <w:color w:val="000000"/>
                  </w:rPr>
                </w:rPrChange>
              </w:rPr>
            </w:pPr>
          </w:p>
        </w:tc>
      </w:tr>
      <w:tr w:rsidR="00C92DB4" w:rsidRPr="0040066E" w14:paraId="2D57267C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231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232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233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439D0AB1" w14:textId="0411EDC8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34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235" w:author="st1" w:date="2021-04-20T16:57:00Z">
              <w:r w:rsidRPr="00C92DB4">
                <w:rPr>
                  <w:rFonts w:ascii="標楷體" w:eastAsia="標楷體" w:hAnsi="標楷體"/>
                  <w:bCs/>
                  <w:rPrChange w:id="10236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撥款日</w:t>
              </w:r>
            </w:ins>
            <w:del w:id="10237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238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撥款金額 </w:delText>
              </w:r>
            </w:del>
          </w:p>
        </w:tc>
        <w:tc>
          <w:tcPr>
            <w:tcW w:w="3969" w:type="dxa"/>
            <w:tcPrChange w:id="10239" w:author="st1" w:date="2021-04-20T16:57:00Z">
              <w:tcPr>
                <w:tcW w:w="3969" w:type="dxa"/>
              </w:tcPr>
            </w:tcPrChange>
          </w:tcPr>
          <w:p w14:paraId="7AB00402" w14:textId="3EDBCA14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40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ins w:id="10241" w:author="st1" w:date="2021-04-20T16:57:00Z">
              <w:r w:rsidRPr="00C92DB4">
                <w:rPr>
                  <w:rFonts w:ascii="標楷體" w:eastAsia="標楷體" w:hAnsi="標楷體"/>
                  <w:bCs/>
                  <w:rPrChange w:id="10242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999/99/99</w:t>
              </w:r>
            </w:ins>
            <w:del w:id="10243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44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9(14.2)</w:delText>
              </w:r>
            </w:del>
          </w:p>
        </w:tc>
        <w:tc>
          <w:tcPr>
            <w:tcW w:w="2693" w:type="dxa"/>
            <w:tcPrChange w:id="10245" w:author="st1" w:date="2021-04-20T16:57:00Z">
              <w:tcPr>
                <w:tcW w:w="2693" w:type="dxa"/>
                <w:vAlign w:val="center"/>
              </w:tcPr>
            </w:tcPrChange>
          </w:tcPr>
          <w:p w14:paraId="4D96CD84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46" w:author="st1" w:date="2021-04-20T16:58:00Z">
                  <w:rPr>
                    <w:color w:val="000000"/>
                  </w:rPr>
                </w:rPrChange>
              </w:rPr>
            </w:pPr>
          </w:p>
        </w:tc>
      </w:tr>
      <w:tr w:rsidR="00C92DB4" w:rsidRPr="0040066E" w14:paraId="011C18FF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247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248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249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036C1B3F" w14:textId="10E4327E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50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251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252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利率</w:t>
              </w:r>
              <w:r w:rsidRPr="00C92DB4">
                <w:rPr>
                  <w:rFonts w:ascii="標楷體" w:eastAsia="標楷體" w:hAnsi="標楷體"/>
                  <w:bCs/>
                  <w:rPrChange w:id="10253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代碼</w:t>
              </w:r>
            </w:ins>
            <w:del w:id="10254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255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工作月</w:delText>
              </w:r>
            </w:del>
          </w:p>
        </w:tc>
        <w:tc>
          <w:tcPr>
            <w:tcW w:w="3969" w:type="dxa"/>
            <w:tcPrChange w:id="10256" w:author="st1" w:date="2021-04-20T16:57:00Z">
              <w:tcPr>
                <w:tcW w:w="3969" w:type="dxa"/>
              </w:tcPr>
            </w:tcPrChange>
          </w:tcPr>
          <w:p w14:paraId="655DFC34" w14:textId="1D71BB5B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57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proofErr w:type="gramStart"/>
            <w:ins w:id="10258" w:author="st1" w:date="2021-04-20T16:57:00Z">
              <w:r w:rsidRPr="00C92DB4">
                <w:rPr>
                  <w:rFonts w:ascii="標楷體" w:eastAsia="標楷體" w:hAnsi="標楷體"/>
                  <w:bCs/>
                  <w:rPrChange w:id="10259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26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5)</w:t>
              </w:r>
            </w:ins>
            <w:del w:id="10261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62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9(5)</w:delText>
              </w:r>
            </w:del>
          </w:p>
        </w:tc>
        <w:tc>
          <w:tcPr>
            <w:tcW w:w="2693" w:type="dxa"/>
            <w:tcPrChange w:id="10263" w:author="st1" w:date="2021-04-20T16:57:00Z">
              <w:tcPr>
                <w:tcW w:w="2693" w:type="dxa"/>
              </w:tcPr>
            </w:tcPrChange>
          </w:tcPr>
          <w:p w14:paraId="61A13932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64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30562AB4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265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266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267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2DF79C58" w14:textId="2F2D52A6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268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ins w:id="10269" w:author="st1" w:date="2021-04-20T16:57:00Z">
              <w:r w:rsidRPr="00C92DB4">
                <w:rPr>
                  <w:rFonts w:ascii="標楷體" w:eastAsia="標楷體" w:hAnsi="標楷體"/>
                  <w:bCs/>
                  <w:rPrChange w:id="1027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計件代碼</w:t>
              </w:r>
            </w:ins>
            <w:del w:id="10271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272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件數</w:delText>
              </w:r>
            </w:del>
          </w:p>
        </w:tc>
        <w:tc>
          <w:tcPr>
            <w:tcW w:w="3969" w:type="dxa"/>
            <w:tcPrChange w:id="10273" w:author="st1" w:date="2021-04-20T16:57:00Z">
              <w:tcPr>
                <w:tcW w:w="3969" w:type="dxa"/>
              </w:tcPr>
            </w:tcPrChange>
          </w:tcPr>
          <w:p w14:paraId="0F35AE2B" w14:textId="78C873CE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74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proofErr w:type="gramStart"/>
            <w:ins w:id="10275" w:author="st1" w:date="2021-04-20T16:57:00Z">
              <w:r w:rsidRPr="00C92DB4">
                <w:rPr>
                  <w:rFonts w:ascii="標楷體" w:eastAsia="標楷體" w:hAnsi="標楷體"/>
                  <w:bCs/>
                  <w:rPrChange w:id="10276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277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1)</w:t>
              </w:r>
            </w:ins>
            <w:del w:id="10278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79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</w:delText>
              </w:r>
            </w:del>
            <w:ins w:id="10280" w:author="88692" w:date="2020-06-20T16:24:00Z">
              <w:del w:id="10281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282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1</w:delText>
                </w:r>
              </w:del>
            </w:ins>
            <w:ins w:id="10283" w:author="88692" w:date="2020-06-19T15:17:00Z">
              <w:del w:id="10284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285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.1</w:delText>
                </w:r>
              </w:del>
            </w:ins>
            <w:del w:id="10286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287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4)</w:delText>
              </w:r>
            </w:del>
          </w:p>
        </w:tc>
        <w:tc>
          <w:tcPr>
            <w:tcW w:w="2693" w:type="dxa"/>
            <w:tcPrChange w:id="10288" w:author="st1" w:date="2021-04-20T16:57:00Z">
              <w:tcPr>
                <w:tcW w:w="2693" w:type="dxa"/>
              </w:tcPr>
            </w:tcPrChange>
          </w:tcPr>
          <w:p w14:paraId="19677091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289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:rsidDel="00DB2BD8" w14:paraId="1365D7A7" w14:textId="675D4EED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290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10291" w:author="88692" w:date="2020-06-19T15:09:00Z"/>
          <w:trPrChange w:id="10292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293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74B10A2D" w14:textId="3D0FAD4F" w:rsidR="00C92DB4" w:rsidRPr="00C92DB4" w:rsidDel="00DB2BD8" w:rsidRDefault="00C92DB4" w:rsidP="00C92DB4">
            <w:pPr>
              <w:rPr>
                <w:del w:id="10294" w:author="88692" w:date="2020-06-19T15:09:00Z"/>
                <w:rFonts w:ascii="標楷體" w:eastAsia="標楷體" w:hAnsi="標楷體"/>
                <w:bCs/>
                <w:color w:val="000000"/>
                <w:rPrChange w:id="10295" w:author="st1" w:date="2021-04-20T16:58:00Z">
                  <w:rPr>
                    <w:del w:id="10296" w:author="88692" w:date="2020-06-19T15:09:00Z"/>
                    <w:rFonts w:ascii="標楷體" w:eastAsia="標楷體" w:hAnsi="標楷體"/>
                    <w:color w:val="000000"/>
                  </w:rPr>
                </w:rPrChange>
              </w:rPr>
            </w:pPr>
            <w:ins w:id="10297" w:author="st1" w:date="2021-04-20T16:57:00Z">
              <w:r w:rsidRPr="00C92DB4">
                <w:rPr>
                  <w:rFonts w:ascii="標楷體" w:eastAsia="標楷體" w:hAnsi="標楷體"/>
                  <w:bCs/>
                  <w:rPrChange w:id="10298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撥款金額 </w:t>
              </w:r>
            </w:ins>
            <w:del w:id="10299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300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換算業績</w:delText>
              </w:r>
            </w:del>
          </w:p>
        </w:tc>
        <w:tc>
          <w:tcPr>
            <w:tcW w:w="3969" w:type="dxa"/>
            <w:tcPrChange w:id="10301" w:author="st1" w:date="2021-04-20T16:57:00Z">
              <w:tcPr>
                <w:tcW w:w="3969" w:type="dxa"/>
              </w:tcPr>
            </w:tcPrChange>
          </w:tcPr>
          <w:p w14:paraId="46E04D2E" w14:textId="1D7872C3" w:rsidR="00C92DB4" w:rsidRPr="00C92DB4" w:rsidDel="00DB2BD8" w:rsidRDefault="00C92DB4" w:rsidP="00C92DB4">
            <w:pPr>
              <w:rPr>
                <w:del w:id="10302" w:author="88692" w:date="2020-06-19T15:09:00Z"/>
                <w:rFonts w:ascii="標楷體" w:eastAsia="標楷體" w:hAnsi="標楷體"/>
                <w:bCs/>
                <w:rPrChange w:id="10303" w:author="st1" w:date="2021-04-20T16:58:00Z">
                  <w:rPr>
                    <w:del w:id="10304" w:author="88692" w:date="2020-06-19T15:09:00Z"/>
                    <w:rFonts w:ascii="標楷體" w:eastAsia="標楷體" w:hAnsi="標楷體"/>
                  </w:rPr>
                </w:rPrChange>
              </w:rPr>
            </w:pPr>
            <w:ins w:id="10305" w:author="st1" w:date="2021-04-20T16:57:00Z">
              <w:r w:rsidRPr="00C92DB4">
                <w:rPr>
                  <w:rFonts w:ascii="標楷體" w:eastAsia="標楷體" w:hAnsi="標楷體"/>
                  <w:bCs/>
                  <w:rPrChange w:id="10306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9(14)</w:t>
              </w:r>
            </w:ins>
            <w:del w:id="10307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308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9(14.2)</w:delText>
              </w:r>
            </w:del>
          </w:p>
        </w:tc>
        <w:tc>
          <w:tcPr>
            <w:tcW w:w="2693" w:type="dxa"/>
            <w:tcPrChange w:id="10309" w:author="st1" w:date="2021-04-20T16:57:00Z">
              <w:tcPr>
                <w:tcW w:w="2693" w:type="dxa"/>
              </w:tcPr>
            </w:tcPrChange>
          </w:tcPr>
          <w:p w14:paraId="25FDC471" w14:textId="30D76C1F" w:rsidR="00C92DB4" w:rsidRPr="00C92DB4" w:rsidDel="00DB2BD8" w:rsidRDefault="00C92DB4" w:rsidP="00C92DB4">
            <w:pPr>
              <w:rPr>
                <w:del w:id="10310" w:author="88692" w:date="2020-06-19T15:09:00Z"/>
                <w:rFonts w:ascii="標楷體" w:eastAsia="標楷體" w:hAnsi="標楷體"/>
                <w:bCs/>
                <w:rPrChange w:id="10311" w:author="st1" w:date="2021-04-20T16:58:00Z">
                  <w:rPr>
                    <w:del w:id="10312" w:author="88692" w:date="2020-06-19T15:09:00Z"/>
                    <w:rFonts w:ascii="標楷體" w:eastAsia="標楷體" w:hAnsi="標楷體"/>
                  </w:rPr>
                </w:rPrChange>
              </w:rPr>
            </w:pPr>
            <w:ins w:id="10313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314" w:author="st1" w:date="2021-04-20T16:58:00Z">
                    <w:rPr>
                      <w:rFonts w:hint="eastAsia"/>
                    </w:rPr>
                  </w:rPrChange>
                </w:rPr>
                <w:t>有負值</w:t>
              </w:r>
            </w:ins>
          </w:p>
        </w:tc>
      </w:tr>
      <w:tr w:rsidR="00C92DB4" w:rsidRPr="0040066E" w:rsidDel="00DB2BD8" w14:paraId="0F956273" w14:textId="62956AB0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315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10316" w:author="88692" w:date="2020-06-19T15:09:00Z"/>
          <w:trPrChange w:id="10317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318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450EE8C6" w14:textId="535BAD77" w:rsidR="00C92DB4" w:rsidRPr="00C92DB4" w:rsidDel="00DB2BD8" w:rsidRDefault="00C92DB4" w:rsidP="00C92DB4">
            <w:pPr>
              <w:rPr>
                <w:del w:id="10319" w:author="88692" w:date="2020-06-19T15:09:00Z"/>
                <w:rFonts w:ascii="標楷體" w:eastAsia="標楷體" w:hAnsi="標楷體"/>
                <w:bCs/>
                <w:color w:val="000000"/>
                <w:rPrChange w:id="10320" w:author="st1" w:date="2021-04-20T16:58:00Z">
                  <w:rPr>
                    <w:del w:id="10321" w:author="88692" w:date="2020-06-19T15:09:00Z"/>
                    <w:rFonts w:ascii="標楷體" w:eastAsia="標楷體" w:hAnsi="標楷體"/>
                    <w:color w:val="000000"/>
                  </w:rPr>
                </w:rPrChange>
              </w:rPr>
            </w:pPr>
            <w:ins w:id="10322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323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工作月</w:t>
              </w:r>
            </w:ins>
            <w:del w:id="10324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325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業務報酬 </w:delText>
              </w:r>
            </w:del>
          </w:p>
        </w:tc>
        <w:tc>
          <w:tcPr>
            <w:tcW w:w="3969" w:type="dxa"/>
            <w:tcPrChange w:id="10326" w:author="st1" w:date="2021-04-20T16:57:00Z">
              <w:tcPr>
                <w:tcW w:w="3969" w:type="dxa"/>
              </w:tcPr>
            </w:tcPrChange>
          </w:tcPr>
          <w:p w14:paraId="6804DC3A" w14:textId="7F1A7DA7" w:rsidR="00C92DB4" w:rsidRPr="00C92DB4" w:rsidDel="00DB2BD8" w:rsidRDefault="00C92DB4" w:rsidP="00C92DB4">
            <w:pPr>
              <w:rPr>
                <w:del w:id="10327" w:author="88692" w:date="2020-06-19T15:09:00Z"/>
                <w:rFonts w:ascii="標楷體" w:eastAsia="標楷體" w:hAnsi="標楷體"/>
                <w:bCs/>
                <w:rPrChange w:id="10328" w:author="st1" w:date="2021-04-20T16:58:00Z">
                  <w:rPr>
                    <w:del w:id="10329" w:author="88692" w:date="2020-06-19T15:09:00Z"/>
                    <w:rFonts w:ascii="標楷體" w:eastAsia="標楷體" w:hAnsi="標楷體"/>
                  </w:rPr>
                </w:rPrChange>
              </w:rPr>
            </w:pPr>
            <w:proofErr w:type="gramStart"/>
            <w:ins w:id="10330" w:author="st1" w:date="2021-04-20T16:57:00Z">
              <w:r w:rsidRPr="00C92DB4">
                <w:rPr>
                  <w:rFonts w:ascii="標楷體" w:eastAsia="標楷體" w:hAnsi="標楷體"/>
                  <w:bCs/>
                  <w:rPrChange w:id="10331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332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ins>
            <w:del w:id="10333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334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9(14.2)</w:delText>
              </w:r>
            </w:del>
          </w:p>
        </w:tc>
        <w:tc>
          <w:tcPr>
            <w:tcW w:w="2693" w:type="dxa"/>
            <w:tcPrChange w:id="10335" w:author="st1" w:date="2021-04-20T16:57:00Z">
              <w:tcPr>
                <w:tcW w:w="2693" w:type="dxa"/>
              </w:tcPr>
            </w:tcPrChange>
          </w:tcPr>
          <w:p w14:paraId="1D819748" w14:textId="04022D6D" w:rsidR="00C92DB4" w:rsidRPr="00C92DB4" w:rsidDel="00DB2BD8" w:rsidRDefault="00C92DB4" w:rsidP="00C92DB4">
            <w:pPr>
              <w:rPr>
                <w:del w:id="10336" w:author="88692" w:date="2020-06-19T15:09:00Z"/>
                <w:rFonts w:ascii="標楷體" w:eastAsia="標楷體" w:hAnsi="標楷體"/>
                <w:bCs/>
                <w:rPrChange w:id="10337" w:author="st1" w:date="2021-04-20T16:58:00Z">
                  <w:rPr>
                    <w:del w:id="10338" w:author="88692" w:date="2020-06-19T15:09:00Z"/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69790E4B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339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trPrChange w:id="10340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PrChange w:id="10341" w:author="st1" w:date="2021-04-20T16:57:00Z">
              <w:tcPr>
                <w:tcW w:w="2833" w:type="dxa"/>
                <w:gridSpan w:val="2"/>
                <w:vAlign w:val="center"/>
              </w:tcPr>
            </w:tcPrChange>
          </w:tcPr>
          <w:p w14:paraId="70EE9F94" w14:textId="36535E30" w:rsidR="00C92DB4" w:rsidRPr="00C92DB4" w:rsidRDefault="00C92DB4" w:rsidP="00C92DB4">
            <w:pPr>
              <w:rPr>
                <w:rFonts w:ascii="標楷體" w:eastAsia="標楷體" w:hAnsi="標楷體"/>
                <w:bCs/>
                <w:color w:val="000000"/>
                <w:rPrChange w:id="10342" w:author="st1" w:date="2021-04-20T16:58:00Z">
                  <w:rPr>
                    <w:rFonts w:ascii="標楷體" w:eastAsia="標楷體" w:hAnsi="標楷體"/>
                    <w:color w:val="000000"/>
                  </w:rPr>
                </w:rPrChange>
              </w:rPr>
            </w:pPr>
            <w:proofErr w:type="gramStart"/>
            <w:ins w:id="10343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344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部市名稱</w:t>
              </w:r>
            </w:ins>
            <w:proofErr w:type="gramEnd"/>
            <w:del w:id="10345" w:author="st1" w:date="2021-04-20T16:57:00Z">
              <w:r w:rsidRPr="00C92DB4" w:rsidDel="00C92DB4">
                <w:rPr>
                  <w:rFonts w:ascii="標楷體" w:eastAsia="標楷體" w:hAnsi="標楷體" w:hint="eastAsia"/>
                  <w:bCs/>
                  <w:color w:val="000000"/>
                  <w:rPrChange w:id="10346" w:author="st1" w:date="2021-04-20T16:58:00Z">
                    <w:rPr>
                      <w:rFonts w:ascii="標楷體" w:eastAsia="標楷體" w:hAnsi="標楷體" w:hint="eastAsia"/>
                      <w:color w:val="000000"/>
                    </w:rPr>
                  </w:rPrChange>
                </w:rPr>
                <w:delText>業績金額 </w:delText>
              </w:r>
            </w:del>
          </w:p>
        </w:tc>
        <w:tc>
          <w:tcPr>
            <w:tcW w:w="3969" w:type="dxa"/>
            <w:tcPrChange w:id="10347" w:author="st1" w:date="2021-04-20T16:57:00Z">
              <w:tcPr>
                <w:tcW w:w="3969" w:type="dxa"/>
              </w:tcPr>
            </w:tcPrChange>
          </w:tcPr>
          <w:p w14:paraId="0D6CEDC0" w14:textId="37512E48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348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  <w:proofErr w:type="gramStart"/>
            <w:ins w:id="10349" w:author="st1" w:date="2021-04-20T16:57:00Z">
              <w:r w:rsidRPr="00C92DB4">
                <w:rPr>
                  <w:rFonts w:ascii="標楷體" w:eastAsia="標楷體" w:hAnsi="標楷體"/>
                  <w:bCs/>
                  <w:rPrChange w:id="1035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351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  <w:del w:id="10352" w:author="st1" w:date="2021-04-20T16:57:00Z">
              <w:r w:rsidRPr="00C92DB4" w:rsidDel="00C92DB4">
                <w:rPr>
                  <w:rFonts w:ascii="標楷體" w:eastAsia="標楷體" w:hAnsi="標楷體"/>
                  <w:bCs/>
                  <w:rPrChange w:id="10353" w:author="st1" w:date="2021-04-20T16:58:00Z">
                    <w:rPr>
                      <w:rFonts w:ascii="標楷體" w:eastAsia="標楷體" w:hAnsi="標楷體"/>
                    </w:rPr>
                  </w:rPrChange>
                </w:rPr>
                <w:delText>9(14.2)</w:delText>
              </w:r>
            </w:del>
          </w:p>
        </w:tc>
        <w:tc>
          <w:tcPr>
            <w:tcW w:w="2693" w:type="dxa"/>
            <w:tcPrChange w:id="10354" w:author="st1" w:date="2021-04-20T16:57:00Z">
              <w:tcPr>
                <w:tcW w:w="2693" w:type="dxa"/>
              </w:tcPr>
            </w:tcPrChange>
          </w:tcPr>
          <w:p w14:paraId="26E99154" w14:textId="77777777" w:rsidR="00C92DB4" w:rsidRPr="00C92DB4" w:rsidRDefault="00C92DB4" w:rsidP="00C92DB4">
            <w:pPr>
              <w:rPr>
                <w:rFonts w:ascii="標楷體" w:eastAsia="標楷體" w:hAnsi="標楷體"/>
                <w:bCs/>
                <w:rPrChange w:id="10355" w:author="st1" w:date="2021-04-20T16:58:00Z">
                  <w:rPr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50A6B6AD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356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10357" w:author="88692" w:date="2020-06-19T15:12:00Z"/>
          <w:trPrChange w:id="10358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59" w:author="st1" w:date="2021-04-20T16:57:00Z">
              <w:tcPr>
                <w:tcW w:w="28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2100D4B" w14:textId="406947A3" w:rsidR="00C92DB4" w:rsidRPr="00C92DB4" w:rsidRDefault="00C92DB4" w:rsidP="00C92DB4">
            <w:pPr>
              <w:rPr>
                <w:ins w:id="10360" w:author="88692" w:date="2020-06-19T15:12:00Z"/>
                <w:rFonts w:ascii="標楷體" w:eastAsia="標楷體" w:hAnsi="標楷體"/>
                <w:bCs/>
                <w:color w:val="000000"/>
                <w:rPrChange w:id="10361" w:author="st1" w:date="2021-04-20T16:58:00Z">
                  <w:rPr>
                    <w:ins w:id="10362" w:author="88692" w:date="2020-06-19T15:12:00Z"/>
                    <w:rFonts w:ascii="標楷體" w:eastAsia="標楷體" w:hAnsi="標楷體"/>
                    <w:color w:val="000000"/>
                  </w:rPr>
                </w:rPrChange>
              </w:rPr>
            </w:pPr>
            <w:ins w:id="10363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364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區部名稱</w:t>
              </w:r>
            </w:ins>
            <w:ins w:id="10365" w:author="88692" w:date="2020-06-19T15:13:00Z">
              <w:del w:id="10366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367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介紹人部室</w:delText>
                </w:r>
              </w:del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68" w:author="st1" w:date="2021-04-20T16:57:00Z">
              <w:tcPr>
                <w:tcW w:w="39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DAD540" w14:textId="21EE1CFF" w:rsidR="00C92DB4" w:rsidRPr="00C92DB4" w:rsidRDefault="00C92DB4" w:rsidP="00C92DB4">
            <w:pPr>
              <w:rPr>
                <w:ins w:id="10369" w:author="88692" w:date="2020-06-19T15:12:00Z"/>
                <w:rFonts w:ascii="標楷體" w:eastAsia="標楷體" w:hAnsi="標楷體"/>
                <w:bCs/>
                <w:rPrChange w:id="10370" w:author="st1" w:date="2021-04-20T16:58:00Z">
                  <w:rPr>
                    <w:ins w:id="10371" w:author="88692" w:date="2020-06-19T15:12:00Z"/>
                    <w:rFonts w:ascii="標楷體" w:eastAsia="標楷體" w:hAnsi="標楷體"/>
                  </w:rPr>
                </w:rPrChange>
              </w:rPr>
            </w:pPr>
            <w:proofErr w:type="gramStart"/>
            <w:ins w:id="10372" w:author="st1" w:date="2021-04-20T16:57:00Z">
              <w:r w:rsidRPr="00C92DB4">
                <w:rPr>
                  <w:rFonts w:ascii="標楷體" w:eastAsia="標楷體" w:hAnsi="標楷體"/>
                  <w:bCs/>
                  <w:rPrChange w:id="10373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374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  <w:ins w:id="10375" w:author="88692" w:date="2020-06-19T15:12:00Z">
              <w:del w:id="10376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377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X(</w:delText>
                </w:r>
              </w:del>
            </w:ins>
            <w:ins w:id="10378" w:author="88692" w:date="2020-06-19T15:18:00Z">
              <w:del w:id="10379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380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8</w:delText>
                </w:r>
              </w:del>
            </w:ins>
            <w:ins w:id="10381" w:author="88692" w:date="2020-06-19T15:12:00Z">
              <w:del w:id="10382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383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)</w:delText>
                </w:r>
              </w:del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84" w:author="st1" w:date="2021-04-20T16:57:00Z">
              <w:tcPr>
                <w:tcW w:w="26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3404BD" w14:textId="77777777" w:rsidR="00C92DB4" w:rsidRPr="00C92DB4" w:rsidRDefault="00C92DB4" w:rsidP="00C92DB4">
            <w:pPr>
              <w:rPr>
                <w:ins w:id="10385" w:author="88692" w:date="2020-06-19T15:12:00Z"/>
                <w:rFonts w:ascii="標楷體" w:eastAsia="標楷體" w:hAnsi="標楷體"/>
                <w:bCs/>
                <w:rPrChange w:id="10386" w:author="st1" w:date="2021-04-20T16:58:00Z">
                  <w:rPr>
                    <w:ins w:id="10387" w:author="88692" w:date="2020-06-19T15:12:00Z"/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00362CB4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388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10389" w:author="88692" w:date="2020-06-19T15:12:00Z"/>
          <w:trPrChange w:id="10390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91" w:author="st1" w:date="2021-04-20T16:57:00Z">
              <w:tcPr>
                <w:tcW w:w="28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6BAF9F8" w14:textId="46DB21E0" w:rsidR="00C92DB4" w:rsidRPr="00C92DB4" w:rsidRDefault="00C92DB4" w:rsidP="00C92DB4">
            <w:pPr>
              <w:rPr>
                <w:ins w:id="10392" w:author="88692" w:date="2020-06-19T15:12:00Z"/>
                <w:rFonts w:ascii="標楷體" w:eastAsia="標楷體" w:hAnsi="標楷體"/>
                <w:bCs/>
                <w:color w:val="000000"/>
                <w:rPrChange w:id="10393" w:author="st1" w:date="2021-04-20T16:58:00Z">
                  <w:rPr>
                    <w:ins w:id="10394" w:author="88692" w:date="2020-06-19T15:12:00Z"/>
                    <w:rFonts w:ascii="標楷體" w:eastAsia="標楷體" w:hAnsi="標楷體"/>
                    <w:color w:val="000000"/>
                  </w:rPr>
                </w:rPrChange>
              </w:rPr>
            </w:pPr>
            <w:ins w:id="10395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396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單位名稱</w:t>
              </w:r>
            </w:ins>
            <w:ins w:id="10397" w:author="88692" w:date="2020-06-19T15:13:00Z">
              <w:del w:id="10398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399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介紹人</w:delText>
                </w:r>
              </w:del>
            </w:ins>
            <w:ins w:id="10400" w:author="88692" w:date="2020-06-19T15:12:00Z">
              <w:del w:id="10401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402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區部</w:delText>
                </w:r>
              </w:del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03" w:author="st1" w:date="2021-04-20T16:57:00Z">
              <w:tcPr>
                <w:tcW w:w="39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1460E1" w14:textId="5FAF73E7" w:rsidR="00C92DB4" w:rsidRPr="00C92DB4" w:rsidRDefault="00C92DB4" w:rsidP="00C92DB4">
            <w:pPr>
              <w:rPr>
                <w:ins w:id="10404" w:author="88692" w:date="2020-06-19T15:12:00Z"/>
                <w:rFonts w:ascii="標楷體" w:eastAsia="標楷體" w:hAnsi="標楷體"/>
                <w:bCs/>
                <w:rPrChange w:id="10405" w:author="st1" w:date="2021-04-20T16:58:00Z">
                  <w:rPr>
                    <w:ins w:id="10406" w:author="88692" w:date="2020-06-19T15:12:00Z"/>
                    <w:rFonts w:ascii="標楷體" w:eastAsia="標楷體" w:hAnsi="標楷體"/>
                  </w:rPr>
                </w:rPrChange>
              </w:rPr>
            </w:pPr>
            <w:proofErr w:type="gramStart"/>
            <w:ins w:id="10407" w:author="st1" w:date="2021-04-20T16:57:00Z">
              <w:r w:rsidRPr="00C92DB4">
                <w:rPr>
                  <w:rFonts w:ascii="標楷體" w:eastAsia="標楷體" w:hAnsi="標楷體"/>
                  <w:bCs/>
                  <w:rPrChange w:id="10408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409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  <w:ins w:id="10410" w:author="88692" w:date="2020-06-19T15:12:00Z">
              <w:del w:id="10411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12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X(</w:delText>
                </w:r>
              </w:del>
            </w:ins>
            <w:ins w:id="10413" w:author="88692" w:date="2020-06-19T15:18:00Z">
              <w:del w:id="10414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15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8</w:delText>
                </w:r>
              </w:del>
            </w:ins>
            <w:ins w:id="10416" w:author="88692" w:date="2020-06-19T15:12:00Z">
              <w:del w:id="10417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18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)</w:delText>
                </w:r>
              </w:del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19" w:author="st1" w:date="2021-04-20T16:57:00Z">
              <w:tcPr>
                <w:tcW w:w="26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D58403" w14:textId="77777777" w:rsidR="00C92DB4" w:rsidRPr="00C92DB4" w:rsidRDefault="00C92DB4" w:rsidP="00C92DB4">
            <w:pPr>
              <w:rPr>
                <w:ins w:id="10420" w:author="88692" w:date="2020-06-19T15:12:00Z"/>
                <w:rFonts w:ascii="標楷體" w:eastAsia="標楷體" w:hAnsi="標楷體"/>
                <w:bCs/>
                <w:rPrChange w:id="10421" w:author="st1" w:date="2021-04-20T16:58:00Z">
                  <w:rPr>
                    <w:ins w:id="10422" w:author="88692" w:date="2020-06-19T15:12:00Z"/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0A03D48C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423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10424" w:author="88692" w:date="2020-06-19T15:12:00Z"/>
          <w:trPrChange w:id="10425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26" w:author="st1" w:date="2021-04-20T16:57:00Z">
              <w:tcPr>
                <w:tcW w:w="28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5D9F0D" w14:textId="68FE437A" w:rsidR="00C92DB4" w:rsidRPr="00C92DB4" w:rsidRDefault="00C92DB4" w:rsidP="00C92DB4">
            <w:pPr>
              <w:rPr>
                <w:ins w:id="10427" w:author="88692" w:date="2020-06-19T15:12:00Z"/>
                <w:rFonts w:ascii="標楷體" w:eastAsia="標楷體" w:hAnsi="標楷體"/>
                <w:bCs/>
                <w:color w:val="000000"/>
                <w:rPrChange w:id="10428" w:author="st1" w:date="2021-04-20T16:58:00Z">
                  <w:rPr>
                    <w:ins w:id="10429" w:author="88692" w:date="2020-06-19T15:12:00Z"/>
                    <w:rFonts w:ascii="標楷體" w:eastAsia="標楷體" w:hAnsi="標楷體"/>
                    <w:color w:val="000000"/>
                  </w:rPr>
                </w:rPrChange>
              </w:rPr>
            </w:pPr>
            <w:ins w:id="10430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431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介紹人姓名</w:t>
              </w:r>
            </w:ins>
            <w:ins w:id="10432" w:author="88692" w:date="2020-06-19T15:13:00Z">
              <w:del w:id="10433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434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介紹人單位</w:delText>
                </w:r>
              </w:del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35" w:author="st1" w:date="2021-04-20T16:57:00Z">
              <w:tcPr>
                <w:tcW w:w="39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AB8F43" w14:textId="7D6F81FF" w:rsidR="00C92DB4" w:rsidRPr="00C92DB4" w:rsidRDefault="00C92DB4" w:rsidP="00C92DB4">
            <w:pPr>
              <w:rPr>
                <w:ins w:id="10436" w:author="88692" w:date="2020-06-19T15:12:00Z"/>
                <w:rFonts w:ascii="標楷體" w:eastAsia="標楷體" w:hAnsi="標楷體"/>
                <w:bCs/>
                <w:rPrChange w:id="10437" w:author="st1" w:date="2021-04-20T16:58:00Z">
                  <w:rPr>
                    <w:ins w:id="10438" w:author="88692" w:date="2020-06-19T15:12:00Z"/>
                    <w:rFonts w:ascii="標楷體" w:eastAsia="標楷體" w:hAnsi="標楷體"/>
                  </w:rPr>
                </w:rPrChange>
              </w:rPr>
            </w:pPr>
            <w:proofErr w:type="gramStart"/>
            <w:ins w:id="10439" w:author="st1" w:date="2021-04-20T16:57:00Z">
              <w:r w:rsidRPr="00C92DB4">
                <w:rPr>
                  <w:rFonts w:ascii="標楷體" w:eastAsia="標楷體" w:hAnsi="標楷體"/>
                  <w:bCs/>
                  <w:rPrChange w:id="10440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441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10)</w:t>
              </w:r>
            </w:ins>
            <w:ins w:id="10442" w:author="88692" w:date="2020-06-19T15:12:00Z">
              <w:del w:id="10443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44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X(</w:delText>
                </w:r>
              </w:del>
            </w:ins>
            <w:ins w:id="10445" w:author="88692" w:date="2020-06-19T15:18:00Z">
              <w:del w:id="10446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47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8</w:delText>
                </w:r>
              </w:del>
            </w:ins>
            <w:ins w:id="10448" w:author="88692" w:date="2020-06-19T15:12:00Z">
              <w:del w:id="10449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50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)</w:delText>
                </w:r>
              </w:del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51" w:author="st1" w:date="2021-04-20T16:57:00Z">
              <w:tcPr>
                <w:tcW w:w="26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A3E7E3" w14:textId="77777777" w:rsidR="00C92DB4" w:rsidRPr="00C92DB4" w:rsidRDefault="00C92DB4" w:rsidP="00C92DB4">
            <w:pPr>
              <w:rPr>
                <w:ins w:id="10452" w:author="88692" w:date="2020-06-19T15:12:00Z"/>
                <w:rFonts w:ascii="標楷體" w:eastAsia="標楷體" w:hAnsi="標楷體"/>
                <w:bCs/>
                <w:rPrChange w:id="10453" w:author="st1" w:date="2021-04-20T16:58:00Z">
                  <w:rPr>
                    <w:ins w:id="10454" w:author="88692" w:date="2020-06-19T15:12:00Z"/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59B48AEE" w14:textId="77777777" w:rsidTr="005635C6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0455" w:author="st1" w:date="2021-04-20T16:5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10456" w:author="88692" w:date="2020-06-19T15:12:00Z"/>
          <w:trPrChange w:id="10457" w:author="st1" w:date="2021-04-20T16:57:00Z">
            <w:trPr>
              <w:trHeight w:val="291"/>
              <w:jc w:val="center"/>
            </w:trPr>
          </w:trPrChange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58" w:author="st1" w:date="2021-04-20T16:57:00Z">
              <w:tcPr>
                <w:tcW w:w="28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FFDB3AF" w14:textId="660B7E75" w:rsidR="00C92DB4" w:rsidRPr="00C92DB4" w:rsidRDefault="00C92DB4" w:rsidP="00C92DB4">
            <w:pPr>
              <w:rPr>
                <w:ins w:id="10459" w:author="88692" w:date="2020-06-19T15:12:00Z"/>
                <w:rFonts w:ascii="標楷體" w:eastAsia="標楷體" w:hAnsi="標楷體"/>
                <w:bCs/>
                <w:color w:val="000000"/>
                <w:rPrChange w:id="10460" w:author="st1" w:date="2021-04-20T16:58:00Z">
                  <w:rPr>
                    <w:ins w:id="10461" w:author="88692" w:date="2020-06-19T15:12:00Z"/>
                    <w:rFonts w:ascii="標楷體" w:eastAsia="標楷體" w:hAnsi="標楷體"/>
                    <w:color w:val="000000"/>
                  </w:rPr>
                </w:rPrChange>
              </w:rPr>
            </w:pPr>
            <w:ins w:id="10462" w:author="st1" w:date="2021-04-20T16:57:00Z">
              <w:r w:rsidRPr="00C92DB4">
                <w:rPr>
                  <w:rFonts w:ascii="標楷體" w:eastAsia="標楷體" w:hAnsi="標楷體" w:hint="eastAsia"/>
                  <w:bCs/>
                  <w:rPrChange w:id="10463" w:author="st1" w:date="2021-04-20T16:58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介紹人員</w:t>
              </w:r>
            </w:ins>
            <w:ins w:id="10464" w:author="st1" w:date="2021-04-20T17:12:00Z">
              <w:r w:rsidR="00AC19CB">
                <w:rPr>
                  <w:rFonts w:ascii="標楷體" w:eastAsia="標楷體" w:hAnsi="標楷體" w:hint="eastAsia"/>
                  <w:bCs/>
                </w:rPr>
                <w:t>編號</w:t>
              </w:r>
            </w:ins>
            <w:ins w:id="10465" w:author="88692" w:date="2020-06-19T15:13:00Z">
              <w:del w:id="10466" w:author="st1" w:date="2021-04-20T16:57:00Z">
                <w:r w:rsidRPr="00C92DB4" w:rsidDel="00C92DB4">
                  <w:rPr>
                    <w:rFonts w:ascii="標楷體" w:eastAsia="標楷體" w:hAnsi="標楷體" w:hint="eastAsia"/>
                    <w:bCs/>
                    <w:color w:val="000000"/>
                    <w:rPrChange w:id="10467" w:author="st1" w:date="2021-04-20T16:58:00Z">
                      <w:rPr>
                        <w:rFonts w:ascii="標楷體" w:eastAsia="標楷體" w:hAnsi="標楷體" w:hint="eastAsia"/>
                        <w:color w:val="000000"/>
                      </w:rPr>
                    </w:rPrChange>
                  </w:rPr>
                  <w:delText>介紹人姓名</w:delText>
                </w:r>
              </w:del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68" w:author="st1" w:date="2021-04-20T16:57:00Z">
              <w:tcPr>
                <w:tcW w:w="39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E31C96" w14:textId="25D9C22A" w:rsidR="00C92DB4" w:rsidRPr="00C92DB4" w:rsidRDefault="00C92DB4" w:rsidP="00C92DB4">
            <w:pPr>
              <w:rPr>
                <w:ins w:id="10469" w:author="88692" w:date="2020-06-19T15:12:00Z"/>
                <w:rFonts w:ascii="標楷體" w:eastAsia="標楷體" w:hAnsi="標楷體"/>
                <w:bCs/>
                <w:rPrChange w:id="10470" w:author="st1" w:date="2021-04-20T16:58:00Z">
                  <w:rPr>
                    <w:ins w:id="10471" w:author="88692" w:date="2020-06-19T15:12:00Z"/>
                    <w:rFonts w:ascii="標楷體" w:eastAsia="標楷體" w:hAnsi="標楷體"/>
                  </w:rPr>
                </w:rPrChange>
              </w:rPr>
            </w:pPr>
            <w:proofErr w:type="gramStart"/>
            <w:ins w:id="10472" w:author="st1" w:date="2021-04-20T16:57:00Z">
              <w:r w:rsidRPr="00C92DB4">
                <w:rPr>
                  <w:rFonts w:ascii="標楷體" w:eastAsia="標楷體" w:hAnsi="標楷體"/>
                  <w:bCs/>
                  <w:rPrChange w:id="10473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92DB4">
                <w:rPr>
                  <w:rFonts w:ascii="標楷體" w:eastAsia="標楷體" w:hAnsi="標楷體"/>
                  <w:bCs/>
                  <w:rPrChange w:id="10474" w:author="st1" w:date="2021-04-20T16:58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ins>
            <w:ins w:id="10475" w:author="88692" w:date="2020-06-19T15:12:00Z">
              <w:del w:id="10476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77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X(</w:delText>
                </w:r>
              </w:del>
            </w:ins>
            <w:ins w:id="10478" w:author="88692" w:date="2020-06-19T15:19:00Z">
              <w:del w:id="10479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80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8</w:delText>
                </w:r>
              </w:del>
            </w:ins>
            <w:ins w:id="10481" w:author="88692" w:date="2020-06-19T15:12:00Z">
              <w:del w:id="10482" w:author="st1" w:date="2021-04-20T16:57:00Z">
                <w:r w:rsidRPr="00C92DB4" w:rsidDel="00C92DB4">
                  <w:rPr>
                    <w:rFonts w:ascii="標楷體" w:eastAsia="標楷體" w:hAnsi="標楷體"/>
                    <w:bCs/>
                    <w:rPrChange w:id="10483" w:author="st1" w:date="2021-04-20T16:58:00Z">
                      <w:rPr>
                        <w:rFonts w:ascii="標楷體" w:eastAsia="標楷體" w:hAnsi="標楷體"/>
                      </w:rPr>
                    </w:rPrChange>
                  </w:rPr>
                  <w:delText>)</w:delText>
                </w:r>
              </w:del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84" w:author="st1" w:date="2021-04-20T16:57:00Z">
              <w:tcPr>
                <w:tcW w:w="26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CC826D" w14:textId="77777777" w:rsidR="00C92DB4" w:rsidRPr="00C92DB4" w:rsidRDefault="00C92DB4" w:rsidP="00C92DB4">
            <w:pPr>
              <w:rPr>
                <w:ins w:id="10485" w:author="88692" w:date="2020-06-19T15:12:00Z"/>
                <w:rFonts w:ascii="標楷體" w:eastAsia="標楷體" w:hAnsi="標楷體"/>
                <w:bCs/>
                <w:rPrChange w:id="10486" w:author="st1" w:date="2021-04-20T16:58:00Z">
                  <w:rPr>
                    <w:ins w:id="10487" w:author="88692" w:date="2020-06-19T15:12:00Z"/>
                    <w:rFonts w:ascii="標楷體" w:eastAsia="標楷體" w:hAnsi="標楷體"/>
                  </w:rPr>
                </w:rPrChange>
              </w:rPr>
            </w:pPr>
          </w:p>
        </w:tc>
      </w:tr>
      <w:tr w:rsidR="00C92DB4" w:rsidRPr="0040066E" w14:paraId="61ACEC7E" w14:textId="77777777" w:rsidTr="005635C6">
        <w:trPr>
          <w:trHeight w:val="291"/>
          <w:jc w:val="center"/>
          <w:ins w:id="10488" w:author="st1" w:date="2021-04-20T17:10:00Z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DAE4" w14:textId="5531FBD4" w:rsidR="00C92DB4" w:rsidRPr="00C92DB4" w:rsidRDefault="00AC19CB" w:rsidP="00C92DB4">
            <w:pPr>
              <w:rPr>
                <w:ins w:id="10489" w:author="st1" w:date="2021-04-20T17:10:00Z"/>
                <w:rFonts w:ascii="標楷體" w:eastAsia="標楷體" w:hAnsi="標楷體"/>
                <w:bCs/>
              </w:rPr>
            </w:pPr>
            <w:ins w:id="10490" w:author="st1" w:date="2021-04-20T17:12:00Z">
              <w:r>
                <w:rPr>
                  <w:rFonts w:ascii="標楷體" w:eastAsia="標楷體" w:hAnsi="標楷體" w:hint="eastAsia"/>
                  <w:bCs/>
                </w:rPr>
                <w:t>業績日期</w:t>
              </w:r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37CC" w14:textId="73961D1F" w:rsidR="00C92DB4" w:rsidRPr="00C92DB4" w:rsidRDefault="00AC19CB" w:rsidP="00C92DB4">
            <w:pPr>
              <w:rPr>
                <w:ins w:id="10491" w:author="st1" w:date="2021-04-20T17:10:00Z"/>
                <w:rFonts w:ascii="標楷體" w:eastAsia="標楷體" w:hAnsi="標楷體"/>
                <w:bCs/>
              </w:rPr>
            </w:pPr>
            <w:ins w:id="10492" w:author="st1" w:date="2021-04-20T17:13:00Z">
              <w:r>
                <w:rPr>
                  <w:rFonts w:ascii="標楷體" w:eastAsia="標楷體" w:hAnsi="標楷體" w:hint="eastAsia"/>
                  <w:bCs/>
                </w:rPr>
                <w:t>9(7)</w:t>
              </w:r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2DDB" w14:textId="28C484DC" w:rsidR="00C92DB4" w:rsidRPr="00C92DB4" w:rsidRDefault="00AC19CB" w:rsidP="00C92DB4">
            <w:pPr>
              <w:rPr>
                <w:ins w:id="10493" w:author="st1" w:date="2021-04-20T17:10:00Z"/>
                <w:rFonts w:ascii="標楷體" w:eastAsia="標楷體" w:hAnsi="標楷體"/>
                <w:bCs/>
              </w:rPr>
            </w:pPr>
            <w:ins w:id="10494" w:author="st1" w:date="2021-04-20T17:13:00Z">
              <w:r>
                <w:rPr>
                  <w:rFonts w:ascii="標楷體" w:eastAsia="標楷體" w:hAnsi="標楷體" w:hint="eastAsia"/>
                  <w:bCs/>
                </w:rPr>
                <w:t>999/99/99</w:t>
              </w:r>
            </w:ins>
          </w:p>
        </w:tc>
      </w:tr>
      <w:tr w:rsidR="00AC19CB" w:rsidRPr="0040066E" w14:paraId="7DE14052" w14:textId="77777777" w:rsidTr="005635C6">
        <w:trPr>
          <w:trHeight w:val="291"/>
          <w:jc w:val="center"/>
          <w:ins w:id="10495" w:author="st1" w:date="2021-04-20T17:12:00Z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25CB" w14:textId="073A4BD2" w:rsidR="00AC19CB" w:rsidRDefault="00AC19CB" w:rsidP="00AC19CB">
            <w:pPr>
              <w:rPr>
                <w:ins w:id="10496" w:author="st1" w:date="2021-04-20T17:12:00Z"/>
                <w:rFonts w:ascii="標楷體" w:eastAsia="標楷體" w:hAnsi="標楷體"/>
                <w:bCs/>
              </w:rPr>
            </w:pPr>
            <w:ins w:id="10497" w:author="st1" w:date="2021-04-20T17:12:00Z">
              <w:r>
                <w:rPr>
                  <w:rFonts w:ascii="標楷體" w:eastAsia="標楷體" w:hAnsi="標楷體" w:hint="eastAsia"/>
                  <w:bCs/>
                </w:rPr>
                <w:t>工作月</w:t>
              </w:r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9F81" w14:textId="627B68AA" w:rsidR="00AC19CB" w:rsidRDefault="00AC19CB" w:rsidP="00AC19CB">
            <w:pPr>
              <w:rPr>
                <w:ins w:id="10498" w:author="st1" w:date="2021-04-20T17:12:00Z"/>
                <w:rFonts w:ascii="標楷體" w:eastAsia="標楷體" w:hAnsi="標楷體"/>
                <w:bCs/>
              </w:rPr>
            </w:pPr>
            <w:ins w:id="10499" w:author="st1" w:date="2021-04-20T17:12:00Z">
              <w:r>
                <w:rPr>
                  <w:rFonts w:ascii="標楷體" w:eastAsia="標楷體" w:hAnsi="標楷體" w:hint="eastAsia"/>
                  <w:bCs/>
                </w:rPr>
                <w:t>9(5)</w:t>
              </w:r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A11FF" w14:textId="77777777" w:rsidR="00AC19CB" w:rsidRPr="00C92DB4" w:rsidRDefault="00AC19CB" w:rsidP="00AC19CB">
            <w:pPr>
              <w:rPr>
                <w:ins w:id="10500" w:author="st1" w:date="2021-04-20T17:12:00Z"/>
                <w:rFonts w:ascii="標楷體" w:eastAsia="標楷體" w:hAnsi="標楷體"/>
                <w:bCs/>
              </w:rPr>
            </w:pPr>
          </w:p>
        </w:tc>
      </w:tr>
      <w:tr w:rsidR="00AC19CB" w:rsidRPr="0040066E" w:rsidDel="00C92DB4" w14:paraId="7280E138" w14:textId="0BB7021F" w:rsidTr="00DB2BD8">
        <w:trPr>
          <w:trHeight w:val="291"/>
          <w:jc w:val="center"/>
          <w:ins w:id="10501" w:author="88692" w:date="2020-06-19T15:12:00Z"/>
          <w:del w:id="10502" w:author="st1" w:date="2021-04-20T16:57:00Z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2A5B2" w14:textId="11B715DB" w:rsidR="00AC19CB" w:rsidRPr="00ED423D" w:rsidDel="00C92DB4" w:rsidRDefault="00AC19CB" w:rsidP="00AC19CB">
            <w:pPr>
              <w:rPr>
                <w:ins w:id="10503" w:author="88692" w:date="2020-06-19T15:12:00Z"/>
                <w:del w:id="10504" w:author="st1" w:date="2021-04-20T16:57:00Z"/>
                <w:rFonts w:ascii="標楷體" w:eastAsia="標楷體" w:hAnsi="標楷體"/>
                <w:color w:val="000000"/>
              </w:rPr>
            </w:pPr>
            <w:ins w:id="10505" w:author="88692" w:date="2020-06-19T15:14:00Z">
              <w:del w:id="10506" w:author="st1" w:date="2021-04-20T16:57:00Z">
                <w:r w:rsidRPr="00ED423D" w:rsidDel="00C92DB4">
                  <w:rPr>
                    <w:rFonts w:ascii="標楷體" w:eastAsia="標楷體" w:hAnsi="標楷體" w:hint="eastAsia"/>
                    <w:color w:val="000000"/>
                  </w:rPr>
                  <w:delText>介紹人</w:delText>
                </w:r>
              </w:del>
            </w:ins>
            <w:ins w:id="10507" w:author="88692" w:date="2020-06-19T15:13:00Z">
              <w:del w:id="10508" w:author="st1" w:date="2021-04-20T16:57:00Z">
                <w:r w:rsidRPr="00ED423D" w:rsidDel="00C92DB4">
                  <w:rPr>
                    <w:rFonts w:ascii="標楷體" w:eastAsia="標楷體" w:hAnsi="標楷體" w:hint="eastAsia"/>
                    <w:color w:val="000000"/>
                  </w:rPr>
                  <w:delText>員</w:delText>
                </w:r>
              </w:del>
            </w:ins>
            <w:ins w:id="10509" w:author="88692" w:date="2020-06-19T15:14:00Z">
              <w:del w:id="10510" w:author="st1" w:date="2021-04-20T16:57:00Z">
                <w:r w:rsidDel="00C92DB4">
                  <w:rPr>
                    <w:rFonts w:ascii="標楷體" w:eastAsia="標楷體" w:hAnsi="標楷體" w:hint="eastAsia"/>
                    <w:color w:val="000000"/>
                  </w:rPr>
                  <w:delText>編</w:delText>
                </w:r>
              </w:del>
            </w:ins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BAAAD" w14:textId="37CE2D74" w:rsidR="00AC19CB" w:rsidRPr="0040066E" w:rsidDel="00C92DB4" w:rsidRDefault="00AC19CB" w:rsidP="00AC19CB">
            <w:pPr>
              <w:rPr>
                <w:ins w:id="10511" w:author="88692" w:date="2020-06-19T15:12:00Z"/>
                <w:del w:id="10512" w:author="st1" w:date="2021-04-20T16:57:00Z"/>
                <w:rFonts w:ascii="標楷體" w:eastAsia="標楷體" w:hAnsi="標楷體"/>
              </w:rPr>
            </w:pPr>
            <w:ins w:id="10513" w:author="88692" w:date="2020-06-19T15:12:00Z">
              <w:del w:id="10514" w:author="st1" w:date="2021-04-20T16:57:00Z">
                <w:r w:rsidDel="00C92DB4">
                  <w:rPr>
                    <w:rFonts w:ascii="標楷體" w:eastAsia="標楷體" w:hAnsi="標楷體" w:hint="eastAsia"/>
                  </w:rPr>
                  <w:delText>X(</w:delText>
                </w:r>
                <w:r w:rsidDel="00C92DB4">
                  <w:rPr>
                    <w:rFonts w:ascii="標楷體" w:eastAsia="標楷體" w:hAnsi="標楷體"/>
                  </w:rPr>
                  <w:delText>8)</w:delText>
                </w:r>
              </w:del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FA95B" w14:textId="7BB28C23" w:rsidR="00AC19CB" w:rsidRPr="0040066E" w:rsidDel="00C92DB4" w:rsidRDefault="00AC19CB" w:rsidP="00AC19CB">
            <w:pPr>
              <w:rPr>
                <w:ins w:id="10515" w:author="88692" w:date="2020-06-19T15:12:00Z"/>
                <w:del w:id="10516" w:author="st1" w:date="2021-04-20T16:57:00Z"/>
                <w:rFonts w:ascii="標楷體" w:eastAsia="標楷體" w:hAnsi="標楷體"/>
              </w:rPr>
            </w:pPr>
          </w:p>
        </w:tc>
      </w:tr>
    </w:tbl>
    <w:p w14:paraId="642637B9" w14:textId="77777777" w:rsidR="00911834" w:rsidRDefault="00911834" w:rsidP="00B30FC5">
      <w:pPr>
        <w:rPr>
          <w:rFonts w:ascii="標楷體" w:eastAsia="標楷體" w:hAnsi="標楷體"/>
        </w:rPr>
      </w:pPr>
    </w:p>
    <w:p w14:paraId="2934A44D" w14:textId="77777777" w:rsidR="00911834" w:rsidRPr="00AF1A82" w:rsidRDefault="00911834" w:rsidP="00B30FC5">
      <w:pPr>
        <w:rPr>
          <w:rFonts w:ascii="標楷體" w:eastAsia="標楷體" w:hAnsi="標楷體"/>
        </w:rPr>
      </w:pPr>
    </w:p>
    <w:p w14:paraId="638FED9F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39BC9D3" w14:textId="28E3771C" w:rsidR="00B30FC5" w:rsidRPr="00AF1A82" w:rsidDel="007446F3" w:rsidRDefault="00B30FC5" w:rsidP="00887594">
      <w:pPr>
        <w:pStyle w:val="3"/>
        <w:numPr>
          <w:ilvl w:val="2"/>
          <w:numId w:val="8"/>
        </w:numPr>
        <w:rPr>
          <w:moveFrom w:id="10517" w:author="88692" w:date="2020-06-18T18:22:00Z"/>
          <w:rFonts w:ascii="標楷體" w:hAnsi="標楷體"/>
        </w:rPr>
      </w:pPr>
      <w:moveFromRangeStart w:id="10518" w:author="88692" w:date="2020-06-18T18:22:00Z" w:name="move43396978"/>
      <w:moveFrom w:id="10519" w:author="88692" w:date="2020-06-18T18:22:00Z">
        <w:r w:rsidRPr="00AF1A82" w:rsidDel="007446F3">
          <w:rPr>
            <w:rFonts w:ascii="標楷體" w:hAnsi="標楷體" w:hint="eastAsia"/>
          </w:rPr>
          <w:t>L</w:t>
        </w:r>
        <w:r w:rsidR="004B2C94" w:rsidRPr="00AF1A82" w:rsidDel="007446F3">
          <w:rPr>
            <w:rFonts w:ascii="標楷體" w:hAnsi="標楷體"/>
          </w:rPr>
          <w:t>5950</w:t>
        </w:r>
        <w:r w:rsidRPr="00AF1A82" w:rsidDel="007446F3">
          <w:rPr>
            <w:rFonts w:ascii="標楷體" w:hAnsi="標楷體" w:hint="eastAsia"/>
            <w:lang w:eastAsia="zh-TW"/>
          </w:rPr>
          <w:t>業績案件計件代碼明細資料查詢</w:t>
        </w:r>
      </w:moveFrom>
    </w:p>
    <w:p w14:paraId="2A9A6E0F" w14:textId="46863D49" w:rsidR="00B30FC5" w:rsidRPr="00AF1A82" w:rsidDel="007446F3" w:rsidRDefault="00B30FC5" w:rsidP="00AD50CB">
      <w:pPr>
        <w:pStyle w:val="a"/>
        <w:rPr>
          <w:moveFrom w:id="10520" w:author="88692" w:date="2020-06-18T18:22:00Z"/>
        </w:rPr>
      </w:pPr>
      <w:moveFrom w:id="10521" w:author="88692" w:date="2020-06-18T18:22:00Z">
        <w:r w:rsidRPr="00AF1A82" w:rsidDel="007446F3">
          <w:t>功能說明</w:t>
        </w:r>
      </w:moveFrom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:rsidDel="00CC6C0E" w14:paraId="0CAD954C" w14:textId="7E2A6C74" w:rsidTr="00B30FC5">
        <w:trPr>
          <w:trHeight w:val="277"/>
          <w:del w:id="10522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7CF717" w14:textId="188BBE2B" w:rsidR="00B30FC5" w:rsidRPr="00AF1A82" w:rsidDel="00CC6C0E" w:rsidRDefault="00B30FC5" w:rsidP="00B30FC5">
            <w:pPr>
              <w:rPr>
                <w:del w:id="10523" w:author="88692" w:date="2020-06-19T15:48:00Z"/>
                <w:moveFrom w:id="10524" w:author="88692" w:date="2020-06-18T18:22:00Z"/>
                <w:rFonts w:ascii="標楷體" w:eastAsia="標楷體" w:hAnsi="標楷體"/>
              </w:rPr>
            </w:pPr>
            <w:moveFrom w:id="10525" w:author="88692" w:date="2020-06-18T18:22:00Z">
              <w:del w:id="10526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1FE554" w14:textId="1BA40397" w:rsidR="00B30FC5" w:rsidRPr="00AF1A82" w:rsidDel="00CC6C0E" w:rsidRDefault="00B30FC5" w:rsidP="00B30FC5">
            <w:pPr>
              <w:rPr>
                <w:del w:id="10527" w:author="88692" w:date="2020-06-19T15:48:00Z"/>
                <w:moveFrom w:id="10528" w:author="88692" w:date="2020-06-18T18:22:00Z"/>
                <w:rFonts w:ascii="標楷體" w:eastAsia="標楷體" w:hAnsi="標楷體"/>
              </w:rPr>
            </w:pPr>
            <w:moveFrom w:id="10529" w:author="88692" w:date="2020-06-18T18:22:00Z">
              <w:del w:id="10530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業績調整作業(MENU)-業績案件計件代碼明細資料查詢</w:delText>
                </w:r>
              </w:del>
            </w:moveFrom>
          </w:p>
        </w:tc>
      </w:tr>
      <w:tr w:rsidR="00B30FC5" w:rsidRPr="00AF1A82" w:rsidDel="00CC6C0E" w14:paraId="09DB87FD" w14:textId="1B83FA7F" w:rsidTr="00B30FC5">
        <w:trPr>
          <w:trHeight w:val="277"/>
          <w:del w:id="10531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5320D" w14:textId="15664F2D" w:rsidR="00B30FC5" w:rsidRPr="00AF1A82" w:rsidDel="00CC6C0E" w:rsidRDefault="00B30FC5" w:rsidP="00B30FC5">
            <w:pPr>
              <w:rPr>
                <w:del w:id="10532" w:author="88692" w:date="2020-06-19T15:48:00Z"/>
                <w:moveFrom w:id="10533" w:author="88692" w:date="2020-06-18T18:22:00Z"/>
                <w:rFonts w:ascii="標楷體" w:eastAsia="標楷體" w:hAnsi="標楷體"/>
              </w:rPr>
            </w:pPr>
            <w:moveFrom w:id="10534" w:author="88692" w:date="2020-06-18T18:22:00Z">
              <w:del w:id="10535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進入條件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9E1013" w14:textId="10F82A85" w:rsidR="00B30FC5" w:rsidRPr="00AF1A82" w:rsidDel="00CC6C0E" w:rsidRDefault="00B30FC5" w:rsidP="00B30FC5">
            <w:pPr>
              <w:rPr>
                <w:del w:id="10536" w:author="88692" w:date="2020-06-19T15:48:00Z"/>
                <w:moveFrom w:id="10537" w:author="88692" w:date="2020-06-18T18:22:00Z"/>
                <w:rFonts w:ascii="標楷體" w:eastAsia="標楷體" w:hAnsi="標楷體"/>
              </w:rPr>
            </w:pPr>
          </w:p>
        </w:tc>
      </w:tr>
      <w:tr w:rsidR="00B30FC5" w:rsidRPr="00AF1A82" w:rsidDel="00CC6C0E" w14:paraId="17132782" w14:textId="41C21C97" w:rsidTr="00B30FC5">
        <w:trPr>
          <w:trHeight w:val="773"/>
          <w:del w:id="10538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CBBA4" w14:textId="155B3402" w:rsidR="00B30FC5" w:rsidRPr="00AF1A82" w:rsidDel="00CC6C0E" w:rsidRDefault="00B30FC5" w:rsidP="00B30FC5">
            <w:pPr>
              <w:rPr>
                <w:del w:id="10539" w:author="88692" w:date="2020-06-19T15:48:00Z"/>
                <w:moveFrom w:id="10540" w:author="88692" w:date="2020-06-18T18:22:00Z"/>
                <w:rFonts w:ascii="標楷體" w:eastAsia="標楷體" w:hAnsi="標楷體"/>
              </w:rPr>
            </w:pPr>
            <w:moveFrom w:id="10541" w:author="88692" w:date="2020-06-18T18:22:00Z">
              <w:del w:id="10542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B76E67" w14:textId="66E6DD3B" w:rsidR="00B30FC5" w:rsidRPr="00AF1A82" w:rsidDel="00CC6C0E" w:rsidRDefault="00B30FC5" w:rsidP="00B30FC5">
            <w:pPr>
              <w:rPr>
                <w:del w:id="10543" w:author="88692" w:date="2020-06-19T15:48:00Z"/>
                <w:moveFrom w:id="10544" w:author="88692" w:date="2020-06-18T18:22:00Z"/>
                <w:rFonts w:ascii="標楷體" w:eastAsia="標楷體" w:hAnsi="標楷體"/>
              </w:rPr>
            </w:pPr>
          </w:p>
        </w:tc>
      </w:tr>
      <w:tr w:rsidR="00B30FC5" w:rsidRPr="00AF1A82" w:rsidDel="00CC6C0E" w14:paraId="78DFB79C" w14:textId="32E51AD9" w:rsidTr="00B30FC5">
        <w:trPr>
          <w:trHeight w:val="321"/>
          <w:del w:id="10545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DF61A5" w14:textId="0F1B2DC3" w:rsidR="00B30FC5" w:rsidRPr="00AF1A82" w:rsidDel="00CC6C0E" w:rsidRDefault="00B30FC5" w:rsidP="00B30FC5">
            <w:pPr>
              <w:rPr>
                <w:del w:id="10546" w:author="88692" w:date="2020-06-19T15:48:00Z"/>
                <w:moveFrom w:id="10547" w:author="88692" w:date="2020-06-18T18:22:00Z"/>
                <w:rFonts w:ascii="標楷體" w:eastAsia="標楷體" w:hAnsi="標楷體"/>
              </w:rPr>
            </w:pPr>
            <w:moveFrom w:id="10548" w:author="88692" w:date="2020-06-18T18:22:00Z">
              <w:del w:id="10549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選用流程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B1D25B" w14:textId="20B74BD6" w:rsidR="00B30FC5" w:rsidRPr="00AF1A82" w:rsidDel="00CC6C0E" w:rsidRDefault="00B30FC5" w:rsidP="00B30FC5">
            <w:pPr>
              <w:rPr>
                <w:del w:id="10550" w:author="88692" w:date="2020-06-19T15:48:00Z"/>
                <w:moveFrom w:id="10551" w:author="88692" w:date="2020-06-18T18:22:00Z"/>
                <w:rFonts w:ascii="標楷體" w:eastAsia="標楷體" w:hAnsi="標楷體"/>
              </w:rPr>
            </w:pPr>
          </w:p>
        </w:tc>
      </w:tr>
      <w:tr w:rsidR="00B30FC5" w:rsidRPr="00AF1A82" w:rsidDel="00CC6C0E" w14:paraId="4C2D6F20" w14:textId="3B30A05C" w:rsidTr="00B30FC5">
        <w:trPr>
          <w:trHeight w:val="1311"/>
          <w:del w:id="10552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93D19C" w14:textId="349B1FD3" w:rsidR="00B30FC5" w:rsidRPr="00AF1A82" w:rsidDel="00CC6C0E" w:rsidRDefault="00B30FC5" w:rsidP="00B30FC5">
            <w:pPr>
              <w:rPr>
                <w:del w:id="10553" w:author="88692" w:date="2020-06-19T15:48:00Z"/>
                <w:moveFrom w:id="10554" w:author="88692" w:date="2020-06-18T18:22:00Z"/>
                <w:rFonts w:ascii="標楷體" w:eastAsia="標楷體" w:hAnsi="標楷體"/>
              </w:rPr>
            </w:pPr>
            <w:moveFrom w:id="10555" w:author="88692" w:date="2020-06-18T18:22:00Z">
              <w:del w:id="10556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例外流程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DD23E9" w14:textId="3E20ADEE" w:rsidR="00B30FC5" w:rsidRPr="00AF1A82" w:rsidDel="00CC6C0E" w:rsidRDefault="00B30FC5" w:rsidP="00B30FC5">
            <w:pPr>
              <w:rPr>
                <w:del w:id="10557" w:author="88692" w:date="2020-06-19T15:48:00Z"/>
                <w:moveFrom w:id="10558" w:author="88692" w:date="2020-06-18T18:22:00Z"/>
                <w:rFonts w:ascii="標楷體" w:eastAsia="標楷體" w:hAnsi="標楷體"/>
              </w:rPr>
            </w:pPr>
          </w:p>
          <w:p w14:paraId="1CB7A479" w14:textId="292CEA98" w:rsidR="00B30FC5" w:rsidRPr="00AF1A82" w:rsidDel="00CC6C0E" w:rsidRDefault="00B30FC5" w:rsidP="00B30FC5">
            <w:pPr>
              <w:rPr>
                <w:del w:id="10559" w:author="88692" w:date="2020-06-19T15:48:00Z"/>
                <w:moveFrom w:id="10560" w:author="88692" w:date="2020-06-18T18:22:00Z"/>
                <w:rFonts w:ascii="標楷體" w:eastAsia="標楷體" w:hAnsi="標楷體"/>
              </w:rPr>
            </w:pPr>
            <w:moveFrom w:id="10561" w:author="88692" w:date="2020-06-18T18:22:00Z">
              <w:del w:id="10562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tab/>
                </w:r>
              </w:del>
            </w:moveFrom>
          </w:p>
        </w:tc>
      </w:tr>
      <w:tr w:rsidR="00B30FC5" w:rsidRPr="00AF1A82" w:rsidDel="00CC6C0E" w14:paraId="6293D22D" w14:textId="55F28542" w:rsidTr="00B30FC5">
        <w:trPr>
          <w:trHeight w:val="278"/>
          <w:del w:id="10563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0D0F2C" w14:textId="2025DB99" w:rsidR="00B30FC5" w:rsidRPr="00AF1A82" w:rsidDel="00CC6C0E" w:rsidRDefault="00B30FC5" w:rsidP="00B30FC5">
            <w:pPr>
              <w:rPr>
                <w:del w:id="10564" w:author="88692" w:date="2020-06-19T15:48:00Z"/>
                <w:moveFrom w:id="10565" w:author="88692" w:date="2020-06-18T18:22:00Z"/>
                <w:rFonts w:ascii="標楷體" w:eastAsia="標楷體" w:hAnsi="標楷體"/>
              </w:rPr>
            </w:pPr>
            <w:moveFrom w:id="10566" w:author="88692" w:date="2020-06-18T18:22:00Z">
              <w:del w:id="10567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BB7B8" w14:textId="67662DA8" w:rsidR="00B30FC5" w:rsidRPr="00AF1A82" w:rsidDel="00CC6C0E" w:rsidRDefault="00B30FC5" w:rsidP="00B30FC5">
            <w:pPr>
              <w:rPr>
                <w:del w:id="10568" w:author="88692" w:date="2020-06-19T15:48:00Z"/>
                <w:moveFrom w:id="10569" w:author="88692" w:date="2020-06-18T18:22:00Z"/>
                <w:rFonts w:ascii="標楷體" w:eastAsia="標楷體" w:hAnsi="標楷體"/>
              </w:rPr>
            </w:pPr>
          </w:p>
        </w:tc>
      </w:tr>
      <w:tr w:rsidR="00B30FC5" w:rsidRPr="00AF1A82" w:rsidDel="00CC6C0E" w14:paraId="46C08FD3" w14:textId="20A81DCB" w:rsidTr="00B30FC5">
        <w:trPr>
          <w:trHeight w:val="358"/>
          <w:del w:id="10570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FB5C" w14:textId="178ADD68" w:rsidR="00B30FC5" w:rsidRPr="00AF1A82" w:rsidDel="00CC6C0E" w:rsidRDefault="00B30FC5" w:rsidP="00B30FC5">
            <w:pPr>
              <w:rPr>
                <w:del w:id="10571" w:author="88692" w:date="2020-06-19T15:48:00Z"/>
                <w:moveFrom w:id="10572" w:author="88692" w:date="2020-06-18T18:22:00Z"/>
                <w:rFonts w:ascii="標楷體" w:eastAsia="標楷體" w:hAnsi="標楷體"/>
              </w:rPr>
            </w:pPr>
            <w:moveFrom w:id="10573" w:author="88692" w:date="2020-06-18T18:22:00Z">
              <w:del w:id="10574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特別需求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A1F1A9" w14:textId="4EF824C9" w:rsidR="00B30FC5" w:rsidRPr="00AF1A82" w:rsidDel="00CC6C0E" w:rsidRDefault="00B30FC5" w:rsidP="00B30FC5">
            <w:pPr>
              <w:rPr>
                <w:del w:id="10575" w:author="88692" w:date="2020-06-19T15:48:00Z"/>
                <w:moveFrom w:id="10576" w:author="88692" w:date="2020-06-18T18:22:00Z"/>
                <w:rFonts w:ascii="標楷體" w:eastAsia="標楷體" w:hAnsi="標楷體"/>
              </w:rPr>
            </w:pPr>
            <w:moveFrom w:id="10577" w:author="88692" w:date="2020-06-18T18:22:00Z">
              <w:del w:id="10578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該戶為[已處理]後，則不允許再做變更</w:delText>
                </w:r>
              </w:del>
            </w:moveFrom>
          </w:p>
        </w:tc>
      </w:tr>
      <w:tr w:rsidR="00B30FC5" w:rsidRPr="00AF1A82" w:rsidDel="00CC6C0E" w14:paraId="4E2A6C01" w14:textId="7476E76B" w:rsidTr="00B30FC5">
        <w:trPr>
          <w:trHeight w:val="278"/>
          <w:del w:id="10579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5A6AAA" w14:textId="163429CD" w:rsidR="00B30FC5" w:rsidRPr="00AF1A82" w:rsidDel="00CC6C0E" w:rsidRDefault="00B30FC5" w:rsidP="00B30FC5">
            <w:pPr>
              <w:rPr>
                <w:del w:id="10580" w:author="88692" w:date="2020-06-19T15:48:00Z"/>
                <w:moveFrom w:id="10581" w:author="88692" w:date="2020-06-18T18:22:00Z"/>
                <w:rFonts w:ascii="標楷體" w:eastAsia="標楷體" w:hAnsi="標楷體"/>
              </w:rPr>
            </w:pPr>
            <w:moveFrom w:id="10582" w:author="88692" w:date="2020-06-18T18:22:00Z">
              <w:del w:id="10583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BAF3DD" w14:textId="6A345392" w:rsidR="00B30FC5" w:rsidRPr="00AF1A82" w:rsidDel="00CC6C0E" w:rsidRDefault="00B30FC5" w:rsidP="00B30FC5">
            <w:pPr>
              <w:rPr>
                <w:del w:id="10584" w:author="88692" w:date="2020-06-19T15:48:00Z"/>
                <w:moveFrom w:id="10585" w:author="88692" w:date="2020-06-18T18:22:00Z"/>
                <w:rFonts w:ascii="標楷體" w:eastAsia="標楷體" w:hAnsi="標楷體"/>
              </w:rPr>
            </w:pPr>
          </w:p>
        </w:tc>
      </w:tr>
    </w:tbl>
    <w:p w14:paraId="4C7E52FB" w14:textId="2CC0A30B" w:rsidR="00B30FC5" w:rsidRPr="00AF1A82" w:rsidDel="007446F3" w:rsidRDefault="00B30FC5" w:rsidP="00B30FC5">
      <w:pPr>
        <w:rPr>
          <w:moveFrom w:id="10586" w:author="88692" w:date="2020-06-18T18:22:00Z"/>
          <w:rFonts w:ascii="標楷體" w:eastAsia="標楷體" w:hAnsi="標楷體"/>
        </w:rPr>
      </w:pPr>
    </w:p>
    <w:p w14:paraId="25424140" w14:textId="6E8B7F88" w:rsidR="00B30FC5" w:rsidRPr="00AF1A82" w:rsidDel="007446F3" w:rsidRDefault="00B30FC5" w:rsidP="00887594">
      <w:pPr>
        <w:pStyle w:val="1"/>
        <w:numPr>
          <w:ilvl w:val="0"/>
          <w:numId w:val="9"/>
        </w:numPr>
        <w:ind w:left="1418"/>
        <w:rPr>
          <w:moveFrom w:id="10587" w:author="88692" w:date="2020-06-18T18:22:00Z"/>
        </w:rPr>
      </w:pPr>
      <w:moveFrom w:id="10588" w:author="88692" w:date="2020-06-18T18:22:00Z">
        <w:r w:rsidRPr="00AF1A82" w:rsidDel="007446F3">
          <w:t>UI畫面</w:t>
        </w:r>
      </w:moveFrom>
    </w:p>
    <w:p w14:paraId="79CDF476" w14:textId="71C95F73" w:rsidR="00B30FC5" w:rsidRPr="00AF1A82" w:rsidDel="007446F3" w:rsidRDefault="00B30FC5" w:rsidP="0091695D">
      <w:pPr>
        <w:ind w:leftChars="472" w:left="1133"/>
        <w:rPr>
          <w:moveFrom w:id="10589" w:author="88692" w:date="2020-06-18T18:22:00Z"/>
          <w:rFonts w:ascii="標楷體" w:eastAsia="標楷體" w:hAnsi="標楷體"/>
        </w:rPr>
      </w:pPr>
      <w:moveFrom w:id="10590" w:author="88692" w:date="2020-06-18T18:22:00Z">
        <w:r w:rsidRPr="00AF1A82" w:rsidDel="007446F3">
          <w:rPr>
            <w:rFonts w:ascii="標楷體" w:eastAsia="標楷體" w:hAnsi="標楷體" w:hint="eastAsia"/>
          </w:rPr>
          <w:t>輸入畫面：</w:t>
        </w:r>
      </w:moveFrom>
    </w:p>
    <w:p w14:paraId="6D284641" w14:textId="390E6EA1" w:rsidR="00B30FC5" w:rsidRPr="00AF1A82" w:rsidDel="007446F3" w:rsidRDefault="00C0078D" w:rsidP="00B30FC5">
      <w:pPr>
        <w:rPr>
          <w:moveFrom w:id="10591" w:author="88692" w:date="2020-06-18T18:22:00Z"/>
          <w:rFonts w:ascii="標楷體" w:eastAsia="標楷體" w:hAnsi="標楷體"/>
        </w:rPr>
      </w:pPr>
      <w:moveFrom w:id="10592" w:author="88692" w:date="2020-06-18T18:22:00Z">
        <w:r w:rsidRPr="00AF1A82" w:rsidDel="007446F3">
          <w:rPr>
            <w:rFonts w:ascii="標楷體" w:eastAsia="標楷體" w:hAnsi="標楷體"/>
            <w:noProof/>
          </w:rPr>
          <w:drawing>
            <wp:inline distT="0" distB="0" distL="0" distR="0" wp14:anchorId="108ADC9F" wp14:editId="3A3E6D3D">
              <wp:extent cx="6483350" cy="2152650"/>
              <wp:effectExtent l="0" t="0" r="0" b="0"/>
              <wp:docPr id="4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152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</w:p>
    <w:p w14:paraId="3D1C2153" w14:textId="7900C5C3" w:rsidR="00B30FC5" w:rsidRPr="00AF1A82" w:rsidDel="007446F3" w:rsidRDefault="00B30FC5" w:rsidP="0091695D">
      <w:pPr>
        <w:ind w:leftChars="472" w:left="1133"/>
        <w:rPr>
          <w:moveFrom w:id="10593" w:author="88692" w:date="2020-06-18T18:22:00Z"/>
          <w:rFonts w:ascii="標楷體" w:eastAsia="標楷體" w:hAnsi="標楷體"/>
        </w:rPr>
      </w:pPr>
      <w:moveFrom w:id="10594" w:author="88692" w:date="2020-06-18T18:22:00Z">
        <w:r w:rsidRPr="00AF1A82" w:rsidDel="007446F3">
          <w:rPr>
            <w:rFonts w:ascii="標楷體" w:eastAsia="標楷體" w:hAnsi="標楷體" w:hint="eastAsia"/>
          </w:rPr>
          <w:t>輸出畫面：</w:t>
        </w:r>
      </w:moveFrom>
    </w:p>
    <w:p w14:paraId="7B3754C6" w14:textId="53738B8A" w:rsidR="00B30FC5" w:rsidRPr="00AF1A82" w:rsidDel="007446F3" w:rsidRDefault="00C0078D" w:rsidP="00B30FC5">
      <w:pPr>
        <w:rPr>
          <w:moveFrom w:id="10595" w:author="88692" w:date="2020-06-18T18:22:00Z"/>
          <w:rFonts w:ascii="標楷體" w:eastAsia="標楷體" w:hAnsi="標楷體"/>
        </w:rPr>
      </w:pPr>
      <w:moveFrom w:id="10596" w:author="88692" w:date="2020-06-18T18:22:00Z">
        <w:r w:rsidRPr="00AF1A82" w:rsidDel="007446F3">
          <w:rPr>
            <w:rFonts w:ascii="標楷體" w:eastAsia="標楷體" w:hAnsi="標楷體"/>
            <w:noProof/>
          </w:rPr>
          <w:drawing>
            <wp:inline distT="0" distB="0" distL="0" distR="0" wp14:anchorId="07F1908F" wp14:editId="594377CB">
              <wp:extent cx="6477000" cy="2590800"/>
              <wp:effectExtent l="0" t="0" r="0" b="0"/>
              <wp:docPr id="4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B30FC5" w:rsidRPr="00AF1A82" w:rsidDel="007446F3">
          <w:rPr>
            <w:rFonts w:ascii="標楷體" w:eastAsia="標楷體" w:hAnsi="標楷體"/>
          </w:rPr>
          <w:t>…</w:t>
        </w:r>
      </w:moveFrom>
    </w:p>
    <w:p w14:paraId="14BC3827" w14:textId="7C08AA5D" w:rsidR="00B30FC5" w:rsidRPr="00AF1A82" w:rsidDel="007446F3" w:rsidRDefault="0002437F" w:rsidP="00887594">
      <w:pPr>
        <w:pStyle w:val="1"/>
        <w:numPr>
          <w:ilvl w:val="0"/>
          <w:numId w:val="9"/>
        </w:numPr>
        <w:ind w:left="1418"/>
        <w:rPr>
          <w:moveFrom w:id="10597" w:author="88692" w:date="2020-06-18T18:22:00Z"/>
        </w:rPr>
      </w:pPr>
      <w:moveFrom w:id="10598" w:author="88692" w:date="2020-06-18T18:22:00Z">
        <w:r w:rsidRPr="00AF1A82" w:rsidDel="007446F3">
          <w:t>輸入畫面資料說明</w:t>
        </w:r>
      </w:moveFrom>
    </w:p>
    <w:p w14:paraId="24C62C30" w14:textId="46C70662" w:rsidR="00822A93" w:rsidRPr="00AF1A82" w:rsidDel="007446F3" w:rsidRDefault="0002437F" w:rsidP="00AD50CB">
      <w:pPr>
        <w:pStyle w:val="a"/>
        <w:rPr>
          <w:moveFrom w:id="10599" w:author="88692" w:date="2020-06-18T18:22:00Z"/>
        </w:rPr>
      </w:pPr>
      <w:moveFrom w:id="10600" w:author="88692" w:date="2020-06-18T18:22:00Z">
        <w:r w:rsidRPr="00AF1A82" w:rsidDel="007446F3">
          <w:rPr>
            <w:rFonts w:hint="eastAsia"/>
          </w:rPr>
          <w:t>輸出畫面資料說明</w:t>
        </w:r>
      </w:moveFrom>
    </w:p>
    <w:p w14:paraId="3AF735ED" w14:textId="194E85F7" w:rsidR="00B30FC5" w:rsidRPr="00AF1A82" w:rsidDel="007446F3" w:rsidRDefault="00B30FC5" w:rsidP="00822A93">
      <w:pPr>
        <w:rPr>
          <w:moveFrom w:id="10601" w:author="88692" w:date="2020-06-18T18:22:00Z"/>
          <w:rFonts w:ascii="標楷體" w:eastAsia="標楷體" w:hAnsi="標楷體"/>
        </w:rPr>
      </w:pPr>
    </w:p>
    <w:p w14:paraId="38DC99EB" w14:textId="74761504" w:rsidR="00B30FC5" w:rsidRPr="00AF1A82" w:rsidDel="007446F3" w:rsidRDefault="00B30FC5" w:rsidP="00B30FC5">
      <w:pPr>
        <w:rPr>
          <w:moveFrom w:id="10602" w:author="88692" w:date="2020-06-18T18:22:00Z"/>
          <w:rFonts w:ascii="標楷體" w:eastAsia="標楷體" w:hAnsi="標楷體"/>
        </w:rPr>
      </w:pPr>
    </w:p>
    <w:p w14:paraId="02099787" w14:textId="3C23DADE" w:rsidR="00B30FC5" w:rsidRPr="00AF1A82" w:rsidDel="007446F3" w:rsidRDefault="00210672" w:rsidP="00B30FC5">
      <w:pPr>
        <w:rPr>
          <w:moveFrom w:id="10603" w:author="88692" w:date="2020-06-18T18:22:00Z"/>
          <w:rFonts w:ascii="標楷體" w:eastAsia="標楷體" w:hAnsi="標楷體"/>
        </w:rPr>
      </w:pPr>
      <w:moveFrom w:id="10604" w:author="88692" w:date="2020-06-18T18:22:00Z">
        <w:r w:rsidRPr="00AF1A82" w:rsidDel="007446F3">
          <w:rPr>
            <w:rFonts w:ascii="標楷體" w:eastAsia="標楷體" w:hAnsi="標楷體"/>
          </w:rPr>
          <w:br w:type="page"/>
        </w:r>
      </w:moveFrom>
    </w:p>
    <w:p w14:paraId="4506D0A3" w14:textId="24BD2CBA" w:rsidR="00B30FC5" w:rsidRPr="00AF1A82" w:rsidDel="00ED3A87" w:rsidRDefault="00B30FC5" w:rsidP="002372EC">
      <w:pPr>
        <w:pStyle w:val="3"/>
        <w:numPr>
          <w:ilvl w:val="2"/>
          <w:numId w:val="8"/>
        </w:numPr>
        <w:rPr>
          <w:moveFrom w:id="10605" w:author="88692" w:date="2020-06-19T09:26:00Z"/>
          <w:rFonts w:ascii="標楷體" w:hAnsi="標楷體"/>
        </w:rPr>
      </w:pPr>
      <w:moveFromRangeStart w:id="10606" w:author="88692" w:date="2020-06-19T09:26:00Z" w:name="move43451196"/>
      <w:moveFromRangeEnd w:id="10518"/>
      <w:moveFrom w:id="10607" w:author="88692" w:date="2020-06-19T09:26:00Z">
        <w:r w:rsidRPr="00AF1A82" w:rsidDel="00ED3A87">
          <w:rPr>
            <w:rFonts w:ascii="標楷體" w:hAnsi="標楷體" w:hint="eastAsia"/>
          </w:rPr>
          <w:t>L</w:t>
        </w:r>
        <w:r w:rsidR="004B2C94" w:rsidRPr="00AF1A82" w:rsidDel="00ED3A87">
          <w:rPr>
            <w:rFonts w:ascii="標楷體" w:hAnsi="標楷體"/>
          </w:rPr>
          <w:t>5501</w:t>
        </w:r>
        <w:r w:rsidR="002372EC" w:rsidRPr="002372EC" w:rsidDel="00ED3A87">
          <w:rPr>
            <w:rFonts w:ascii="標楷體" w:hAnsi="標楷體" w:hint="eastAsia"/>
            <w:lang w:eastAsia="zh-TW"/>
          </w:rPr>
          <w:t>介紹人業績案件維護</w:t>
        </w:r>
      </w:moveFrom>
    </w:p>
    <w:p w14:paraId="317ED8B5" w14:textId="594D5B3B" w:rsidR="00B30FC5" w:rsidRPr="00AF1A82" w:rsidDel="00ED3A87" w:rsidRDefault="00B30FC5" w:rsidP="00AD50CB">
      <w:pPr>
        <w:pStyle w:val="a"/>
        <w:rPr>
          <w:moveFrom w:id="10608" w:author="88692" w:date="2020-06-19T09:26:00Z"/>
        </w:rPr>
      </w:pPr>
      <w:moveFrom w:id="10609" w:author="88692" w:date="2020-06-19T09:26:00Z">
        <w:r w:rsidRPr="00AF1A82" w:rsidDel="00ED3A87">
          <w:t>功能說明</w:t>
        </w:r>
      </w:moveFrom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:rsidDel="00CC6C0E" w14:paraId="3AE75B31" w14:textId="32DF2DD8" w:rsidTr="00B30FC5">
        <w:trPr>
          <w:trHeight w:val="277"/>
          <w:del w:id="10610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4C59EA" w14:textId="24F8BFC1" w:rsidR="00B30FC5" w:rsidRPr="00AF1A82" w:rsidDel="00CC6C0E" w:rsidRDefault="00B30FC5" w:rsidP="00B30FC5">
            <w:pPr>
              <w:rPr>
                <w:del w:id="10611" w:author="88692" w:date="2020-06-19T15:48:00Z"/>
                <w:moveFrom w:id="10612" w:author="88692" w:date="2020-06-19T09:26:00Z"/>
                <w:rFonts w:ascii="標楷體" w:eastAsia="標楷體" w:hAnsi="標楷體"/>
              </w:rPr>
            </w:pPr>
            <w:moveFrom w:id="10613" w:author="88692" w:date="2020-06-19T09:26:00Z">
              <w:del w:id="10614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24EC3" w14:textId="2C859BCC" w:rsidR="00B30FC5" w:rsidRPr="00AF1A82" w:rsidDel="00CC6C0E" w:rsidRDefault="00B30FC5" w:rsidP="00B30FC5">
            <w:pPr>
              <w:rPr>
                <w:del w:id="10615" w:author="88692" w:date="2020-06-19T15:48:00Z"/>
                <w:moveFrom w:id="10616" w:author="88692" w:date="2020-06-19T09:26:00Z"/>
                <w:rFonts w:ascii="標楷體" w:eastAsia="標楷體" w:hAnsi="標楷體"/>
              </w:rPr>
            </w:pPr>
            <w:moveFrom w:id="10617" w:author="88692" w:date="2020-06-19T09:26:00Z">
              <w:del w:id="10618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業績調整作業(MENU)-</w:delText>
                </w:r>
                <w:r w:rsidR="002372EC" w:rsidDel="00CC6C0E">
                  <w:rPr>
                    <w:rFonts w:hint="eastAsia"/>
                  </w:rPr>
                  <w:delText xml:space="preserve"> </w:delText>
                </w:r>
                <w:r w:rsidR="002372EC" w:rsidRPr="002372EC" w:rsidDel="00CC6C0E">
                  <w:rPr>
                    <w:rFonts w:ascii="標楷體" w:eastAsia="標楷體" w:hAnsi="標楷體" w:hint="eastAsia"/>
                  </w:rPr>
                  <w:delText>介紹人業績案件維護</w:delText>
                </w:r>
              </w:del>
            </w:moveFrom>
          </w:p>
          <w:p w14:paraId="55343FC4" w14:textId="03166F02" w:rsidR="00B30FC5" w:rsidRPr="00AF1A82" w:rsidDel="00CC6C0E" w:rsidRDefault="00B30FC5" w:rsidP="00B30FC5">
            <w:pPr>
              <w:rPr>
                <w:del w:id="10619" w:author="88692" w:date="2020-06-19T15:48:00Z"/>
                <w:moveFrom w:id="10620" w:author="88692" w:date="2020-06-19T09:26:00Z"/>
                <w:rFonts w:ascii="標楷體" w:eastAsia="標楷體" w:hAnsi="標楷體"/>
              </w:rPr>
            </w:pPr>
            <w:moveFrom w:id="10621" w:author="88692" w:date="2020-06-19T09:26:00Z">
              <w:del w:id="10622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1.(新增)畫面不會顯示戶名,介紹人,房貸專員;儲存時才撈取客戶檔及額度檔資料,一併儲存</w:delText>
                </w:r>
              </w:del>
            </w:moveFrom>
          </w:p>
          <w:p w14:paraId="507F337E" w14:textId="5143D8C0" w:rsidR="00B30FC5" w:rsidRPr="00AF1A82" w:rsidDel="00CC6C0E" w:rsidRDefault="00B30FC5" w:rsidP="00B30FC5">
            <w:pPr>
              <w:rPr>
                <w:del w:id="10623" w:author="88692" w:date="2020-06-19T15:48:00Z"/>
                <w:moveFrom w:id="10624" w:author="88692" w:date="2020-06-19T09:26:00Z"/>
                <w:rFonts w:ascii="標楷體" w:eastAsia="標楷體" w:hAnsi="標楷體"/>
              </w:rPr>
            </w:pPr>
            <w:moveFrom w:id="10625" w:author="88692" w:date="2020-06-19T09:26:00Z">
              <w:del w:id="10626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2.欲變更為固特利案件(計件代碼9)者,須為本季撥款才會計入業績;欲新增專員業績明細,請執行2-36-5房貸專員新增固特利業績維護.</w:delText>
                </w:r>
              </w:del>
            </w:moveFrom>
          </w:p>
        </w:tc>
      </w:tr>
      <w:tr w:rsidR="00B30FC5" w:rsidRPr="00AF1A82" w:rsidDel="00CC6C0E" w14:paraId="25E9F32D" w14:textId="01EE2EA5" w:rsidTr="00B30FC5">
        <w:trPr>
          <w:trHeight w:val="277"/>
          <w:del w:id="10627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A22849" w14:textId="77C266F5" w:rsidR="00B30FC5" w:rsidRPr="00AF1A82" w:rsidDel="00CC6C0E" w:rsidRDefault="00B30FC5" w:rsidP="00B30FC5">
            <w:pPr>
              <w:rPr>
                <w:del w:id="10628" w:author="88692" w:date="2020-06-19T15:48:00Z"/>
                <w:moveFrom w:id="10629" w:author="88692" w:date="2020-06-19T09:26:00Z"/>
                <w:rFonts w:ascii="標楷體" w:eastAsia="標楷體" w:hAnsi="標楷體"/>
              </w:rPr>
            </w:pPr>
            <w:moveFrom w:id="10630" w:author="88692" w:date="2020-06-19T09:26:00Z">
              <w:del w:id="10631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進入條件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F06F47" w14:textId="77F4B5C5" w:rsidR="00B30FC5" w:rsidRPr="00AF1A82" w:rsidDel="00CC6C0E" w:rsidRDefault="00B30FC5" w:rsidP="00B30FC5">
            <w:pPr>
              <w:rPr>
                <w:del w:id="10632" w:author="88692" w:date="2020-06-19T15:48:00Z"/>
                <w:moveFrom w:id="10633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3CAF4C3D" w14:textId="7643D14F" w:rsidTr="00B30FC5">
        <w:trPr>
          <w:trHeight w:val="773"/>
          <w:del w:id="10634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22CCE8" w14:textId="5FC7250D" w:rsidR="00B30FC5" w:rsidRPr="00AF1A82" w:rsidDel="00CC6C0E" w:rsidRDefault="00B30FC5" w:rsidP="00B30FC5">
            <w:pPr>
              <w:rPr>
                <w:del w:id="10635" w:author="88692" w:date="2020-06-19T15:48:00Z"/>
                <w:moveFrom w:id="10636" w:author="88692" w:date="2020-06-19T09:26:00Z"/>
                <w:rFonts w:ascii="標楷體" w:eastAsia="標楷體" w:hAnsi="標楷體"/>
              </w:rPr>
            </w:pPr>
            <w:moveFrom w:id="10637" w:author="88692" w:date="2020-06-19T09:26:00Z">
              <w:del w:id="10638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1BA5AB" w14:textId="75E53C36" w:rsidR="00B30FC5" w:rsidRPr="00AF1A82" w:rsidDel="00CC6C0E" w:rsidRDefault="00B30FC5" w:rsidP="00B30FC5">
            <w:pPr>
              <w:rPr>
                <w:del w:id="10639" w:author="88692" w:date="2020-06-19T15:48:00Z"/>
                <w:moveFrom w:id="10640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79B40F44" w14:textId="1AC1690B" w:rsidTr="00B30FC5">
        <w:trPr>
          <w:trHeight w:val="321"/>
          <w:del w:id="10641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0CA610" w14:textId="7E124BD6" w:rsidR="00B30FC5" w:rsidRPr="00AF1A82" w:rsidDel="00CC6C0E" w:rsidRDefault="00B30FC5" w:rsidP="00B30FC5">
            <w:pPr>
              <w:rPr>
                <w:del w:id="10642" w:author="88692" w:date="2020-06-19T15:48:00Z"/>
                <w:moveFrom w:id="10643" w:author="88692" w:date="2020-06-19T09:26:00Z"/>
                <w:rFonts w:ascii="標楷體" w:eastAsia="標楷體" w:hAnsi="標楷體"/>
              </w:rPr>
            </w:pPr>
            <w:moveFrom w:id="10644" w:author="88692" w:date="2020-06-19T09:26:00Z">
              <w:del w:id="10645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選用流程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4B8ED9" w14:textId="1EF43C7E" w:rsidR="00B30FC5" w:rsidRPr="00AF1A82" w:rsidDel="00CC6C0E" w:rsidRDefault="00B30FC5" w:rsidP="00B30FC5">
            <w:pPr>
              <w:rPr>
                <w:del w:id="10646" w:author="88692" w:date="2020-06-19T15:48:00Z"/>
                <w:moveFrom w:id="10647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76FE4E97" w14:textId="3FACF253" w:rsidTr="00B30FC5">
        <w:trPr>
          <w:trHeight w:val="1311"/>
          <w:del w:id="10648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BAAE66" w14:textId="37D12CC1" w:rsidR="00B30FC5" w:rsidRPr="00AF1A82" w:rsidDel="00CC6C0E" w:rsidRDefault="00B30FC5" w:rsidP="00B30FC5">
            <w:pPr>
              <w:rPr>
                <w:del w:id="10649" w:author="88692" w:date="2020-06-19T15:48:00Z"/>
                <w:moveFrom w:id="10650" w:author="88692" w:date="2020-06-19T09:26:00Z"/>
                <w:rFonts w:ascii="標楷體" w:eastAsia="標楷體" w:hAnsi="標楷體"/>
              </w:rPr>
            </w:pPr>
            <w:moveFrom w:id="10651" w:author="88692" w:date="2020-06-19T09:26:00Z">
              <w:del w:id="10652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例外流程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C13AED" w14:textId="6EAEB6EF" w:rsidR="00B30FC5" w:rsidRPr="00AF1A82" w:rsidDel="00CC6C0E" w:rsidRDefault="00B30FC5" w:rsidP="00B30FC5">
            <w:pPr>
              <w:rPr>
                <w:del w:id="10653" w:author="88692" w:date="2020-06-19T15:48:00Z"/>
                <w:moveFrom w:id="10654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37C460EE" w14:textId="05F7999D" w:rsidTr="00B30FC5">
        <w:trPr>
          <w:trHeight w:val="278"/>
          <w:del w:id="10655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19F56A" w14:textId="0574918E" w:rsidR="00B30FC5" w:rsidRPr="00AF1A82" w:rsidDel="00CC6C0E" w:rsidRDefault="00B30FC5" w:rsidP="00B30FC5">
            <w:pPr>
              <w:rPr>
                <w:del w:id="10656" w:author="88692" w:date="2020-06-19T15:48:00Z"/>
                <w:moveFrom w:id="10657" w:author="88692" w:date="2020-06-19T09:26:00Z"/>
                <w:rFonts w:ascii="標楷體" w:eastAsia="標楷體" w:hAnsi="標楷體"/>
              </w:rPr>
            </w:pPr>
            <w:moveFrom w:id="10658" w:author="88692" w:date="2020-06-19T09:26:00Z">
              <w:del w:id="10659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88F0B" w14:textId="640098ED" w:rsidR="00B30FC5" w:rsidRPr="00AF1A82" w:rsidDel="00CC6C0E" w:rsidRDefault="00B30FC5" w:rsidP="00B30FC5">
            <w:pPr>
              <w:rPr>
                <w:del w:id="10660" w:author="88692" w:date="2020-06-19T15:48:00Z"/>
                <w:moveFrom w:id="10661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00DDC953" w14:textId="761B63D2" w:rsidTr="00B30FC5">
        <w:trPr>
          <w:trHeight w:val="358"/>
          <w:del w:id="10662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74C54" w14:textId="7875BAF3" w:rsidR="00B30FC5" w:rsidRPr="00AF1A82" w:rsidDel="00CC6C0E" w:rsidRDefault="00B30FC5" w:rsidP="00B30FC5">
            <w:pPr>
              <w:rPr>
                <w:del w:id="10663" w:author="88692" w:date="2020-06-19T15:48:00Z"/>
                <w:moveFrom w:id="10664" w:author="88692" w:date="2020-06-19T09:26:00Z"/>
                <w:rFonts w:ascii="標楷體" w:eastAsia="標楷體" w:hAnsi="標楷體"/>
              </w:rPr>
            </w:pPr>
            <w:moveFrom w:id="10665" w:author="88692" w:date="2020-06-19T09:26:00Z">
              <w:del w:id="10666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>特別需求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C7D908" w14:textId="07D0F388" w:rsidR="00B30FC5" w:rsidRPr="00AF1A82" w:rsidDel="00CC6C0E" w:rsidRDefault="00B30FC5" w:rsidP="00B30FC5">
            <w:pPr>
              <w:rPr>
                <w:del w:id="10667" w:author="88692" w:date="2020-06-19T15:48:00Z"/>
                <w:moveFrom w:id="10668" w:author="88692" w:date="2020-06-19T09:26:00Z"/>
                <w:rFonts w:ascii="標楷體" w:eastAsia="標楷體" w:hAnsi="標楷體"/>
              </w:rPr>
            </w:pPr>
            <w:moveFrom w:id="10669" w:author="88692" w:date="2020-06-19T09:26:00Z">
              <w:del w:id="10670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[計件代碼]調整後不更新貸放主檔。</w:delText>
                </w:r>
              </w:del>
            </w:moveFrom>
          </w:p>
        </w:tc>
      </w:tr>
      <w:tr w:rsidR="00B30FC5" w:rsidRPr="00AF1A82" w:rsidDel="00CC6C0E" w14:paraId="041EC5B2" w14:textId="1C1DB151" w:rsidTr="00B30FC5">
        <w:trPr>
          <w:trHeight w:val="278"/>
          <w:del w:id="10671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811838" w14:textId="355DCC82" w:rsidR="00B30FC5" w:rsidRPr="00AF1A82" w:rsidDel="00CC6C0E" w:rsidRDefault="00B30FC5" w:rsidP="00B30FC5">
            <w:pPr>
              <w:rPr>
                <w:del w:id="10672" w:author="88692" w:date="2020-06-19T15:48:00Z"/>
                <w:moveFrom w:id="10673" w:author="88692" w:date="2020-06-19T09:26:00Z"/>
                <w:rFonts w:ascii="標楷體" w:eastAsia="標楷體" w:hAnsi="標楷體"/>
              </w:rPr>
            </w:pPr>
            <w:moveFrom w:id="10674" w:author="88692" w:date="2020-06-19T09:26:00Z">
              <w:del w:id="10675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8AF67D" w14:textId="6A7B6D51" w:rsidR="00B30FC5" w:rsidRPr="00AF1A82" w:rsidDel="00CC6C0E" w:rsidRDefault="00B30FC5" w:rsidP="00B30FC5">
            <w:pPr>
              <w:rPr>
                <w:del w:id="10676" w:author="88692" w:date="2020-06-19T15:48:00Z"/>
                <w:moveFrom w:id="10677" w:author="88692" w:date="2020-06-19T09:26:00Z"/>
                <w:rFonts w:ascii="標楷體" w:eastAsia="標楷體" w:hAnsi="標楷體"/>
              </w:rPr>
            </w:pPr>
          </w:p>
        </w:tc>
      </w:tr>
    </w:tbl>
    <w:p w14:paraId="2B92FE8E" w14:textId="76319F78" w:rsidR="00B30FC5" w:rsidRPr="00AF1A82" w:rsidDel="00ED3A87" w:rsidRDefault="00B30FC5" w:rsidP="00B30FC5">
      <w:pPr>
        <w:rPr>
          <w:moveFrom w:id="10678" w:author="88692" w:date="2020-06-19T09:26:00Z"/>
          <w:rFonts w:ascii="標楷體" w:eastAsia="標楷體" w:hAnsi="標楷體"/>
        </w:rPr>
      </w:pPr>
    </w:p>
    <w:p w14:paraId="413C4C9A" w14:textId="1BE4E1D6" w:rsidR="00B30FC5" w:rsidRPr="0091695D" w:rsidDel="00ED3A87" w:rsidRDefault="00B30FC5" w:rsidP="00887594">
      <w:pPr>
        <w:pStyle w:val="1"/>
        <w:numPr>
          <w:ilvl w:val="0"/>
          <w:numId w:val="9"/>
        </w:numPr>
        <w:ind w:left="1418"/>
        <w:rPr>
          <w:moveFrom w:id="10679" w:author="88692" w:date="2020-06-19T09:26:00Z"/>
        </w:rPr>
      </w:pPr>
      <w:moveFrom w:id="10680" w:author="88692" w:date="2020-06-19T09:26:00Z">
        <w:r w:rsidRPr="0091695D" w:rsidDel="00ED3A87">
          <w:t>UI畫面</w:t>
        </w:r>
      </w:moveFrom>
    </w:p>
    <w:p w14:paraId="41538092" w14:textId="63B27E9C" w:rsidR="00B30FC5" w:rsidRPr="00AF1A82" w:rsidDel="00ED3A87" w:rsidRDefault="00B30FC5" w:rsidP="0091695D">
      <w:pPr>
        <w:ind w:leftChars="472" w:left="1133"/>
        <w:rPr>
          <w:moveFrom w:id="10681" w:author="88692" w:date="2020-06-19T09:26:00Z"/>
          <w:rFonts w:ascii="標楷體" w:eastAsia="標楷體" w:hAnsi="標楷體"/>
        </w:rPr>
      </w:pPr>
      <w:moveFrom w:id="10682" w:author="88692" w:date="2020-06-19T09:26:00Z">
        <w:r w:rsidRPr="00AF1A82" w:rsidDel="00ED3A87">
          <w:rPr>
            <w:rFonts w:ascii="標楷體" w:eastAsia="標楷體" w:hAnsi="標楷體" w:hint="eastAsia"/>
          </w:rPr>
          <w:t>輸入畫面：</w:t>
        </w:r>
      </w:moveFrom>
    </w:p>
    <w:p w14:paraId="3B782599" w14:textId="4AEC9684" w:rsidR="00B30FC5" w:rsidRPr="00AF1A82" w:rsidDel="00ED3A87" w:rsidRDefault="00445C49" w:rsidP="00B30FC5">
      <w:pPr>
        <w:rPr>
          <w:moveFrom w:id="10683" w:author="88692" w:date="2020-06-19T09:26:00Z"/>
          <w:rFonts w:ascii="標楷體" w:eastAsia="標楷體" w:hAnsi="標楷體"/>
        </w:rPr>
      </w:pPr>
      <w:moveFrom w:id="10684" w:author="88692" w:date="2020-06-19T09:26:00Z">
        <w:r w:rsidDel="00ED3A87">
          <w:rPr>
            <w:noProof/>
          </w:rPr>
          <w:drawing>
            <wp:inline distT="0" distB="0" distL="0" distR="0" wp14:anchorId="0C578948" wp14:editId="153A3D2A">
              <wp:extent cx="6479540" cy="3357245"/>
              <wp:effectExtent l="0" t="0" r="0" b="0"/>
              <wp:docPr id="88" name="圖片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35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0B474024" w14:textId="7157209D" w:rsidR="00B30FC5" w:rsidRPr="00AF1A82" w:rsidDel="00ED3A87" w:rsidRDefault="00B30FC5" w:rsidP="00B30FC5">
      <w:pPr>
        <w:rPr>
          <w:moveFrom w:id="10685" w:author="88692" w:date="2020-06-19T09:26:00Z"/>
          <w:rFonts w:ascii="標楷體" w:eastAsia="標楷體" w:hAnsi="標楷體"/>
        </w:rPr>
      </w:pPr>
    </w:p>
    <w:p w14:paraId="47746B96" w14:textId="368B1EFF" w:rsidR="00B30FC5" w:rsidRPr="00AF1A82" w:rsidDel="00ED3A87" w:rsidRDefault="00B30FC5" w:rsidP="00B30FC5">
      <w:pPr>
        <w:rPr>
          <w:moveFrom w:id="10686" w:author="88692" w:date="2020-06-19T09:26:00Z"/>
          <w:rFonts w:ascii="標楷體" w:eastAsia="標楷體" w:hAnsi="標楷體"/>
        </w:rPr>
      </w:pPr>
    </w:p>
    <w:p w14:paraId="58503068" w14:textId="7A52C4AA" w:rsidR="00B30FC5" w:rsidRPr="0091695D" w:rsidDel="00ED3A87" w:rsidRDefault="0002437F" w:rsidP="00887594">
      <w:pPr>
        <w:pStyle w:val="1"/>
        <w:numPr>
          <w:ilvl w:val="0"/>
          <w:numId w:val="9"/>
        </w:numPr>
        <w:ind w:left="1418"/>
        <w:rPr>
          <w:moveFrom w:id="10687" w:author="88692" w:date="2020-06-19T09:26:00Z"/>
        </w:rPr>
      </w:pPr>
      <w:moveFrom w:id="10688" w:author="88692" w:date="2020-06-19T09:26:00Z">
        <w:r w:rsidRPr="0091695D" w:rsidDel="00ED3A87">
          <w:t>輸入畫面資料說明</w:t>
        </w:r>
      </w:moveFrom>
    </w:p>
    <w:p w14:paraId="041BA1EA" w14:textId="76307810" w:rsidR="00862246" w:rsidRPr="0098178E" w:rsidDel="00ED3A87" w:rsidRDefault="00862246" w:rsidP="00B30FC5">
      <w:pPr>
        <w:rPr>
          <w:moveFrom w:id="10689" w:author="88692" w:date="2020-06-19T09:26:00Z"/>
          <w:rFonts w:ascii="標楷體" w:eastAsia="標楷體" w:hAnsi="標楷體"/>
        </w:rPr>
      </w:pPr>
    </w:p>
    <w:p w14:paraId="331F3738" w14:textId="080F0186" w:rsidR="00B30FC5" w:rsidRPr="00AF1A82" w:rsidDel="00ED3A87" w:rsidRDefault="00B30FC5" w:rsidP="00E157C9">
      <w:pPr>
        <w:pStyle w:val="3"/>
        <w:numPr>
          <w:ilvl w:val="2"/>
          <w:numId w:val="8"/>
        </w:numPr>
        <w:rPr>
          <w:moveFrom w:id="10690" w:author="88692" w:date="2020-06-19T09:26:00Z"/>
          <w:rFonts w:ascii="標楷體" w:hAnsi="標楷體"/>
        </w:rPr>
      </w:pPr>
      <w:moveFromRangeStart w:id="10691" w:author="88692" w:date="2020-06-19T09:26:00Z" w:name="move43451200"/>
      <w:moveFromRangeEnd w:id="10606"/>
      <w:moveFrom w:id="10692" w:author="88692" w:date="2020-06-19T09:26:00Z">
        <w:r w:rsidRPr="00AF1A82" w:rsidDel="00ED3A87">
          <w:rPr>
            <w:rFonts w:ascii="標楷體" w:hAnsi="標楷體" w:hint="eastAsia"/>
          </w:rPr>
          <w:t>L</w:t>
        </w:r>
        <w:r w:rsidR="004B2C94" w:rsidRPr="00AF1A82" w:rsidDel="00ED3A87">
          <w:rPr>
            <w:rFonts w:ascii="標楷體" w:hAnsi="標楷體"/>
          </w:rPr>
          <w:t>5951</w:t>
        </w:r>
        <w:r w:rsidR="00E157C9" w:rsidRPr="00E157C9" w:rsidDel="00ED3A87">
          <w:rPr>
            <w:rFonts w:ascii="標楷體" w:hAnsi="標楷體" w:hint="eastAsia"/>
            <w:lang w:eastAsia="zh-TW"/>
          </w:rPr>
          <w:t>內網介紹人業績案件查詢</w:t>
        </w:r>
      </w:moveFrom>
    </w:p>
    <w:p w14:paraId="4F963570" w14:textId="78F9CF2B" w:rsidR="00B30FC5" w:rsidRPr="00AF1A82" w:rsidDel="00ED3A87" w:rsidRDefault="00B30FC5" w:rsidP="00AD50CB">
      <w:pPr>
        <w:pStyle w:val="a"/>
        <w:rPr>
          <w:moveFrom w:id="10693" w:author="88692" w:date="2020-06-19T09:26:00Z"/>
        </w:rPr>
      </w:pPr>
      <w:moveFrom w:id="10694" w:author="88692" w:date="2020-06-19T09:26:00Z">
        <w:r w:rsidRPr="00AF1A82" w:rsidDel="00ED3A87">
          <w:t>功能說明</w:t>
        </w:r>
      </w:moveFrom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:rsidDel="00CC6C0E" w14:paraId="719E6761" w14:textId="4AB2C546" w:rsidTr="00B30FC5">
        <w:trPr>
          <w:trHeight w:val="277"/>
          <w:del w:id="10695" w:author="88692" w:date="2020-06-19T15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8CD836" w14:textId="5B43EF9D" w:rsidR="00B30FC5" w:rsidRPr="00AF1A82" w:rsidDel="00CC6C0E" w:rsidRDefault="00B30FC5" w:rsidP="00B30FC5">
            <w:pPr>
              <w:rPr>
                <w:del w:id="10696" w:author="88692" w:date="2020-06-19T15:48:00Z"/>
                <w:moveFrom w:id="10697" w:author="88692" w:date="2020-06-19T09:26:00Z"/>
                <w:rFonts w:ascii="標楷體" w:eastAsia="標楷體" w:hAnsi="標楷體"/>
              </w:rPr>
            </w:pPr>
            <w:moveFrom w:id="10698" w:author="88692" w:date="2020-06-19T09:26:00Z">
              <w:del w:id="10699" w:author="88692" w:date="2020-06-19T15:48:00Z">
                <w:r w:rsidRPr="00AF1A82" w:rsidDel="00CC6C0E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F773E" w14:textId="529F775B" w:rsidR="00B30FC5" w:rsidRPr="00AF1A82" w:rsidDel="00CC6C0E" w:rsidRDefault="00B30FC5" w:rsidP="00E157C9">
            <w:pPr>
              <w:rPr>
                <w:del w:id="10700" w:author="88692" w:date="2020-06-19T15:48:00Z"/>
                <w:moveFrom w:id="10701" w:author="88692" w:date="2020-06-19T09:26:00Z"/>
                <w:rFonts w:ascii="標楷體" w:eastAsia="標楷體" w:hAnsi="標楷體"/>
              </w:rPr>
            </w:pPr>
            <w:moveFrom w:id="10702" w:author="88692" w:date="2020-06-19T09:26:00Z">
              <w:del w:id="10703" w:author="88692" w:date="2020-06-19T15:48:00Z">
                <w:r w:rsidRPr="00AF1A82" w:rsidDel="00CC6C0E">
                  <w:rPr>
                    <w:rFonts w:ascii="標楷體" w:eastAsia="標楷體" w:hAnsi="標楷體" w:hint="eastAsia"/>
                  </w:rPr>
                  <w:delText>業績調整作業(MENU)-</w:delText>
                </w:r>
                <w:r w:rsidR="00E157C9" w:rsidDel="00CC6C0E">
                  <w:rPr>
                    <w:rFonts w:hint="eastAsia"/>
                  </w:rPr>
                  <w:delText xml:space="preserve"> </w:delText>
                </w:r>
                <w:r w:rsidR="00E157C9" w:rsidRPr="00E157C9" w:rsidDel="00CC6C0E">
                  <w:rPr>
                    <w:rFonts w:ascii="標楷體" w:eastAsia="標楷體" w:hAnsi="標楷體" w:hint="eastAsia"/>
                  </w:rPr>
                  <w:delText>內網介紹人業績案件查詢</w:delText>
                </w:r>
              </w:del>
            </w:moveFrom>
          </w:p>
        </w:tc>
      </w:tr>
      <w:tr w:rsidR="00B30FC5" w:rsidRPr="00AF1A82" w:rsidDel="00CC6C0E" w14:paraId="1F5525FC" w14:textId="1592EE47" w:rsidTr="00B30FC5">
        <w:trPr>
          <w:trHeight w:val="277"/>
          <w:del w:id="10704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F0D69E" w14:textId="2EA14AC2" w:rsidR="00B30FC5" w:rsidRPr="00AF1A82" w:rsidDel="00CC6C0E" w:rsidRDefault="00B30FC5" w:rsidP="00B30FC5">
            <w:pPr>
              <w:rPr>
                <w:del w:id="10705" w:author="88692" w:date="2020-06-19T15:49:00Z"/>
                <w:moveFrom w:id="10706" w:author="88692" w:date="2020-06-19T09:26:00Z"/>
                <w:rFonts w:ascii="標楷體" w:eastAsia="標楷體" w:hAnsi="標楷體"/>
              </w:rPr>
            </w:pPr>
            <w:moveFrom w:id="10707" w:author="88692" w:date="2020-06-19T09:26:00Z">
              <w:del w:id="10708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>進入條件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65846" w14:textId="7CBDB9EF" w:rsidR="00B30FC5" w:rsidRPr="00AF1A82" w:rsidDel="00CC6C0E" w:rsidRDefault="00B30FC5" w:rsidP="00B30FC5">
            <w:pPr>
              <w:rPr>
                <w:del w:id="10709" w:author="88692" w:date="2020-06-19T15:49:00Z"/>
                <w:moveFrom w:id="10710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1164103A" w14:textId="529599A8" w:rsidTr="00B30FC5">
        <w:trPr>
          <w:trHeight w:val="773"/>
          <w:del w:id="10711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9F0300" w14:textId="1DF2BDA8" w:rsidR="00B30FC5" w:rsidRPr="00AF1A82" w:rsidDel="00CC6C0E" w:rsidRDefault="00B30FC5" w:rsidP="00B30FC5">
            <w:pPr>
              <w:rPr>
                <w:del w:id="10712" w:author="88692" w:date="2020-06-19T15:49:00Z"/>
                <w:moveFrom w:id="10713" w:author="88692" w:date="2020-06-19T09:26:00Z"/>
                <w:rFonts w:ascii="標楷體" w:eastAsia="標楷體" w:hAnsi="標楷體"/>
              </w:rPr>
            </w:pPr>
            <w:moveFrom w:id="10714" w:author="88692" w:date="2020-06-19T09:26:00Z">
              <w:del w:id="10715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42D14C" w14:textId="04628504" w:rsidR="00B30FC5" w:rsidRPr="00AF1A82" w:rsidDel="00CC6C0E" w:rsidRDefault="00B30FC5" w:rsidP="00B30FC5">
            <w:pPr>
              <w:rPr>
                <w:del w:id="10716" w:author="88692" w:date="2020-06-19T15:49:00Z"/>
                <w:moveFrom w:id="10717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4CBF40E1" w14:textId="49F50BF8" w:rsidTr="00B30FC5">
        <w:trPr>
          <w:trHeight w:val="321"/>
          <w:del w:id="10718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F3CB7" w14:textId="0FCAAEFA" w:rsidR="00B30FC5" w:rsidRPr="00AF1A82" w:rsidDel="00CC6C0E" w:rsidRDefault="00B30FC5" w:rsidP="00B30FC5">
            <w:pPr>
              <w:rPr>
                <w:del w:id="10719" w:author="88692" w:date="2020-06-19T15:49:00Z"/>
                <w:moveFrom w:id="10720" w:author="88692" w:date="2020-06-19T09:26:00Z"/>
                <w:rFonts w:ascii="標楷體" w:eastAsia="標楷體" w:hAnsi="標楷體"/>
              </w:rPr>
            </w:pPr>
            <w:moveFrom w:id="10721" w:author="88692" w:date="2020-06-19T09:26:00Z">
              <w:del w:id="10722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>選用流程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590270" w14:textId="6DA765B0" w:rsidR="00B30FC5" w:rsidRPr="00AF1A82" w:rsidDel="00CC6C0E" w:rsidRDefault="00B30FC5" w:rsidP="00B30FC5">
            <w:pPr>
              <w:rPr>
                <w:del w:id="10723" w:author="88692" w:date="2020-06-19T15:49:00Z"/>
                <w:moveFrom w:id="10724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3552BAC1" w14:textId="7E97AFFD" w:rsidTr="00B30FC5">
        <w:trPr>
          <w:trHeight w:val="1311"/>
          <w:del w:id="10725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28C86F" w14:textId="19CDCB6D" w:rsidR="00B30FC5" w:rsidRPr="00AF1A82" w:rsidDel="00CC6C0E" w:rsidRDefault="00B30FC5" w:rsidP="00B30FC5">
            <w:pPr>
              <w:rPr>
                <w:del w:id="10726" w:author="88692" w:date="2020-06-19T15:49:00Z"/>
                <w:moveFrom w:id="10727" w:author="88692" w:date="2020-06-19T09:26:00Z"/>
                <w:rFonts w:ascii="標楷體" w:eastAsia="標楷體" w:hAnsi="標楷體"/>
              </w:rPr>
            </w:pPr>
            <w:moveFrom w:id="10728" w:author="88692" w:date="2020-06-19T09:26:00Z">
              <w:del w:id="10729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>例外流程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9E3C38" w14:textId="0701E719" w:rsidR="00B30FC5" w:rsidRPr="00AF1A82" w:rsidDel="00CC6C0E" w:rsidRDefault="00B30FC5" w:rsidP="00B30FC5">
            <w:pPr>
              <w:rPr>
                <w:del w:id="10730" w:author="88692" w:date="2020-06-19T15:49:00Z"/>
                <w:moveFrom w:id="10731" w:author="88692" w:date="2020-06-19T09:26:00Z"/>
                <w:rFonts w:ascii="標楷體" w:eastAsia="標楷體" w:hAnsi="標楷體"/>
              </w:rPr>
            </w:pPr>
          </w:p>
          <w:p w14:paraId="2C78E76B" w14:textId="21FCE987" w:rsidR="00B30FC5" w:rsidRPr="00AF1A82" w:rsidDel="00CC6C0E" w:rsidRDefault="00B30FC5" w:rsidP="00B30FC5">
            <w:pPr>
              <w:rPr>
                <w:del w:id="10732" w:author="88692" w:date="2020-06-19T15:49:00Z"/>
                <w:moveFrom w:id="10733" w:author="88692" w:date="2020-06-19T09:26:00Z"/>
                <w:rFonts w:ascii="標楷體" w:eastAsia="標楷體" w:hAnsi="標楷體"/>
              </w:rPr>
            </w:pPr>
            <w:moveFrom w:id="10734" w:author="88692" w:date="2020-06-19T09:26:00Z">
              <w:del w:id="10735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tab/>
                </w:r>
              </w:del>
            </w:moveFrom>
          </w:p>
        </w:tc>
      </w:tr>
      <w:tr w:rsidR="00B30FC5" w:rsidRPr="00AF1A82" w:rsidDel="00CC6C0E" w14:paraId="64182CDA" w14:textId="67D4E3CD" w:rsidTr="00B30FC5">
        <w:trPr>
          <w:trHeight w:val="278"/>
          <w:del w:id="10736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D35182" w14:textId="724ED1FD" w:rsidR="00B30FC5" w:rsidRPr="00AF1A82" w:rsidDel="00CC6C0E" w:rsidRDefault="00B30FC5" w:rsidP="00B30FC5">
            <w:pPr>
              <w:rPr>
                <w:del w:id="10737" w:author="88692" w:date="2020-06-19T15:49:00Z"/>
                <w:moveFrom w:id="10738" w:author="88692" w:date="2020-06-19T09:26:00Z"/>
                <w:rFonts w:ascii="標楷體" w:eastAsia="標楷體" w:hAnsi="標楷體"/>
              </w:rPr>
            </w:pPr>
            <w:moveFrom w:id="10739" w:author="88692" w:date="2020-06-19T09:26:00Z">
              <w:del w:id="10740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AC86F" w14:textId="54DAC56E" w:rsidR="00B30FC5" w:rsidRPr="00AF1A82" w:rsidDel="00CC6C0E" w:rsidRDefault="00B30FC5" w:rsidP="00B30FC5">
            <w:pPr>
              <w:rPr>
                <w:del w:id="10741" w:author="88692" w:date="2020-06-19T15:49:00Z"/>
                <w:moveFrom w:id="10742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6C1917F0" w14:textId="7D02702B" w:rsidTr="00B30FC5">
        <w:trPr>
          <w:trHeight w:val="358"/>
          <w:del w:id="10743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7DA1EE" w14:textId="03559135" w:rsidR="00B30FC5" w:rsidRPr="00AF1A82" w:rsidDel="00CC6C0E" w:rsidRDefault="00B30FC5" w:rsidP="00B30FC5">
            <w:pPr>
              <w:rPr>
                <w:del w:id="10744" w:author="88692" w:date="2020-06-19T15:49:00Z"/>
                <w:moveFrom w:id="10745" w:author="88692" w:date="2020-06-19T09:26:00Z"/>
                <w:rFonts w:ascii="標楷體" w:eastAsia="標楷體" w:hAnsi="標楷體"/>
              </w:rPr>
            </w:pPr>
            <w:moveFrom w:id="10746" w:author="88692" w:date="2020-06-19T09:26:00Z">
              <w:del w:id="10747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>特別需求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B9EF2C" w14:textId="04B05D92" w:rsidR="00B30FC5" w:rsidRPr="00AF1A82" w:rsidDel="00CC6C0E" w:rsidRDefault="00B30FC5" w:rsidP="00B30FC5">
            <w:pPr>
              <w:rPr>
                <w:del w:id="10748" w:author="88692" w:date="2020-06-19T15:49:00Z"/>
                <w:moveFrom w:id="10749" w:author="88692" w:date="2020-06-19T09:26:00Z"/>
                <w:rFonts w:ascii="標楷體" w:eastAsia="標楷體" w:hAnsi="標楷體"/>
              </w:rPr>
            </w:pPr>
          </w:p>
        </w:tc>
      </w:tr>
      <w:tr w:rsidR="00B30FC5" w:rsidRPr="00AF1A82" w:rsidDel="00CC6C0E" w14:paraId="16CCA223" w14:textId="506D27F7" w:rsidTr="00B30FC5">
        <w:trPr>
          <w:trHeight w:val="278"/>
          <w:del w:id="10750" w:author="88692" w:date="2020-06-19T15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B851CB" w14:textId="561AA83C" w:rsidR="00B30FC5" w:rsidRPr="00AF1A82" w:rsidDel="00CC6C0E" w:rsidRDefault="00B30FC5" w:rsidP="00B30FC5">
            <w:pPr>
              <w:rPr>
                <w:del w:id="10751" w:author="88692" w:date="2020-06-19T15:49:00Z"/>
                <w:moveFrom w:id="10752" w:author="88692" w:date="2020-06-19T09:26:00Z"/>
                <w:rFonts w:ascii="標楷體" w:eastAsia="標楷體" w:hAnsi="標楷體"/>
              </w:rPr>
            </w:pPr>
            <w:moveFrom w:id="10753" w:author="88692" w:date="2020-06-19T09:26:00Z">
              <w:del w:id="10754" w:author="88692" w:date="2020-06-19T15:49:00Z">
                <w:r w:rsidRPr="00AF1A82" w:rsidDel="00CC6C0E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26991C" w14:textId="57B4DC1D" w:rsidR="00B30FC5" w:rsidRPr="00AF1A82" w:rsidDel="00CC6C0E" w:rsidRDefault="00B30FC5" w:rsidP="00B30FC5">
            <w:pPr>
              <w:rPr>
                <w:del w:id="10755" w:author="88692" w:date="2020-06-19T15:49:00Z"/>
                <w:moveFrom w:id="10756" w:author="88692" w:date="2020-06-19T09:26:00Z"/>
                <w:rFonts w:ascii="標楷體" w:eastAsia="標楷體" w:hAnsi="標楷體"/>
              </w:rPr>
            </w:pPr>
          </w:p>
        </w:tc>
      </w:tr>
    </w:tbl>
    <w:p w14:paraId="4374DFD2" w14:textId="1200EECA" w:rsidR="00B30FC5" w:rsidRPr="00AF1A82" w:rsidDel="00ED3A87" w:rsidRDefault="00B30FC5" w:rsidP="00B30FC5">
      <w:pPr>
        <w:rPr>
          <w:moveFrom w:id="10757" w:author="88692" w:date="2020-06-19T09:26:00Z"/>
          <w:rFonts w:ascii="標楷體" w:eastAsia="標楷體" w:hAnsi="標楷體"/>
        </w:rPr>
      </w:pPr>
    </w:p>
    <w:p w14:paraId="75BB6396" w14:textId="300B7EF4" w:rsidR="00B30FC5" w:rsidRPr="00AF1A82" w:rsidDel="00ED3A87" w:rsidRDefault="00B30FC5" w:rsidP="00887594">
      <w:pPr>
        <w:pStyle w:val="1"/>
        <w:numPr>
          <w:ilvl w:val="0"/>
          <w:numId w:val="9"/>
        </w:numPr>
        <w:ind w:left="1418"/>
        <w:rPr>
          <w:moveFrom w:id="10758" w:author="88692" w:date="2020-06-19T09:26:00Z"/>
        </w:rPr>
      </w:pPr>
      <w:moveFrom w:id="10759" w:author="88692" w:date="2020-06-19T09:26:00Z">
        <w:r w:rsidRPr="00AF1A82" w:rsidDel="00ED3A87">
          <w:t>UI畫面</w:t>
        </w:r>
      </w:moveFrom>
    </w:p>
    <w:p w14:paraId="30E86BB4" w14:textId="07736086" w:rsidR="00B30FC5" w:rsidRPr="00AF1A82" w:rsidDel="00ED3A87" w:rsidRDefault="00B30FC5" w:rsidP="0091695D">
      <w:pPr>
        <w:ind w:leftChars="472" w:left="1133"/>
        <w:rPr>
          <w:moveFrom w:id="10760" w:author="88692" w:date="2020-06-19T09:26:00Z"/>
          <w:rFonts w:ascii="標楷體" w:eastAsia="標楷體" w:hAnsi="標楷體"/>
        </w:rPr>
      </w:pPr>
      <w:moveFrom w:id="10761" w:author="88692" w:date="2020-06-19T09:26:00Z">
        <w:r w:rsidRPr="00AF1A82" w:rsidDel="00ED3A87">
          <w:rPr>
            <w:rFonts w:ascii="標楷體" w:eastAsia="標楷體" w:hAnsi="標楷體" w:hint="eastAsia"/>
          </w:rPr>
          <w:t>輸入畫面：</w:t>
        </w:r>
      </w:moveFrom>
    </w:p>
    <w:p w14:paraId="5F7895C1" w14:textId="47CF6733" w:rsidR="00B30FC5" w:rsidRPr="00AF1A82" w:rsidDel="00ED3A87" w:rsidRDefault="00695C17" w:rsidP="00B30FC5">
      <w:pPr>
        <w:rPr>
          <w:moveFrom w:id="10762" w:author="88692" w:date="2020-06-19T09:26:00Z"/>
          <w:rFonts w:ascii="標楷體" w:eastAsia="標楷體" w:hAnsi="標楷體"/>
        </w:rPr>
      </w:pPr>
      <w:moveFrom w:id="10763" w:author="88692" w:date="2020-06-19T09:26:00Z">
        <w:r w:rsidDel="00ED3A87">
          <w:rPr>
            <w:noProof/>
          </w:rPr>
          <w:drawing>
            <wp:inline distT="0" distB="0" distL="0" distR="0" wp14:anchorId="76493BF6" wp14:editId="728E460C">
              <wp:extent cx="6479540" cy="2092325"/>
              <wp:effectExtent l="0" t="0" r="0" b="3175"/>
              <wp:docPr id="7" name="圖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092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30160440" w14:textId="59064B95" w:rsidR="00B30FC5" w:rsidRPr="00AF1A82" w:rsidDel="00ED3A87" w:rsidRDefault="00B30FC5" w:rsidP="0091695D">
      <w:pPr>
        <w:ind w:leftChars="472" w:left="1133"/>
        <w:rPr>
          <w:moveFrom w:id="10764" w:author="88692" w:date="2020-06-19T09:26:00Z"/>
          <w:rFonts w:ascii="標楷體" w:eastAsia="標楷體" w:hAnsi="標楷體"/>
        </w:rPr>
      </w:pPr>
      <w:moveFrom w:id="10765" w:author="88692" w:date="2020-06-19T09:26:00Z">
        <w:r w:rsidRPr="00AF1A82" w:rsidDel="00ED3A87">
          <w:rPr>
            <w:rFonts w:ascii="標楷體" w:eastAsia="標楷體" w:hAnsi="標楷體" w:hint="eastAsia"/>
          </w:rPr>
          <w:t>輸出畫面：</w:t>
        </w:r>
      </w:moveFrom>
    </w:p>
    <w:p w14:paraId="57ADDDBF" w14:textId="3D183056" w:rsidR="001B0B1A" w:rsidRPr="00AF1A82" w:rsidDel="00ED3A87" w:rsidRDefault="00695C17" w:rsidP="00B30FC5">
      <w:pPr>
        <w:rPr>
          <w:moveFrom w:id="10766" w:author="88692" w:date="2020-06-19T09:26:00Z"/>
          <w:rFonts w:ascii="標楷體" w:eastAsia="標楷體" w:hAnsi="標楷體"/>
        </w:rPr>
      </w:pPr>
      <w:moveFrom w:id="10767" w:author="88692" w:date="2020-06-19T09:26:00Z">
        <w:r w:rsidDel="00ED3A87">
          <w:rPr>
            <w:noProof/>
          </w:rPr>
          <w:drawing>
            <wp:inline distT="0" distB="0" distL="0" distR="0" wp14:anchorId="572239F6" wp14:editId="57167918">
              <wp:extent cx="6479540" cy="2534285"/>
              <wp:effectExtent l="0" t="0" r="0" b="0"/>
              <wp:docPr id="6" name="圖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34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4420C1B4" w14:textId="68868008" w:rsidR="00B30FC5" w:rsidRPr="00AF1A82" w:rsidDel="00ED3A87" w:rsidRDefault="00B30FC5" w:rsidP="00B30FC5">
      <w:pPr>
        <w:rPr>
          <w:moveFrom w:id="10768" w:author="88692" w:date="2020-06-19T09:26:00Z"/>
          <w:rFonts w:ascii="標楷體" w:eastAsia="標楷體" w:hAnsi="標楷體"/>
        </w:rPr>
      </w:pPr>
      <w:moveFrom w:id="10769" w:author="88692" w:date="2020-06-19T09:26:00Z">
        <w:r w:rsidRPr="00AF1A82" w:rsidDel="00ED3A87">
          <w:rPr>
            <w:rFonts w:ascii="標楷體" w:eastAsia="標楷體" w:hAnsi="標楷體"/>
          </w:rPr>
          <w:t>…</w:t>
        </w:r>
      </w:moveFrom>
    </w:p>
    <w:p w14:paraId="37B3DDA6" w14:textId="65037797" w:rsidR="00B30FC5" w:rsidRPr="00AF1A82" w:rsidDel="00ED3A87" w:rsidRDefault="0002437F" w:rsidP="00887594">
      <w:pPr>
        <w:pStyle w:val="1"/>
        <w:numPr>
          <w:ilvl w:val="0"/>
          <w:numId w:val="9"/>
        </w:numPr>
        <w:ind w:left="1418"/>
        <w:rPr>
          <w:moveFrom w:id="10770" w:author="88692" w:date="2020-06-19T09:26:00Z"/>
        </w:rPr>
      </w:pPr>
      <w:moveFrom w:id="10771" w:author="88692" w:date="2020-06-19T09:26:00Z">
        <w:r w:rsidRPr="00AF1A82" w:rsidDel="00ED3A87">
          <w:t>輸入畫面資料說明</w:t>
        </w:r>
      </w:moveFrom>
    </w:p>
    <w:p w14:paraId="225571E6" w14:textId="25383DF2" w:rsidR="00862246" w:rsidRPr="00AF1A82" w:rsidDel="00ED3A87" w:rsidRDefault="0002437F" w:rsidP="00AD50CB">
      <w:pPr>
        <w:pStyle w:val="a"/>
        <w:rPr>
          <w:moveFrom w:id="10772" w:author="88692" w:date="2020-06-19T09:26:00Z"/>
        </w:rPr>
      </w:pPr>
      <w:moveFrom w:id="10773" w:author="88692" w:date="2020-06-19T09:26:00Z">
        <w:r w:rsidRPr="00AF1A82" w:rsidDel="00ED3A87">
          <w:rPr>
            <w:rFonts w:hint="eastAsia"/>
          </w:rPr>
          <w:t>輸出畫面資料說明</w:t>
        </w:r>
      </w:moveFrom>
    </w:p>
    <w:p w14:paraId="3554431E" w14:textId="4D0F3BCF" w:rsidR="00B30FC5" w:rsidRPr="00AF1A82" w:rsidDel="00ED3A87" w:rsidRDefault="00B30FC5" w:rsidP="00862246">
      <w:pPr>
        <w:rPr>
          <w:moveFrom w:id="10774" w:author="88692" w:date="2020-06-19T09:26:00Z"/>
          <w:rFonts w:ascii="標楷體" w:eastAsia="標楷體" w:hAnsi="標楷體"/>
        </w:rPr>
      </w:pPr>
    </w:p>
    <w:p w14:paraId="7C9FA65E" w14:textId="5C764DF6" w:rsidR="00B30FC5" w:rsidRPr="00AF1A82" w:rsidDel="00ED3A87" w:rsidRDefault="00B30FC5" w:rsidP="00B30FC5">
      <w:pPr>
        <w:rPr>
          <w:moveFrom w:id="10775" w:author="88692" w:date="2020-06-19T09:26:00Z"/>
          <w:rFonts w:ascii="標楷體" w:eastAsia="標楷體" w:hAnsi="標楷體"/>
        </w:rPr>
      </w:pPr>
    </w:p>
    <w:p w14:paraId="13BE6780" w14:textId="4199C76F" w:rsidR="00B30FC5" w:rsidRPr="00AF1A82" w:rsidDel="00ED3A87" w:rsidRDefault="00B30FC5" w:rsidP="00B30FC5">
      <w:pPr>
        <w:rPr>
          <w:moveFrom w:id="10776" w:author="88692" w:date="2020-06-19T09:26:00Z"/>
          <w:rFonts w:ascii="標楷體" w:eastAsia="標楷體" w:hAnsi="標楷體"/>
        </w:rPr>
      </w:pPr>
    </w:p>
    <w:p w14:paraId="0A955D04" w14:textId="4384CAD6" w:rsidR="00B30FC5" w:rsidRPr="00AF1A82" w:rsidDel="00ED3A87" w:rsidRDefault="00B30FC5" w:rsidP="00B30FC5">
      <w:pPr>
        <w:rPr>
          <w:moveFrom w:id="10777" w:author="88692" w:date="2020-06-19T09:26:00Z"/>
          <w:rFonts w:ascii="標楷體" w:eastAsia="標楷體" w:hAnsi="標楷體"/>
        </w:rPr>
      </w:pPr>
    </w:p>
    <w:p w14:paraId="1F1E08D2" w14:textId="58664197" w:rsidR="00B30FC5" w:rsidRPr="00AF1A82" w:rsidDel="00ED3A87" w:rsidRDefault="00B30FC5" w:rsidP="00B30FC5">
      <w:pPr>
        <w:rPr>
          <w:moveFrom w:id="10778" w:author="88692" w:date="2020-06-19T09:26:00Z"/>
          <w:rFonts w:ascii="標楷體" w:eastAsia="標楷體" w:hAnsi="標楷體"/>
        </w:rPr>
      </w:pPr>
    </w:p>
    <w:p w14:paraId="5E4513C3" w14:textId="2497495C" w:rsidR="00B30FC5" w:rsidRPr="00AF1A82" w:rsidDel="00ED3A87" w:rsidRDefault="00210672" w:rsidP="00B30FC5">
      <w:pPr>
        <w:rPr>
          <w:moveFrom w:id="10779" w:author="88692" w:date="2020-06-19T09:26:00Z"/>
          <w:rFonts w:ascii="標楷體" w:eastAsia="標楷體" w:hAnsi="標楷體"/>
        </w:rPr>
      </w:pPr>
      <w:moveFrom w:id="10780" w:author="88692" w:date="2020-06-19T09:26:00Z">
        <w:r w:rsidRPr="00AF1A82" w:rsidDel="00ED3A87">
          <w:rPr>
            <w:rFonts w:ascii="標楷體" w:eastAsia="標楷體" w:hAnsi="標楷體"/>
          </w:rPr>
          <w:br w:type="page"/>
        </w:r>
      </w:moveFrom>
    </w:p>
    <w:moveFromRangeEnd w:id="10691"/>
    <w:p w14:paraId="1B1417E1" w14:textId="77777777" w:rsidR="00B30FC5" w:rsidRPr="00AF1A82" w:rsidRDefault="00B30FC5" w:rsidP="000D791D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4B2C94" w:rsidRPr="00AF1A82">
        <w:rPr>
          <w:rFonts w:ascii="標楷體" w:hAnsi="標楷體"/>
        </w:rPr>
        <w:t>5502</w:t>
      </w:r>
      <w:r w:rsidR="000D791D" w:rsidRPr="000D791D">
        <w:rPr>
          <w:rFonts w:ascii="標楷體" w:hAnsi="標楷體" w:hint="eastAsia"/>
          <w:lang w:eastAsia="zh-TW"/>
        </w:rPr>
        <w:t>房貸專員業績案件維護</w:t>
      </w:r>
    </w:p>
    <w:p w14:paraId="6CE4C5C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110B3176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3BE6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D4DB7" w14:textId="1C1D7F5E" w:rsidR="00B30FC5" w:rsidRPr="00AC19CB" w:rsidRDefault="00AC19CB" w:rsidP="00B30FC5">
            <w:pPr>
              <w:rPr>
                <w:rFonts w:ascii="標楷體" w:eastAsia="標楷體" w:hAnsi="標楷體"/>
              </w:rPr>
            </w:pPr>
            <w:ins w:id="10781" w:author="st1" w:date="2021-04-20T17:17:00Z">
              <w:r w:rsidRPr="00AC19CB">
                <w:rPr>
                  <w:rFonts w:ascii="標楷體" w:eastAsia="標楷體" w:hAnsi="標楷體" w:hint="eastAsia"/>
                  <w:rPrChange w:id="10782" w:author="st1" w:date="2021-04-20T17:17:00Z">
                    <w:rPr>
                      <w:rFonts w:ascii="標楷體" w:hAnsi="標楷體" w:hint="eastAsia"/>
                    </w:rPr>
                  </w:rPrChange>
                </w:rPr>
                <w:t>房貸專員業績案件維護</w:t>
              </w:r>
            </w:ins>
            <w:del w:id="10783" w:author="st1" w:date="2021-04-20T17:17:00Z">
              <w:r w:rsidR="00B30FC5" w:rsidRPr="00AC19CB" w:rsidDel="00AC19CB">
                <w:rPr>
                  <w:rFonts w:ascii="標楷體" w:eastAsia="標楷體" w:hAnsi="標楷體" w:hint="eastAsia"/>
                </w:rPr>
                <w:delText>業績調整作業</w:delText>
              </w:r>
              <w:r w:rsidR="00B30FC5" w:rsidRPr="00AC19CB" w:rsidDel="00AC19CB">
                <w:rPr>
                  <w:rFonts w:ascii="標楷體" w:eastAsia="標楷體" w:hAnsi="標楷體"/>
                </w:rPr>
                <w:delText>(MENU)-</w:delText>
              </w:r>
              <w:r w:rsidR="000D791D" w:rsidRPr="00AC19CB" w:rsidDel="00AC19CB">
                <w:rPr>
                  <w:rFonts w:ascii="標楷體" w:eastAsia="標楷體" w:hAnsi="標楷體"/>
                  <w:rPrChange w:id="10784" w:author="st1" w:date="2021-04-20T17:17:00Z">
                    <w:rPr/>
                  </w:rPrChange>
                </w:rPr>
                <w:delText xml:space="preserve"> </w:delText>
              </w:r>
              <w:r w:rsidR="000D791D" w:rsidRPr="00AC19CB" w:rsidDel="00AC19CB">
                <w:rPr>
                  <w:rFonts w:ascii="標楷體" w:eastAsia="標楷體" w:hAnsi="標楷體" w:hint="eastAsia"/>
                </w:rPr>
                <w:delText>房貸專員業績案件維護</w:delText>
              </w:r>
            </w:del>
          </w:p>
        </w:tc>
      </w:tr>
      <w:tr w:rsidR="00AC19CB" w:rsidRPr="00AF1A82" w14:paraId="1B4D92B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75366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B4487C" w14:textId="13F91B5B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bookmarkStart w:id="10785" w:name="_Hlk69832253"/>
            <w:ins w:id="10786" w:author="st1" w:date="2021-04-20T17:13:00Z">
              <w:r w:rsidRPr="00AC19CB">
                <w:rPr>
                  <w:rFonts w:ascii="標楷體" w:eastAsia="標楷體" w:hAnsi="標楷體" w:hint="eastAsia"/>
                </w:rPr>
                <w:t>業績、獎勵金作業</w:t>
              </w:r>
              <w:r w:rsidRPr="00AC19CB">
                <w:rPr>
                  <w:rFonts w:ascii="標楷體" w:eastAsia="標楷體" w:hAnsi="標楷體"/>
                </w:rPr>
                <w:t>-</w:t>
              </w:r>
              <w:bookmarkEnd w:id="10785"/>
              <w:r w:rsidRPr="00AC19CB">
                <w:rPr>
                  <w:rFonts w:ascii="標楷體" w:eastAsia="標楷體" w:hAnsi="標楷體" w:hint="eastAsia"/>
                </w:rPr>
                <w:t>房貸專員業績明細查詢。</w:t>
              </w:r>
            </w:ins>
          </w:p>
        </w:tc>
      </w:tr>
      <w:tr w:rsidR="00AC19CB" w:rsidRPr="00AF1A82" w14:paraId="44F9FAAE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015B6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B7239" w14:textId="77777777" w:rsidR="00AC19CB" w:rsidRPr="00AC19CB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AF1A82" w14:paraId="3C642BC4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12B65C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EAB665" w14:textId="77777777" w:rsidR="00AC19CB" w:rsidRPr="00AC19CB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AF1A82" w14:paraId="5BCA78C8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EFC768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C1CC61" w14:textId="1780A025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ins w:id="10787" w:author="st1" w:date="2021-04-20T17:13:00Z">
              <w:r w:rsidRPr="00AC19CB">
                <w:rPr>
                  <w:rFonts w:ascii="標楷體" w:eastAsia="標楷體" w:hAnsi="標楷體" w:hint="eastAsia"/>
                </w:rPr>
                <w:t>維護後</w:t>
              </w:r>
              <w:r w:rsidRPr="00AC19CB">
                <w:rPr>
                  <w:rFonts w:ascii="標楷體" w:eastAsia="標楷體" w:hAnsi="標楷體"/>
                </w:rPr>
                <w:t>L595</w:t>
              </w:r>
            </w:ins>
            <w:ins w:id="10788" w:author="st1" w:date="2021-04-20T17:16:00Z">
              <w:r w:rsidRPr="00AC19CB">
                <w:rPr>
                  <w:rFonts w:ascii="標楷體" w:eastAsia="標楷體" w:hAnsi="標楷體"/>
                </w:rPr>
                <w:t>2</w:t>
              </w:r>
            </w:ins>
            <w:ins w:id="10789" w:author="st1" w:date="2021-04-20T17:13:00Z">
              <w:r w:rsidRPr="00AC19CB">
                <w:rPr>
                  <w:rFonts w:ascii="標楷體" w:eastAsia="標楷體" w:hAnsi="標楷體" w:hint="eastAsia"/>
                </w:rPr>
                <w:t>的</w:t>
              </w:r>
              <w:r w:rsidRPr="00AC19CB">
                <w:rPr>
                  <w:rFonts w:ascii="標楷體" w:eastAsia="標楷體" w:hAnsi="標楷體"/>
                </w:rPr>
                <w:t>[</w:t>
              </w:r>
            </w:ins>
            <w:ins w:id="10790" w:author="st1" w:date="2021-04-20T17:16:00Z">
              <w:r w:rsidRPr="00AC19CB">
                <w:rPr>
                  <w:rFonts w:ascii="標楷體" w:eastAsia="標楷體" w:hAnsi="標楷體" w:hint="eastAsia"/>
                </w:rPr>
                <w:t>房貸專員</w:t>
              </w:r>
            </w:ins>
            <w:ins w:id="10791" w:author="st1" w:date="2021-04-20T17:13:00Z">
              <w:r w:rsidRPr="00AC19CB">
                <w:rPr>
                  <w:rFonts w:ascii="標楷體" w:eastAsia="標楷體" w:hAnsi="標楷體"/>
                </w:rPr>
                <w:t>]、[</w:t>
              </w:r>
            </w:ins>
            <w:ins w:id="10792" w:author="st1" w:date="2021-04-20T17:16:00Z">
              <w:r w:rsidRPr="00AC19CB">
                <w:rPr>
                  <w:rFonts w:ascii="標楷體" w:eastAsia="標楷體" w:hAnsi="標楷體" w:hint="eastAsia"/>
                </w:rPr>
                <w:t>件數</w:t>
              </w:r>
            </w:ins>
            <w:ins w:id="10793" w:author="st1" w:date="2021-04-20T17:13:00Z">
              <w:r w:rsidRPr="00AC19CB">
                <w:rPr>
                  <w:rFonts w:ascii="標楷體" w:eastAsia="標楷體" w:hAnsi="標楷體"/>
                </w:rPr>
                <w:t xml:space="preserve">] </w:t>
              </w:r>
              <w:r w:rsidRPr="00AC19CB">
                <w:rPr>
                  <w:rFonts w:ascii="標楷體" w:eastAsia="標楷體" w:hAnsi="標楷體" w:hint="eastAsia"/>
                </w:rPr>
                <w:t>、</w:t>
              </w:r>
              <w:r w:rsidRPr="00AC19CB">
                <w:rPr>
                  <w:rFonts w:ascii="標楷體" w:eastAsia="標楷體" w:hAnsi="標楷體"/>
                </w:rPr>
                <w:t>[業績金額]資料都會異動。</w:t>
              </w:r>
            </w:ins>
          </w:p>
        </w:tc>
      </w:tr>
      <w:tr w:rsidR="00AC19CB" w:rsidRPr="00AF1A82" w14:paraId="6CDB05F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887ECE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0E73" w14:textId="77777777" w:rsidR="00AC19CB" w:rsidRPr="00AC19CB" w:rsidRDefault="00AC19CB">
            <w:pPr>
              <w:pStyle w:val="af9"/>
              <w:numPr>
                <w:ilvl w:val="0"/>
                <w:numId w:val="29"/>
              </w:numPr>
              <w:ind w:leftChars="0"/>
              <w:rPr>
                <w:ins w:id="10794" w:author="st1" w:date="2021-04-20T17:13:00Z"/>
                <w:rFonts w:ascii="標楷體" w:eastAsia="標楷體" w:hAnsi="標楷體"/>
              </w:rPr>
              <w:pPrChange w:id="10795" w:author="st1" w:date="2021-04-20T17:13:00Z">
                <w:pPr>
                  <w:pStyle w:val="af9"/>
                  <w:numPr>
                    <w:numId w:val="27"/>
                  </w:numPr>
                  <w:ind w:leftChars="0" w:hanging="480"/>
                </w:pPr>
              </w:pPrChange>
            </w:pPr>
            <w:ins w:id="10796" w:author="st1" w:date="2021-04-20T17:13:00Z">
              <w:r w:rsidRPr="00AC19CB">
                <w:rPr>
                  <w:rFonts w:ascii="標楷體" w:eastAsia="標楷體" w:hAnsi="標楷體" w:hint="eastAsia"/>
                </w:rPr>
                <w:t>下方資料撥款序號不可為</w:t>
              </w:r>
              <w:r w:rsidRPr="00AC19CB">
                <w:rPr>
                  <w:rFonts w:ascii="標楷體" w:eastAsia="標楷體" w:hAnsi="標楷體"/>
                </w:rPr>
                <w:t>000</w:t>
              </w:r>
            </w:ins>
          </w:p>
          <w:p w14:paraId="64C3332F" w14:textId="77777777" w:rsidR="00AC19CB" w:rsidRPr="00AC19CB" w:rsidRDefault="00AC19CB">
            <w:pPr>
              <w:pStyle w:val="af9"/>
              <w:numPr>
                <w:ilvl w:val="0"/>
                <w:numId w:val="29"/>
              </w:numPr>
              <w:ind w:leftChars="0"/>
              <w:rPr>
                <w:ins w:id="10797" w:author="st1" w:date="2021-04-20T17:13:00Z"/>
                <w:rFonts w:ascii="標楷體" w:eastAsia="標楷體" w:hAnsi="標楷體"/>
              </w:rPr>
              <w:pPrChange w:id="10798" w:author="st1" w:date="2021-04-20T17:13:00Z">
                <w:pPr>
                  <w:pStyle w:val="af9"/>
                  <w:numPr>
                    <w:numId w:val="27"/>
                  </w:numPr>
                  <w:ind w:leftChars="0" w:hanging="480"/>
                </w:pPr>
              </w:pPrChange>
            </w:pPr>
            <w:ins w:id="10799" w:author="st1" w:date="2021-04-20T17:13:00Z">
              <w:r w:rsidRPr="00AC19CB">
                <w:rPr>
                  <w:rFonts w:ascii="標楷體" w:eastAsia="標楷體" w:hAnsi="標楷體" w:hint="eastAsia"/>
                </w:rPr>
                <w:t>一定會有房貸專員</w:t>
              </w:r>
            </w:ins>
          </w:p>
          <w:p w14:paraId="6C7558C2" w14:textId="6E054AA5" w:rsidR="00AC19CB" w:rsidRPr="00AC19CB" w:rsidRDefault="00AC19CB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  <w:rPrChange w:id="10800" w:author="st1" w:date="2021-04-20T17:17:00Z">
                  <w:rPr/>
                </w:rPrChange>
              </w:rPr>
              <w:pPrChange w:id="10801" w:author="st1" w:date="2021-04-20T17:13:00Z">
                <w:pPr/>
              </w:pPrChange>
            </w:pPr>
            <w:ins w:id="10802" w:author="st1" w:date="2021-04-20T17:13:00Z">
              <w:r w:rsidRPr="00AC19CB">
                <w:rPr>
                  <w:rFonts w:ascii="標楷體" w:eastAsia="標楷體" w:hAnsi="標楷體" w:hint="eastAsia"/>
                </w:rPr>
                <w:t>這裡不會有追回業績的情況</w:t>
              </w:r>
              <w:r w:rsidRPr="00AC19CB">
                <w:rPr>
                  <w:rFonts w:ascii="標楷體" w:eastAsia="標楷體" w:hAnsi="標楷體"/>
                </w:rPr>
                <w:t>,故[換算業績][業務報酬][業績金額]-&gt;不會有負值</w:t>
              </w:r>
            </w:ins>
          </w:p>
        </w:tc>
      </w:tr>
      <w:tr w:rsidR="00AC19CB" w:rsidRPr="00AF1A82" w14:paraId="12CD3743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807A9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EB028A" w14:textId="2D98DF9B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proofErr w:type="spellStart"/>
            <w:ins w:id="10803" w:author="st1" w:date="2021-04-20T17:13:00Z">
              <w:r w:rsidRPr="00AC19CB">
                <w:rPr>
                  <w:rFonts w:ascii="標楷體" w:eastAsia="標楷體" w:hAnsi="標楷體"/>
                </w:rPr>
                <w:t>PfBsDetail</w:t>
              </w:r>
            </w:ins>
            <w:proofErr w:type="spellEnd"/>
          </w:p>
        </w:tc>
      </w:tr>
      <w:tr w:rsidR="00AC19CB" w:rsidRPr="00AF1A82" w14:paraId="4454407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CDB19F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240804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</w:p>
        </w:tc>
      </w:tr>
    </w:tbl>
    <w:p w14:paraId="6F3A0C3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0F384E8" w14:textId="77777777" w:rsidR="00B30FC5" w:rsidRPr="0091695D" w:rsidRDefault="00B30FC5" w:rsidP="00887594">
      <w:pPr>
        <w:pStyle w:val="1"/>
        <w:numPr>
          <w:ilvl w:val="0"/>
          <w:numId w:val="9"/>
        </w:numPr>
        <w:ind w:left="1418"/>
      </w:pPr>
      <w:r w:rsidRPr="0091695D">
        <w:t>UI畫面</w:t>
      </w:r>
    </w:p>
    <w:p w14:paraId="393E738D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2BE3B5B3" w14:textId="28ABB77C" w:rsidR="00B30FC5" w:rsidRPr="00AF1A82" w:rsidRDefault="00CC437F" w:rsidP="00B30FC5">
      <w:pPr>
        <w:rPr>
          <w:rFonts w:ascii="標楷體" w:eastAsia="標楷體" w:hAnsi="標楷體"/>
        </w:rPr>
      </w:pPr>
      <w:del w:id="10804" w:author="st1" w:date="2021-04-20T17:54:00Z">
        <w:r w:rsidDel="004A48C3">
          <w:rPr>
            <w:noProof/>
          </w:rPr>
          <w:drawing>
            <wp:inline distT="0" distB="0" distL="0" distR="0" wp14:anchorId="143068AF" wp14:editId="5F4BDBB0">
              <wp:extent cx="6479540" cy="2969895"/>
              <wp:effectExtent l="0" t="0" r="0" b="1905"/>
              <wp:docPr id="92" name="圖片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69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805" w:author="st1" w:date="2021-04-20T17:54:00Z">
        <w:r w:rsidR="004A48C3" w:rsidRPr="004A48C3">
          <w:rPr>
            <w:noProof/>
          </w:rPr>
          <w:t xml:space="preserve"> </w:t>
        </w:r>
        <w:r w:rsidR="004A48C3" w:rsidRPr="004A48C3">
          <w:rPr>
            <w:rFonts w:ascii="標楷體" w:eastAsia="標楷體" w:hAnsi="標楷體"/>
            <w:noProof/>
          </w:rPr>
          <w:drawing>
            <wp:inline distT="0" distB="0" distL="0" distR="0" wp14:anchorId="5D9A2A07" wp14:editId="4C5A03A9">
              <wp:extent cx="6479540" cy="2169160"/>
              <wp:effectExtent l="0" t="0" r="0" b="2540"/>
              <wp:docPr id="117" name="圖片 1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169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BE66D2" w14:textId="77777777" w:rsidR="00B30FC5" w:rsidRPr="0091695D" w:rsidRDefault="0002437F" w:rsidP="00887594">
      <w:pPr>
        <w:pStyle w:val="1"/>
        <w:numPr>
          <w:ilvl w:val="0"/>
          <w:numId w:val="9"/>
        </w:numPr>
        <w:ind w:left="1418"/>
      </w:pPr>
      <w:r w:rsidRPr="0091695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0806" w:author="88692" w:date="2020-06-19T15:57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696"/>
        <w:gridCol w:w="1670"/>
        <w:gridCol w:w="2016"/>
        <w:gridCol w:w="837"/>
        <w:gridCol w:w="1040"/>
        <w:gridCol w:w="636"/>
        <w:gridCol w:w="670"/>
        <w:gridCol w:w="2855"/>
        <w:tblGridChange w:id="10807">
          <w:tblGrid>
            <w:gridCol w:w="456"/>
            <w:gridCol w:w="240"/>
            <w:gridCol w:w="1494"/>
            <w:gridCol w:w="176"/>
            <w:gridCol w:w="1840"/>
            <w:gridCol w:w="176"/>
            <w:gridCol w:w="681"/>
            <w:gridCol w:w="156"/>
            <w:gridCol w:w="914"/>
            <w:gridCol w:w="126"/>
            <w:gridCol w:w="519"/>
            <w:gridCol w:w="117"/>
            <w:gridCol w:w="558"/>
            <w:gridCol w:w="112"/>
            <w:gridCol w:w="2855"/>
          </w:tblGrid>
        </w:tblGridChange>
      </w:tblGrid>
      <w:tr w:rsidR="00560299" w:rsidRPr="00AF1A82" w14:paraId="2EF48C37" w14:textId="77777777" w:rsidTr="0028376E">
        <w:trPr>
          <w:trHeight w:val="388"/>
          <w:jc w:val="center"/>
          <w:trPrChange w:id="10808" w:author="88692" w:date="2020-06-19T15:57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PrChange w:id="10809" w:author="88692" w:date="2020-06-19T15:57:00Z">
              <w:tcPr>
                <w:tcW w:w="456" w:type="dxa"/>
                <w:vMerge w:val="restart"/>
              </w:tcPr>
            </w:tcPrChange>
          </w:tcPr>
          <w:p w14:paraId="787B7B79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4" w:type="dxa"/>
            <w:vMerge w:val="restart"/>
            <w:tcPrChange w:id="10810" w:author="88692" w:date="2020-06-19T15:57:00Z">
              <w:tcPr>
                <w:tcW w:w="2019" w:type="dxa"/>
                <w:gridSpan w:val="2"/>
                <w:vMerge w:val="restart"/>
              </w:tcPr>
            </w:tcPrChange>
          </w:tcPr>
          <w:p w14:paraId="343CD475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63" w:type="dxa"/>
            <w:gridSpan w:val="5"/>
            <w:tcPrChange w:id="10811" w:author="88692" w:date="2020-06-19T15:57:00Z">
              <w:tcPr>
                <w:tcW w:w="4473" w:type="dxa"/>
                <w:gridSpan w:val="10"/>
              </w:tcPr>
            </w:tcPrChange>
          </w:tcPr>
          <w:p w14:paraId="1CAF5DF4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67" w:type="dxa"/>
            <w:vMerge w:val="restart"/>
            <w:tcPrChange w:id="10812" w:author="88692" w:date="2020-06-19T15:57:00Z">
              <w:tcPr>
                <w:tcW w:w="3472" w:type="dxa"/>
                <w:gridSpan w:val="2"/>
                <w:vMerge w:val="restart"/>
              </w:tcPr>
            </w:tcPrChange>
          </w:tcPr>
          <w:p w14:paraId="0EB41E21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8376E" w:rsidRPr="00AF1A82" w14:paraId="18B5FCEA" w14:textId="77777777" w:rsidTr="0028376E">
        <w:trPr>
          <w:trHeight w:val="244"/>
          <w:jc w:val="center"/>
          <w:trPrChange w:id="10813" w:author="88692" w:date="2020-06-19T15:57:00Z">
            <w:trPr>
              <w:trHeight w:val="244"/>
              <w:jc w:val="center"/>
            </w:trPr>
          </w:trPrChange>
        </w:trPr>
        <w:tc>
          <w:tcPr>
            <w:tcW w:w="456" w:type="dxa"/>
            <w:vMerge/>
            <w:tcPrChange w:id="10814" w:author="88692" w:date="2020-06-19T15:57:00Z">
              <w:tcPr>
                <w:tcW w:w="456" w:type="dxa"/>
                <w:vMerge/>
              </w:tcPr>
            </w:tcPrChange>
          </w:tcPr>
          <w:p w14:paraId="76B3E49B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34" w:type="dxa"/>
            <w:vMerge/>
            <w:tcPrChange w:id="10815" w:author="88692" w:date="2020-06-19T15:57:00Z">
              <w:tcPr>
                <w:tcW w:w="2019" w:type="dxa"/>
                <w:gridSpan w:val="2"/>
                <w:vMerge/>
              </w:tcPr>
            </w:tcPrChange>
          </w:tcPr>
          <w:p w14:paraId="6E560B36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2016" w:type="dxa"/>
            <w:tcPrChange w:id="10816" w:author="88692" w:date="2020-06-19T15:57:00Z">
              <w:tcPr>
                <w:tcW w:w="936" w:type="dxa"/>
                <w:gridSpan w:val="2"/>
              </w:tcPr>
            </w:tcPrChange>
          </w:tcPr>
          <w:p w14:paraId="75F90F06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57" w:type="dxa"/>
            <w:tcPrChange w:id="10817" w:author="88692" w:date="2020-06-19T15:57:00Z">
              <w:tcPr>
                <w:tcW w:w="946" w:type="dxa"/>
                <w:gridSpan w:val="2"/>
              </w:tcPr>
            </w:tcPrChange>
          </w:tcPr>
          <w:p w14:paraId="6EC2557C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70" w:type="dxa"/>
            <w:tcPrChange w:id="10818" w:author="88692" w:date="2020-06-19T15:57:00Z">
              <w:tcPr>
                <w:tcW w:w="1207" w:type="dxa"/>
                <w:gridSpan w:val="2"/>
              </w:tcPr>
            </w:tcPrChange>
          </w:tcPr>
          <w:p w14:paraId="30565D13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5" w:type="dxa"/>
            <w:tcPrChange w:id="10819" w:author="88692" w:date="2020-06-19T15:57:00Z">
              <w:tcPr>
                <w:tcW w:w="687" w:type="dxa"/>
                <w:gridSpan w:val="2"/>
              </w:tcPr>
            </w:tcPrChange>
          </w:tcPr>
          <w:p w14:paraId="7C3D7272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75" w:type="dxa"/>
            <w:tcPrChange w:id="10820" w:author="88692" w:date="2020-06-19T15:57:00Z">
              <w:tcPr>
                <w:tcW w:w="697" w:type="dxa"/>
                <w:gridSpan w:val="2"/>
              </w:tcPr>
            </w:tcPrChange>
          </w:tcPr>
          <w:p w14:paraId="5C5C89BB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67" w:type="dxa"/>
            <w:vMerge/>
            <w:tcPrChange w:id="10821" w:author="88692" w:date="2020-06-19T15:57:00Z">
              <w:tcPr>
                <w:tcW w:w="3472" w:type="dxa"/>
                <w:gridSpan w:val="2"/>
                <w:vMerge/>
              </w:tcPr>
            </w:tcPrChange>
          </w:tcPr>
          <w:p w14:paraId="651CB0C2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</w:tr>
      <w:tr w:rsidR="0028376E" w:rsidRPr="00AF1A82" w14:paraId="657552E6" w14:textId="77777777" w:rsidTr="0028376E">
        <w:trPr>
          <w:trHeight w:val="244"/>
          <w:jc w:val="center"/>
          <w:trPrChange w:id="10822" w:author="88692" w:date="2020-06-19T15:57:00Z">
            <w:trPr>
              <w:trHeight w:val="244"/>
              <w:jc w:val="center"/>
            </w:trPr>
          </w:trPrChange>
        </w:trPr>
        <w:tc>
          <w:tcPr>
            <w:tcW w:w="456" w:type="dxa"/>
            <w:tcPrChange w:id="10823" w:author="88692" w:date="2020-06-19T15:57:00Z">
              <w:tcPr>
                <w:tcW w:w="456" w:type="dxa"/>
              </w:tcPr>
            </w:tcPrChange>
          </w:tcPr>
          <w:p w14:paraId="18B448D8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4" w:type="dxa"/>
            <w:tcPrChange w:id="10824" w:author="88692" w:date="2020-06-19T15:57:00Z">
              <w:tcPr>
                <w:tcW w:w="2019" w:type="dxa"/>
                <w:gridSpan w:val="2"/>
              </w:tcPr>
            </w:tcPrChange>
          </w:tcPr>
          <w:p w14:paraId="575B43E9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2016" w:type="dxa"/>
            <w:tcPrChange w:id="10825" w:author="88692" w:date="2020-06-19T15:57:00Z">
              <w:tcPr>
                <w:tcW w:w="936" w:type="dxa"/>
                <w:gridSpan w:val="2"/>
              </w:tcPr>
            </w:tcPrChange>
          </w:tcPr>
          <w:p w14:paraId="63491962" w14:textId="0B3E0A53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</w:t>
            </w:r>
            <w:del w:id="10826" w:author="88692" w:date="2020-06-19T15:55:00Z">
              <w:r w:rsidRPr="00AF1A82" w:rsidDel="0028376E">
                <w:rPr>
                  <w:rFonts w:ascii="標楷體" w:eastAsia="標楷體" w:hAnsi="標楷體" w:hint="eastAsia"/>
                </w:rPr>
                <w:delText>0</w:delText>
              </w:r>
            </w:del>
            <w:r w:rsidRPr="00AF1A82">
              <w:rPr>
                <w:rFonts w:ascii="標楷體" w:eastAsia="標楷體" w:hAnsi="標楷體" w:hint="eastAsia"/>
              </w:rPr>
              <w:t>7)</w:t>
            </w:r>
            <w:ins w:id="10827" w:author="88692" w:date="2020-06-19T15:55:00Z">
              <w:r w:rsidR="0028376E">
                <w:rPr>
                  <w:rFonts w:ascii="標楷體" w:eastAsia="標楷體" w:hAnsi="標楷體"/>
                </w:rPr>
                <w:t>-9(3)-9</w:t>
              </w:r>
              <w:r w:rsidR="0028376E">
                <w:rPr>
                  <w:rFonts w:ascii="標楷體" w:eastAsia="標楷體" w:hAnsi="標楷體" w:hint="eastAsia"/>
                </w:rPr>
                <w:t>(</w:t>
              </w:r>
              <w:r w:rsidR="0028376E">
                <w:rPr>
                  <w:rFonts w:ascii="標楷體" w:eastAsia="標楷體" w:hAnsi="標楷體"/>
                </w:rPr>
                <w:t>3)</w:t>
              </w:r>
            </w:ins>
          </w:p>
        </w:tc>
        <w:tc>
          <w:tcPr>
            <w:tcW w:w="857" w:type="dxa"/>
            <w:tcPrChange w:id="10828" w:author="88692" w:date="2020-06-19T15:57:00Z">
              <w:tcPr>
                <w:tcW w:w="946" w:type="dxa"/>
                <w:gridSpan w:val="2"/>
              </w:tcPr>
            </w:tcPrChange>
          </w:tcPr>
          <w:p w14:paraId="065FB958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829" w:author="88692" w:date="2020-06-19T15:57:00Z">
              <w:tcPr>
                <w:tcW w:w="1207" w:type="dxa"/>
                <w:gridSpan w:val="2"/>
              </w:tcPr>
            </w:tcPrChange>
          </w:tcPr>
          <w:p w14:paraId="2156184C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830" w:author="88692" w:date="2020-06-19T15:57:00Z">
              <w:tcPr>
                <w:tcW w:w="687" w:type="dxa"/>
                <w:gridSpan w:val="2"/>
              </w:tcPr>
            </w:tcPrChange>
          </w:tcPr>
          <w:p w14:paraId="7EEEDF57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831" w:author="88692" w:date="2020-06-19T15:57:00Z">
              <w:tcPr>
                <w:tcW w:w="697" w:type="dxa"/>
                <w:gridSpan w:val="2"/>
              </w:tcPr>
            </w:tcPrChange>
          </w:tcPr>
          <w:p w14:paraId="2CFB149A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832" w:author="88692" w:date="2020-06-19T15:57:00Z">
              <w:tcPr>
                <w:tcW w:w="3472" w:type="dxa"/>
                <w:gridSpan w:val="2"/>
              </w:tcPr>
            </w:tcPrChange>
          </w:tcPr>
          <w:p w14:paraId="5F5FB83A" w14:textId="77777777" w:rsidR="00912148" w:rsidRDefault="00FB4093" w:rsidP="00912148">
            <w:pPr>
              <w:rPr>
                <w:ins w:id="10833" w:author="88692" w:date="2020-06-19T15:56:00Z"/>
                <w:rFonts w:ascii="標楷體" w:eastAsia="標楷體" w:hAnsi="標楷體"/>
              </w:rPr>
            </w:pPr>
            <w:r w:rsidRPr="00FB4093">
              <w:rPr>
                <w:rFonts w:ascii="標楷體" w:eastAsia="標楷體" w:hAnsi="標楷體" w:hint="eastAsia"/>
              </w:rPr>
              <w:t>不必輸入，自動顯示</w:t>
            </w:r>
          </w:p>
          <w:p w14:paraId="3752257F" w14:textId="3B0E55D1" w:rsidR="0028376E" w:rsidRPr="00AF1A82" w:rsidRDefault="0028376E" w:rsidP="00912148">
            <w:pPr>
              <w:rPr>
                <w:rFonts w:ascii="標楷體" w:eastAsia="標楷體" w:hAnsi="標楷體"/>
              </w:rPr>
            </w:pPr>
            <w:ins w:id="10834" w:author="88692" w:date="2020-06-19T15:57:00Z">
              <w:r w:rsidRPr="0028376E">
                <w:rPr>
                  <w:rFonts w:ascii="標楷體" w:eastAsia="標楷體" w:hAnsi="標楷體" w:hint="eastAsia"/>
                </w:rPr>
                <w:t>戶號-額度編號-撥款序號</w:t>
              </w:r>
            </w:ins>
          </w:p>
        </w:tc>
      </w:tr>
      <w:tr w:rsidR="0028376E" w:rsidRPr="00AF1A82" w:rsidDel="0028376E" w14:paraId="030D5F96" w14:textId="038F3F25" w:rsidTr="0028376E">
        <w:trPr>
          <w:trHeight w:val="291"/>
          <w:jc w:val="center"/>
          <w:del w:id="10835" w:author="88692" w:date="2020-06-19T15:57:00Z"/>
          <w:trPrChange w:id="10836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837" w:author="88692" w:date="2020-06-19T15:57:00Z">
              <w:tcPr>
                <w:tcW w:w="456" w:type="dxa"/>
              </w:tcPr>
            </w:tcPrChange>
          </w:tcPr>
          <w:p w14:paraId="60FA329F" w14:textId="0885C09F" w:rsidR="00AE5F81" w:rsidRPr="00AF1A82" w:rsidDel="0028376E" w:rsidRDefault="00AE5F81" w:rsidP="00AE5F81">
            <w:pPr>
              <w:rPr>
                <w:del w:id="10838" w:author="88692" w:date="2020-06-19T15:57:00Z"/>
                <w:rFonts w:ascii="標楷體" w:eastAsia="標楷體" w:hAnsi="標楷體"/>
              </w:rPr>
            </w:pPr>
            <w:del w:id="10839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1734" w:type="dxa"/>
            <w:tcPrChange w:id="10840" w:author="88692" w:date="2020-06-19T15:57:00Z">
              <w:tcPr>
                <w:tcW w:w="2019" w:type="dxa"/>
                <w:gridSpan w:val="2"/>
              </w:tcPr>
            </w:tcPrChange>
          </w:tcPr>
          <w:p w14:paraId="7974DB45" w14:textId="156A86D7" w:rsidR="00AE5F81" w:rsidRPr="00AF1A82" w:rsidDel="0028376E" w:rsidRDefault="00AE5F81" w:rsidP="00AE5F81">
            <w:pPr>
              <w:rPr>
                <w:del w:id="10841" w:author="88692" w:date="2020-06-19T15:57:00Z"/>
                <w:rFonts w:ascii="標楷體" w:eastAsia="標楷體" w:hAnsi="標楷體"/>
              </w:rPr>
            </w:pPr>
            <w:del w:id="10842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額度編號</w:delText>
              </w:r>
            </w:del>
          </w:p>
        </w:tc>
        <w:tc>
          <w:tcPr>
            <w:tcW w:w="2016" w:type="dxa"/>
            <w:tcPrChange w:id="10843" w:author="88692" w:date="2020-06-19T15:57:00Z">
              <w:tcPr>
                <w:tcW w:w="936" w:type="dxa"/>
                <w:gridSpan w:val="2"/>
              </w:tcPr>
            </w:tcPrChange>
          </w:tcPr>
          <w:p w14:paraId="130CDA49" w14:textId="0ACC1BAC" w:rsidR="00AE5F81" w:rsidRPr="00AF1A82" w:rsidDel="0028376E" w:rsidRDefault="00AE5F81" w:rsidP="00AE5F81">
            <w:pPr>
              <w:rPr>
                <w:del w:id="10844" w:author="88692" w:date="2020-06-19T15:57:00Z"/>
                <w:rFonts w:ascii="標楷體" w:eastAsia="標楷體" w:hAnsi="標楷體"/>
              </w:rPr>
            </w:pPr>
            <w:del w:id="10845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9</w:delText>
              </w:r>
              <w:r w:rsidDel="0028376E">
                <w:rPr>
                  <w:rFonts w:ascii="標楷體" w:eastAsia="標楷體" w:hAnsi="標楷體"/>
                </w:rPr>
                <w:delText>(3)</w:delText>
              </w:r>
            </w:del>
          </w:p>
        </w:tc>
        <w:tc>
          <w:tcPr>
            <w:tcW w:w="857" w:type="dxa"/>
            <w:tcPrChange w:id="10846" w:author="88692" w:date="2020-06-19T15:57:00Z">
              <w:tcPr>
                <w:tcW w:w="946" w:type="dxa"/>
                <w:gridSpan w:val="2"/>
              </w:tcPr>
            </w:tcPrChange>
          </w:tcPr>
          <w:p w14:paraId="6F1ECB81" w14:textId="534E3CAC" w:rsidR="00AE5F81" w:rsidRPr="00AF1A82" w:rsidDel="0028376E" w:rsidRDefault="00AE5F81" w:rsidP="00AE5F81">
            <w:pPr>
              <w:rPr>
                <w:del w:id="10847" w:author="88692" w:date="2020-06-19T15:57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848" w:author="88692" w:date="2020-06-19T15:57:00Z">
              <w:tcPr>
                <w:tcW w:w="1207" w:type="dxa"/>
                <w:gridSpan w:val="2"/>
              </w:tcPr>
            </w:tcPrChange>
          </w:tcPr>
          <w:p w14:paraId="0B71FB6B" w14:textId="7B7A6C3F" w:rsidR="00AE5F81" w:rsidRPr="00AF1A82" w:rsidDel="0028376E" w:rsidRDefault="00AE5F81" w:rsidP="00AE5F81">
            <w:pPr>
              <w:rPr>
                <w:del w:id="10849" w:author="88692" w:date="2020-06-19T15:57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850" w:author="88692" w:date="2020-06-19T15:57:00Z">
              <w:tcPr>
                <w:tcW w:w="687" w:type="dxa"/>
                <w:gridSpan w:val="2"/>
              </w:tcPr>
            </w:tcPrChange>
          </w:tcPr>
          <w:p w14:paraId="2EC6EC8C" w14:textId="22979DF5" w:rsidR="00AE5F81" w:rsidRPr="00AF1A82" w:rsidDel="0028376E" w:rsidRDefault="00AE5F81" w:rsidP="00AE5F81">
            <w:pPr>
              <w:rPr>
                <w:del w:id="10851" w:author="88692" w:date="2020-06-19T15:57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852" w:author="88692" w:date="2020-06-19T15:57:00Z">
              <w:tcPr>
                <w:tcW w:w="697" w:type="dxa"/>
                <w:gridSpan w:val="2"/>
              </w:tcPr>
            </w:tcPrChange>
          </w:tcPr>
          <w:p w14:paraId="206D84F0" w14:textId="2D93773A" w:rsidR="00AE5F81" w:rsidRPr="00AF1A82" w:rsidDel="0028376E" w:rsidRDefault="00AE5F81" w:rsidP="00AE5F81">
            <w:pPr>
              <w:rPr>
                <w:del w:id="10853" w:author="88692" w:date="2020-06-19T15:57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854" w:author="88692" w:date="2020-06-19T15:57:00Z">
              <w:tcPr>
                <w:tcW w:w="3472" w:type="dxa"/>
                <w:gridSpan w:val="2"/>
              </w:tcPr>
            </w:tcPrChange>
          </w:tcPr>
          <w:p w14:paraId="2491A901" w14:textId="1461B5FC" w:rsidR="00AE5F81" w:rsidDel="0028376E" w:rsidRDefault="00AE5F81" w:rsidP="00AE5F81">
            <w:pPr>
              <w:rPr>
                <w:del w:id="10855" w:author="88692" w:date="2020-06-19T15:57:00Z"/>
              </w:rPr>
            </w:pPr>
            <w:del w:id="10856" w:author="88692" w:date="2020-06-19T15:57:00Z">
              <w:r w:rsidRPr="006043B0" w:rsidDel="0028376E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28376E" w:rsidRPr="00AF1A82" w:rsidDel="0028376E" w14:paraId="0C7926D5" w14:textId="133D0000" w:rsidTr="0028376E">
        <w:trPr>
          <w:trHeight w:val="291"/>
          <w:jc w:val="center"/>
          <w:del w:id="10857" w:author="88692" w:date="2020-06-19T15:57:00Z"/>
          <w:trPrChange w:id="10858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859" w:author="88692" w:date="2020-06-19T15:57:00Z">
              <w:tcPr>
                <w:tcW w:w="456" w:type="dxa"/>
              </w:tcPr>
            </w:tcPrChange>
          </w:tcPr>
          <w:p w14:paraId="3318B743" w14:textId="343F4333" w:rsidR="00AE5F81" w:rsidRPr="00AF1A82" w:rsidDel="0028376E" w:rsidRDefault="00AE5F81" w:rsidP="00AE5F81">
            <w:pPr>
              <w:rPr>
                <w:del w:id="10860" w:author="88692" w:date="2020-06-19T15:57:00Z"/>
                <w:rFonts w:ascii="標楷體" w:eastAsia="標楷體" w:hAnsi="標楷體"/>
              </w:rPr>
            </w:pPr>
            <w:del w:id="10861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3</w:delText>
              </w:r>
            </w:del>
          </w:p>
        </w:tc>
        <w:tc>
          <w:tcPr>
            <w:tcW w:w="1734" w:type="dxa"/>
            <w:tcPrChange w:id="10862" w:author="88692" w:date="2020-06-19T15:57:00Z">
              <w:tcPr>
                <w:tcW w:w="2019" w:type="dxa"/>
                <w:gridSpan w:val="2"/>
              </w:tcPr>
            </w:tcPrChange>
          </w:tcPr>
          <w:p w14:paraId="563B60E7" w14:textId="313B61A7" w:rsidR="00AE5F81" w:rsidRPr="00AF1A82" w:rsidDel="0028376E" w:rsidRDefault="00AE5F81" w:rsidP="00AE5F81">
            <w:pPr>
              <w:rPr>
                <w:del w:id="10863" w:author="88692" w:date="2020-06-19T15:57:00Z"/>
                <w:rFonts w:ascii="標楷體" w:eastAsia="標楷體" w:hAnsi="標楷體"/>
              </w:rPr>
            </w:pPr>
            <w:del w:id="10864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撥款序號</w:delText>
              </w:r>
            </w:del>
          </w:p>
        </w:tc>
        <w:tc>
          <w:tcPr>
            <w:tcW w:w="2016" w:type="dxa"/>
            <w:tcPrChange w:id="10865" w:author="88692" w:date="2020-06-19T15:57:00Z">
              <w:tcPr>
                <w:tcW w:w="936" w:type="dxa"/>
                <w:gridSpan w:val="2"/>
              </w:tcPr>
            </w:tcPrChange>
          </w:tcPr>
          <w:p w14:paraId="3F016D69" w14:textId="07579F61" w:rsidR="00AE5F81" w:rsidRPr="00AF1A82" w:rsidDel="0028376E" w:rsidRDefault="00AE5F81" w:rsidP="00AE5F81">
            <w:pPr>
              <w:rPr>
                <w:del w:id="10866" w:author="88692" w:date="2020-06-19T15:57:00Z"/>
                <w:rFonts w:ascii="標楷體" w:eastAsia="標楷體" w:hAnsi="標楷體"/>
              </w:rPr>
            </w:pPr>
            <w:del w:id="10867" w:author="88692" w:date="2020-06-19T15:57:00Z">
              <w:r w:rsidRPr="00AF1A82" w:rsidDel="0028376E">
                <w:rPr>
                  <w:rFonts w:ascii="標楷體" w:eastAsia="標楷體" w:hAnsi="標楷體" w:hint="eastAsia"/>
                </w:rPr>
                <w:delText>9</w:delText>
              </w:r>
              <w:r w:rsidRPr="00912148" w:rsidDel="0028376E">
                <w:rPr>
                  <w:rFonts w:ascii="標楷體" w:eastAsia="標楷體" w:hAnsi="標楷體"/>
                </w:rPr>
                <w:delText>(3)</w:delText>
              </w:r>
            </w:del>
          </w:p>
        </w:tc>
        <w:tc>
          <w:tcPr>
            <w:tcW w:w="857" w:type="dxa"/>
            <w:tcPrChange w:id="10868" w:author="88692" w:date="2020-06-19T15:57:00Z">
              <w:tcPr>
                <w:tcW w:w="946" w:type="dxa"/>
                <w:gridSpan w:val="2"/>
              </w:tcPr>
            </w:tcPrChange>
          </w:tcPr>
          <w:p w14:paraId="34CF39C6" w14:textId="4789F779" w:rsidR="00AE5F81" w:rsidRPr="00AF1A82" w:rsidDel="0028376E" w:rsidRDefault="00AE5F81" w:rsidP="00AE5F81">
            <w:pPr>
              <w:rPr>
                <w:del w:id="10869" w:author="88692" w:date="2020-06-19T15:57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870" w:author="88692" w:date="2020-06-19T15:57:00Z">
              <w:tcPr>
                <w:tcW w:w="1207" w:type="dxa"/>
                <w:gridSpan w:val="2"/>
              </w:tcPr>
            </w:tcPrChange>
          </w:tcPr>
          <w:p w14:paraId="0CE83899" w14:textId="12E7AF62" w:rsidR="00AE5F81" w:rsidRPr="00AF1A82" w:rsidDel="0028376E" w:rsidRDefault="00AE5F81" w:rsidP="00AE5F81">
            <w:pPr>
              <w:rPr>
                <w:del w:id="10871" w:author="88692" w:date="2020-06-19T15:57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872" w:author="88692" w:date="2020-06-19T15:57:00Z">
              <w:tcPr>
                <w:tcW w:w="687" w:type="dxa"/>
                <w:gridSpan w:val="2"/>
              </w:tcPr>
            </w:tcPrChange>
          </w:tcPr>
          <w:p w14:paraId="43D00CFD" w14:textId="5D3FEE95" w:rsidR="00AE5F81" w:rsidRPr="00AF1A82" w:rsidDel="0028376E" w:rsidRDefault="00AE5F81" w:rsidP="00AE5F81">
            <w:pPr>
              <w:rPr>
                <w:del w:id="10873" w:author="88692" w:date="2020-06-19T15:57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874" w:author="88692" w:date="2020-06-19T15:57:00Z">
              <w:tcPr>
                <w:tcW w:w="697" w:type="dxa"/>
                <w:gridSpan w:val="2"/>
              </w:tcPr>
            </w:tcPrChange>
          </w:tcPr>
          <w:p w14:paraId="1F8F23B9" w14:textId="78B0BBDE" w:rsidR="00AE5F81" w:rsidRPr="00AF1A82" w:rsidDel="0028376E" w:rsidRDefault="00AE5F81" w:rsidP="00AE5F81">
            <w:pPr>
              <w:rPr>
                <w:del w:id="10875" w:author="88692" w:date="2020-06-19T15:57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876" w:author="88692" w:date="2020-06-19T15:57:00Z">
              <w:tcPr>
                <w:tcW w:w="3472" w:type="dxa"/>
                <w:gridSpan w:val="2"/>
              </w:tcPr>
            </w:tcPrChange>
          </w:tcPr>
          <w:p w14:paraId="515A3391" w14:textId="195955CB" w:rsidR="00AE5F81" w:rsidDel="0028376E" w:rsidRDefault="00AE5F81" w:rsidP="00AE5F81">
            <w:pPr>
              <w:rPr>
                <w:del w:id="10877" w:author="88692" w:date="2020-06-19T15:57:00Z"/>
              </w:rPr>
            </w:pPr>
            <w:del w:id="10878" w:author="88692" w:date="2020-06-19T15:57:00Z">
              <w:r w:rsidRPr="006043B0" w:rsidDel="0028376E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28376E" w:rsidRPr="00AF1A82" w14:paraId="04A8FC82" w14:textId="77777777" w:rsidTr="0028376E">
        <w:trPr>
          <w:trHeight w:val="291"/>
          <w:jc w:val="center"/>
          <w:trPrChange w:id="10879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880" w:author="88692" w:date="2020-06-19T15:57:00Z">
              <w:tcPr>
                <w:tcW w:w="456" w:type="dxa"/>
              </w:tcPr>
            </w:tcPrChange>
          </w:tcPr>
          <w:p w14:paraId="1ED37519" w14:textId="0E1AD60A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ins w:id="10881" w:author="88692" w:date="2020-06-19T16:16:00Z">
              <w:r>
                <w:rPr>
                  <w:rFonts w:ascii="標楷體" w:eastAsia="標楷體" w:hAnsi="標楷體"/>
                </w:rPr>
                <w:t>2</w:t>
              </w:r>
            </w:ins>
            <w:del w:id="10882" w:author="88692" w:date="2020-06-19T16:16:00Z">
              <w:r w:rsidR="00AE5F81" w:rsidRPr="00AF1A82" w:rsidDel="0059603F">
                <w:rPr>
                  <w:rFonts w:ascii="標楷體" w:eastAsia="標楷體" w:hAnsi="標楷體" w:hint="eastAsia"/>
                </w:rPr>
                <w:delText>4</w:delText>
              </w:r>
            </w:del>
          </w:p>
        </w:tc>
        <w:tc>
          <w:tcPr>
            <w:tcW w:w="1734" w:type="dxa"/>
            <w:tcPrChange w:id="10883" w:author="88692" w:date="2020-06-19T15:57:00Z">
              <w:tcPr>
                <w:tcW w:w="2019" w:type="dxa"/>
                <w:gridSpan w:val="2"/>
              </w:tcPr>
            </w:tcPrChange>
          </w:tcPr>
          <w:p w14:paraId="31401101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016" w:type="dxa"/>
            <w:tcPrChange w:id="10884" w:author="88692" w:date="2020-06-19T15:57:00Z">
              <w:tcPr>
                <w:tcW w:w="936" w:type="dxa"/>
                <w:gridSpan w:val="2"/>
              </w:tcPr>
            </w:tcPrChange>
          </w:tcPr>
          <w:p w14:paraId="01D933CD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857" w:type="dxa"/>
            <w:tcPrChange w:id="10885" w:author="88692" w:date="2020-06-19T15:57:00Z">
              <w:tcPr>
                <w:tcW w:w="946" w:type="dxa"/>
                <w:gridSpan w:val="2"/>
              </w:tcPr>
            </w:tcPrChange>
          </w:tcPr>
          <w:p w14:paraId="04A4EA30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886" w:author="88692" w:date="2020-06-19T15:57:00Z">
              <w:tcPr>
                <w:tcW w:w="1207" w:type="dxa"/>
                <w:gridSpan w:val="2"/>
              </w:tcPr>
            </w:tcPrChange>
          </w:tcPr>
          <w:p w14:paraId="45B8D515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887" w:author="88692" w:date="2020-06-19T15:57:00Z">
              <w:tcPr>
                <w:tcW w:w="687" w:type="dxa"/>
                <w:gridSpan w:val="2"/>
              </w:tcPr>
            </w:tcPrChange>
          </w:tcPr>
          <w:p w14:paraId="5ED36674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888" w:author="88692" w:date="2020-06-19T15:57:00Z">
              <w:tcPr>
                <w:tcW w:w="697" w:type="dxa"/>
                <w:gridSpan w:val="2"/>
              </w:tcPr>
            </w:tcPrChange>
          </w:tcPr>
          <w:p w14:paraId="6F0E46E8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889" w:author="88692" w:date="2020-06-19T15:57:00Z">
              <w:tcPr>
                <w:tcW w:w="3472" w:type="dxa"/>
                <w:gridSpan w:val="2"/>
              </w:tcPr>
            </w:tcPrChange>
          </w:tcPr>
          <w:p w14:paraId="11C31929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E4EFC2B" w14:textId="77777777" w:rsidTr="0028376E">
        <w:trPr>
          <w:trHeight w:val="291"/>
          <w:jc w:val="center"/>
          <w:trPrChange w:id="10890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891" w:author="88692" w:date="2020-06-19T15:57:00Z">
              <w:tcPr>
                <w:tcW w:w="456" w:type="dxa"/>
              </w:tcPr>
            </w:tcPrChange>
          </w:tcPr>
          <w:p w14:paraId="61EBCD0F" w14:textId="1CCB6910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ins w:id="10892" w:author="88692" w:date="2020-06-19T16:16:00Z">
              <w:r>
                <w:rPr>
                  <w:rFonts w:ascii="標楷體" w:eastAsia="標楷體" w:hAnsi="標楷體"/>
                </w:rPr>
                <w:t>3</w:t>
              </w:r>
            </w:ins>
            <w:del w:id="10893" w:author="88692" w:date="2020-06-19T16:16:00Z">
              <w:r w:rsidR="00AE5F81" w:rsidRPr="00AF1A82" w:rsidDel="0059603F">
                <w:rPr>
                  <w:rFonts w:ascii="標楷體" w:eastAsia="標楷體" w:hAnsi="標楷體" w:hint="eastAsia"/>
                </w:rPr>
                <w:delText>5</w:delText>
              </w:r>
            </w:del>
          </w:p>
        </w:tc>
        <w:tc>
          <w:tcPr>
            <w:tcW w:w="1734" w:type="dxa"/>
            <w:tcPrChange w:id="10894" w:author="88692" w:date="2020-06-19T15:57:00Z">
              <w:tcPr>
                <w:tcW w:w="2019" w:type="dxa"/>
                <w:gridSpan w:val="2"/>
              </w:tcPr>
            </w:tcPrChange>
          </w:tcPr>
          <w:p w14:paraId="2E269D61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16" w:type="dxa"/>
            <w:tcPrChange w:id="10895" w:author="88692" w:date="2020-06-19T15:57:00Z">
              <w:tcPr>
                <w:tcW w:w="936" w:type="dxa"/>
                <w:gridSpan w:val="2"/>
              </w:tcPr>
            </w:tcPrChange>
          </w:tcPr>
          <w:p w14:paraId="1A705F6B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  <w:tcPrChange w:id="10896" w:author="88692" w:date="2020-06-19T15:57:00Z">
              <w:tcPr>
                <w:tcW w:w="946" w:type="dxa"/>
                <w:gridSpan w:val="2"/>
              </w:tcPr>
            </w:tcPrChange>
          </w:tcPr>
          <w:p w14:paraId="640942CB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897" w:author="88692" w:date="2020-06-19T15:57:00Z">
              <w:tcPr>
                <w:tcW w:w="1207" w:type="dxa"/>
                <w:gridSpan w:val="2"/>
              </w:tcPr>
            </w:tcPrChange>
          </w:tcPr>
          <w:p w14:paraId="5254450E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898" w:author="88692" w:date="2020-06-19T15:57:00Z">
              <w:tcPr>
                <w:tcW w:w="687" w:type="dxa"/>
                <w:gridSpan w:val="2"/>
              </w:tcPr>
            </w:tcPrChange>
          </w:tcPr>
          <w:p w14:paraId="05EA05BA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899" w:author="88692" w:date="2020-06-19T15:57:00Z">
              <w:tcPr>
                <w:tcW w:w="697" w:type="dxa"/>
                <w:gridSpan w:val="2"/>
              </w:tcPr>
            </w:tcPrChange>
          </w:tcPr>
          <w:p w14:paraId="7DEA69AA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900" w:author="88692" w:date="2020-06-19T15:57:00Z">
              <w:tcPr>
                <w:tcW w:w="3472" w:type="dxa"/>
                <w:gridSpan w:val="2"/>
              </w:tcPr>
            </w:tcPrChange>
          </w:tcPr>
          <w:p w14:paraId="24E48855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31AD145D" w14:textId="77777777" w:rsidTr="00E26020">
        <w:trPr>
          <w:trHeight w:val="291"/>
          <w:jc w:val="center"/>
          <w:ins w:id="10901" w:author="88692" w:date="2020-06-19T15:59:00Z"/>
        </w:trPr>
        <w:tc>
          <w:tcPr>
            <w:tcW w:w="456" w:type="dxa"/>
          </w:tcPr>
          <w:p w14:paraId="0818D0E0" w14:textId="5EC6AC9D" w:rsidR="0028376E" w:rsidRPr="00AF1A82" w:rsidRDefault="0059603F" w:rsidP="00E26020">
            <w:pPr>
              <w:rPr>
                <w:ins w:id="10902" w:author="88692" w:date="2020-06-19T15:59:00Z"/>
                <w:rFonts w:ascii="標楷體" w:eastAsia="標楷體" w:hAnsi="標楷體"/>
              </w:rPr>
            </w:pPr>
            <w:ins w:id="10903" w:author="88692" w:date="2020-06-19T16:1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734" w:type="dxa"/>
          </w:tcPr>
          <w:p w14:paraId="3B11C81D" w14:textId="77777777" w:rsidR="0028376E" w:rsidRPr="00AF1A82" w:rsidRDefault="0028376E" w:rsidP="00E26020">
            <w:pPr>
              <w:rPr>
                <w:ins w:id="10904" w:author="88692" w:date="2020-06-19T15:59:00Z"/>
                <w:rFonts w:ascii="標楷體" w:eastAsia="標楷體" w:hAnsi="標楷體"/>
              </w:rPr>
            </w:pPr>
            <w:ins w:id="10905" w:author="88692" w:date="2020-06-19T15:59:00Z">
              <w:r>
                <w:rPr>
                  <w:rFonts w:ascii="標楷體" w:eastAsia="標楷體" w:hAnsi="標楷體" w:hint="eastAsia"/>
                </w:rPr>
                <w:t>計件代碼</w:t>
              </w:r>
            </w:ins>
          </w:p>
        </w:tc>
        <w:tc>
          <w:tcPr>
            <w:tcW w:w="2016" w:type="dxa"/>
          </w:tcPr>
          <w:p w14:paraId="3436D6DB" w14:textId="77777777" w:rsidR="0028376E" w:rsidRPr="00AF1A82" w:rsidRDefault="0028376E" w:rsidP="00E26020">
            <w:pPr>
              <w:rPr>
                <w:ins w:id="10906" w:author="88692" w:date="2020-06-19T15:59:00Z"/>
                <w:rFonts w:ascii="標楷體" w:eastAsia="標楷體" w:hAnsi="標楷體"/>
              </w:rPr>
            </w:pPr>
            <w:proofErr w:type="gramStart"/>
            <w:ins w:id="10907" w:author="88692" w:date="2020-06-19T15:59:00Z">
              <w:r>
                <w:rPr>
                  <w:rFonts w:ascii="標楷體" w:eastAsia="標楷體" w:hAnsi="標楷體"/>
                </w:rPr>
                <w:t>X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857" w:type="dxa"/>
          </w:tcPr>
          <w:p w14:paraId="36DD4CA0" w14:textId="77777777" w:rsidR="0028376E" w:rsidRPr="00AF1A82" w:rsidRDefault="0028376E" w:rsidP="00E26020">
            <w:pPr>
              <w:rPr>
                <w:ins w:id="10908" w:author="88692" w:date="2020-06-19T15:59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62D17163" w14:textId="77777777" w:rsidR="0028376E" w:rsidRPr="00AF1A82" w:rsidRDefault="0028376E" w:rsidP="00E26020">
            <w:pPr>
              <w:rPr>
                <w:ins w:id="10909" w:author="88692" w:date="2020-06-19T15:59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7F7C5F3" w14:textId="77777777" w:rsidR="0028376E" w:rsidRPr="00AF1A82" w:rsidRDefault="0028376E" w:rsidP="00E26020">
            <w:pPr>
              <w:rPr>
                <w:ins w:id="10910" w:author="88692" w:date="2020-06-19T15:59:00Z"/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771ACBC" w14:textId="77777777" w:rsidR="0028376E" w:rsidRPr="00AF1A82" w:rsidRDefault="0028376E" w:rsidP="00E26020">
            <w:pPr>
              <w:rPr>
                <w:ins w:id="10911" w:author="88692" w:date="2020-06-19T15:59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EFC5746" w14:textId="77777777" w:rsidR="0028376E" w:rsidRPr="00AF1A82" w:rsidRDefault="0028376E" w:rsidP="00E26020">
            <w:pPr>
              <w:rPr>
                <w:ins w:id="10912" w:author="88692" w:date="2020-06-19T15:59:00Z"/>
                <w:rFonts w:ascii="標楷體" w:eastAsia="標楷體" w:hAnsi="標楷體"/>
              </w:rPr>
            </w:pPr>
            <w:ins w:id="10913" w:author="88692" w:date="2020-06-19T15:59:00Z">
              <w:r w:rsidRPr="00AE5F81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</w:tc>
      </w:tr>
      <w:tr w:rsidR="0028376E" w:rsidRPr="00AF1A82" w14:paraId="22A4CC5C" w14:textId="77777777" w:rsidTr="0028376E">
        <w:trPr>
          <w:trHeight w:val="291"/>
          <w:jc w:val="center"/>
          <w:trPrChange w:id="10914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915" w:author="88692" w:date="2020-06-19T15:57:00Z">
              <w:tcPr>
                <w:tcW w:w="456" w:type="dxa"/>
              </w:tcPr>
            </w:tcPrChange>
          </w:tcPr>
          <w:p w14:paraId="672CEEE9" w14:textId="0291F1C4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ins w:id="10916" w:author="88692" w:date="2020-06-19T16:16:00Z">
              <w:r>
                <w:rPr>
                  <w:rFonts w:ascii="標楷體" w:eastAsia="標楷體" w:hAnsi="標楷體"/>
                </w:rPr>
                <w:t>5</w:t>
              </w:r>
            </w:ins>
            <w:del w:id="10917" w:author="88692" w:date="2020-06-19T16:16:00Z">
              <w:r w:rsidR="00AE5F81" w:rsidRPr="00AF1A82" w:rsidDel="0059603F">
                <w:rPr>
                  <w:rFonts w:ascii="標楷體" w:eastAsia="標楷體" w:hAnsi="標楷體" w:hint="eastAsia"/>
                </w:rPr>
                <w:delText>6</w:delText>
              </w:r>
            </w:del>
          </w:p>
        </w:tc>
        <w:tc>
          <w:tcPr>
            <w:tcW w:w="1734" w:type="dxa"/>
            <w:tcPrChange w:id="10918" w:author="88692" w:date="2020-06-19T15:57:00Z">
              <w:tcPr>
                <w:tcW w:w="2019" w:type="dxa"/>
                <w:gridSpan w:val="2"/>
              </w:tcPr>
            </w:tcPrChange>
          </w:tcPr>
          <w:p w14:paraId="41D6530F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  <w:tcPrChange w:id="10919" w:author="88692" w:date="2020-06-19T15:57:00Z">
              <w:tcPr>
                <w:tcW w:w="936" w:type="dxa"/>
                <w:gridSpan w:val="2"/>
              </w:tcPr>
            </w:tcPrChange>
          </w:tcPr>
          <w:p w14:paraId="563D4E4C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  <w:tcPrChange w:id="10920" w:author="88692" w:date="2020-06-19T15:57:00Z">
              <w:tcPr>
                <w:tcW w:w="946" w:type="dxa"/>
                <w:gridSpan w:val="2"/>
              </w:tcPr>
            </w:tcPrChange>
          </w:tcPr>
          <w:p w14:paraId="08F1B060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921" w:author="88692" w:date="2020-06-19T15:57:00Z">
              <w:tcPr>
                <w:tcW w:w="1207" w:type="dxa"/>
                <w:gridSpan w:val="2"/>
              </w:tcPr>
            </w:tcPrChange>
          </w:tcPr>
          <w:p w14:paraId="3B080288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922" w:author="88692" w:date="2020-06-19T15:57:00Z">
              <w:tcPr>
                <w:tcW w:w="687" w:type="dxa"/>
                <w:gridSpan w:val="2"/>
              </w:tcPr>
            </w:tcPrChange>
          </w:tcPr>
          <w:p w14:paraId="3D55E2F7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923" w:author="88692" w:date="2020-06-19T15:57:00Z">
              <w:tcPr>
                <w:tcW w:w="697" w:type="dxa"/>
                <w:gridSpan w:val="2"/>
              </w:tcPr>
            </w:tcPrChange>
          </w:tcPr>
          <w:p w14:paraId="22F0E31E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924" w:author="88692" w:date="2020-06-19T15:57:00Z">
              <w:tcPr>
                <w:tcW w:w="3472" w:type="dxa"/>
                <w:gridSpan w:val="2"/>
              </w:tcPr>
            </w:tcPrChange>
          </w:tcPr>
          <w:p w14:paraId="0E45B105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EDD5C7C" w14:textId="77777777" w:rsidTr="0028376E">
        <w:trPr>
          <w:trHeight w:val="291"/>
          <w:jc w:val="center"/>
          <w:trPrChange w:id="10925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926" w:author="88692" w:date="2020-06-19T15:57:00Z">
              <w:tcPr>
                <w:tcW w:w="456" w:type="dxa"/>
              </w:tcPr>
            </w:tcPrChange>
          </w:tcPr>
          <w:p w14:paraId="27409A19" w14:textId="3E9A2C77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ins w:id="10927" w:author="88692" w:date="2020-06-19T16:16:00Z">
              <w:r>
                <w:rPr>
                  <w:rFonts w:ascii="標楷體" w:eastAsia="標楷體" w:hAnsi="標楷體"/>
                </w:rPr>
                <w:t>6</w:t>
              </w:r>
            </w:ins>
            <w:del w:id="10928" w:author="88692" w:date="2020-06-19T16:16:00Z">
              <w:r w:rsidR="0028376E" w:rsidRPr="00AF1A82" w:rsidDel="0059603F">
                <w:rPr>
                  <w:rFonts w:ascii="標楷體" w:eastAsia="標楷體" w:hAnsi="標楷體" w:hint="eastAsia"/>
                </w:rPr>
                <w:delText>7</w:delText>
              </w:r>
            </w:del>
          </w:p>
        </w:tc>
        <w:tc>
          <w:tcPr>
            <w:tcW w:w="1734" w:type="dxa"/>
            <w:tcPrChange w:id="10929" w:author="88692" w:date="2020-06-19T15:57:00Z">
              <w:tcPr>
                <w:tcW w:w="2019" w:type="dxa"/>
                <w:gridSpan w:val="2"/>
              </w:tcPr>
            </w:tcPrChange>
          </w:tcPr>
          <w:p w14:paraId="74647F28" w14:textId="2F6E9DA9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ins w:id="10930" w:author="88692" w:date="2020-06-19T15:59:00Z">
              <w:r>
                <w:rPr>
                  <w:rFonts w:ascii="標楷體" w:eastAsia="標楷體" w:hAnsi="標楷體" w:hint="eastAsia"/>
                </w:rPr>
                <w:t>調整後</w:t>
              </w:r>
              <w:r w:rsidRPr="00AF1A82">
                <w:rPr>
                  <w:rFonts w:ascii="標楷體" w:eastAsia="標楷體" w:hAnsi="標楷體" w:hint="eastAsia"/>
                </w:rPr>
                <w:t>房貸專員</w:t>
              </w:r>
            </w:ins>
            <w:del w:id="10931" w:author="88692" w:date="2020-06-19T15:59:00Z">
              <w:r w:rsidRPr="00AF1A82" w:rsidDel="004A7CFE">
                <w:rPr>
                  <w:rFonts w:ascii="標楷體" w:eastAsia="標楷體" w:hAnsi="標楷體" w:hint="eastAsia"/>
                </w:rPr>
                <w:delText>業績金額</w:delText>
              </w:r>
            </w:del>
          </w:p>
        </w:tc>
        <w:tc>
          <w:tcPr>
            <w:tcW w:w="2016" w:type="dxa"/>
            <w:tcPrChange w:id="10932" w:author="88692" w:date="2020-06-19T15:57:00Z">
              <w:tcPr>
                <w:tcW w:w="936" w:type="dxa"/>
                <w:gridSpan w:val="2"/>
              </w:tcPr>
            </w:tcPrChange>
          </w:tcPr>
          <w:p w14:paraId="4E6F05B6" w14:textId="1E83A2BF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proofErr w:type="gramStart"/>
            <w:ins w:id="10933" w:author="88692" w:date="2020-06-19T15:59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</w:t>
              </w:r>
              <w:r>
                <w:rPr>
                  <w:rFonts w:ascii="標楷體" w:eastAsia="標楷體" w:hAnsi="標楷體"/>
                </w:rPr>
                <w:t>8</w:t>
              </w:r>
              <w:r w:rsidRPr="00AF1A82">
                <w:rPr>
                  <w:rFonts w:ascii="標楷體" w:eastAsia="標楷體" w:hAnsi="標楷體" w:hint="eastAsia"/>
                </w:rPr>
                <w:t>)</w:t>
              </w:r>
            </w:ins>
            <w:del w:id="10934" w:author="88692" w:date="2020-06-19T15:59:00Z">
              <w:r w:rsidRPr="00AF1A82" w:rsidDel="004A7CFE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857" w:type="dxa"/>
            <w:tcPrChange w:id="10935" w:author="88692" w:date="2020-06-19T15:57:00Z">
              <w:tcPr>
                <w:tcW w:w="946" w:type="dxa"/>
                <w:gridSpan w:val="2"/>
              </w:tcPr>
            </w:tcPrChange>
          </w:tcPr>
          <w:p w14:paraId="143AEB6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936" w:author="88692" w:date="2020-06-19T15:57:00Z">
              <w:tcPr>
                <w:tcW w:w="1207" w:type="dxa"/>
                <w:gridSpan w:val="2"/>
              </w:tcPr>
            </w:tcPrChange>
          </w:tcPr>
          <w:p w14:paraId="3366023F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937" w:author="88692" w:date="2020-06-19T15:57:00Z">
              <w:tcPr>
                <w:tcW w:w="687" w:type="dxa"/>
                <w:gridSpan w:val="2"/>
              </w:tcPr>
            </w:tcPrChange>
          </w:tcPr>
          <w:p w14:paraId="6B710253" w14:textId="76F0A00C" w:rsidR="0028376E" w:rsidRPr="00AF1A82" w:rsidRDefault="002511C8" w:rsidP="0028376E">
            <w:pPr>
              <w:rPr>
                <w:rFonts w:ascii="標楷體" w:eastAsia="標楷體" w:hAnsi="標楷體"/>
              </w:rPr>
            </w:pPr>
            <w:ins w:id="10938" w:author="st1" w:date="2021-04-20T18:0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  <w:tcPrChange w:id="10939" w:author="88692" w:date="2020-06-19T15:57:00Z">
              <w:tcPr>
                <w:tcW w:w="697" w:type="dxa"/>
                <w:gridSpan w:val="2"/>
              </w:tcPr>
            </w:tcPrChange>
          </w:tcPr>
          <w:p w14:paraId="6973296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940" w:author="88692" w:date="2020-06-19T15:57:00Z">
              <w:tcPr>
                <w:tcW w:w="3472" w:type="dxa"/>
                <w:gridSpan w:val="2"/>
              </w:tcPr>
            </w:tcPrChange>
          </w:tcPr>
          <w:p w14:paraId="02075891" w14:textId="42340E8E" w:rsidR="0028376E" w:rsidRDefault="0028376E" w:rsidP="0028376E">
            <w:ins w:id="10941" w:author="88692" w:date="2020-06-19T16:01:00Z">
              <w:r w:rsidRPr="0028376E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  <w:del w:id="10942" w:author="88692" w:date="2020-06-19T16:01:00Z">
              <w:r w:rsidRPr="006043B0" w:rsidDel="0028376E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28376E" w:rsidRPr="00AF1A82" w:rsidDel="0028376E" w14:paraId="66DD7386" w14:textId="05BEE9B7" w:rsidTr="0028376E">
        <w:trPr>
          <w:trHeight w:val="291"/>
          <w:jc w:val="center"/>
          <w:del w:id="10943" w:author="88692" w:date="2020-06-19T15:59:00Z"/>
          <w:trPrChange w:id="10944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945" w:author="88692" w:date="2020-06-19T15:57:00Z">
              <w:tcPr>
                <w:tcW w:w="456" w:type="dxa"/>
              </w:tcPr>
            </w:tcPrChange>
          </w:tcPr>
          <w:p w14:paraId="3D31E887" w14:textId="3F0FD75C" w:rsidR="0028376E" w:rsidRPr="00AF1A82" w:rsidDel="0028376E" w:rsidRDefault="0028376E" w:rsidP="0028376E">
            <w:pPr>
              <w:rPr>
                <w:del w:id="10946" w:author="88692" w:date="2020-06-19T15:59:00Z"/>
                <w:rFonts w:ascii="標楷體" w:eastAsia="標楷體" w:hAnsi="標楷體"/>
              </w:rPr>
            </w:pPr>
            <w:del w:id="10947" w:author="88692" w:date="2020-06-19T15:59:00Z">
              <w:r w:rsidRPr="00AF1A82" w:rsidDel="0028376E">
                <w:rPr>
                  <w:rFonts w:ascii="標楷體" w:eastAsia="標楷體" w:hAnsi="標楷體" w:hint="eastAsia"/>
                </w:rPr>
                <w:delText>8</w:delText>
              </w:r>
            </w:del>
          </w:p>
        </w:tc>
        <w:tc>
          <w:tcPr>
            <w:tcW w:w="1734" w:type="dxa"/>
            <w:tcPrChange w:id="10948" w:author="88692" w:date="2020-06-19T15:57:00Z">
              <w:tcPr>
                <w:tcW w:w="2019" w:type="dxa"/>
                <w:gridSpan w:val="2"/>
              </w:tcPr>
            </w:tcPrChange>
          </w:tcPr>
          <w:p w14:paraId="3EB2479A" w14:textId="0412D9AF" w:rsidR="0028376E" w:rsidRPr="00AF1A82" w:rsidDel="0028376E" w:rsidRDefault="0028376E" w:rsidP="0028376E">
            <w:pPr>
              <w:rPr>
                <w:del w:id="10949" w:author="88692" w:date="2020-06-19T15:59:00Z"/>
                <w:rFonts w:ascii="標楷體" w:eastAsia="標楷體" w:hAnsi="標楷體"/>
              </w:rPr>
            </w:pPr>
            <w:del w:id="10950" w:author="88692" w:date="2020-06-19T15:59:00Z">
              <w:r w:rsidDel="0028376E">
                <w:rPr>
                  <w:rFonts w:ascii="標楷體" w:eastAsia="標楷體" w:hAnsi="標楷體" w:hint="eastAsia"/>
                </w:rPr>
                <w:delText>計件代碼</w:delText>
              </w:r>
            </w:del>
          </w:p>
        </w:tc>
        <w:tc>
          <w:tcPr>
            <w:tcW w:w="2016" w:type="dxa"/>
            <w:tcPrChange w:id="10951" w:author="88692" w:date="2020-06-19T15:57:00Z">
              <w:tcPr>
                <w:tcW w:w="936" w:type="dxa"/>
                <w:gridSpan w:val="2"/>
              </w:tcPr>
            </w:tcPrChange>
          </w:tcPr>
          <w:p w14:paraId="5871C080" w14:textId="3337A3DF" w:rsidR="0028376E" w:rsidRPr="00AF1A82" w:rsidDel="0028376E" w:rsidRDefault="0028376E" w:rsidP="0028376E">
            <w:pPr>
              <w:rPr>
                <w:del w:id="10952" w:author="88692" w:date="2020-06-19T15:59:00Z"/>
                <w:rFonts w:ascii="標楷體" w:eastAsia="標楷體" w:hAnsi="標楷體"/>
              </w:rPr>
            </w:pPr>
            <w:del w:id="10953" w:author="88692" w:date="2020-06-19T15:58:00Z">
              <w:r w:rsidDel="0028376E">
                <w:rPr>
                  <w:rFonts w:ascii="標楷體" w:eastAsia="標楷體" w:hAnsi="標楷體" w:hint="eastAsia"/>
                </w:rPr>
                <w:delText>9</w:delText>
              </w:r>
            </w:del>
            <w:del w:id="10954" w:author="88692" w:date="2020-06-19T15:59:00Z">
              <w:r w:rsidDel="0028376E">
                <w:rPr>
                  <w:rFonts w:ascii="標楷體" w:eastAsia="標楷體" w:hAnsi="標楷體" w:hint="eastAsia"/>
                </w:rPr>
                <w:delText>(1)</w:delText>
              </w:r>
            </w:del>
          </w:p>
        </w:tc>
        <w:tc>
          <w:tcPr>
            <w:tcW w:w="857" w:type="dxa"/>
            <w:tcPrChange w:id="10955" w:author="88692" w:date="2020-06-19T15:57:00Z">
              <w:tcPr>
                <w:tcW w:w="946" w:type="dxa"/>
                <w:gridSpan w:val="2"/>
              </w:tcPr>
            </w:tcPrChange>
          </w:tcPr>
          <w:p w14:paraId="1EF2DB60" w14:textId="78967926" w:rsidR="0028376E" w:rsidRPr="00AF1A82" w:rsidDel="0028376E" w:rsidRDefault="0028376E" w:rsidP="0028376E">
            <w:pPr>
              <w:rPr>
                <w:del w:id="10956" w:author="88692" w:date="2020-06-19T15:59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957" w:author="88692" w:date="2020-06-19T15:57:00Z">
              <w:tcPr>
                <w:tcW w:w="1207" w:type="dxa"/>
                <w:gridSpan w:val="2"/>
              </w:tcPr>
            </w:tcPrChange>
          </w:tcPr>
          <w:p w14:paraId="65D6A26D" w14:textId="3FB2B086" w:rsidR="0028376E" w:rsidRPr="00AF1A82" w:rsidDel="0028376E" w:rsidRDefault="0028376E" w:rsidP="0028376E">
            <w:pPr>
              <w:rPr>
                <w:del w:id="10958" w:author="88692" w:date="2020-06-19T15:59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959" w:author="88692" w:date="2020-06-19T15:57:00Z">
              <w:tcPr>
                <w:tcW w:w="687" w:type="dxa"/>
                <w:gridSpan w:val="2"/>
              </w:tcPr>
            </w:tcPrChange>
          </w:tcPr>
          <w:p w14:paraId="76222468" w14:textId="452AD920" w:rsidR="0028376E" w:rsidRPr="00AF1A82" w:rsidDel="0028376E" w:rsidRDefault="0028376E" w:rsidP="0028376E">
            <w:pPr>
              <w:rPr>
                <w:del w:id="10960" w:author="88692" w:date="2020-06-19T15:59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961" w:author="88692" w:date="2020-06-19T15:57:00Z">
              <w:tcPr>
                <w:tcW w:w="697" w:type="dxa"/>
                <w:gridSpan w:val="2"/>
              </w:tcPr>
            </w:tcPrChange>
          </w:tcPr>
          <w:p w14:paraId="16DBB0CE" w14:textId="17D86F4D" w:rsidR="0028376E" w:rsidRPr="00AF1A82" w:rsidDel="0028376E" w:rsidRDefault="0028376E" w:rsidP="0028376E">
            <w:pPr>
              <w:rPr>
                <w:del w:id="10962" w:author="88692" w:date="2020-06-19T15:59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963" w:author="88692" w:date="2020-06-19T15:57:00Z">
              <w:tcPr>
                <w:tcW w:w="3472" w:type="dxa"/>
                <w:gridSpan w:val="2"/>
              </w:tcPr>
            </w:tcPrChange>
          </w:tcPr>
          <w:p w14:paraId="051A8E9B" w14:textId="6403ED99" w:rsidR="0028376E" w:rsidRPr="00AF1A82" w:rsidDel="0028376E" w:rsidRDefault="0028376E" w:rsidP="0028376E">
            <w:pPr>
              <w:rPr>
                <w:del w:id="10964" w:author="88692" w:date="2020-06-19T15:59:00Z"/>
                <w:rFonts w:ascii="標楷體" w:eastAsia="標楷體" w:hAnsi="標楷體"/>
              </w:rPr>
            </w:pPr>
            <w:del w:id="10965" w:author="88692" w:date="2020-06-19T15:59:00Z">
              <w:r w:rsidRPr="00AE5F81" w:rsidDel="0028376E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28376E" w:rsidRPr="00AF1A82" w14:paraId="4E0BF172" w14:textId="77777777" w:rsidTr="0028376E">
        <w:trPr>
          <w:trHeight w:val="291"/>
          <w:jc w:val="center"/>
          <w:trPrChange w:id="10966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967" w:author="88692" w:date="2020-06-19T15:57:00Z">
              <w:tcPr>
                <w:tcW w:w="456" w:type="dxa"/>
              </w:tcPr>
            </w:tcPrChange>
          </w:tcPr>
          <w:p w14:paraId="58A5C3C1" w14:textId="42F84460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ins w:id="10968" w:author="88692" w:date="2020-06-19T16:16:00Z">
              <w:r>
                <w:rPr>
                  <w:rFonts w:ascii="標楷體" w:eastAsia="標楷體" w:hAnsi="標楷體"/>
                </w:rPr>
                <w:t>7</w:t>
              </w:r>
            </w:ins>
            <w:del w:id="10969" w:author="88692" w:date="2020-06-19T16:16:00Z">
              <w:r w:rsidR="0028376E" w:rsidRPr="00AF1A82" w:rsidDel="0059603F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1734" w:type="dxa"/>
            <w:tcPrChange w:id="10970" w:author="88692" w:date="2020-06-19T15:57:00Z">
              <w:tcPr>
                <w:tcW w:w="2019" w:type="dxa"/>
                <w:gridSpan w:val="2"/>
              </w:tcPr>
            </w:tcPrChange>
          </w:tcPr>
          <w:p w14:paraId="6A53A86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2016" w:type="dxa"/>
            <w:tcPrChange w:id="10971" w:author="88692" w:date="2020-06-19T15:57:00Z">
              <w:tcPr>
                <w:tcW w:w="936" w:type="dxa"/>
                <w:gridSpan w:val="2"/>
              </w:tcPr>
            </w:tcPrChange>
          </w:tcPr>
          <w:p w14:paraId="2670DA87" w14:textId="25EEA8DA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</w:t>
            </w:r>
            <w:ins w:id="10972" w:author="88692" w:date="2020-06-20T16:24:00Z">
              <w:r w:rsidR="00E26020">
                <w:rPr>
                  <w:rFonts w:ascii="標楷體" w:eastAsia="標楷體" w:hAnsi="標楷體"/>
                </w:rPr>
                <w:t>1</w:t>
              </w:r>
            </w:ins>
            <w:del w:id="10973" w:author="88692" w:date="2020-06-19T16:02:00Z">
              <w:r w:rsidDel="0028376E">
                <w:rPr>
                  <w:rFonts w:ascii="標楷體" w:eastAsia="標楷體" w:hAnsi="標楷體" w:hint="eastAsia"/>
                </w:rPr>
                <w:delText>1</w:delText>
              </w:r>
            </w:del>
            <w:r>
              <w:rPr>
                <w:rFonts w:ascii="標楷體" w:eastAsia="標楷體" w:hAnsi="標楷體" w:hint="eastAsia"/>
              </w:rPr>
              <w:t>.1)</w:t>
            </w:r>
          </w:p>
        </w:tc>
        <w:tc>
          <w:tcPr>
            <w:tcW w:w="857" w:type="dxa"/>
            <w:tcPrChange w:id="10974" w:author="88692" w:date="2020-06-19T15:57:00Z">
              <w:tcPr>
                <w:tcW w:w="946" w:type="dxa"/>
                <w:gridSpan w:val="2"/>
              </w:tcPr>
            </w:tcPrChange>
          </w:tcPr>
          <w:p w14:paraId="527C35B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0975" w:author="88692" w:date="2020-06-19T15:57:00Z">
              <w:tcPr>
                <w:tcW w:w="1207" w:type="dxa"/>
                <w:gridSpan w:val="2"/>
              </w:tcPr>
            </w:tcPrChange>
          </w:tcPr>
          <w:p w14:paraId="0225DB65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0976" w:author="88692" w:date="2020-06-19T15:57:00Z">
              <w:tcPr>
                <w:tcW w:w="687" w:type="dxa"/>
                <w:gridSpan w:val="2"/>
              </w:tcPr>
            </w:tcPrChange>
          </w:tcPr>
          <w:p w14:paraId="015E555D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0977" w:author="88692" w:date="2020-06-19T15:57:00Z">
              <w:tcPr>
                <w:tcW w:w="697" w:type="dxa"/>
                <w:gridSpan w:val="2"/>
              </w:tcPr>
            </w:tcPrChange>
          </w:tcPr>
          <w:p w14:paraId="1AFD6F96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0978" w:author="88692" w:date="2020-06-19T15:57:00Z">
              <w:tcPr>
                <w:tcW w:w="3472" w:type="dxa"/>
                <w:gridSpan w:val="2"/>
              </w:tcPr>
            </w:tcPrChange>
          </w:tcPr>
          <w:p w14:paraId="07AE8AB5" w14:textId="77777777" w:rsidR="0028376E" w:rsidRDefault="0028376E" w:rsidP="0028376E">
            <w:r w:rsidRPr="00836F8B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2DECE69" w14:textId="77777777" w:rsidTr="00E26020">
        <w:trPr>
          <w:trHeight w:val="291"/>
          <w:jc w:val="center"/>
          <w:ins w:id="10979" w:author="88692" w:date="2020-06-19T16:00:00Z"/>
        </w:trPr>
        <w:tc>
          <w:tcPr>
            <w:tcW w:w="456" w:type="dxa"/>
          </w:tcPr>
          <w:p w14:paraId="6A1493F3" w14:textId="38BFBF99" w:rsidR="0028376E" w:rsidRPr="00AF1A82" w:rsidRDefault="0059603F" w:rsidP="0028376E">
            <w:pPr>
              <w:rPr>
                <w:ins w:id="10980" w:author="88692" w:date="2020-06-19T16:00:00Z"/>
                <w:rFonts w:ascii="標楷體" w:eastAsia="標楷體" w:hAnsi="標楷體"/>
              </w:rPr>
            </w:pPr>
            <w:ins w:id="10981" w:author="88692" w:date="2020-06-19T16:16:00Z">
              <w:r>
                <w:rPr>
                  <w:rFonts w:ascii="標楷體" w:eastAsia="標楷體" w:hAnsi="標楷體" w:hint="eastAsia"/>
                </w:rPr>
                <w:t>8</w:t>
              </w:r>
            </w:ins>
            <w:moveToRangeStart w:id="10982" w:author="88692" w:date="2020-06-19T16:00:00Z" w:name="move43474823"/>
          </w:p>
        </w:tc>
        <w:tc>
          <w:tcPr>
            <w:tcW w:w="1734" w:type="dxa"/>
          </w:tcPr>
          <w:p w14:paraId="327CBC20" w14:textId="77777777" w:rsidR="0028376E" w:rsidRPr="00AF1A82" w:rsidRDefault="0028376E" w:rsidP="0028376E">
            <w:pPr>
              <w:rPr>
                <w:ins w:id="10983" w:author="88692" w:date="2020-06-19T16:00:00Z"/>
                <w:rFonts w:ascii="標楷體" w:eastAsia="標楷體" w:hAnsi="標楷體"/>
              </w:rPr>
            </w:pPr>
            <w:proofErr w:type="gramStart"/>
            <w:ins w:id="10984" w:author="88692" w:date="2020-06-19T16:00:00Z">
              <w:r>
                <w:rPr>
                  <w:rFonts w:ascii="標楷體" w:eastAsia="標楷體" w:hAnsi="標楷體" w:hint="eastAsia"/>
                </w:rPr>
                <w:t>調整後件數</w:t>
              </w:r>
              <w:proofErr w:type="gramEnd"/>
            </w:ins>
          </w:p>
        </w:tc>
        <w:tc>
          <w:tcPr>
            <w:tcW w:w="2016" w:type="dxa"/>
          </w:tcPr>
          <w:p w14:paraId="7649F236" w14:textId="206D1D68" w:rsidR="0028376E" w:rsidRPr="00AF1A82" w:rsidRDefault="0028376E" w:rsidP="0028376E">
            <w:pPr>
              <w:rPr>
                <w:ins w:id="10985" w:author="88692" w:date="2020-06-19T16:00:00Z"/>
                <w:rFonts w:ascii="標楷體" w:eastAsia="標楷體" w:hAnsi="標楷體"/>
              </w:rPr>
            </w:pPr>
            <w:ins w:id="10986" w:author="88692" w:date="2020-06-19T16:00:00Z">
              <w:r w:rsidRPr="00FB4093">
                <w:rPr>
                  <w:rFonts w:ascii="標楷體" w:eastAsia="標楷體" w:hAnsi="標楷體"/>
                </w:rPr>
                <w:t>9(</w:t>
              </w:r>
            </w:ins>
            <w:ins w:id="10987" w:author="88692" w:date="2020-06-20T16:24:00Z">
              <w:r w:rsidR="00E26020">
                <w:rPr>
                  <w:rFonts w:ascii="標楷體" w:eastAsia="標楷體" w:hAnsi="標楷體"/>
                </w:rPr>
                <w:t>1</w:t>
              </w:r>
            </w:ins>
            <w:ins w:id="10988" w:author="88692" w:date="2020-06-19T16:00:00Z">
              <w:r w:rsidRPr="00FB4093">
                <w:rPr>
                  <w:rFonts w:ascii="標楷體" w:eastAsia="標楷體" w:hAnsi="標楷體"/>
                </w:rPr>
                <w:t>.1)</w:t>
              </w:r>
            </w:ins>
          </w:p>
        </w:tc>
        <w:tc>
          <w:tcPr>
            <w:tcW w:w="857" w:type="dxa"/>
          </w:tcPr>
          <w:p w14:paraId="0DDDF29D" w14:textId="77777777" w:rsidR="0028376E" w:rsidRPr="00AF1A82" w:rsidRDefault="0028376E" w:rsidP="0028376E">
            <w:pPr>
              <w:rPr>
                <w:ins w:id="10989" w:author="88692" w:date="2020-06-19T16:00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16B12138" w14:textId="77777777" w:rsidR="0028376E" w:rsidRPr="00AF1A82" w:rsidRDefault="0028376E" w:rsidP="0028376E">
            <w:pPr>
              <w:rPr>
                <w:ins w:id="10990" w:author="88692" w:date="2020-06-19T16:00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4540CF4" w14:textId="77777777" w:rsidR="0028376E" w:rsidRPr="00AF1A82" w:rsidRDefault="0028376E" w:rsidP="0028376E">
            <w:pPr>
              <w:rPr>
                <w:ins w:id="10991" w:author="88692" w:date="2020-06-19T16:00:00Z"/>
                <w:rFonts w:ascii="標楷體" w:eastAsia="標楷體" w:hAnsi="標楷體"/>
              </w:rPr>
            </w:pPr>
            <w:ins w:id="10992" w:author="88692" w:date="2020-06-19T16:00:00Z">
              <w:r w:rsidRPr="00AF1A82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</w:tcPr>
          <w:p w14:paraId="4781BB8A" w14:textId="77777777" w:rsidR="0028376E" w:rsidRPr="00AF1A82" w:rsidRDefault="0028376E" w:rsidP="0028376E">
            <w:pPr>
              <w:rPr>
                <w:ins w:id="10993" w:author="88692" w:date="2020-06-19T16:00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5704813C" w14:textId="07A4F934" w:rsidR="0028376E" w:rsidRPr="00AF1A82" w:rsidRDefault="0028376E" w:rsidP="0028376E">
            <w:pPr>
              <w:rPr>
                <w:ins w:id="10994" w:author="88692" w:date="2020-06-19T16:00:00Z"/>
                <w:rFonts w:ascii="標楷體" w:eastAsia="標楷體" w:hAnsi="標楷體"/>
              </w:rPr>
            </w:pPr>
            <w:ins w:id="10995" w:author="88692" w:date="2020-06-19T16:01:00Z">
              <w:r w:rsidRPr="0028376E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</w:p>
        </w:tc>
      </w:tr>
      <w:moveToRangeEnd w:id="10982"/>
      <w:tr w:rsidR="0028376E" w:rsidRPr="00AF1A82" w14:paraId="4741BE38" w14:textId="77777777" w:rsidTr="0028376E">
        <w:trPr>
          <w:trHeight w:val="291"/>
          <w:jc w:val="center"/>
          <w:trPrChange w:id="10996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0997" w:author="88692" w:date="2020-06-19T15:57:00Z">
              <w:tcPr>
                <w:tcW w:w="456" w:type="dxa"/>
              </w:tcPr>
            </w:tcPrChange>
          </w:tcPr>
          <w:p w14:paraId="3B3A80A3" w14:textId="6ABA02B3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ins w:id="10998" w:author="88692" w:date="2020-06-19T16:16:00Z">
              <w:r>
                <w:rPr>
                  <w:rFonts w:ascii="標楷體" w:eastAsia="標楷體" w:hAnsi="標楷體"/>
                </w:rPr>
                <w:t>9</w:t>
              </w:r>
            </w:ins>
            <w:del w:id="10999" w:author="88692" w:date="2020-06-19T16:16:00Z">
              <w:r w:rsidR="0028376E" w:rsidDel="0059603F">
                <w:rPr>
                  <w:rFonts w:ascii="標楷體" w:eastAsia="標楷體" w:hAnsi="標楷體" w:hint="eastAsia"/>
                </w:rPr>
                <w:delText>10</w:delText>
              </w:r>
            </w:del>
          </w:p>
        </w:tc>
        <w:tc>
          <w:tcPr>
            <w:tcW w:w="1734" w:type="dxa"/>
            <w:tcPrChange w:id="11000" w:author="88692" w:date="2020-06-19T15:57:00Z">
              <w:tcPr>
                <w:tcW w:w="2019" w:type="dxa"/>
                <w:gridSpan w:val="2"/>
              </w:tcPr>
            </w:tcPrChange>
          </w:tcPr>
          <w:p w14:paraId="4E65C3AE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2016" w:type="dxa"/>
            <w:tcPrChange w:id="11001" w:author="88692" w:date="2020-06-19T15:57:00Z">
              <w:tcPr>
                <w:tcW w:w="936" w:type="dxa"/>
                <w:gridSpan w:val="2"/>
              </w:tcPr>
            </w:tcPrChange>
          </w:tcPr>
          <w:p w14:paraId="3110DB94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B0131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  <w:tcPrChange w:id="11002" w:author="88692" w:date="2020-06-19T15:57:00Z">
              <w:tcPr>
                <w:tcW w:w="946" w:type="dxa"/>
                <w:gridSpan w:val="2"/>
              </w:tcPr>
            </w:tcPrChange>
          </w:tcPr>
          <w:p w14:paraId="6EC48FC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1003" w:author="88692" w:date="2020-06-19T15:57:00Z">
              <w:tcPr>
                <w:tcW w:w="1207" w:type="dxa"/>
                <w:gridSpan w:val="2"/>
              </w:tcPr>
            </w:tcPrChange>
          </w:tcPr>
          <w:p w14:paraId="05CCF5C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1004" w:author="88692" w:date="2020-06-19T15:57:00Z">
              <w:tcPr>
                <w:tcW w:w="687" w:type="dxa"/>
                <w:gridSpan w:val="2"/>
              </w:tcPr>
            </w:tcPrChange>
          </w:tcPr>
          <w:p w14:paraId="22FC979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1005" w:author="88692" w:date="2020-06-19T15:57:00Z">
              <w:tcPr>
                <w:tcW w:w="697" w:type="dxa"/>
                <w:gridSpan w:val="2"/>
              </w:tcPr>
            </w:tcPrChange>
          </w:tcPr>
          <w:p w14:paraId="4F50A20C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1006" w:author="88692" w:date="2020-06-19T15:57:00Z">
              <w:tcPr>
                <w:tcW w:w="3472" w:type="dxa"/>
                <w:gridSpan w:val="2"/>
              </w:tcPr>
            </w:tcPrChange>
          </w:tcPr>
          <w:p w14:paraId="63657B8D" w14:textId="77777777" w:rsidR="0028376E" w:rsidRDefault="0028376E" w:rsidP="0028376E">
            <w:r w:rsidRPr="00836F8B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:rsidDel="0028376E" w14:paraId="3D52B459" w14:textId="7FE81231" w:rsidTr="0028376E">
        <w:trPr>
          <w:trHeight w:val="291"/>
          <w:jc w:val="center"/>
          <w:del w:id="11007" w:author="88692" w:date="2020-06-19T16:00:00Z"/>
          <w:trPrChange w:id="11008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1009" w:author="88692" w:date="2020-06-19T15:57:00Z">
              <w:tcPr>
                <w:tcW w:w="456" w:type="dxa"/>
              </w:tcPr>
            </w:tcPrChange>
          </w:tcPr>
          <w:p w14:paraId="402B36B2" w14:textId="7161A4BB" w:rsidR="0028376E" w:rsidRPr="00AF1A82" w:rsidDel="0028376E" w:rsidRDefault="0028376E" w:rsidP="0028376E">
            <w:pPr>
              <w:rPr>
                <w:del w:id="11010" w:author="88692" w:date="2020-06-19T16:00:00Z"/>
                <w:rFonts w:ascii="標楷體" w:eastAsia="標楷體" w:hAnsi="標楷體"/>
              </w:rPr>
            </w:pPr>
            <w:del w:id="11011" w:author="88692" w:date="2020-06-19T16:00:00Z">
              <w:r w:rsidDel="0028376E">
                <w:rPr>
                  <w:rFonts w:ascii="標楷體" w:eastAsia="標楷體" w:hAnsi="標楷體" w:hint="eastAsia"/>
                </w:rPr>
                <w:delText>11</w:delText>
              </w:r>
            </w:del>
          </w:p>
        </w:tc>
        <w:tc>
          <w:tcPr>
            <w:tcW w:w="1734" w:type="dxa"/>
            <w:tcPrChange w:id="11012" w:author="88692" w:date="2020-06-19T15:57:00Z">
              <w:tcPr>
                <w:tcW w:w="2019" w:type="dxa"/>
                <w:gridSpan w:val="2"/>
              </w:tcPr>
            </w:tcPrChange>
          </w:tcPr>
          <w:p w14:paraId="54DE2806" w14:textId="087B3861" w:rsidR="0028376E" w:rsidRPr="00AF1A82" w:rsidDel="0028376E" w:rsidRDefault="0028376E" w:rsidP="0028376E">
            <w:pPr>
              <w:rPr>
                <w:del w:id="11013" w:author="88692" w:date="2020-06-19T16:00:00Z"/>
                <w:rFonts w:ascii="標楷體" w:eastAsia="標楷體" w:hAnsi="標楷體"/>
              </w:rPr>
            </w:pPr>
            <w:del w:id="11014" w:author="88692" w:date="2020-06-19T16:00:00Z">
              <w:r w:rsidDel="0028376E">
                <w:rPr>
                  <w:rFonts w:ascii="標楷體" w:eastAsia="標楷體" w:hAnsi="標楷體" w:hint="eastAsia"/>
                </w:rPr>
                <w:delText>調整後計件代碼</w:delText>
              </w:r>
            </w:del>
          </w:p>
        </w:tc>
        <w:tc>
          <w:tcPr>
            <w:tcW w:w="2016" w:type="dxa"/>
            <w:tcPrChange w:id="11015" w:author="88692" w:date="2020-06-19T15:57:00Z">
              <w:tcPr>
                <w:tcW w:w="936" w:type="dxa"/>
                <w:gridSpan w:val="2"/>
              </w:tcPr>
            </w:tcPrChange>
          </w:tcPr>
          <w:p w14:paraId="69B25474" w14:textId="66D86FFD" w:rsidR="0028376E" w:rsidRPr="00AF1A82" w:rsidDel="0028376E" w:rsidRDefault="0028376E" w:rsidP="0028376E">
            <w:pPr>
              <w:rPr>
                <w:del w:id="11016" w:author="88692" w:date="2020-06-19T16:00:00Z"/>
                <w:rFonts w:ascii="標楷體" w:eastAsia="標楷體" w:hAnsi="標楷體"/>
              </w:rPr>
            </w:pPr>
            <w:del w:id="11017" w:author="88692" w:date="2020-06-19T16:00:00Z">
              <w:r w:rsidRPr="00FB4093" w:rsidDel="0028376E">
                <w:rPr>
                  <w:rFonts w:ascii="標楷體" w:eastAsia="標楷體" w:hAnsi="標楷體"/>
                </w:rPr>
                <w:delText>9(1)</w:delText>
              </w:r>
            </w:del>
          </w:p>
        </w:tc>
        <w:tc>
          <w:tcPr>
            <w:tcW w:w="857" w:type="dxa"/>
            <w:tcPrChange w:id="11018" w:author="88692" w:date="2020-06-19T15:57:00Z">
              <w:tcPr>
                <w:tcW w:w="946" w:type="dxa"/>
                <w:gridSpan w:val="2"/>
              </w:tcPr>
            </w:tcPrChange>
          </w:tcPr>
          <w:p w14:paraId="795EE404" w14:textId="184D2956" w:rsidR="0028376E" w:rsidRPr="00AF1A82" w:rsidDel="0028376E" w:rsidRDefault="0028376E" w:rsidP="0028376E">
            <w:pPr>
              <w:rPr>
                <w:del w:id="11019" w:author="88692" w:date="2020-06-19T16:00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1020" w:author="88692" w:date="2020-06-19T15:57:00Z">
              <w:tcPr>
                <w:tcW w:w="1207" w:type="dxa"/>
                <w:gridSpan w:val="2"/>
              </w:tcPr>
            </w:tcPrChange>
          </w:tcPr>
          <w:p w14:paraId="485E73A6" w14:textId="619DBE82" w:rsidR="0028376E" w:rsidRPr="00AF1A82" w:rsidDel="0028376E" w:rsidRDefault="0028376E" w:rsidP="0028376E">
            <w:pPr>
              <w:rPr>
                <w:del w:id="11021" w:author="88692" w:date="2020-06-19T16:00:00Z"/>
                <w:rFonts w:ascii="標楷體" w:eastAsia="標楷體" w:hAnsi="標楷體"/>
              </w:rPr>
            </w:pPr>
            <w:del w:id="11022" w:author="88692" w:date="2020-06-19T16:00:00Z">
              <w:r w:rsidDel="0028376E">
                <w:rPr>
                  <w:rFonts w:ascii="標楷體" w:eastAsia="標楷體" w:hAnsi="標楷體" w:hint="eastAsia"/>
                </w:rPr>
                <w:delText>下拉選單</w:delText>
              </w:r>
            </w:del>
          </w:p>
        </w:tc>
        <w:tc>
          <w:tcPr>
            <w:tcW w:w="645" w:type="dxa"/>
            <w:tcPrChange w:id="11023" w:author="88692" w:date="2020-06-19T15:57:00Z">
              <w:tcPr>
                <w:tcW w:w="687" w:type="dxa"/>
                <w:gridSpan w:val="2"/>
              </w:tcPr>
            </w:tcPrChange>
          </w:tcPr>
          <w:p w14:paraId="6A878D6E" w14:textId="1F3BC4F6" w:rsidR="0028376E" w:rsidRPr="00AF1A82" w:rsidDel="0028376E" w:rsidRDefault="0028376E" w:rsidP="0028376E">
            <w:pPr>
              <w:rPr>
                <w:del w:id="11024" w:author="88692" w:date="2020-06-19T16:00:00Z"/>
                <w:rFonts w:ascii="標楷體" w:eastAsia="標楷體" w:hAnsi="標楷體"/>
              </w:rPr>
            </w:pPr>
            <w:del w:id="11025" w:author="88692" w:date="2020-06-19T16:00:00Z">
              <w:r w:rsidRPr="00AF1A82" w:rsidDel="0028376E">
                <w:rPr>
                  <w:rFonts w:ascii="標楷體" w:eastAsia="標楷體" w:hAnsi="標楷體" w:hint="eastAsia"/>
                </w:rPr>
                <w:delText>V</w:delText>
              </w:r>
            </w:del>
          </w:p>
        </w:tc>
        <w:tc>
          <w:tcPr>
            <w:tcW w:w="675" w:type="dxa"/>
            <w:tcPrChange w:id="11026" w:author="88692" w:date="2020-06-19T15:57:00Z">
              <w:tcPr>
                <w:tcW w:w="697" w:type="dxa"/>
                <w:gridSpan w:val="2"/>
              </w:tcPr>
            </w:tcPrChange>
          </w:tcPr>
          <w:p w14:paraId="6D49A4E7" w14:textId="52FFD5A0" w:rsidR="0028376E" w:rsidRPr="00AF1A82" w:rsidDel="0028376E" w:rsidRDefault="0028376E" w:rsidP="0028376E">
            <w:pPr>
              <w:rPr>
                <w:del w:id="11027" w:author="88692" w:date="2020-06-19T16:00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1028" w:author="88692" w:date="2020-06-19T15:57:00Z">
              <w:tcPr>
                <w:tcW w:w="3472" w:type="dxa"/>
                <w:gridSpan w:val="2"/>
              </w:tcPr>
            </w:tcPrChange>
          </w:tcPr>
          <w:p w14:paraId="3D4819FE" w14:textId="67BE39F9" w:rsidR="0028376E" w:rsidDel="0028376E" w:rsidRDefault="0028376E" w:rsidP="0028376E">
            <w:pPr>
              <w:rPr>
                <w:del w:id="11029" w:author="88692" w:date="2020-06-19T16:00:00Z"/>
                <w:rFonts w:ascii="標楷體" w:eastAsia="標楷體" w:hAnsi="標楷體"/>
              </w:rPr>
            </w:pPr>
            <w:del w:id="11030" w:author="88692" w:date="2020-06-19T16:00:00Z">
              <w:r w:rsidRPr="00AE5F81" w:rsidDel="0028376E">
                <w:rPr>
                  <w:rFonts w:ascii="標楷體" w:eastAsia="標楷體" w:hAnsi="標楷體" w:hint="eastAsia"/>
                </w:rPr>
                <w:delText>必輸入</w:delText>
              </w:r>
            </w:del>
          </w:p>
          <w:p w14:paraId="121A0AA8" w14:textId="04FE5C05" w:rsidR="0028376E" w:rsidRPr="00FB4093" w:rsidDel="0028376E" w:rsidRDefault="0028376E" w:rsidP="0028376E">
            <w:pPr>
              <w:rPr>
                <w:del w:id="11031" w:author="88692" w:date="2020-06-19T16:00:00Z"/>
                <w:rFonts w:ascii="標楷體" w:eastAsia="標楷體" w:hAnsi="標楷體"/>
              </w:rPr>
            </w:pPr>
            <w:del w:id="11032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1.新貸件</w:delText>
              </w:r>
            </w:del>
          </w:p>
          <w:p w14:paraId="0C17794B" w14:textId="4491F0CE" w:rsidR="0028376E" w:rsidRPr="00FB4093" w:rsidDel="0028376E" w:rsidRDefault="0028376E" w:rsidP="0028376E">
            <w:pPr>
              <w:rPr>
                <w:del w:id="11033" w:author="88692" w:date="2020-06-19T16:00:00Z"/>
                <w:rFonts w:ascii="標楷體" w:eastAsia="標楷體" w:hAnsi="標楷體"/>
              </w:rPr>
            </w:pPr>
            <w:del w:id="11034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2.新貸件_一擔保品數個額度，額度一以外之額度</w:delText>
              </w:r>
            </w:del>
          </w:p>
          <w:p w14:paraId="7B94F6CD" w14:textId="4C8284CA" w:rsidR="0028376E" w:rsidRPr="00FB4093" w:rsidDel="0028376E" w:rsidRDefault="0028376E" w:rsidP="0028376E">
            <w:pPr>
              <w:rPr>
                <w:del w:id="11035" w:author="88692" w:date="2020-06-19T16:00:00Z"/>
                <w:rFonts w:ascii="標楷體" w:eastAsia="標楷體" w:hAnsi="標楷體"/>
              </w:rPr>
            </w:pPr>
            <w:del w:id="11036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3.原額度內動支，增貸</w:delText>
              </w:r>
            </w:del>
          </w:p>
          <w:p w14:paraId="1CCD1E65" w14:textId="75669FFA" w:rsidR="0028376E" w:rsidRPr="00FB4093" w:rsidDel="0028376E" w:rsidRDefault="0028376E" w:rsidP="0028376E">
            <w:pPr>
              <w:rPr>
                <w:del w:id="11037" w:author="88692" w:date="2020-06-19T16:00:00Z"/>
                <w:rFonts w:ascii="標楷體" w:eastAsia="標楷體" w:hAnsi="標楷體"/>
              </w:rPr>
            </w:pPr>
            <w:del w:id="11038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4.新增額度動支，增貸</w:delText>
              </w:r>
            </w:del>
          </w:p>
          <w:p w14:paraId="0413CF5A" w14:textId="78101C10" w:rsidR="0028376E" w:rsidRPr="00FB4093" w:rsidDel="0028376E" w:rsidRDefault="0028376E" w:rsidP="0028376E">
            <w:pPr>
              <w:rPr>
                <w:del w:id="11039" w:author="88692" w:date="2020-06-19T16:00:00Z"/>
                <w:rFonts w:ascii="標楷體" w:eastAsia="標楷體" w:hAnsi="標楷體"/>
              </w:rPr>
            </w:pPr>
            <w:del w:id="11040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5.展期件</w:delText>
              </w:r>
            </w:del>
          </w:p>
          <w:p w14:paraId="07066E30" w14:textId="54B7E69A" w:rsidR="0028376E" w:rsidRPr="00FB4093" w:rsidDel="0028376E" w:rsidRDefault="0028376E" w:rsidP="0028376E">
            <w:pPr>
              <w:rPr>
                <w:del w:id="11041" w:author="88692" w:date="2020-06-19T16:00:00Z"/>
                <w:rFonts w:ascii="標楷體" w:eastAsia="標楷體" w:hAnsi="標楷體"/>
              </w:rPr>
            </w:pPr>
            <w:del w:id="11042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6.代償新光人壽之買賣件繳息未滿一年</w:delText>
              </w:r>
            </w:del>
          </w:p>
          <w:p w14:paraId="1CBDEDA6" w14:textId="2F844216" w:rsidR="0028376E" w:rsidRPr="00AF1A82" w:rsidDel="0028376E" w:rsidRDefault="0028376E" w:rsidP="0028376E">
            <w:pPr>
              <w:rPr>
                <w:del w:id="11043" w:author="88692" w:date="2020-06-19T16:00:00Z"/>
                <w:rFonts w:ascii="標楷體" w:eastAsia="標楷體" w:hAnsi="標楷體"/>
              </w:rPr>
            </w:pPr>
            <w:del w:id="11044" w:author="88692" w:date="2020-06-19T16:00:00Z">
              <w:r w:rsidRPr="00FB4093" w:rsidDel="0028376E">
                <w:rPr>
                  <w:rFonts w:ascii="標楷體" w:eastAsia="標楷體" w:hAnsi="標楷體" w:hint="eastAsia"/>
                </w:rPr>
                <w:delText>7.服務件</w:delText>
              </w:r>
            </w:del>
          </w:p>
        </w:tc>
      </w:tr>
      <w:tr w:rsidR="0059603F" w:rsidRPr="00AF1A82" w:rsidDel="0028376E" w14:paraId="66631E59" w14:textId="1F6D38AB" w:rsidTr="0028376E">
        <w:trPr>
          <w:trHeight w:val="291"/>
          <w:jc w:val="center"/>
          <w:del w:id="11045" w:author="88692" w:date="2020-06-19T16:00:00Z"/>
        </w:trPr>
        <w:tc>
          <w:tcPr>
            <w:tcW w:w="456" w:type="dxa"/>
          </w:tcPr>
          <w:p w14:paraId="28DD9945" w14:textId="507205EF" w:rsidR="0028376E" w:rsidRPr="00AF1A82" w:rsidDel="0028376E" w:rsidRDefault="0028376E" w:rsidP="0028376E">
            <w:pPr>
              <w:rPr>
                <w:del w:id="11046" w:author="88692" w:date="2020-06-19T16:00:00Z"/>
                <w:rFonts w:ascii="標楷體" w:eastAsia="標楷體" w:hAnsi="標楷體"/>
              </w:rPr>
            </w:pPr>
            <w:del w:id="11047" w:author="88692" w:date="2020-06-19T16:00:00Z">
              <w:r w:rsidDel="0028376E">
                <w:rPr>
                  <w:rFonts w:ascii="標楷體" w:eastAsia="標楷體" w:hAnsi="標楷體" w:hint="eastAsia"/>
                </w:rPr>
                <w:delText>12</w:delText>
              </w:r>
            </w:del>
          </w:p>
        </w:tc>
        <w:tc>
          <w:tcPr>
            <w:tcW w:w="1734" w:type="dxa"/>
          </w:tcPr>
          <w:p w14:paraId="584DA4DC" w14:textId="4663E4A5" w:rsidR="0028376E" w:rsidRPr="00AF1A82" w:rsidDel="0028376E" w:rsidRDefault="0028376E" w:rsidP="0028376E">
            <w:pPr>
              <w:rPr>
                <w:del w:id="11048" w:author="88692" w:date="2020-06-19T16:00:00Z"/>
                <w:rFonts w:ascii="標楷體" w:eastAsia="標楷體" w:hAnsi="標楷體"/>
              </w:rPr>
            </w:pPr>
            <w:del w:id="11049" w:author="88692" w:date="2020-06-19T16:00:00Z">
              <w:r w:rsidDel="0028376E">
                <w:rPr>
                  <w:rFonts w:ascii="標楷體" w:eastAsia="標楷體" w:hAnsi="標楷體" w:hint="eastAsia"/>
                </w:rPr>
                <w:delText>調整後件數</w:delText>
              </w:r>
            </w:del>
          </w:p>
        </w:tc>
        <w:tc>
          <w:tcPr>
            <w:tcW w:w="2016" w:type="dxa"/>
          </w:tcPr>
          <w:p w14:paraId="35BA7FFD" w14:textId="2E1FB5E7" w:rsidR="0028376E" w:rsidRPr="00AF1A82" w:rsidDel="0028376E" w:rsidRDefault="0028376E" w:rsidP="0028376E">
            <w:pPr>
              <w:rPr>
                <w:del w:id="11050" w:author="88692" w:date="2020-06-19T16:00:00Z"/>
                <w:rFonts w:ascii="標楷體" w:eastAsia="標楷體" w:hAnsi="標楷體"/>
              </w:rPr>
            </w:pPr>
            <w:del w:id="11051" w:author="88692" w:date="2020-06-19T16:00:00Z">
              <w:r w:rsidRPr="00FB4093" w:rsidDel="0028376E">
                <w:rPr>
                  <w:rFonts w:ascii="標楷體" w:eastAsia="標楷體" w:hAnsi="標楷體"/>
                </w:rPr>
                <w:delText>9(1.1)</w:delText>
              </w:r>
            </w:del>
          </w:p>
        </w:tc>
        <w:tc>
          <w:tcPr>
            <w:tcW w:w="857" w:type="dxa"/>
          </w:tcPr>
          <w:p w14:paraId="4ECCCE3F" w14:textId="11923457" w:rsidR="0028376E" w:rsidRPr="00AF1A82" w:rsidDel="0028376E" w:rsidRDefault="0028376E" w:rsidP="0028376E">
            <w:pPr>
              <w:rPr>
                <w:del w:id="11052" w:author="88692" w:date="2020-06-19T16:00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2112FB7" w14:textId="30EEAF48" w:rsidR="0028376E" w:rsidRPr="00AF1A82" w:rsidDel="0028376E" w:rsidRDefault="0028376E" w:rsidP="0028376E">
            <w:pPr>
              <w:rPr>
                <w:del w:id="11053" w:author="88692" w:date="2020-06-19T16:00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08603761" w14:textId="26E7E9A5" w:rsidR="0028376E" w:rsidRPr="00AF1A82" w:rsidDel="0028376E" w:rsidRDefault="0028376E" w:rsidP="0028376E">
            <w:pPr>
              <w:rPr>
                <w:del w:id="11054" w:author="88692" w:date="2020-06-19T16:00:00Z"/>
                <w:rFonts w:ascii="標楷體" w:eastAsia="標楷體" w:hAnsi="標楷體"/>
              </w:rPr>
            </w:pPr>
            <w:del w:id="11055" w:author="88692" w:date="2020-06-19T16:00:00Z">
              <w:r w:rsidRPr="00AF1A82" w:rsidDel="0028376E">
                <w:rPr>
                  <w:rFonts w:ascii="標楷體" w:eastAsia="標楷體" w:hAnsi="標楷體" w:hint="eastAsia"/>
                </w:rPr>
                <w:delText>V</w:delText>
              </w:r>
            </w:del>
          </w:p>
        </w:tc>
        <w:tc>
          <w:tcPr>
            <w:tcW w:w="675" w:type="dxa"/>
          </w:tcPr>
          <w:p w14:paraId="6E394B0B" w14:textId="29FB2779" w:rsidR="0028376E" w:rsidRPr="00AF1A82" w:rsidDel="0028376E" w:rsidRDefault="0028376E" w:rsidP="0028376E">
            <w:pPr>
              <w:rPr>
                <w:del w:id="11056" w:author="88692" w:date="2020-06-19T16:00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2700D7CA" w14:textId="08AE3D2A" w:rsidR="0028376E" w:rsidRPr="00AF1A82" w:rsidDel="0028376E" w:rsidRDefault="0028376E" w:rsidP="0028376E">
            <w:pPr>
              <w:rPr>
                <w:del w:id="11057" w:author="88692" w:date="2020-06-19T16:00:00Z"/>
                <w:rFonts w:ascii="標楷體" w:eastAsia="標楷體" w:hAnsi="標楷體"/>
              </w:rPr>
            </w:pPr>
            <w:del w:id="11058" w:author="88692" w:date="2020-06-19T16:00:00Z">
              <w:r w:rsidRPr="00AE5F81" w:rsidDel="0028376E">
                <w:rPr>
                  <w:rFonts w:ascii="標楷體" w:eastAsia="標楷體" w:hAnsi="標楷體" w:hint="eastAsia"/>
                </w:rPr>
                <w:delText>必輸入</w:delText>
              </w:r>
            </w:del>
          </w:p>
        </w:tc>
      </w:tr>
      <w:tr w:rsidR="0028376E" w:rsidRPr="00AF1A82" w14:paraId="57F179A7" w14:textId="77777777" w:rsidTr="0028376E">
        <w:trPr>
          <w:trHeight w:val="291"/>
          <w:jc w:val="center"/>
          <w:trPrChange w:id="11059" w:author="88692" w:date="2020-06-19T15:57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1060" w:author="88692" w:date="2020-06-19T15:57:00Z">
              <w:tcPr>
                <w:tcW w:w="456" w:type="dxa"/>
              </w:tcPr>
            </w:tcPrChange>
          </w:tcPr>
          <w:p w14:paraId="03901E7E" w14:textId="34F85CB5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ins w:id="11061" w:author="88692" w:date="2020-06-19T16:16:00Z">
              <w:r>
                <w:rPr>
                  <w:rFonts w:ascii="標楷體" w:eastAsia="標楷體" w:hAnsi="標楷體"/>
                </w:rPr>
                <w:t>10</w:t>
              </w:r>
            </w:ins>
            <w:del w:id="11062" w:author="88692" w:date="2020-06-19T16:16:00Z">
              <w:r w:rsidR="0028376E" w:rsidDel="0059603F">
                <w:rPr>
                  <w:rFonts w:ascii="標楷體" w:eastAsia="標楷體" w:hAnsi="標楷體" w:hint="eastAsia"/>
                </w:rPr>
                <w:delText>13</w:delText>
              </w:r>
            </w:del>
          </w:p>
        </w:tc>
        <w:tc>
          <w:tcPr>
            <w:tcW w:w="1734" w:type="dxa"/>
            <w:tcPrChange w:id="11063" w:author="88692" w:date="2020-06-19T15:57:00Z">
              <w:tcPr>
                <w:tcW w:w="2019" w:type="dxa"/>
                <w:gridSpan w:val="2"/>
              </w:tcPr>
            </w:tcPrChange>
          </w:tcPr>
          <w:p w14:paraId="4AEE794D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調整後業績金額</w:t>
            </w:r>
          </w:p>
        </w:tc>
        <w:tc>
          <w:tcPr>
            <w:tcW w:w="2016" w:type="dxa"/>
            <w:tcPrChange w:id="11064" w:author="88692" w:date="2020-06-19T15:57:00Z">
              <w:tcPr>
                <w:tcW w:w="936" w:type="dxa"/>
                <w:gridSpan w:val="2"/>
              </w:tcPr>
            </w:tcPrChange>
          </w:tcPr>
          <w:p w14:paraId="39B05B4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B0131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  <w:tcPrChange w:id="11065" w:author="88692" w:date="2020-06-19T15:57:00Z">
              <w:tcPr>
                <w:tcW w:w="946" w:type="dxa"/>
                <w:gridSpan w:val="2"/>
              </w:tcPr>
            </w:tcPrChange>
          </w:tcPr>
          <w:p w14:paraId="3DAAD0F8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1066" w:author="88692" w:date="2020-06-19T15:57:00Z">
              <w:tcPr>
                <w:tcW w:w="1207" w:type="dxa"/>
                <w:gridSpan w:val="2"/>
              </w:tcPr>
            </w:tcPrChange>
          </w:tcPr>
          <w:p w14:paraId="5D1F7E94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1067" w:author="88692" w:date="2020-06-19T15:57:00Z">
              <w:tcPr>
                <w:tcW w:w="687" w:type="dxa"/>
                <w:gridSpan w:val="2"/>
              </w:tcPr>
            </w:tcPrChange>
          </w:tcPr>
          <w:p w14:paraId="1C47CE5B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  <w:tcPrChange w:id="11068" w:author="88692" w:date="2020-06-19T15:57:00Z">
              <w:tcPr>
                <w:tcW w:w="697" w:type="dxa"/>
                <w:gridSpan w:val="2"/>
              </w:tcPr>
            </w:tcPrChange>
          </w:tcPr>
          <w:p w14:paraId="09C443B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1069" w:author="88692" w:date="2020-06-19T15:57:00Z">
              <w:tcPr>
                <w:tcW w:w="3472" w:type="dxa"/>
                <w:gridSpan w:val="2"/>
              </w:tcPr>
            </w:tcPrChange>
          </w:tcPr>
          <w:p w14:paraId="49658D7B" w14:textId="17F0CE66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ins w:id="11070" w:author="88692" w:date="2020-06-19T16:01:00Z">
              <w:r w:rsidRPr="0028376E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  <w:del w:id="11071" w:author="88692" w:date="2020-06-19T16:01:00Z">
              <w:r w:rsidRPr="00AE5F81" w:rsidDel="00027DEC">
                <w:rPr>
                  <w:rFonts w:ascii="標楷體" w:eastAsia="標楷體" w:hAnsi="標楷體" w:hint="eastAsia"/>
                </w:rPr>
                <w:delText>必輸入</w:delText>
              </w:r>
            </w:del>
          </w:p>
        </w:tc>
      </w:tr>
    </w:tbl>
    <w:p w14:paraId="65D4F0E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52BBE9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6A3A8DED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363A15A" w14:textId="61BB9912" w:rsidR="00B30FC5" w:rsidRPr="00AF1A82" w:rsidRDefault="00B30FC5" w:rsidP="00E157C9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4B2C94" w:rsidRPr="00AF1A82">
        <w:rPr>
          <w:rFonts w:ascii="標楷體" w:hAnsi="標楷體"/>
        </w:rPr>
        <w:t>5</w:t>
      </w:r>
      <w:r w:rsidR="007B6521" w:rsidRPr="00AF1A82">
        <w:rPr>
          <w:rFonts w:ascii="標楷體" w:hAnsi="標楷體"/>
        </w:rPr>
        <w:t>952</w:t>
      </w:r>
      <w:del w:id="11072" w:author="88692" w:date="2020-06-19T09:33:00Z">
        <w:r w:rsidR="00E157C9" w:rsidRPr="00E157C9" w:rsidDel="00111CF1">
          <w:rPr>
            <w:rFonts w:ascii="標楷體" w:hAnsi="標楷體" w:hint="eastAsia"/>
            <w:lang w:eastAsia="zh-TW"/>
          </w:rPr>
          <w:delText>內網</w:delText>
        </w:r>
      </w:del>
      <w:r w:rsidR="00E157C9" w:rsidRPr="00E157C9">
        <w:rPr>
          <w:rFonts w:ascii="標楷體" w:hAnsi="標楷體" w:hint="eastAsia"/>
          <w:lang w:eastAsia="zh-TW"/>
        </w:rPr>
        <w:t>房貸專員業績</w:t>
      </w:r>
      <w:ins w:id="11073" w:author="88692" w:date="2020-06-19T09:33:00Z">
        <w:r w:rsidR="00111CF1" w:rsidRPr="00111CF1">
          <w:rPr>
            <w:rFonts w:ascii="標楷體" w:hAnsi="標楷體" w:hint="eastAsia"/>
            <w:lang w:eastAsia="zh-TW"/>
          </w:rPr>
          <w:t>明細</w:t>
        </w:r>
      </w:ins>
      <w:del w:id="11074" w:author="88692" w:date="2020-06-19T09:33:00Z">
        <w:r w:rsidR="00E157C9" w:rsidRPr="00E157C9" w:rsidDel="00111CF1">
          <w:rPr>
            <w:rFonts w:ascii="標楷體" w:hAnsi="標楷體" w:hint="eastAsia"/>
            <w:lang w:eastAsia="zh-TW"/>
          </w:rPr>
          <w:delText>案件</w:delText>
        </w:r>
      </w:del>
      <w:r w:rsidR="00E157C9" w:rsidRPr="00E157C9">
        <w:rPr>
          <w:rFonts w:ascii="標楷體" w:hAnsi="標楷體" w:hint="eastAsia"/>
          <w:lang w:eastAsia="zh-TW"/>
        </w:rPr>
        <w:t>查詢</w:t>
      </w:r>
    </w:p>
    <w:p w14:paraId="0031D4E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5B2174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C0BE1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A3A7A" w14:textId="7CD6B2BE" w:rsidR="00B30FC5" w:rsidRPr="00AC19CB" w:rsidRDefault="006470CA" w:rsidP="00B30FC5">
            <w:pPr>
              <w:rPr>
                <w:rFonts w:ascii="標楷體" w:eastAsia="標楷體" w:hAnsi="標楷體"/>
              </w:rPr>
            </w:pPr>
            <w:ins w:id="11075" w:author="st1" w:date="2021-04-20T16:48:00Z">
              <w:r w:rsidRPr="00AC19CB">
                <w:rPr>
                  <w:rFonts w:ascii="標楷體" w:eastAsia="標楷體" w:hAnsi="標楷體" w:hint="eastAsia"/>
                  <w:rPrChange w:id="11076" w:author="st1" w:date="2021-04-20T17:18:00Z">
                    <w:rPr>
                      <w:rFonts w:ascii="標楷體" w:hAnsi="標楷體" w:hint="eastAsia"/>
                    </w:rPr>
                  </w:rPrChange>
                </w:rPr>
                <w:t>房貸專員業績明細查詢</w:t>
              </w:r>
            </w:ins>
            <w:del w:id="11077" w:author="st1" w:date="2021-04-20T16:48:00Z">
              <w:r w:rsidR="00B30FC5" w:rsidRPr="00AC19CB" w:rsidDel="006470CA">
                <w:rPr>
                  <w:rFonts w:ascii="標楷體" w:eastAsia="標楷體" w:hAnsi="標楷體" w:hint="eastAsia"/>
                </w:rPr>
                <w:delText>業績調整作業</w:delText>
              </w:r>
              <w:r w:rsidR="00B30FC5" w:rsidRPr="00AC19CB" w:rsidDel="006470CA">
                <w:rPr>
                  <w:rFonts w:ascii="標楷體" w:eastAsia="標楷體" w:hAnsi="標楷體"/>
                </w:rPr>
                <w:delText>(MENU)-</w:delText>
              </w:r>
              <w:r w:rsidR="00E157C9" w:rsidRPr="00AC19CB" w:rsidDel="006470CA">
                <w:rPr>
                  <w:rFonts w:ascii="標楷體" w:eastAsia="標楷體" w:hAnsi="標楷體"/>
                  <w:rPrChange w:id="11078" w:author="st1" w:date="2021-04-20T17:18:00Z">
                    <w:rPr/>
                  </w:rPrChange>
                </w:rPr>
                <w:delText xml:space="preserve"> </w:delText>
              </w:r>
              <w:r w:rsidR="00E157C9" w:rsidRPr="00AC19CB" w:rsidDel="006470CA">
                <w:rPr>
                  <w:rFonts w:ascii="標楷體" w:eastAsia="標楷體" w:hAnsi="標楷體" w:hint="eastAsia"/>
                </w:rPr>
                <w:delText>內網房貸專員業績案件查詢</w:delText>
              </w:r>
            </w:del>
          </w:p>
        </w:tc>
      </w:tr>
      <w:tr w:rsidR="00B30FC5" w:rsidRPr="00AF1A82" w14:paraId="3E9C4E4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34746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61EBB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2967A97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72E2B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713F4F" w14:textId="4D4D4303" w:rsidR="00B30FC5" w:rsidRPr="00AF1A82" w:rsidRDefault="00AC19CB" w:rsidP="00B30FC5">
            <w:pPr>
              <w:rPr>
                <w:rFonts w:ascii="標楷體" w:eastAsia="標楷體" w:hAnsi="標楷體"/>
              </w:rPr>
            </w:pPr>
            <w:ins w:id="11079" w:author="st1" w:date="2021-04-20T17:18:00Z">
              <w:r w:rsidRPr="0077086C">
                <w:rPr>
                  <w:rFonts w:ascii="標楷體" w:eastAsia="標楷體" w:hAnsi="標楷體" w:hint="eastAsia"/>
                </w:rPr>
                <w:t>業績、獎勵金作業-房貸專員業績明細查詢。</w:t>
              </w:r>
            </w:ins>
          </w:p>
        </w:tc>
      </w:tr>
      <w:tr w:rsidR="00B30FC5" w:rsidRPr="00AF1A82" w14:paraId="1EDB99C7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E9B1D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5988A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6BA3E8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7228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E5BBCA" w14:textId="77777777" w:rsidR="00B30FC5" w:rsidRPr="00AF1A82" w:rsidDel="00AC19CB" w:rsidRDefault="00B30FC5" w:rsidP="00B30FC5">
            <w:pPr>
              <w:rPr>
                <w:del w:id="11080" w:author="st1" w:date="2021-04-20T17:18:00Z"/>
                <w:rFonts w:ascii="標楷體" w:eastAsia="標楷體" w:hAnsi="標楷體"/>
              </w:rPr>
            </w:pPr>
          </w:p>
          <w:p w14:paraId="4762072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del w:id="11081" w:author="st1" w:date="2021-04-20T17:18:00Z">
              <w:r w:rsidRPr="00AF1A82" w:rsidDel="00AC19CB">
                <w:rPr>
                  <w:rFonts w:ascii="標楷體" w:eastAsia="標楷體" w:hAnsi="標楷體"/>
                </w:rPr>
                <w:tab/>
              </w:r>
            </w:del>
          </w:p>
        </w:tc>
      </w:tr>
      <w:tr w:rsidR="00B30FC5" w:rsidRPr="00AF1A82" w14:paraId="27ABC58D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FDEAE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E2D5E9" w14:textId="77777777" w:rsidR="00B30FC5" w:rsidRDefault="00AC19CB" w:rsidP="00B30FC5">
            <w:pPr>
              <w:rPr>
                <w:ins w:id="11082" w:author="st1" w:date="2021-04-20T17:22:00Z"/>
                <w:rFonts w:ascii="標楷體" w:eastAsia="標楷體" w:hAnsi="標楷體"/>
              </w:rPr>
            </w:pPr>
            <w:ins w:id="11083" w:author="st1" w:date="2021-04-20T17:18:00Z">
              <w:r w:rsidRPr="00804AC7">
                <w:rPr>
                  <w:rFonts w:ascii="標楷體" w:eastAsia="標楷體" w:hAnsi="標楷體" w:hint="eastAsia"/>
                </w:rPr>
                <w:t>查詢出日報資料當下的資料方便檢視[</w:t>
              </w:r>
              <w:r>
                <w:rPr>
                  <w:rFonts w:ascii="標楷體" w:eastAsia="標楷體" w:hAnsi="標楷體" w:hint="eastAsia"/>
                  <w:color w:val="000000"/>
                  <w:sz w:val="21"/>
                  <w:szCs w:val="21"/>
                </w:rPr>
                <w:t>放款專員</w:t>
              </w:r>
              <w:r w:rsidRPr="0077086C">
                <w:rPr>
                  <w:rFonts w:ascii="標楷體" w:eastAsia="標楷體" w:hAnsi="標楷體" w:hint="eastAsia"/>
                  <w:color w:val="000000"/>
                  <w:sz w:val="21"/>
                  <w:szCs w:val="21"/>
                </w:rPr>
                <w:t>明細統計（</w:t>
              </w:r>
              <w:r w:rsidRPr="0077086C">
                <w:rPr>
                  <w:rFonts w:ascii="標楷體" w:eastAsia="標楷體" w:hAnsi="標楷體"/>
                  <w:color w:val="000000"/>
                  <w:sz w:val="21"/>
                  <w:szCs w:val="21"/>
                </w:rPr>
                <w:t>T941005</w:t>
              </w:r>
              <w:r>
                <w:rPr>
                  <w:rFonts w:ascii="標楷體" w:eastAsia="標楷體" w:hAnsi="標楷體" w:hint="eastAsia"/>
                  <w:color w:val="000000"/>
                  <w:sz w:val="21"/>
                  <w:szCs w:val="21"/>
                </w:rPr>
                <w:t>2</w:t>
              </w:r>
              <w:r w:rsidRPr="0077086C">
                <w:rPr>
                  <w:rFonts w:ascii="標楷體" w:eastAsia="標楷體" w:hAnsi="標楷體"/>
                  <w:color w:val="000000"/>
                  <w:sz w:val="21"/>
                  <w:szCs w:val="21"/>
                </w:rPr>
                <w:t>）</w:t>
              </w:r>
              <w:r w:rsidRPr="00804AC7">
                <w:rPr>
                  <w:rFonts w:ascii="標楷體" w:eastAsia="標楷體" w:hAnsi="標楷體" w:hint="eastAsia"/>
                </w:rPr>
                <w:t>]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52997A8" w14:textId="78F44186" w:rsidR="00C01B4E" w:rsidRPr="00AF1A82" w:rsidRDefault="00C01B4E" w:rsidP="00B30FC5">
            <w:pPr>
              <w:rPr>
                <w:rFonts w:ascii="標楷體" w:eastAsia="標楷體" w:hAnsi="標楷體"/>
              </w:rPr>
            </w:pPr>
            <w:ins w:id="11084" w:author="st1" w:date="2021-04-20T17:22:00Z">
              <w:r>
                <w:rPr>
                  <w:rFonts w:ascii="標楷體" w:eastAsia="標楷體" w:hAnsi="標楷體" w:hint="eastAsia"/>
                </w:rPr>
                <w:t>連動至LD007</w:t>
              </w:r>
              <w:proofErr w:type="gramStart"/>
              <w:r>
                <w:rPr>
                  <w:rFonts w:ascii="標楷體" w:eastAsia="標楷體" w:hAnsi="標楷體" w:hint="eastAsia"/>
                </w:rPr>
                <w:t>產表</w:t>
              </w:r>
              <w:proofErr w:type="gramEnd"/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30FC5" w:rsidRPr="00AF1A82" w14:paraId="55C5FB7D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6819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5499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4E5506B" w14:textId="77777777" w:rsidTr="003A3C80">
        <w:trPr>
          <w:trHeight w:val="4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DDE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82F2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C4AF8B5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333F771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BA89307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D1D3960" w14:textId="0A35E403" w:rsidR="00CF46A0" w:rsidRPr="00AF1A82" w:rsidRDefault="00E06893" w:rsidP="00B30FC5">
      <w:pPr>
        <w:rPr>
          <w:rFonts w:ascii="標楷體" w:eastAsia="標楷體" w:hAnsi="標楷體"/>
        </w:rPr>
      </w:pPr>
      <w:del w:id="11085" w:author="st1" w:date="2021-04-19T20:48:00Z">
        <w:r w:rsidDel="00B96E33">
          <w:rPr>
            <w:noProof/>
          </w:rPr>
          <w:drawing>
            <wp:inline distT="0" distB="0" distL="0" distR="0" wp14:anchorId="711BA382" wp14:editId="0CB84642">
              <wp:extent cx="6479540" cy="2017395"/>
              <wp:effectExtent l="0" t="0" r="0" b="1905"/>
              <wp:docPr id="25" name="圖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0173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086" w:author="st1" w:date="2021-04-19T20:48:00Z">
        <w:r w:rsidR="00B96E33" w:rsidRPr="00B96E33">
          <w:rPr>
            <w:rFonts w:ascii="標楷體" w:eastAsia="標楷體" w:hAnsi="標楷體"/>
            <w:noProof/>
          </w:rPr>
          <w:drawing>
            <wp:inline distT="0" distB="0" distL="0" distR="0" wp14:anchorId="50790B59" wp14:editId="7F45A8BA">
              <wp:extent cx="6479540" cy="1564640"/>
              <wp:effectExtent l="0" t="0" r="0" b="0"/>
              <wp:docPr id="80" name="圖片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646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2EFCCE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36A53803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7B62A85F" w14:textId="25D4175D" w:rsidR="00CF46A0" w:rsidRPr="00AF1A82" w:rsidRDefault="00E06893" w:rsidP="00B30FC5">
      <w:pPr>
        <w:rPr>
          <w:rFonts w:ascii="標楷體" w:eastAsia="標楷體" w:hAnsi="標楷體"/>
        </w:rPr>
      </w:pPr>
      <w:del w:id="11087" w:author="st1" w:date="2021-04-19T20:48:00Z">
        <w:r w:rsidDel="00B96E33">
          <w:rPr>
            <w:noProof/>
          </w:rPr>
          <w:drawing>
            <wp:inline distT="0" distB="0" distL="0" distR="0" wp14:anchorId="1A50020E" wp14:editId="26F30491">
              <wp:extent cx="6479540" cy="2487930"/>
              <wp:effectExtent l="0" t="0" r="0" b="7620"/>
              <wp:docPr id="24" name="圖片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87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088" w:author="st1" w:date="2021-04-19T20:48:00Z">
        <w:r w:rsidR="00B96E33" w:rsidRPr="00B96E33">
          <w:rPr>
            <w:rFonts w:ascii="標楷體" w:eastAsia="標楷體" w:hAnsi="標楷體"/>
            <w:noProof/>
          </w:rPr>
          <w:drawing>
            <wp:inline distT="0" distB="0" distL="0" distR="0" wp14:anchorId="54911BD2" wp14:editId="20DFF06A">
              <wp:extent cx="6479540" cy="1575435"/>
              <wp:effectExtent l="0" t="0" r="0" b="5715"/>
              <wp:docPr id="111" name="圖片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75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2E24A30" w14:textId="21EBDF15" w:rsidR="00B96E33" w:rsidRDefault="00B96E33">
      <w:pPr>
        <w:widowControl/>
        <w:rPr>
          <w:ins w:id="11089" w:author="st1" w:date="2021-04-19T20:49:00Z"/>
          <w:rFonts w:ascii="標楷體" w:eastAsia="標楷體" w:hAnsi="標楷體"/>
        </w:rPr>
      </w:pPr>
      <w:ins w:id="11090" w:author="st1" w:date="2021-04-19T20:49:00Z">
        <w:r>
          <w:rPr>
            <w:rFonts w:ascii="標楷體" w:eastAsia="標楷體" w:hAnsi="標楷體"/>
          </w:rPr>
          <w:br w:type="page"/>
        </w:r>
      </w:ins>
    </w:p>
    <w:p w14:paraId="70D9E6F7" w14:textId="236EF5D0" w:rsidR="00B30FC5" w:rsidRPr="00AF1A82" w:rsidDel="00B96E33" w:rsidRDefault="00B30FC5" w:rsidP="00B30FC5">
      <w:pPr>
        <w:rPr>
          <w:del w:id="11091" w:author="st1" w:date="2021-04-19T20:49:00Z"/>
          <w:rFonts w:ascii="標楷體" w:eastAsia="標楷體" w:hAnsi="標楷體"/>
        </w:rPr>
      </w:pPr>
    </w:p>
    <w:p w14:paraId="0E44C8B7" w14:textId="77777777" w:rsidR="00B30FC5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918"/>
        <w:gridCol w:w="1054"/>
        <w:gridCol w:w="1152"/>
        <w:gridCol w:w="1147"/>
        <w:gridCol w:w="666"/>
        <w:gridCol w:w="692"/>
        <w:gridCol w:w="3301"/>
      </w:tblGrid>
      <w:tr w:rsidR="000F2DD4" w:rsidRPr="00AF1A82" w14:paraId="6A04A348" w14:textId="77777777" w:rsidTr="00412434">
        <w:trPr>
          <w:trHeight w:val="388"/>
          <w:jc w:val="center"/>
        </w:trPr>
        <w:tc>
          <w:tcPr>
            <w:tcW w:w="490" w:type="dxa"/>
            <w:vMerge w:val="restart"/>
          </w:tcPr>
          <w:p w14:paraId="7FD4CD92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8" w:type="dxa"/>
            <w:vMerge w:val="restart"/>
          </w:tcPr>
          <w:p w14:paraId="21DF69FA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1" w:type="dxa"/>
            <w:gridSpan w:val="5"/>
          </w:tcPr>
          <w:p w14:paraId="12F1731D" w14:textId="77777777" w:rsidR="000F2DD4" w:rsidRPr="00AF1A82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01" w:type="dxa"/>
            <w:vMerge w:val="restart"/>
          </w:tcPr>
          <w:p w14:paraId="53D9EA76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AF1A82" w14:paraId="67775A5B" w14:textId="77777777" w:rsidTr="00412434">
        <w:trPr>
          <w:trHeight w:val="244"/>
          <w:jc w:val="center"/>
        </w:trPr>
        <w:tc>
          <w:tcPr>
            <w:tcW w:w="490" w:type="dxa"/>
            <w:vMerge/>
          </w:tcPr>
          <w:p w14:paraId="4EF8E902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918" w:type="dxa"/>
            <w:vMerge/>
          </w:tcPr>
          <w:p w14:paraId="3E0FC220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7D971BA4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52" w:type="dxa"/>
          </w:tcPr>
          <w:p w14:paraId="290C5080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7" w:type="dxa"/>
          </w:tcPr>
          <w:p w14:paraId="587903F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3599B674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2" w:type="dxa"/>
          </w:tcPr>
          <w:p w14:paraId="64F961EC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01" w:type="dxa"/>
            <w:vMerge/>
          </w:tcPr>
          <w:p w14:paraId="4E2E762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0F2DD4" w:rsidRPr="00AF1A82" w14:paraId="09D6F143" w14:textId="77777777" w:rsidTr="00412434">
        <w:trPr>
          <w:trHeight w:val="244"/>
          <w:jc w:val="center"/>
        </w:trPr>
        <w:tc>
          <w:tcPr>
            <w:tcW w:w="490" w:type="dxa"/>
          </w:tcPr>
          <w:p w14:paraId="68D24AFE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8" w:type="dxa"/>
          </w:tcPr>
          <w:p w14:paraId="57F50070" w14:textId="77777777" w:rsidR="000F2DD4" w:rsidRDefault="000F2DD4" w:rsidP="00412434">
            <w:pPr>
              <w:rPr>
                <w:ins w:id="11092" w:author="st1" w:date="2021-04-19T20:48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</w:t>
            </w:r>
            <w:del w:id="11093" w:author="st1" w:date="2021-04-19T20:48:00Z">
              <w:r w:rsidDel="00B96E33">
                <w:rPr>
                  <w:rFonts w:ascii="標楷體" w:eastAsia="標楷體" w:hAnsi="標楷體" w:hint="eastAsia"/>
                </w:rPr>
                <w:delText>區間</w:delText>
              </w:r>
            </w:del>
            <w:ins w:id="11094" w:author="st1" w:date="2021-04-19T20:48:00Z">
              <w:r w:rsidR="00B96E33">
                <w:rPr>
                  <w:rFonts w:ascii="標楷體" w:eastAsia="標楷體" w:hAnsi="標楷體" w:hint="eastAsia"/>
                </w:rPr>
                <w:t>-起</w:t>
              </w:r>
            </w:ins>
          </w:p>
          <w:p w14:paraId="6693EEBA" w14:textId="56CED602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543A4A7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1152" w:type="dxa"/>
          </w:tcPr>
          <w:p w14:paraId="5B475221" w14:textId="5A273283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del w:id="11095" w:author="st1" w:date="2021-04-19T20:49:00Z">
              <w:r w:rsidDel="00B96E33">
                <w:rPr>
                  <w:rFonts w:ascii="標楷體" w:eastAsia="標楷體" w:hAnsi="標楷體" w:hint="eastAsia"/>
                </w:rPr>
                <w:delText>系統日當月</w:delText>
              </w:r>
            </w:del>
            <w:ins w:id="11096" w:author="st1" w:date="2021-04-19T20:49:00Z">
              <w:r w:rsidR="00B96E33">
                <w:rPr>
                  <w:rFonts w:ascii="標楷體" w:eastAsia="標楷體" w:hAnsi="標楷體" w:hint="eastAsia"/>
                </w:rPr>
                <w:t>會計日當月</w:t>
              </w:r>
            </w:ins>
          </w:p>
        </w:tc>
        <w:tc>
          <w:tcPr>
            <w:tcW w:w="1147" w:type="dxa"/>
          </w:tcPr>
          <w:p w14:paraId="5A269DD8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68249DA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1F57F6A1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C9D4E71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0F5326"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B96E33" w:rsidRPr="00AF1A82" w14:paraId="7C3E8DF9" w14:textId="77777777" w:rsidTr="00412434">
        <w:trPr>
          <w:trHeight w:val="244"/>
          <w:jc w:val="center"/>
          <w:ins w:id="11097" w:author="st1" w:date="2021-04-19T20:49:00Z"/>
        </w:trPr>
        <w:tc>
          <w:tcPr>
            <w:tcW w:w="490" w:type="dxa"/>
          </w:tcPr>
          <w:p w14:paraId="3632167E" w14:textId="13949759" w:rsidR="00B96E33" w:rsidRPr="00AF1A82" w:rsidRDefault="00B96E33" w:rsidP="00412434">
            <w:pPr>
              <w:rPr>
                <w:ins w:id="11098" w:author="st1" w:date="2021-04-19T20:49:00Z"/>
                <w:rFonts w:ascii="標楷體" w:eastAsia="標楷體" w:hAnsi="標楷體"/>
              </w:rPr>
            </w:pPr>
            <w:ins w:id="11099" w:author="st1" w:date="2021-04-19T20:4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918" w:type="dxa"/>
          </w:tcPr>
          <w:p w14:paraId="3A95B9EA" w14:textId="7DD5271A" w:rsidR="00B96E33" w:rsidRDefault="00B96E33" w:rsidP="00412434">
            <w:pPr>
              <w:rPr>
                <w:ins w:id="11100" w:author="st1" w:date="2021-04-19T20:49:00Z"/>
                <w:rFonts w:ascii="標楷體" w:eastAsia="標楷體" w:hAnsi="標楷體"/>
              </w:rPr>
            </w:pPr>
            <w:ins w:id="11101" w:author="st1" w:date="2021-04-19T20:49:00Z">
              <w:r>
                <w:rPr>
                  <w:rFonts w:ascii="標楷體" w:eastAsia="標楷體" w:hAnsi="標楷體" w:hint="eastAsia"/>
                </w:rPr>
                <w:t>工作月-</w:t>
              </w:r>
              <w:proofErr w:type="gramStart"/>
              <w:r>
                <w:rPr>
                  <w:rFonts w:ascii="標楷體" w:eastAsia="標楷體" w:hAnsi="標楷體" w:hint="eastAsia"/>
                </w:rPr>
                <w:t>訖</w:t>
              </w:r>
              <w:proofErr w:type="gramEnd"/>
            </w:ins>
          </w:p>
        </w:tc>
        <w:tc>
          <w:tcPr>
            <w:tcW w:w="1054" w:type="dxa"/>
          </w:tcPr>
          <w:p w14:paraId="1D0A0D31" w14:textId="22AC34AF" w:rsidR="00B96E33" w:rsidRDefault="00B96E33" w:rsidP="00412434">
            <w:pPr>
              <w:rPr>
                <w:ins w:id="11102" w:author="st1" w:date="2021-04-19T20:49:00Z"/>
                <w:rFonts w:ascii="標楷體" w:eastAsia="標楷體" w:hAnsi="標楷體"/>
              </w:rPr>
            </w:pPr>
            <w:ins w:id="11103" w:author="st1" w:date="2021-04-19T20:49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(5)</w:t>
              </w:r>
            </w:ins>
          </w:p>
        </w:tc>
        <w:tc>
          <w:tcPr>
            <w:tcW w:w="1152" w:type="dxa"/>
          </w:tcPr>
          <w:p w14:paraId="25A8D9B5" w14:textId="004C320B" w:rsidR="00B96E33" w:rsidRDefault="00B96E33" w:rsidP="00412434">
            <w:pPr>
              <w:rPr>
                <w:ins w:id="11104" w:author="st1" w:date="2021-04-19T20:49:00Z"/>
                <w:rFonts w:ascii="標楷體" w:eastAsia="標楷體" w:hAnsi="標楷體"/>
              </w:rPr>
            </w:pPr>
            <w:ins w:id="11105" w:author="st1" w:date="2021-04-19T20:49:00Z">
              <w:r>
                <w:rPr>
                  <w:rFonts w:ascii="標楷體" w:eastAsia="標楷體" w:hAnsi="標楷體" w:hint="eastAsia"/>
                </w:rPr>
                <w:t>會計日當月</w:t>
              </w:r>
            </w:ins>
          </w:p>
        </w:tc>
        <w:tc>
          <w:tcPr>
            <w:tcW w:w="1147" w:type="dxa"/>
          </w:tcPr>
          <w:p w14:paraId="59B4C47A" w14:textId="77777777" w:rsidR="00B96E33" w:rsidRPr="00AF1A82" w:rsidRDefault="00B96E33" w:rsidP="00412434">
            <w:pPr>
              <w:rPr>
                <w:ins w:id="11106" w:author="st1" w:date="2021-04-19T20:49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E2605A" w14:textId="4010CBF1" w:rsidR="00B96E33" w:rsidRDefault="00B96E33" w:rsidP="00412434">
            <w:pPr>
              <w:rPr>
                <w:ins w:id="11107" w:author="st1" w:date="2021-04-19T20:49:00Z"/>
                <w:rFonts w:ascii="標楷體" w:eastAsia="標楷體" w:hAnsi="標楷體"/>
              </w:rPr>
            </w:pPr>
            <w:ins w:id="11108" w:author="st1" w:date="2021-04-19T20:4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2" w:type="dxa"/>
          </w:tcPr>
          <w:p w14:paraId="359722FB" w14:textId="77777777" w:rsidR="00B96E33" w:rsidRPr="00AF1A82" w:rsidRDefault="00B96E33" w:rsidP="00412434">
            <w:pPr>
              <w:rPr>
                <w:ins w:id="11109" w:author="st1" w:date="2021-04-19T20:49:00Z"/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225B933" w14:textId="77777777" w:rsidR="00B96E33" w:rsidRPr="000F5326" w:rsidRDefault="00B96E33" w:rsidP="00412434">
            <w:pPr>
              <w:rPr>
                <w:ins w:id="11110" w:author="st1" w:date="2021-04-19T20:49:00Z"/>
                <w:rFonts w:ascii="標楷體" w:eastAsia="標楷體" w:hAnsi="標楷體"/>
              </w:rPr>
            </w:pPr>
          </w:p>
        </w:tc>
      </w:tr>
      <w:tr w:rsidR="00B96E33" w:rsidRPr="00AF1A82" w14:paraId="4B4D3302" w14:textId="77777777" w:rsidTr="00412434">
        <w:trPr>
          <w:trHeight w:val="244"/>
          <w:jc w:val="center"/>
          <w:ins w:id="11111" w:author="st1" w:date="2021-04-19T20:49:00Z"/>
        </w:trPr>
        <w:tc>
          <w:tcPr>
            <w:tcW w:w="490" w:type="dxa"/>
          </w:tcPr>
          <w:p w14:paraId="27F388A9" w14:textId="6D4868A3" w:rsidR="00B96E33" w:rsidRDefault="00B96E33" w:rsidP="00412434">
            <w:pPr>
              <w:rPr>
                <w:ins w:id="11112" w:author="st1" w:date="2021-04-19T20:49:00Z"/>
                <w:rFonts w:ascii="標楷體" w:eastAsia="標楷體" w:hAnsi="標楷體"/>
              </w:rPr>
            </w:pPr>
            <w:ins w:id="11113" w:author="st1" w:date="2021-04-19T20:4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918" w:type="dxa"/>
          </w:tcPr>
          <w:p w14:paraId="44CE7850" w14:textId="41738760" w:rsidR="00B96E33" w:rsidRDefault="00B96E33" w:rsidP="00412434">
            <w:pPr>
              <w:rPr>
                <w:ins w:id="11114" w:author="st1" w:date="2021-04-19T20:49:00Z"/>
                <w:rFonts w:ascii="標楷體" w:eastAsia="標楷體" w:hAnsi="標楷體"/>
              </w:rPr>
            </w:pPr>
            <w:ins w:id="11115" w:author="st1" w:date="2021-04-19T20:49:00Z">
              <w:r>
                <w:rPr>
                  <w:rFonts w:ascii="標楷體" w:eastAsia="標楷體" w:hAnsi="標楷體" w:hint="eastAsia"/>
                </w:rPr>
                <w:t>額度加總</w:t>
              </w:r>
            </w:ins>
          </w:p>
        </w:tc>
        <w:tc>
          <w:tcPr>
            <w:tcW w:w="1054" w:type="dxa"/>
          </w:tcPr>
          <w:p w14:paraId="3FEA6264" w14:textId="22BFB8E0" w:rsidR="00B96E33" w:rsidRDefault="00B96E33" w:rsidP="00412434">
            <w:pPr>
              <w:rPr>
                <w:ins w:id="11116" w:author="st1" w:date="2021-04-19T20:49:00Z"/>
                <w:rFonts w:ascii="標楷體" w:eastAsia="標楷體" w:hAnsi="標楷體"/>
              </w:rPr>
            </w:pPr>
            <w:proofErr w:type="gramStart"/>
            <w:ins w:id="11117" w:author="st1" w:date="2021-04-19T20:49:00Z">
              <w:r>
                <w:rPr>
                  <w:rFonts w:ascii="標楷體" w:eastAsia="標楷體" w:hAnsi="標楷體" w:hint="eastAsia"/>
                </w:rPr>
                <w:t>X</w:t>
              </w:r>
              <w:r>
                <w:rPr>
                  <w:rFonts w:ascii="標楷體" w:eastAsia="標楷體" w:hAnsi="標楷體"/>
                </w:rPr>
                <w:t>(</w:t>
              </w:r>
              <w:proofErr w:type="gramEnd"/>
              <w:r>
                <w:rPr>
                  <w:rFonts w:ascii="標楷體" w:eastAsia="標楷體" w:hAnsi="標楷體"/>
                </w:rPr>
                <w:t>1)</w:t>
              </w:r>
            </w:ins>
          </w:p>
        </w:tc>
        <w:tc>
          <w:tcPr>
            <w:tcW w:w="1152" w:type="dxa"/>
          </w:tcPr>
          <w:p w14:paraId="1DCD5B31" w14:textId="093CE503" w:rsidR="00B96E33" w:rsidRDefault="00B96E33" w:rsidP="00412434">
            <w:pPr>
              <w:rPr>
                <w:ins w:id="11118" w:author="st1" w:date="2021-04-19T20:49:00Z"/>
                <w:rFonts w:ascii="標楷體" w:eastAsia="標楷體" w:hAnsi="標楷體"/>
              </w:rPr>
            </w:pPr>
            <w:ins w:id="11119" w:author="st1" w:date="2021-04-19T20:49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1147" w:type="dxa"/>
          </w:tcPr>
          <w:p w14:paraId="6A301780" w14:textId="77777777" w:rsidR="00B96E33" w:rsidRPr="00AF1A82" w:rsidRDefault="00B96E33" w:rsidP="00412434">
            <w:pPr>
              <w:rPr>
                <w:ins w:id="11120" w:author="st1" w:date="2021-04-19T20:49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2028C40" w14:textId="578B44E3" w:rsidR="00B96E33" w:rsidRDefault="00B96E33" w:rsidP="00412434">
            <w:pPr>
              <w:rPr>
                <w:ins w:id="11121" w:author="st1" w:date="2021-04-19T20:49:00Z"/>
                <w:rFonts w:ascii="標楷體" w:eastAsia="標楷體" w:hAnsi="標楷體"/>
              </w:rPr>
            </w:pPr>
            <w:ins w:id="11122" w:author="st1" w:date="2021-04-19T20:4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2" w:type="dxa"/>
          </w:tcPr>
          <w:p w14:paraId="46CB4BAA" w14:textId="77777777" w:rsidR="00B96E33" w:rsidRPr="00AF1A82" w:rsidRDefault="00B96E33" w:rsidP="00412434">
            <w:pPr>
              <w:rPr>
                <w:ins w:id="11123" w:author="st1" w:date="2021-04-19T20:49:00Z"/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17A9AAA4" w14:textId="77777777" w:rsidR="00B96E33" w:rsidRDefault="00B96E33" w:rsidP="00412434">
            <w:pPr>
              <w:rPr>
                <w:ins w:id="11124" w:author="st1" w:date="2021-04-19T20:53:00Z"/>
                <w:rFonts w:ascii="標楷體" w:eastAsia="標楷體" w:hAnsi="標楷體"/>
              </w:rPr>
            </w:pPr>
            <w:ins w:id="11125" w:author="st1" w:date="2021-04-19T20:52:00Z">
              <w:r>
                <w:rPr>
                  <w:rFonts w:ascii="標楷體" w:eastAsia="標楷體" w:hAnsi="標楷體" w:hint="eastAsia"/>
                </w:rPr>
                <w:t>依房貸專員,戶號,額度</w:t>
              </w:r>
            </w:ins>
            <w:ins w:id="11126" w:author="st1" w:date="2021-04-19T20:53:00Z">
              <w:r>
                <w:rPr>
                  <w:rFonts w:ascii="標楷體" w:eastAsia="標楷體" w:hAnsi="標楷體" w:hint="eastAsia"/>
                </w:rPr>
                <w:t>編號</w:t>
              </w:r>
            </w:ins>
          </w:p>
          <w:p w14:paraId="00229F7D" w14:textId="3570147E" w:rsidR="00B96E33" w:rsidRPr="000F5326" w:rsidRDefault="00B96E33" w:rsidP="00412434">
            <w:pPr>
              <w:rPr>
                <w:ins w:id="11127" w:author="st1" w:date="2021-04-19T20:49:00Z"/>
                <w:rFonts w:ascii="標楷體" w:eastAsia="標楷體" w:hAnsi="標楷體"/>
              </w:rPr>
            </w:pPr>
            <w:ins w:id="11128" w:author="st1" w:date="2021-04-19T20:53:00Z">
              <w:r>
                <w:rPr>
                  <w:rFonts w:ascii="標楷體" w:eastAsia="標楷體" w:hAnsi="標楷體" w:hint="eastAsia"/>
                </w:rPr>
                <w:t>合計[</w:t>
              </w:r>
              <w:r w:rsidRPr="00B96E33">
                <w:rPr>
                  <w:rFonts w:ascii="標楷體" w:eastAsia="標楷體" w:hAnsi="標楷體" w:hint="eastAsia"/>
                </w:rPr>
                <w:t>房貸專員件數</w:t>
              </w:r>
              <w:r>
                <w:rPr>
                  <w:rFonts w:ascii="標楷體" w:eastAsia="標楷體" w:hAnsi="標楷體" w:hint="eastAsia"/>
                </w:rPr>
                <w:t>]與[業績金額]</w:t>
              </w:r>
            </w:ins>
          </w:p>
        </w:tc>
      </w:tr>
    </w:tbl>
    <w:p w14:paraId="15F25143" w14:textId="77777777" w:rsidR="000F2DD4" w:rsidRPr="00AF1A82" w:rsidRDefault="000F2DD4" w:rsidP="000F2DD4">
      <w:pPr>
        <w:pStyle w:val="1"/>
        <w:numPr>
          <w:ilvl w:val="0"/>
          <w:numId w:val="0"/>
        </w:numPr>
      </w:pPr>
    </w:p>
    <w:p w14:paraId="0C243A7B" w14:textId="77777777" w:rsidR="00560299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0F2DD4" w:rsidRPr="00AF1A82" w14:paraId="70D3B3F0" w14:textId="77777777" w:rsidTr="00412434">
        <w:trPr>
          <w:trHeight w:val="388"/>
          <w:jc w:val="center"/>
        </w:trPr>
        <w:tc>
          <w:tcPr>
            <w:tcW w:w="696" w:type="dxa"/>
            <w:vMerge w:val="restart"/>
          </w:tcPr>
          <w:p w14:paraId="64E42A9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041EB1F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BE5D410" w14:textId="77777777" w:rsidR="000F2DD4" w:rsidRPr="00C01B4E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B052E72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AF1A82" w14:paraId="06B98841" w14:textId="77777777" w:rsidTr="00412434">
        <w:trPr>
          <w:trHeight w:val="244"/>
          <w:jc w:val="center"/>
        </w:trPr>
        <w:tc>
          <w:tcPr>
            <w:tcW w:w="696" w:type="dxa"/>
            <w:vMerge/>
          </w:tcPr>
          <w:p w14:paraId="04AAE6F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6A5CA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A70655B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4ED17DF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D77402" w:rsidRPr="00CE4A2F" w14:paraId="7D878483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16ACC89C" w14:textId="77777777" w:rsidR="00D77402" w:rsidRPr="00C01B4E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129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13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部室</w:t>
            </w:r>
            <w:proofErr w:type="gramEnd"/>
          </w:p>
        </w:tc>
        <w:tc>
          <w:tcPr>
            <w:tcW w:w="3969" w:type="dxa"/>
          </w:tcPr>
          <w:p w14:paraId="7D98B57A" w14:textId="3858A81F" w:rsidR="00D77402" w:rsidRPr="00C01B4E" w:rsidRDefault="00D77402" w:rsidP="00D77402">
            <w:pPr>
              <w:rPr>
                <w:rFonts w:ascii="標楷體" w:eastAsia="標楷體" w:hAnsi="標楷體"/>
                <w:rPrChange w:id="1113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13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del w:id="11133" w:author="st1" w:date="2021-04-19T20:53:00Z">
              <w:r w:rsidRPr="00C01B4E" w:rsidDel="00B96E33">
                <w:rPr>
                  <w:rFonts w:ascii="標楷體" w:eastAsia="標楷體" w:hAnsi="標楷體"/>
                  <w:rPrChange w:id="11134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1</w:delText>
              </w:r>
            </w:del>
            <w:ins w:id="11135" w:author="st1" w:date="2021-04-19T20:53:00Z">
              <w:r w:rsidR="00B96E33" w:rsidRPr="00C01B4E">
                <w:rPr>
                  <w:rFonts w:ascii="標楷體" w:eastAsia="標楷體" w:hAnsi="標楷體"/>
                  <w:rPrChange w:id="1113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</w:t>
              </w:r>
            </w:ins>
            <w:r w:rsidRPr="00C01B4E">
              <w:rPr>
                <w:rFonts w:ascii="標楷體" w:eastAsia="標楷體" w:hAnsi="標楷體"/>
                <w:rPrChange w:id="11137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0)</w:t>
            </w:r>
          </w:p>
        </w:tc>
        <w:tc>
          <w:tcPr>
            <w:tcW w:w="2693" w:type="dxa"/>
          </w:tcPr>
          <w:p w14:paraId="6676FAFC" w14:textId="77777777" w:rsidR="00D77402" w:rsidRPr="00C01B4E" w:rsidRDefault="00D77402" w:rsidP="00D77402">
            <w:pPr>
              <w:rPr>
                <w:rFonts w:ascii="標楷體" w:eastAsia="標楷體" w:hAnsi="標楷體"/>
                <w:rPrChange w:id="11138" w:author="st1" w:date="2021-04-20T17:25:00Z">
                  <w:rPr/>
                </w:rPrChange>
              </w:rPr>
            </w:pPr>
          </w:p>
        </w:tc>
      </w:tr>
      <w:tr w:rsidR="00D77402" w:rsidRPr="00CE4A2F" w14:paraId="4CC4519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2F3962A" w14:textId="77777777" w:rsidR="00D77402" w:rsidRPr="00C01B4E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139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14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房貸專員</w:t>
            </w:r>
          </w:p>
        </w:tc>
        <w:tc>
          <w:tcPr>
            <w:tcW w:w="3969" w:type="dxa"/>
          </w:tcPr>
          <w:p w14:paraId="65D4BDC5" w14:textId="2B53EFFA" w:rsidR="00D77402" w:rsidRPr="00C01B4E" w:rsidRDefault="00D77402" w:rsidP="00D77402">
            <w:pPr>
              <w:rPr>
                <w:rFonts w:ascii="標楷體" w:eastAsia="標楷體" w:hAnsi="標楷體"/>
                <w:rPrChange w:id="1114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14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del w:id="11143" w:author="st1" w:date="2021-04-19T20:53:00Z">
              <w:r w:rsidRPr="00C01B4E" w:rsidDel="00B96E33">
                <w:rPr>
                  <w:rFonts w:ascii="標楷體" w:eastAsia="標楷體" w:hAnsi="標楷體"/>
                  <w:rPrChange w:id="11144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8</w:delText>
              </w:r>
            </w:del>
            <w:ins w:id="11145" w:author="st1" w:date="2021-04-19T21:02:00Z">
              <w:r w:rsidR="00C6791D" w:rsidRPr="00C01B4E">
                <w:rPr>
                  <w:rFonts w:ascii="標楷體" w:eastAsia="標楷體" w:hAnsi="標楷體"/>
                  <w:rPrChange w:id="1114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</w:t>
              </w:r>
            </w:ins>
            <w:r w:rsidRPr="00C01B4E">
              <w:rPr>
                <w:rFonts w:ascii="標楷體" w:eastAsia="標楷體" w:hAnsi="標楷體"/>
                <w:rPrChange w:id="11147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)</w:t>
            </w:r>
          </w:p>
        </w:tc>
        <w:tc>
          <w:tcPr>
            <w:tcW w:w="2693" w:type="dxa"/>
          </w:tcPr>
          <w:p w14:paraId="2D8119B7" w14:textId="5C3EABEF" w:rsidR="00D77402" w:rsidRPr="00C01B4E" w:rsidRDefault="00C6791D" w:rsidP="00D77402">
            <w:pPr>
              <w:rPr>
                <w:rFonts w:ascii="標楷體" w:eastAsia="標楷體" w:hAnsi="標楷體"/>
                <w:rPrChange w:id="11148" w:author="st1" w:date="2021-04-20T17:25:00Z">
                  <w:rPr/>
                </w:rPrChange>
              </w:rPr>
            </w:pPr>
            <w:ins w:id="11149" w:author="st1" w:date="2021-04-19T21:02:00Z">
              <w:r w:rsidRPr="00C01B4E">
                <w:rPr>
                  <w:rFonts w:ascii="標楷體" w:eastAsia="標楷體" w:hAnsi="標楷體" w:hint="eastAsia"/>
                  <w:rPrChange w:id="11150" w:author="st1" w:date="2021-04-20T17:25:00Z">
                    <w:rPr>
                      <w:rFonts w:hint="eastAsia"/>
                    </w:rPr>
                  </w:rPrChange>
                </w:rPr>
                <w:t>名稱</w:t>
              </w:r>
            </w:ins>
          </w:p>
        </w:tc>
      </w:tr>
      <w:tr w:rsidR="00B96E33" w:rsidRPr="00CE4A2F" w14:paraId="0E55BFD4" w14:textId="77777777" w:rsidTr="00412434">
        <w:trPr>
          <w:trHeight w:val="291"/>
          <w:jc w:val="center"/>
          <w:ins w:id="11151" w:author="st1" w:date="2021-04-19T20:56:00Z"/>
        </w:trPr>
        <w:tc>
          <w:tcPr>
            <w:tcW w:w="2833" w:type="dxa"/>
            <w:gridSpan w:val="2"/>
          </w:tcPr>
          <w:p w14:paraId="66AA747F" w14:textId="04669635" w:rsidR="00B96E33" w:rsidRPr="00C01B4E" w:rsidRDefault="00B96E33" w:rsidP="00B96E33">
            <w:pPr>
              <w:shd w:val="clear" w:color="auto" w:fill="FFFFFF"/>
              <w:spacing w:line="360" w:lineRule="atLeast"/>
              <w:rPr>
                <w:ins w:id="11152" w:author="st1" w:date="2021-04-19T20:56:00Z"/>
                <w:rFonts w:ascii="標楷體" w:eastAsia="標楷體" w:hAnsi="標楷體"/>
                <w:rPrChange w:id="11153" w:author="st1" w:date="2021-04-20T17:25:00Z">
                  <w:rPr>
                    <w:ins w:id="11154" w:author="st1" w:date="2021-04-19T20:5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155" w:author="st1" w:date="2021-04-19T20:56:00Z">
              <w:r w:rsidRPr="00C01B4E">
                <w:rPr>
                  <w:rFonts w:ascii="標楷體" w:eastAsia="標楷體" w:hAnsi="標楷體"/>
                  <w:rPrChange w:id="1115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件數</w:t>
              </w:r>
            </w:ins>
          </w:p>
        </w:tc>
        <w:tc>
          <w:tcPr>
            <w:tcW w:w="3969" w:type="dxa"/>
          </w:tcPr>
          <w:p w14:paraId="344413EA" w14:textId="0767CC75" w:rsidR="00B96E33" w:rsidRPr="00C01B4E" w:rsidRDefault="00B96E33" w:rsidP="00B96E33">
            <w:pPr>
              <w:rPr>
                <w:ins w:id="11157" w:author="st1" w:date="2021-04-19T20:56:00Z"/>
                <w:rFonts w:ascii="標楷體" w:eastAsia="標楷體" w:hAnsi="標楷體"/>
                <w:rPrChange w:id="11158" w:author="st1" w:date="2021-04-20T17:25:00Z">
                  <w:rPr>
                    <w:ins w:id="11159" w:author="st1" w:date="2021-04-19T20:56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160" w:author="st1" w:date="2021-04-19T20:56:00Z">
              <w:r w:rsidRPr="00C01B4E">
                <w:rPr>
                  <w:rFonts w:ascii="標楷體" w:eastAsia="標楷體" w:hAnsi="標楷體"/>
                  <w:rPrChange w:id="11161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</w:t>
              </w:r>
            </w:ins>
            <w:ins w:id="11162" w:author="st1" w:date="2021-04-19T20:57:00Z">
              <w:r w:rsidR="00C6791D" w:rsidRPr="00C01B4E">
                <w:rPr>
                  <w:rFonts w:ascii="標楷體" w:eastAsia="標楷體" w:hAnsi="標楷體"/>
                  <w:rPrChange w:id="11163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8.1</w:t>
              </w:r>
            </w:ins>
            <w:ins w:id="11164" w:author="st1" w:date="2021-04-19T20:56:00Z">
              <w:r w:rsidRPr="00C01B4E">
                <w:rPr>
                  <w:rFonts w:ascii="標楷體" w:eastAsia="標楷體" w:hAnsi="標楷體"/>
                  <w:rPrChange w:id="11165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ins>
          </w:p>
        </w:tc>
        <w:tc>
          <w:tcPr>
            <w:tcW w:w="2693" w:type="dxa"/>
          </w:tcPr>
          <w:p w14:paraId="3AD89D01" w14:textId="1BED7A53" w:rsidR="00B96E33" w:rsidRPr="00C01B4E" w:rsidRDefault="00B96E33" w:rsidP="00B96E33">
            <w:pPr>
              <w:rPr>
                <w:ins w:id="11166" w:author="st1" w:date="2021-04-19T20:56:00Z"/>
                <w:rFonts w:ascii="標楷體" w:eastAsia="標楷體" w:hAnsi="標楷體"/>
                <w:rPrChange w:id="11167" w:author="st1" w:date="2021-04-20T17:25:00Z">
                  <w:rPr>
                    <w:ins w:id="11168" w:author="st1" w:date="2021-04-19T20:56:00Z"/>
                  </w:rPr>
                </w:rPrChange>
              </w:rPr>
            </w:pPr>
            <w:ins w:id="11169" w:author="st1" w:date="2021-04-19T20:56:00Z">
              <w:r w:rsidRPr="00C01B4E">
                <w:rPr>
                  <w:rFonts w:ascii="標楷體" w:eastAsia="標楷體" w:hAnsi="標楷體" w:hint="eastAsia"/>
                  <w:rPrChange w:id="11170" w:author="st1" w:date="2021-04-20T17:25:00Z">
                    <w:rPr>
                      <w:rFonts w:hint="eastAsia"/>
                    </w:rPr>
                  </w:rPrChange>
                </w:rPr>
                <w:t>含有小數點</w:t>
              </w:r>
            </w:ins>
            <w:ins w:id="11171" w:author="st1" w:date="2021-04-19T20:57:00Z">
              <w:r w:rsidRPr="00C01B4E">
                <w:rPr>
                  <w:rFonts w:ascii="標楷體" w:eastAsia="標楷體" w:hAnsi="標楷體" w:hint="eastAsia"/>
                  <w:rPrChange w:id="11172" w:author="st1" w:date="2021-04-20T17:25:00Z">
                    <w:rPr>
                      <w:rFonts w:hint="eastAsia"/>
                    </w:rPr>
                  </w:rPrChange>
                </w:rPr>
                <w:t>一位</w:t>
              </w:r>
            </w:ins>
          </w:p>
          <w:p w14:paraId="32BCC170" w14:textId="585B16F9" w:rsidR="00B96E33" w:rsidRPr="00C01B4E" w:rsidRDefault="00B96E33" w:rsidP="00B96E33">
            <w:pPr>
              <w:rPr>
                <w:ins w:id="11173" w:author="st1" w:date="2021-04-19T20:56:00Z"/>
                <w:rFonts w:ascii="標楷體" w:eastAsia="標楷體" w:hAnsi="標楷體"/>
                <w:rPrChange w:id="11174" w:author="st1" w:date="2021-04-20T17:25:00Z">
                  <w:rPr>
                    <w:ins w:id="11175" w:author="st1" w:date="2021-04-19T20:56:00Z"/>
                  </w:rPr>
                </w:rPrChange>
              </w:rPr>
            </w:pPr>
            <w:ins w:id="11176" w:author="st1" w:date="2021-04-19T20:57:00Z">
              <w:r w:rsidRPr="00C01B4E">
                <w:rPr>
                  <w:rFonts w:ascii="標楷體" w:eastAsia="標楷體" w:hAnsi="標楷體"/>
                  <w:rPrChange w:id="11177" w:author="st1" w:date="2021-04-20T17:25:00Z">
                    <w:rPr/>
                  </w:rPrChange>
                </w:rPr>
                <w:t>9,</w:t>
              </w:r>
            </w:ins>
            <w:ins w:id="11178" w:author="st1" w:date="2021-04-19T20:56:00Z">
              <w:r w:rsidRPr="00C01B4E">
                <w:rPr>
                  <w:rFonts w:ascii="標楷體" w:eastAsia="標楷體" w:hAnsi="標楷體"/>
                  <w:rPrChange w:id="11179" w:author="st1" w:date="2021-04-20T17:25:00Z">
                    <w:rPr/>
                  </w:rPrChange>
                </w:rPr>
                <w:t>999.9</w:t>
              </w:r>
            </w:ins>
          </w:p>
        </w:tc>
      </w:tr>
      <w:tr w:rsidR="00C6791D" w:rsidRPr="00CE4A2F" w14:paraId="58BD5371" w14:textId="77777777" w:rsidTr="00412434">
        <w:trPr>
          <w:trHeight w:val="291"/>
          <w:jc w:val="center"/>
          <w:ins w:id="11180" w:author="st1" w:date="2021-04-19T20:57:00Z"/>
        </w:trPr>
        <w:tc>
          <w:tcPr>
            <w:tcW w:w="2833" w:type="dxa"/>
            <w:gridSpan w:val="2"/>
          </w:tcPr>
          <w:p w14:paraId="4EF6A13A" w14:textId="4061740C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181" w:author="st1" w:date="2021-04-19T20:57:00Z"/>
                <w:rFonts w:ascii="標楷體" w:eastAsia="標楷體" w:hAnsi="標楷體"/>
                <w:rPrChange w:id="11182" w:author="st1" w:date="2021-04-20T17:25:00Z">
                  <w:rPr>
                    <w:ins w:id="11183" w:author="st1" w:date="2021-04-19T20:57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184" w:author="st1" w:date="2021-04-19T21:00:00Z">
              <w:r w:rsidRPr="00C01B4E">
                <w:rPr>
                  <w:rFonts w:ascii="標楷體" w:eastAsia="標楷體" w:hAnsi="標楷體" w:hint="eastAsia"/>
                  <w:rPrChange w:id="11185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房貸撥款金額</w:t>
              </w:r>
            </w:ins>
          </w:p>
        </w:tc>
        <w:tc>
          <w:tcPr>
            <w:tcW w:w="3969" w:type="dxa"/>
          </w:tcPr>
          <w:p w14:paraId="66940AE8" w14:textId="6723C123" w:rsidR="00C6791D" w:rsidRPr="00C01B4E" w:rsidRDefault="00C6791D" w:rsidP="00C6791D">
            <w:pPr>
              <w:rPr>
                <w:ins w:id="11186" w:author="st1" w:date="2021-04-19T20:57:00Z"/>
                <w:rFonts w:ascii="標楷體" w:eastAsia="標楷體" w:hAnsi="標楷體"/>
                <w:rPrChange w:id="11187" w:author="st1" w:date="2021-04-20T17:25:00Z">
                  <w:rPr>
                    <w:ins w:id="11188" w:author="st1" w:date="2021-04-19T20:57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189" w:author="st1" w:date="2021-04-19T20:57:00Z">
              <w:r w:rsidRPr="00C01B4E">
                <w:rPr>
                  <w:rFonts w:ascii="標楷體" w:eastAsia="標楷體" w:hAnsi="標楷體"/>
                  <w:rPrChange w:id="11190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9(16)</w:t>
              </w:r>
            </w:ins>
          </w:p>
        </w:tc>
        <w:tc>
          <w:tcPr>
            <w:tcW w:w="2693" w:type="dxa"/>
          </w:tcPr>
          <w:p w14:paraId="58734224" w14:textId="799BD240" w:rsidR="00C6791D" w:rsidRPr="00C01B4E" w:rsidRDefault="00C01B4E" w:rsidP="00C6791D">
            <w:pPr>
              <w:rPr>
                <w:ins w:id="11191" w:author="st1" w:date="2021-04-19T20:57:00Z"/>
                <w:rFonts w:ascii="標楷體" w:eastAsia="標楷體" w:hAnsi="標楷體"/>
                <w:rPrChange w:id="11192" w:author="st1" w:date="2021-04-20T17:25:00Z">
                  <w:rPr>
                    <w:ins w:id="11193" w:author="st1" w:date="2021-04-19T20:57:00Z"/>
                  </w:rPr>
                </w:rPrChange>
              </w:rPr>
            </w:pPr>
            <w:ins w:id="11194" w:author="st1" w:date="2021-04-20T17:25:00Z">
              <w:r w:rsidRPr="00C01B4E">
                <w:rPr>
                  <w:rFonts w:ascii="標楷體" w:eastAsia="標楷體" w:hAnsi="標楷體" w:hint="eastAsia"/>
                  <w:rPrChange w:id="11195" w:author="st1" w:date="2021-04-20T17:25:00Z">
                    <w:rPr>
                      <w:rFonts w:hint="eastAsia"/>
                    </w:rPr>
                  </w:rPrChange>
                </w:rPr>
                <w:t>可有負值</w:t>
              </w:r>
            </w:ins>
          </w:p>
        </w:tc>
      </w:tr>
      <w:tr w:rsidR="00C6791D" w:rsidRPr="00CE4A2F" w14:paraId="6CE920C8" w14:textId="77777777" w:rsidTr="00412434">
        <w:trPr>
          <w:trHeight w:val="291"/>
          <w:jc w:val="center"/>
          <w:ins w:id="11196" w:author="st1" w:date="2021-04-19T20:57:00Z"/>
        </w:trPr>
        <w:tc>
          <w:tcPr>
            <w:tcW w:w="2833" w:type="dxa"/>
            <w:gridSpan w:val="2"/>
          </w:tcPr>
          <w:p w14:paraId="2C2E1A3F" w14:textId="57E52764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197" w:author="st1" w:date="2021-04-19T20:57:00Z"/>
                <w:rFonts w:ascii="標楷體" w:eastAsia="標楷體" w:hAnsi="標楷體"/>
                <w:rPrChange w:id="11198" w:author="st1" w:date="2021-04-20T17:25:00Z">
                  <w:rPr>
                    <w:ins w:id="11199" w:author="st1" w:date="2021-04-19T20:57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00" w:author="st1" w:date="2021-04-19T20:58:00Z">
              <w:r w:rsidRPr="00C01B4E">
                <w:rPr>
                  <w:rFonts w:ascii="標楷體" w:eastAsia="標楷體" w:hAnsi="標楷體" w:hint="eastAsia"/>
                  <w:rPrChange w:id="11201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員邊</w:t>
              </w:r>
            </w:ins>
          </w:p>
        </w:tc>
        <w:tc>
          <w:tcPr>
            <w:tcW w:w="3969" w:type="dxa"/>
          </w:tcPr>
          <w:p w14:paraId="7FB1B8C0" w14:textId="5ED2B217" w:rsidR="00C6791D" w:rsidRPr="00C01B4E" w:rsidRDefault="00C6791D" w:rsidP="00C6791D">
            <w:pPr>
              <w:rPr>
                <w:ins w:id="11202" w:author="st1" w:date="2021-04-19T20:57:00Z"/>
                <w:rFonts w:ascii="標楷體" w:eastAsia="標楷體" w:hAnsi="標楷體"/>
                <w:rPrChange w:id="11203" w:author="st1" w:date="2021-04-20T17:25:00Z">
                  <w:rPr>
                    <w:ins w:id="11204" w:author="st1" w:date="2021-04-19T20:57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205" w:author="st1" w:date="2021-04-19T20:58:00Z">
              <w:r w:rsidRPr="00C01B4E">
                <w:rPr>
                  <w:rFonts w:ascii="標楷體" w:eastAsia="標楷體" w:hAnsi="標楷體"/>
                  <w:rPrChange w:id="1120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207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ins>
          </w:p>
        </w:tc>
        <w:tc>
          <w:tcPr>
            <w:tcW w:w="2693" w:type="dxa"/>
          </w:tcPr>
          <w:p w14:paraId="6009A418" w14:textId="4F29A96E" w:rsidR="00C6791D" w:rsidRPr="00C01B4E" w:rsidRDefault="00C6791D" w:rsidP="00C6791D">
            <w:pPr>
              <w:rPr>
                <w:ins w:id="11208" w:author="st1" w:date="2021-04-19T20:57:00Z"/>
                <w:rFonts w:ascii="標楷體" w:eastAsia="標楷體" w:hAnsi="標楷體"/>
                <w:rPrChange w:id="11209" w:author="st1" w:date="2021-04-20T17:25:00Z">
                  <w:rPr>
                    <w:ins w:id="11210" w:author="st1" w:date="2021-04-19T20:57:00Z"/>
                  </w:rPr>
                </w:rPrChange>
              </w:rPr>
            </w:pPr>
            <w:ins w:id="11211" w:author="st1" w:date="2021-04-19T20:58:00Z">
              <w:r w:rsidRPr="00C01B4E">
                <w:rPr>
                  <w:rFonts w:ascii="標楷體" w:eastAsia="標楷體" w:hAnsi="標楷體" w:hint="eastAsia"/>
                  <w:rPrChange w:id="11212" w:author="st1" w:date="2021-04-20T17:25:00Z">
                    <w:rPr>
                      <w:rFonts w:hint="eastAsia"/>
                    </w:rPr>
                  </w:rPrChange>
                </w:rPr>
                <w:t>房貸專員</w:t>
              </w:r>
            </w:ins>
          </w:p>
        </w:tc>
      </w:tr>
      <w:tr w:rsidR="00C6791D" w:rsidRPr="00CE4A2F" w14:paraId="32F37CAD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27A7B47" w14:textId="5D9510DF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1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14" w:author="st1" w:date="2021-04-19T20:58:00Z">
              <w:r w:rsidRPr="00C01B4E">
                <w:rPr>
                  <w:rFonts w:ascii="標楷體" w:eastAsia="標楷體" w:hAnsi="標楷體"/>
                  <w:rPrChange w:id="11215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戶名</w:t>
              </w:r>
            </w:ins>
            <w:del w:id="11216" w:author="st1" w:date="2021-04-19T20:58:00Z">
              <w:r w:rsidRPr="00C01B4E" w:rsidDel="00C6791D">
                <w:rPr>
                  <w:rFonts w:ascii="標楷體" w:eastAsia="標楷體" w:hAnsi="標楷體"/>
                  <w:rPrChange w:id="11217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戶號</w:delText>
              </w:r>
            </w:del>
          </w:p>
        </w:tc>
        <w:tc>
          <w:tcPr>
            <w:tcW w:w="3969" w:type="dxa"/>
          </w:tcPr>
          <w:p w14:paraId="4FD80478" w14:textId="3AB52A6E" w:rsidR="00C6791D" w:rsidRPr="00C01B4E" w:rsidRDefault="00C6791D" w:rsidP="00C6791D">
            <w:pPr>
              <w:rPr>
                <w:rFonts w:ascii="標楷體" w:eastAsia="標楷體" w:hAnsi="標楷體"/>
                <w:rPrChange w:id="11218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219" w:author="st1" w:date="2021-04-19T20:58:00Z">
              <w:r w:rsidRPr="00C01B4E">
                <w:rPr>
                  <w:rFonts w:ascii="標楷體" w:eastAsia="標楷體" w:hAnsi="標楷體"/>
                  <w:rPrChange w:id="11220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221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100)</w:t>
              </w:r>
            </w:ins>
            <w:del w:id="11222" w:author="st1" w:date="2021-04-19T20:58:00Z">
              <w:r w:rsidRPr="00C01B4E" w:rsidDel="00C6791D">
                <w:rPr>
                  <w:rFonts w:ascii="標楷體" w:eastAsia="標楷體" w:hAnsi="標楷體"/>
                  <w:rPrChange w:id="11223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9(7)-9(3)-9(3)</w:delText>
              </w:r>
            </w:del>
          </w:p>
        </w:tc>
        <w:tc>
          <w:tcPr>
            <w:tcW w:w="2693" w:type="dxa"/>
          </w:tcPr>
          <w:p w14:paraId="2D3059D8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24" w:author="st1" w:date="2021-04-20T17:25:00Z">
                  <w:rPr/>
                </w:rPrChange>
              </w:rPr>
            </w:pPr>
          </w:p>
        </w:tc>
      </w:tr>
      <w:tr w:rsidR="00C6791D" w:rsidRPr="00CE4A2F" w14:paraId="30EAB16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202BE15" w14:textId="2C828C21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25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1226" w:author="st1" w:date="2021-04-19T20:58:00Z">
              <w:r w:rsidRPr="00C01B4E" w:rsidDel="00C6791D">
                <w:rPr>
                  <w:rFonts w:ascii="標楷體" w:eastAsia="標楷體" w:hAnsi="標楷體"/>
                  <w:rPrChange w:id="11227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戶名</w:delText>
              </w:r>
            </w:del>
            <w:ins w:id="11228" w:author="st1" w:date="2021-04-19T20:58:00Z">
              <w:r w:rsidRPr="00C01B4E">
                <w:rPr>
                  <w:rFonts w:ascii="標楷體" w:eastAsia="標楷體" w:hAnsi="標楷體" w:hint="eastAsia"/>
                  <w:rPrChange w:id="11229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戶號</w:t>
              </w:r>
            </w:ins>
          </w:p>
        </w:tc>
        <w:tc>
          <w:tcPr>
            <w:tcW w:w="3969" w:type="dxa"/>
          </w:tcPr>
          <w:p w14:paraId="7E42FF2C" w14:textId="78FEF4BA" w:rsidR="00C6791D" w:rsidRPr="00C01B4E" w:rsidRDefault="00C6791D" w:rsidP="00C6791D">
            <w:pPr>
              <w:rPr>
                <w:rFonts w:ascii="標楷體" w:eastAsia="標楷體" w:hAnsi="標楷體"/>
                <w:rPrChange w:id="1123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1231" w:author="st1" w:date="2021-04-19T20:58:00Z">
              <w:r w:rsidRPr="00C01B4E" w:rsidDel="00C6791D">
                <w:rPr>
                  <w:rFonts w:ascii="標楷體" w:eastAsia="標楷體" w:hAnsi="標楷體"/>
                  <w:rPrChange w:id="11232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X</w:delText>
              </w:r>
            </w:del>
            <w:ins w:id="11233" w:author="st1" w:date="2021-04-19T20:58:00Z">
              <w:r w:rsidRPr="00C01B4E">
                <w:rPr>
                  <w:rFonts w:ascii="標楷體" w:eastAsia="標楷體" w:hAnsi="標楷體"/>
                  <w:rPrChange w:id="11234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</w:t>
              </w:r>
            </w:ins>
            <w:r w:rsidRPr="00C01B4E">
              <w:rPr>
                <w:rFonts w:ascii="標楷體" w:eastAsia="標楷體" w:hAnsi="標楷體"/>
                <w:rPrChange w:id="11235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(</w:t>
            </w:r>
            <w:del w:id="11236" w:author="st1" w:date="2021-04-19T20:58:00Z">
              <w:r w:rsidRPr="00C01B4E" w:rsidDel="00C6791D">
                <w:rPr>
                  <w:rFonts w:ascii="標楷體" w:eastAsia="標楷體" w:hAnsi="標楷體"/>
                  <w:rPrChange w:id="11237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100</w:delText>
              </w:r>
            </w:del>
            <w:ins w:id="11238" w:author="st1" w:date="2021-04-19T20:58:00Z">
              <w:r w:rsidRPr="00C01B4E">
                <w:rPr>
                  <w:rFonts w:ascii="標楷體" w:eastAsia="標楷體" w:hAnsi="標楷體"/>
                  <w:rPrChange w:id="11239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7</w:t>
              </w:r>
            </w:ins>
            <w:r w:rsidRPr="00C01B4E">
              <w:rPr>
                <w:rFonts w:ascii="標楷體" w:eastAsia="標楷體" w:hAnsi="標楷體"/>
                <w:rPrChange w:id="1124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)</w:t>
            </w:r>
          </w:p>
        </w:tc>
        <w:tc>
          <w:tcPr>
            <w:tcW w:w="2693" w:type="dxa"/>
          </w:tcPr>
          <w:p w14:paraId="6B442920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41" w:author="st1" w:date="2021-04-20T17:25:00Z">
                  <w:rPr/>
                </w:rPrChange>
              </w:rPr>
            </w:pPr>
          </w:p>
        </w:tc>
      </w:tr>
      <w:tr w:rsidR="00C6791D" w:rsidRPr="00CE4A2F" w14:paraId="28C22966" w14:textId="77777777" w:rsidTr="00412434">
        <w:trPr>
          <w:trHeight w:val="291"/>
          <w:jc w:val="center"/>
          <w:ins w:id="11242" w:author="st1" w:date="2021-04-19T20:59:00Z"/>
        </w:trPr>
        <w:tc>
          <w:tcPr>
            <w:tcW w:w="2833" w:type="dxa"/>
            <w:gridSpan w:val="2"/>
          </w:tcPr>
          <w:p w14:paraId="245FD278" w14:textId="50BAFACB" w:rsidR="00C6791D" w:rsidRPr="00C01B4E" w:rsidDel="00C6791D" w:rsidRDefault="00C6791D" w:rsidP="00C6791D">
            <w:pPr>
              <w:shd w:val="clear" w:color="auto" w:fill="FFFFFF"/>
              <w:spacing w:line="360" w:lineRule="atLeast"/>
              <w:rPr>
                <w:ins w:id="11243" w:author="st1" w:date="2021-04-19T20:59:00Z"/>
                <w:rFonts w:ascii="標楷體" w:eastAsia="標楷體" w:hAnsi="標楷體"/>
                <w:rPrChange w:id="11244" w:author="st1" w:date="2021-04-20T17:25:00Z">
                  <w:rPr>
                    <w:ins w:id="11245" w:author="st1" w:date="2021-04-19T20:59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46" w:author="st1" w:date="2021-04-19T20:59:00Z">
              <w:r w:rsidRPr="00C01B4E">
                <w:rPr>
                  <w:rFonts w:ascii="標楷體" w:eastAsia="標楷體" w:hAnsi="標楷體" w:hint="eastAsia"/>
                  <w:rPrChange w:id="11247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額度</w:t>
              </w:r>
            </w:ins>
          </w:p>
        </w:tc>
        <w:tc>
          <w:tcPr>
            <w:tcW w:w="3969" w:type="dxa"/>
          </w:tcPr>
          <w:p w14:paraId="0B1A17A5" w14:textId="0B34C025" w:rsidR="00C6791D" w:rsidRPr="00C01B4E" w:rsidDel="00C6791D" w:rsidRDefault="00C6791D" w:rsidP="00C6791D">
            <w:pPr>
              <w:rPr>
                <w:ins w:id="11248" w:author="st1" w:date="2021-04-19T20:59:00Z"/>
                <w:rFonts w:ascii="標楷體" w:eastAsia="標楷體" w:hAnsi="標楷體"/>
                <w:rPrChange w:id="11249" w:author="st1" w:date="2021-04-20T17:25:00Z">
                  <w:rPr>
                    <w:ins w:id="11250" w:author="st1" w:date="2021-04-19T20:59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51" w:author="st1" w:date="2021-04-19T20:59:00Z">
              <w:r w:rsidRPr="00C01B4E">
                <w:rPr>
                  <w:rFonts w:ascii="標楷體" w:eastAsia="標楷體" w:hAnsi="標楷體"/>
                  <w:rPrChange w:id="11252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</w:p>
        </w:tc>
        <w:tc>
          <w:tcPr>
            <w:tcW w:w="2693" w:type="dxa"/>
          </w:tcPr>
          <w:p w14:paraId="0309C473" w14:textId="77777777" w:rsidR="00C6791D" w:rsidRPr="00C01B4E" w:rsidRDefault="00C6791D" w:rsidP="00C6791D">
            <w:pPr>
              <w:rPr>
                <w:ins w:id="11253" w:author="st1" w:date="2021-04-19T20:59:00Z"/>
                <w:rFonts w:ascii="標楷體" w:eastAsia="標楷體" w:hAnsi="標楷體"/>
                <w:rPrChange w:id="11254" w:author="st1" w:date="2021-04-20T17:25:00Z">
                  <w:rPr>
                    <w:ins w:id="11255" w:author="st1" w:date="2021-04-19T20:59:00Z"/>
                  </w:rPr>
                </w:rPrChange>
              </w:rPr>
            </w:pPr>
          </w:p>
        </w:tc>
      </w:tr>
      <w:tr w:rsidR="00C6791D" w:rsidRPr="00CE4A2F" w14:paraId="2689EF5C" w14:textId="77777777" w:rsidTr="00412434">
        <w:trPr>
          <w:trHeight w:val="291"/>
          <w:jc w:val="center"/>
          <w:ins w:id="11256" w:author="st1" w:date="2021-04-19T20:59:00Z"/>
        </w:trPr>
        <w:tc>
          <w:tcPr>
            <w:tcW w:w="2833" w:type="dxa"/>
            <w:gridSpan w:val="2"/>
          </w:tcPr>
          <w:p w14:paraId="2940CAAB" w14:textId="119E9D70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257" w:author="st1" w:date="2021-04-19T20:59:00Z"/>
                <w:rFonts w:ascii="標楷體" w:eastAsia="標楷體" w:hAnsi="標楷體"/>
                <w:rPrChange w:id="11258" w:author="st1" w:date="2021-04-20T17:25:00Z">
                  <w:rPr>
                    <w:ins w:id="11259" w:author="st1" w:date="2021-04-19T20:59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60" w:author="st1" w:date="2021-04-19T20:59:00Z">
              <w:r w:rsidRPr="00C01B4E">
                <w:rPr>
                  <w:rFonts w:ascii="標楷體" w:eastAsia="標楷體" w:hAnsi="標楷體" w:hint="eastAsia"/>
                  <w:rPrChange w:id="11261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撥款</w:t>
              </w:r>
            </w:ins>
          </w:p>
        </w:tc>
        <w:tc>
          <w:tcPr>
            <w:tcW w:w="3969" w:type="dxa"/>
          </w:tcPr>
          <w:p w14:paraId="35ABCE06" w14:textId="794D3EC3" w:rsidR="00C6791D" w:rsidRPr="00C01B4E" w:rsidDel="00C6791D" w:rsidRDefault="00C6791D" w:rsidP="00C6791D">
            <w:pPr>
              <w:rPr>
                <w:ins w:id="11262" w:author="st1" w:date="2021-04-19T20:59:00Z"/>
                <w:rFonts w:ascii="標楷體" w:eastAsia="標楷體" w:hAnsi="標楷體"/>
                <w:rPrChange w:id="11263" w:author="st1" w:date="2021-04-20T17:25:00Z">
                  <w:rPr>
                    <w:ins w:id="11264" w:author="st1" w:date="2021-04-19T20:59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265" w:author="st1" w:date="2021-04-19T20:59:00Z">
              <w:r w:rsidRPr="00C01B4E">
                <w:rPr>
                  <w:rFonts w:ascii="標楷體" w:eastAsia="標楷體" w:hAnsi="標楷體"/>
                  <w:rPrChange w:id="1126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9(3)</w:t>
              </w:r>
            </w:ins>
          </w:p>
        </w:tc>
        <w:tc>
          <w:tcPr>
            <w:tcW w:w="2693" w:type="dxa"/>
          </w:tcPr>
          <w:p w14:paraId="1B0B9619" w14:textId="77777777" w:rsidR="00C6791D" w:rsidRPr="00C01B4E" w:rsidRDefault="00C6791D" w:rsidP="00C6791D">
            <w:pPr>
              <w:rPr>
                <w:ins w:id="11267" w:author="st1" w:date="2021-04-19T20:59:00Z"/>
                <w:rFonts w:ascii="標楷體" w:eastAsia="標楷體" w:hAnsi="標楷體"/>
                <w:rPrChange w:id="11268" w:author="st1" w:date="2021-04-20T17:25:00Z">
                  <w:rPr>
                    <w:ins w:id="11269" w:author="st1" w:date="2021-04-19T20:59:00Z"/>
                  </w:rPr>
                </w:rPrChange>
              </w:rPr>
            </w:pPr>
          </w:p>
        </w:tc>
      </w:tr>
      <w:tr w:rsidR="00C6791D" w:rsidRPr="00CE4A2F" w14:paraId="19E702EF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6A585BB" w14:textId="77777777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7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27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撥款日</w:t>
            </w:r>
          </w:p>
        </w:tc>
        <w:tc>
          <w:tcPr>
            <w:tcW w:w="3969" w:type="dxa"/>
          </w:tcPr>
          <w:p w14:paraId="07081654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7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27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999/99/99</w:t>
            </w:r>
          </w:p>
        </w:tc>
        <w:tc>
          <w:tcPr>
            <w:tcW w:w="2693" w:type="dxa"/>
          </w:tcPr>
          <w:p w14:paraId="5C4D3B41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74" w:author="st1" w:date="2021-04-20T17:25:00Z">
                  <w:rPr/>
                </w:rPrChange>
              </w:rPr>
            </w:pPr>
          </w:p>
        </w:tc>
      </w:tr>
      <w:tr w:rsidR="00C6791D" w:rsidRPr="00CE4A2F" w14:paraId="6A81B50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E6847E4" w14:textId="0F85642C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75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1276" w:author="st1" w:date="2021-04-19T20:59:00Z">
              <w:r w:rsidRPr="00C01B4E" w:rsidDel="00C6791D">
                <w:rPr>
                  <w:rFonts w:ascii="標楷體" w:eastAsia="標楷體" w:hAnsi="標楷體" w:hint="eastAsia"/>
                  <w:rPrChange w:id="11277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商品</w:delText>
              </w:r>
            </w:del>
            <w:ins w:id="11278" w:author="st1" w:date="2021-04-19T20:59:00Z">
              <w:r w:rsidRPr="00C01B4E">
                <w:rPr>
                  <w:rFonts w:ascii="標楷體" w:eastAsia="標楷體" w:hAnsi="標楷體" w:hint="eastAsia"/>
                  <w:rPrChange w:id="11279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利率</w:t>
              </w:r>
            </w:ins>
            <w:r w:rsidRPr="00C01B4E">
              <w:rPr>
                <w:rFonts w:ascii="標楷體" w:eastAsia="標楷體" w:hAnsi="標楷體"/>
                <w:rPrChange w:id="1128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代碼</w:t>
            </w:r>
          </w:p>
        </w:tc>
        <w:tc>
          <w:tcPr>
            <w:tcW w:w="3969" w:type="dxa"/>
          </w:tcPr>
          <w:p w14:paraId="119AD118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8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28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r w:rsidRPr="00C01B4E">
              <w:rPr>
                <w:rFonts w:ascii="標楷體" w:eastAsia="標楷體" w:hAnsi="標楷體"/>
                <w:rPrChange w:id="1128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5)</w:t>
            </w:r>
          </w:p>
        </w:tc>
        <w:tc>
          <w:tcPr>
            <w:tcW w:w="2693" w:type="dxa"/>
          </w:tcPr>
          <w:p w14:paraId="7B544255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84" w:author="st1" w:date="2021-04-20T17:25:00Z">
                  <w:rPr/>
                </w:rPrChange>
              </w:rPr>
            </w:pPr>
          </w:p>
        </w:tc>
      </w:tr>
      <w:tr w:rsidR="00C6791D" w:rsidRPr="00CE4A2F" w14:paraId="770D82E0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0D0BD5CC" w14:textId="77777777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85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286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計件代碼</w:t>
            </w:r>
          </w:p>
        </w:tc>
        <w:tc>
          <w:tcPr>
            <w:tcW w:w="3969" w:type="dxa"/>
          </w:tcPr>
          <w:p w14:paraId="1A15A251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87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288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r w:rsidRPr="00C01B4E">
              <w:rPr>
                <w:rFonts w:ascii="標楷體" w:eastAsia="標楷體" w:hAnsi="標楷體"/>
                <w:rPrChange w:id="11289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1)</w:t>
            </w:r>
          </w:p>
        </w:tc>
        <w:tc>
          <w:tcPr>
            <w:tcW w:w="2693" w:type="dxa"/>
          </w:tcPr>
          <w:p w14:paraId="4B00C189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90" w:author="st1" w:date="2021-04-20T17:25:00Z">
                  <w:rPr/>
                </w:rPrChange>
              </w:rPr>
            </w:pPr>
          </w:p>
        </w:tc>
      </w:tr>
      <w:tr w:rsidR="00C6791D" w:rsidRPr="00CE4A2F" w14:paraId="69DFCDFA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C62D0F9" w14:textId="77777777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29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29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撥款金額 </w:t>
            </w:r>
          </w:p>
        </w:tc>
        <w:tc>
          <w:tcPr>
            <w:tcW w:w="3969" w:type="dxa"/>
          </w:tcPr>
          <w:p w14:paraId="55F7B533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29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/>
                <w:rPrChange w:id="11294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9(14)</w:t>
            </w:r>
          </w:p>
        </w:tc>
        <w:tc>
          <w:tcPr>
            <w:tcW w:w="2693" w:type="dxa"/>
          </w:tcPr>
          <w:p w14:paraId="1AEF5014" w14:textId="2F70BD05" w:rsidR="00C6791D" w:rsidRPr="00C01B4E" w:rsidRDefault="00C01B4E" w:rsidP="00C6791D">
            <w:pPr>
              <w:rPr>
                <w:rFonts w:ascii="標楷體" w:eastAsia="標楷體" w:hAnsi="標楷體"/>
                <w:rPrChange w:id="11295" w:author="st1" w:date="2021-04-20T17:25:00Z">
                  <w:rPr/>
                </w:rPrChange>
              </w:rPr>
            </w:pPr>
            <w:ins w:id="11296" w:author="st1" w:date="2021-04-20T17:25:00Z">
              <w:r w:rsidRPr="00C01B4E">
                <w:rPr>
                  <w:rFonts w:ascii="標楷體" w:eastAsia="標楷體" w:hAnsi="標楷體" w:hint="eastAsia"/>
                  <w:rPrChange w:id="11297" w:author="st1" w:date="2021-04-20T17:25:00Z">
                    <w:rPr>
                      <w:rFonts w:hint="eastAsia"/>
                    </w:rPr>
                  </w:rPrChange>
                </w:rPr>
                <w:t>可</w:t>
              </w:r>
            </w:ins>
            <w:ins w:id="11298" w:author="st1" w:date="2021-04-19T21:00:00Z">
              <w:r w:rsidR="00C6791D" w:rsidRPr="00C01B4E">
                <w:rPr>
                  <w:rFonts w:ascii="標楷體" w:eastAsia="標楷體" w:hAnsi="標楷體" w:hint="eastAsia"/>
                  <w:rPrChange w:id="11299" w:author="st1" w:date="2021-04-20T17:25:00Z">
                    <w:rPr>
                      <w:rFonts w:hint="eastAsia"/>
                    </w:rPr>
                  </w:rPrChange>
                </w:rPr>
                <w:t>有負值</w:t>
              </w:r>
            </w:ins>
          </w:p>
        </w:tc>
      </w:tr>
      <w:tr w:rsidR="00C6791D" w:rsidRPr="00CE4A2F" w14:paraId="005AEF2B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9EDF14C" w14:textId="77777777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300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C01B4E">
              <w:rPr>
                <w:rFonts w:ascii="標楷體" w:eastAsia="標楷體" w:hAnsi="標楷體" w:hint="eastAsia"/>
                <w:rPrChange w:id="11301" w:author="st1" w:date="2021-04-20T17:2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工作月</w:t>
            </w:r>
          </w:p>
        </w:tc>
        <w:tc>
          <w:tcPr>
            <w:tcW w:w="3969" w:type="dxa"/>
          </w:tcPr>
          <w:p w14:paraId="484EC5A7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302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C01B4E">
              <w:rPr>
                <w:rFonts w:ascii="標楷體" w:eastAsia="標楷體" w:hAnsi="標楷體"/>
                <w:rPrChange w:id="1130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r w:rsidRPr="00C01B4E">
              <w:rPr>
                <w:rFonts w:ascii="標楷體" w:eastAsia="標楷體" w:hAnsi="標楷體"/>
                <w:rPrChange w:id="11304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6)</w:t>
            </w:r>
          </w:p>
        </w:tc>
        <w:tc>
          <w:tcPr>
            <w:tcW w:w="2693" w:type="dxa"/>
          </w:tcPr>
          <w:p w14:paraId="110177BB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305" w:author="st1" w:date="2021-04-20T17:25:00Z">
                  <w:rPr/>
                </w:rPrChange>
              </w:rPr>
            </w:pPr>
          </w:p>
        </w:tc>
      </w:tr>
      <w:tr w:rsidR="00C6791D" w:rsidRPr="00CE4A2F" w14:paraId="4EB91AC2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B95FADF" w14:textId="09B0A679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306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07" w:author="st1" w:date="2021-04-19T21:01:00Z">
              <w:r w:rsidRPr="00C01B4E">
                <w:rPr>
                  <w:rFonts w:ascii="標楷體" w:eastAsia="標楷體" w:hAnsi="標楷體" w:hint="eastAsia"/>
                  <w:rPrChange w:id="11308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部市名稱</w:t>
              </w:r>
            </w:ins>
            <w:proofErr w:type="gramEnd"/>
            <w:del w:id="11309" w:author="st1" w:date="2021-04-19T21:00:00Z">
              <w:r w:rsidRPr="00C01B4E" w:rsidDel="00C6791D">
                <w:rPr>
                  <w:rFonts w:ascii="標楷體" w:eastAsia="標楷體" w:hAnsi="標楷體"/>
                  <w:rPrChange w:id="11310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件數</w:delText>
              </w:r>
            </w:del>
          </w:p>
        </w:tc>
        <w:tc>
          <w:tcPr>
            <w:tcW w:w="3969" w:type="dxa"/>
          </w:tcPr>
          <w:p w14:paraId="03C603F9" w14:textId="27E0C364" w:rsidR="00C6791D" w:rsidRPr="00C01B4E" w:rsidRDefault="00C6791D" w:rsidP="00C6791D">
            <w:pPr>
              <w:rPr>
                <w:rFonts w:ascii="標楷體" w:eastAsia="標楷體" w:hAnsi="標楷體"/>
                <w:rPrChange w:id="11311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12" w:author="st1" w:date="2021-04-19T21:01:00Z">
              <w:r w:rsidRPr="00C01B4E">
                <w:rPr>
                  <w:rFonts w:ascii="標楷體" w:eastAsia="標楷體" w:hAnsi="標楷體"/>
                  <w:rPrChange w:id="11313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314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  <w:del w:id="11315" w:author="st1" w:date="2021-04-19T21:00:00Z">
              <w:r w:rsidRPr="00C01B4E" w:rsidDel="00C6791D">
                <w:rPr>
                  <w:rFonts w:ascii="標楷體" w:eastAsia="標楷體" w:hAnsi="標楷體"/>
                  <w:rPrChange w:id="11316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9(4)</w:delText>
              </w:r>
            </w:del>
          </w:p>
        </w:tc>
        <w:tc>
          <w:tcPr>
            <w:tcW w:w="2693" w:type="dxa"/>
          </w:tcPr>
          <w:p w14:paraId="5E9329D8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317" w:author="st1" w:date="2021-04-20T17:25:00Z">
                  <w:rPr/>
                </w:rPrChange>
              </w:rPr>
            </w:pPr>
          </w:p>
        </w:tc>
      </w:tr>
      <w:tr w:rsidR="00C6791D" w:rsidRPr="00CE4A2F" w14:paraId="1CC4CE65" w14:textId="77777777" w:rsidTr="00412434">
        <w:trPr>
          <w:trHeight w:val="291"/>
          <w:jc w:val="center"/>
          <w:ins w:id="11318" w:author="st1" w:date="2021-04-19T21:01:00Z"/>
        </w:trPr>
        <w:tc>
          <w:tcPr>
            <w:tcW w:w="2833" w:type="dxa"/>
            <w:gridSpan w:val="2"/>
          </w:tcPr>
          <w:p w14:paraId="1032EE99" w14:textId="7124C008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319" w:author="st1" w:date="2021-04-19T21:01:00Z"/>
                <w:rFonts w:ascii="標楷體" w:eastAsia="標楷體" w:hAnsi="標楷體"/>
                <w:rPrChange w:id="11320" w:author="st1" w:date="2021-04-20T17:25:00Z">
                  <w:rPr>
                    <w:ins w:id="11321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322" w:author="st1" w:date="2021-04-19T21:01:00Z">
              <w:r w:rsidRPr="00C01B4E">
                <w:rPr>
                  <w:rFonts w:ascii="標楷體" w:eastAsia="標楷體" w:hAnsi="標楷體" w:hint="eastAsia"/>
                  <w:rPrChange w:id="11323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區部名稱</w:t>
              </w:r>
            </w:ins>
          </w:p>
        </w:tc>
        <w:tc>
          <w:tcPr>
            <w:tcW w:w="3969" w:type="dxa"/>
          </w:tcPr>
          <w:p w14:paraId="0CF82393" w14:textId="3B143C88" w:rsidR="00C6791D" w:rsidRPr="00C01B4E" w:rsidDel="00C6791D" w:rsidRDefault="00C6791D" w:rsidP="00C6791D">
            <w:pPr>
              <w:rPr>
                <w:ins w:id="11324" w:author="st1" w:date="2021-04-19T21:01:00Z"/>
                <w:rFonts w:ascii="標楷體" w:eastAsia="標楷體" w:hAnsi="標楷體"/>
                <w:rPrChange w:id="11325" w:author="st1" w:date="2021-04-20T17:25:00Z">
                  <w:rPr>
                    <w:ins w:id="11326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27" w:author="st1" w:date="2021-04-19T21:01:00Z">
              <w:r w:rsidRPr="00C01B4E">
                <w:rPr>
                  <w:rFonts w:ascii="標楷體" w:eastAsia="標楷體" w:hAnsi="標楷體"/>
                  <w:rPrChange w:id="11328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329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</w:p>
        </w:tc>
        <w:tc>
          <w:tcPr>
            <w:tcW w:w="2693" w:type="dxa"/>
          </w:tcPr>
          <w:p w14:paraId="26797687" w14:textId="77777777" w:rsidR="00C6791D" w:rsidRPr="00C01B4E" w:rsidRDefault="00C6791D" w:rsidP="00C6791D">
            <w:pPr>
              <w:rPr>
                <w:ins w:id="11330" w:author="st1" w:date="2021-04-19T21:01:00Z"/>
                <w:rFonts w:ascii="標楷體" w:eastAsia="標楷體" w:hAnsi="標楷體"/>
                <w:rPrChange w:id="11331" w:author="st1" w:date="2021-04-20T17:25:00Z">
                  <w:rPr>
                    <w:ins w:id="11332" w:author="st1" w:date="2021-04-19T21:01:00Z"/>
                  </w:rPr>
                </w:rPrChange>
              </w:rPr>
            </w:pPr>
          </w:p>
        </w:tc>
      </w:tr>
      <w:tr w:rsidR="00C6791D" w:rsidRPr="00CE4A2F" w14:paraId="279C9829" w14:textId="77777777" w:rsidTr="00412434">
        <w:trPr>
          <w:trHeight w:val="291"/>
          <w:jc w:val="center"/>
          <w:ins w:id="11333" w:author="st1" w:date="2021-04-19T21:01:00Z"/>
        </w:trPr>
        <w:tc>
          <w:tcPr>
            <w:tcW w:w="2833" w:type="dxa"/>
            <w:gridSpan w:val="2"/>
          </w:tcPr>
          <w:p w14:paraId="51EA7B53" w14:textId="1861A32B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334" w:author="st1" w:date="2021-04-19T21:01:00Z"/>
                <w:rFonts w:ascii="標楷體" w:eastAsia="標楷體" w:hAnsi="標楷體"/>
                <w:rPrChange w:id="11335" w:author="st1" w:date="2021-04-20T17:25:00Z">
                  <w:rPr>
                    <w:ins w:id="11336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337" w:author="st1" w:date="2021-04-19T21:01:00Z">
              <w:r w:rsidRPr="00C01B4E">
                <w:rPr>
                  <w:rFonts w:ascii="標楷體" w:eastAsia="標楷體" w:hAnsi="標楷體" w:hint="eastAsia"/>
                  <w:rPrChange w:id="11338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單位名稱</w:t>
              </w:r>
            </w:ins>
          </w:p>
        </w:tc>
        <w:tc>
          <w:tcPr>
            <w:tcW w:w="3969" w:type="dxa"/>
          </w:tcPr>
          <w:p w14:paraId="2B89EE21" w14:textId="5EB73C79" w:rsidR="00C6791D" w:rsidRPr="00C01B4E" w:rsidDel="00C6791D" w:rsidRDefault="00C6791D" w:rsidP="00C6791D">
            <w:pPr>
              <w:rPr>
                <w:ins w:id="11339" w:author="st1" w:date="2021-04-19T21:01:00Z"/>
                <w:rFonts w:ascii="標楷體" w:eastAsia="標楷體" w:hAnsi="標楷體"/>
                <w:rPrChange w:id="11340" w:author="st1" w:date="2021-04-20T17:25:00Z">
                  <w:rPr>
                    <w:ins w:id="11341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42" w:author="st1" w:date="2021-04-19T21:01:00Z">
              <w:r w:rsidRPr="00C01B4E">
                <w:rPr>
                  <w:rFonts w:ascii="標楷體" w:eastAsia="標楷體" w:hAnsi="標楷體"/>
                  <w:rPrChange w:id="11343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344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20)</w:t>
              </w:r>
            </w:ins>
          </w:p>
        </w:tc>
        <w:tc>
          <w:tcPr>
            <w:tcW w:w="2693" w:type="dxa"/>
          </w:tcPr>
          <w:p w14:paraId="65812CB2" w14:textId="77777777" w:rsidR="00C6791D" w:rsidRPr="00C01B4E" w:rsidRDefault="00C6791D" w:rsidP="00C6791D">
            <w:pPr>
              <w:rPr>
                <w:ins w:id="11345" w:author="st1" w:date="2021-04-19T21:01:00Z"/>
                <w:rFonts w:ascii="標楷體" w:eastAsia="標楷體" w:hAnsi="標楷體"/>
                <w:rPrChange w:id="11346" w:author="st1" w:date="2021-04-20T17:25:00Z">
                  <w:rPr>
                    <w:ins w:id="11347" w:author="st1" w:date="2021-04-19T21:01:00Z"/>
                  </w:rPr>
                </w:rPrChange>
              </w:rPr>
            </w:pPr>
          </w:p>
        </w:tc>
      </w:tr>
      <w:tr w:rsidR="00C6791D" w:rsidRPr="00CE4A2F" w14:paraId="4D441114" w14:textId="77777777" w:rsidTr="00412434">
        <w:trPr>
          <w:trHeight w:val="291"/>
          <w:jc w:val="center"/>
          <w:ins w:id="11348" w:author="st1" w:date="2021-04-19T21:01:00Z"/>
        </w:trPr>
        <w:tc>
          <w:tcPr>
            <w:tcW w:w="2833" w:type="dxa"/>
            <w:gridSpan w:val="2"/>
          </w:tcPr>
          <w:p w14:paraId="0EDB8374" w14:textId="0AF6DBDA" w:rsidR="00C6791D" w:rsidRPr="00C01B4E" w:rsidRDefault="00C6791D" w:rsidP="00C6791D">
            <w:pPr>
              <w:shd w:val="clear" w:color="auto" w:fill="FFFFFF"/>
              <w:spacing w:line="360" w:lineRule="atLeast"/>
              <w:rPr>
                <w:ins w:id="11349" w:author="st1" w:date="2021-04-19T21:01:00Z"/>
                <w:rFonts w:ascii="標楷體" w:eastAsia="標楷體" w:hAnsi="標楷體"/>
                <w:rPrChange w:id="11350" w:author="st1" w:date="2021-04-20T17:25:00Z">
                  <w:rPr>
                    <w:ins w:id="11351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352" w:author="st1" w:date="2021-04-19T21:01:00Z">
              <w:r w:rsidRPr="00C01B4E">
                <w:rPr>
                  <w:rFonts w:ascii="標楷體" w:eastAsia="標楷體" w:hAnsi="標楷體" w:hint="eastAsia"/>
                  <w:rPrChange w:id="11353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介紹人姓名</w:t>
              </w:r>
            </w:ins>
          </w:p>
        </w:tc>
        <w:tc>
          <w:tcPr>
            <w:tcW w:w="3969" w:type="dxa"/>
          </w:tcPr>
          <w:p w14:paraId="164EA02E" w14:textId="70AF607A" w:rsidR="00C6791D" w:rsidRPr="00C01B4E" w:rsidDel="00C6791D" w:rsidRDefault="00C6791D" w:rsidP="00C6791D">
            <w:pPr>
              <w:rPr>
                <w:ins w:id="11354" w:author="st1" w:date="2021-04-19T21:01:00Z"/>
                <w:rFonts w:ascii="標楷體" w:eastAsia="標楷體" w:hAnsi="標楷體"/>
                <w:rPrChange w:id="11355" w:author="st1" w:date="2021-04-20T17:25:00Z">
                  <w:rPr>
                    <w:ins w:id="11356" w:author="st1" w:date="2021-04-19T21:01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57" w:author="st1" w:date="2021-04-19T21:02:00Z">
              <w:r w:rsidRPr="00C01B4E">
                <w:rPr>
                  <w:rFonts w:ascii="標楷體" w:eastAsia="標楷體" w:hAnsi="標楷體"/>
                  <w:rPrChange w:id="11358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359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10)</w:t>
              </w:r>
            </w:ins>
          </w:p>
        </w:tc>
        <w:tc>
          <w:tcPr>
            <w:tcW w:w="2693" w:type="dxa"/>
          </w:tcPr>
          <w:p w14:paraId="6163D089" w14:textId="77777777" w:rsidR="00C6791D" w:rsidRPr="00C01B4E" w:rsidRDefault="00C6791D" w:rsidP="00C6791D">
            <w:pPr>
              <w:rPr>
                <w:ins w:id="11360" w:author="st1" w:date="2021-04-19T21:01:00Z"/>
                <w:rFonts w:ascii="標楷體" w:eastAsia="標楷體" w:hAnsi="標楷體"/>
                <w:rPrChange w:id="11361" w:author="st1" w:date="2021-04-20T17:25:00Z">
                  <w:rPr>
                    <w:ins w:id="11362" w:author="st1" w:date="2021-04-19T21:01:00Z"/>
                  </w:rPr>
                </w:rPrChange>
              </w:rPr>
            </w:pPr>
          </w:p>
        </w:tc>
      </w:tr>
      <w:tr w:rsidR="00C6791D" w:rsidRPr="00CE4A2F" w14:paraId="38436AA6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E4475C5" w14:textId="77EB130B" w:rsidR="00C6791D" w:rsidRPr="00C01B4E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  <w:rPrChange w:id="11363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1364" w:author="st1" w:date="2021-04-19T21:01:00Z">
              <w:r w:rsidRPr="00C01B4E">
                <w:rPr>
                  <w:rFonts w:ascii="標楷體" w:eastAsia="標楷體" w:hAnsi="標楷體" w:hint="eastAsia"/>
                  <w:rPrChange w:id="11365" w:author="st1" w:date="2021-04-20T17:2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介紹人員邊</w:t>
              </w:r>
            </w:ins>
            <w:del w:id="11366" w:author="st1" w:date="2021-04-19T21:01:00Z">
              <w:r w:rsidRPr="00C01B4E" w:rsidDel="00C6791D">
                <w:rPr>
                  <w:rFonts w:ascii="標楷體" w:eastAsia="標楷體" w:hAnsi="標楷體"/>
                  <w:rPrChange w:id="11367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換算業績</w:delText>
              </w:r>
            </w:del>
          </w:p>
        </w:tc>
        <w:tc>
          <w:tcPr>
            <w:tcW w:w="3969" w:type="dxa"/>
          </w:tcPr>
          <w:p w14:paraId="1366D29F" w14:textId="6A8CFA85" w:rsidR="00C6791D" w:rsidRPr="00C01B4E" w:rsidRDefault="00C6791D" w:rsidP="00C6791D">
            <w:pPr>
              <w:rPr>
                <w:rFonts w:ascii="標楷體" w:eastAsia="標楷體" w:hAnsi="標楷體"/>
                <w:rPrChange w:id="11368" w:author="st1" w:date="2021-04-20T17:2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1369" w:author="st1" w:date="2021-04-19T21:02:00Z">
              <w:r w:rsidRPr="00C01B4E">
                <w:rPr>
                  <w:rFonts w:ascii="標楷體" w:eastAsia="標楷體" w:hAnsi="標楷體"/>
                  <w:rPrChange w:id="11370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r w:rsidRPr="00C01B4E">
                <w:rPr>
                  <w:rFonts w:ascii="標楷體" w:eastAsia="標楷體" w:hAnsi="標楷體"/>
                  <w:rPrChange w:id="11371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6)</w:t>
              </w:r>
            </w:ins>
            <w:del w:id="11372" w:author="st1" w:date="2021-04-19T21:01:00Z">
              <w:r w:rsidRPr="00C01B4E" w:rsidDel="00C6791D">
                <w:rPr>
                  <w:rFonts w:ascii="標楷體" w:eastAsia="標楷體" w:hAnsi="標楷體"/>
                  <w:rPrChange w:id="11373" w:author="st1" w:date="2021-04-20T17:2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9(14)</w:delText>
              </w:r>
            </w:del>
          </w:p>
        </w:tc>
        <w:tc>
          <w:tcPr>
            <w:tcW w:w="2693" w:type="dxa"/>
          </w:tcPr>
          <w:p w14:paraId="6AAADF3F" w14:textId="77777777" w:rsidR="00C6791D" w:rsidRPr="00C01B4E" w:rsidRDefault="00C6791D" w:rsidP="00C6791D">
            <w:pPr>
              <w:rPr>
                <w:rFonts w:ascii="標楷體" w:eastAsia="標楷體" w:hAnsi="標楷體"/>
                <w:rPrChange w:id="11374" w:author="st1" w:date="2021-04-20T17:25:00Z">
                  <w:rPr/>
                </w:rPrChange>
              </w:rPr>
            </w:pPr>
          </w:p>
        </w:tc>
      </w:tr>
      <w:tr w:rsidR="00C6791D" w:rsidRPr="00CE4A2F" w:rsidDel="00C6791D" w14:paraId="265155FC" w14:textId="79967F9E" w:rsidTr="00412434">
        <w:trPr>
          <w:trHeight w:val="291"/>
          <w:jc w:val="center"/>
          <w:del w:id="11375" w:author="st1" w:date="2021-04-19T21:01:00Z"/>
        </w:trPr>
        <w:tc>
          <w:tcPr>
            <w:tcW w:w="2833" w:type="dxa"/>
            <w:gridSpan w:val="2"/>
          </w:tcPr>
          <w:p w14:paraId="0D5F3853" w14:textId="0A85E02F" w:rsidR="00C6791D" w:rsidRPr="001552F8" w:rsidDel="00C6791D" w:rsidRDefault="00C6791D" w:rsidP="00C6791D">
            <w:pPr>
              <w:shd w:val="clear" w:color="auto" w:fill="FFFFFF"/>
              <w:spacing w:line="360" w:lineRule="atLeast"/>
              <w:rPr>
                <w:del w:id="11376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77" w:author="st1" w:date="2021-04-19T21:01:00Z">
              <w:r w:rsidRPr="001552F8" w:rsidDel="00C6791D">
                <w:rPr>
                  <w:rFonts w:ascii="標楷體" w:eastAsia="標楷體" w:hAnsi="標楷體"/>
                  <w:sz w:val="18"/>
                  <w:szCs w:val="18"/>
                </w:rPr>
                <w:delText>業務報酬 </w:delText>
              </w:r>
            </w:del>
          </w:p>
        </w:tc>
        <w:tc>
          <w:tcPr>
            <w:tcW w:w="3969" w:type="dxa"/>
          </w:tcPr>
          <w:p w14:paraId="19008FB6" w14:textId="4CF62E49" w:rsidR="00C6791D" w:rsidRPr="00CE4A2F" w:rsidDel="00C6791D" w:rsidRDefault="00C6791D" w:rsidP="00C6791D">
            <w:pPr>
              <w:rPr>
                <w:del w:id="11378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79" w:author="st1" w:date="2021-04-19T21:01:00Z">
              <w:r w:rsidDel="00C6791D">
                <w:rPr>
                  <w:rFonts w:ascii="標楷體" w:eastAsia="標楷體" w:hAnsi="標楷體" w:hint="eastAsia"/>
                  <w:sz w:val="18"/>
                  <w:szCs w:val="18"/>
                </w:rPr>
                <w:delText>9(14)</w:delText>
              </w:r>
            </w:del>
          </w:p>
        </w:tc>
        <w:tc>
          <w:tcPr>
            <w:tcW w:w="2693" w:type="dxa"/>
          </w:tcPr>
          <w:p w14:paraId="4595FE80" w14:textId="1B5A7DBD" w:rsidR="00C6791D" w:rsidRPr="00F84EA5" w:rsidDel="00C6791D" w:rsidRDefault="00C6791D" w:rsidP="00C6791D">
            <w:pPr>
              <w:rPr>
                <w:del w:id="11380" w:author="st1" w:date="2021-04-19T21:01:00Z"/>
              </w:rPr>
            </w:pPr>
          </w:p>
        </w:tc>
      </w:tr>
      <w:tr w:rsidR="00C6791D" w:rsidRPr="00CE4A2F" w:rsidDel="00C6791D" w14:paraId="61B0145C" w14:textId="3782083C" w:rsidTr="00412434">
        <w:trPr>
          <w:trHeight w:val="291"/>
          <w:jc w:val="center"/>
          <w:del w:id="11381" w:author="st1" w:date="2021-04-19T21:01:00Z"/>
        </w:trPr>
        <w:tc>
          <w:tcPr>
            <w:tcW w:w="2833" w:type="dxa"/>
            <w:gridSpan w:val="2"/>
          </w:tcPr>
          <w:p w14:paraId="195C6417" w14:textId="1DAAC6F0" w:rsidR="00C6791D" w:rsidRPr="001552F8" w:rsidDel="00C6791D" w:rsidRDefault="00C6791D" w:rsidP="00C6791D">
            <w:pPr>
              <w:shd w:val="clear" w:color="auto" w:fill="FFFFFF"/>
              <w:spacing w:line="360" w:lineRule="atLeast"/>
              <w:rPr>
                <w:del w:id="11382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83" w:author="st1" w:date="2021-04-19T21:01:00Z">
              <w:r w:rsidRPr="001552F8" w:rsidDel="00C6791D">
                <w:rPr>
                  <w:rFonts w:ascii="標楷體" w:eastAsia="標楷體" w:hAnsi="標楷體"/>
                  <w:sz w:val="18"/>
                  <w:szCs w:val="18"/>
                </w:rPr>
                <w:delText>業績金額 </w:delText>
              </w:r>
            </w:del>
          </w:p>
        </w:tc>
        <w:tc>
          <w:tcPr>
            <w:tcW w:w="3969" w:type="dxa"/>
          </w:tcPr>
          <w:p w14:paraId="08787B09" w14:textId="3B9EA673" w:rsidR="00C6791D" w:rsidRPr="00CE4A2F" w:rsidDel="00C6791D" w:rsidRDefault="00C6791D" w:rsidP="00C6791D">
            <w:pPr>
              <w:rPr>
                <w:del w:id="11384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85" w:author="st1" w:date="2021-04-19T21:01:00Z">
              <w:r w:rsidDel="00C6791D">
                <w:rPr>
                  <w:rFonts w:ascii="標楷體" w:eastAsia="標楷體" w:hAnsi="標楷體" w:hint="eastAsia"/>
                  <w:sz w:val="18"/>
                  <w:szCs w:val="18"/>
                </w:rPr>
                <w:delText>9(14)</w:delText>
              </w:r>
            </w:del>
          </w:p>
        </w:tc>
        <w:tc>
          <w:tcPr>
            <w:tcW w:w="2693" w:type="dxa"/>
          </w:tcPr>
          <w:p w14:paraId="1114AFFC" w14:textId="50646BA2" w:rsidR="00C6791D" w:rsidRPr="00F84EA5" w:rsidDel="00C6791D" w:rsidRDefault="00C6791D" w:rsidP="00C6791D">
            <w:pPr>
              <w:rPr>
                <w:del w:id="11386" w:author="st1" w:date="2021-04-19T21:01:00Z"/>
              </w:rPr>
            </w:pPr>
          </w:p>
        </w:tc>
      </w:tr>
      <w:tr w:rsidR="00C6791D" w:rsidRPr="00CE4A2F" w:rsidDel="00C6791D" w14:paraId="1B890085" w14:textId="19962D45" w:rsidTr="00412434">
        <w:trPr>
          <w:trHeight w:val="291"/>
          <w:jc w:val="center"/>
          <w:del w:id="11387" w:author="st1" w:date="2021-04-19T21:01:00Z"/>
        </w:trPr>
        <w:tc>
          <w:tcPr>
            <w:tcW w:w="2833" w:type="dxa"/>
            <w:gridSpan w:val="2"/>
          </w:tcPr>
          <w:p w14:paraId="3B0A0801" w14:textId="1282AC3C" w:rsidR="00C6791D" w:rsidRPr="001552F8" w:rsidDel="00C6791D" w:rsidRDefault="00C6791D" w:rsidP="00C6791D">
            <w:pPr>
              <w:rPr>
                <w:del w:id="11388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89" w:author="st1" w:date="2021-04-19T21:01:00Z">
              <w:r w:rsidRPr="001552F8" w:rsidDel="00C6791D">
                <w:rPr>
                  <w:rFonts w:ascii="標楷體" w:eastAsia="標楷體" w:hAnsi="標楷體" w:hint="eastAsia"/>
                  <w:sz w:val="18"/>
                  <w:szCs w:val="18"/>
                </w:rPr>
                <w:delText>目標件數</w:delText>
              </w:r>
            </w:del>
          </w:p>
        </w:tc>
        <w:tc>
          <w:tcPr>
            <w:tcW w:w="3969" w:type="dxa"/>
          </w:tcPr>
          <w:p w14:paraId="0AE1EE80" w14:textId="3A162362" w:rsidR="00C6791D" w:rsidRPr="00CE4A2F" w:rsidDel="00C6791D" w:rsidRDefault="00C6791D" w:rsidP="00C6791D">
            <w:pPr>
              <w:rPr>
                <w:del w:id="11390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91" w:author="st1" w:date="2021-04-19T21:01:00Z">
              <w:r w:rsidRPr="001552F8" w:rsidDel="00C6791D">
                <w:rPr>
                  <w:rFonts w:ascii="標楷體" w:eastAsia="標楷體" w:hAnsi="標楷體"/>
                  <w:sz w:val="18"/>
                  <w:szCs w:val="18"/>
                </w:rPr>
                <w:delText>9(4)</w:delText>
              </w:r>
            </w:del>
          </w:p>
        </w:tc>
        <w:tc>
          <w:tcPr>
            <w:tcW w:w="2693" w:type="dxa"/>
          </w:tcPr>
          <w:p w14:paraId="188759B4" w14:textId="7E58392B" w:rsidR="00C6791D" w:rsidRPr="00F84EA5" w:rsidDel="00C6791D" w:rsidRDefault="00C6791D" w:rsidP="00C6791D">
            <w:pPr>
              <w:rPr>
                <w:del w:id="11392" w:author="st1" w:date="2021-04-19T21:01:00Z"/>
              </w:rPr>
            </w:pPr>
          </w:p>
        </w:tc>
      </w:tr>
      <w:tr w:rsidR="00C6791D" w:rsidRPr="00CE4A2F" w:rsidDel="00C6791D" w14:paraId="3E62E22B" w14:textId="36BD8FE6" w:rsidTr="00412434">
        <w:trPr>
          <w:trHeight w:val="291"/>
          <w:jc w:val="center"/>
          <w:del w:id="11393" w:author="st1" w:date="2021-04-19T21:01:00Z"/>
        </w:trPr>
        <w:tc>
          <w:tcPr>
            <w:tcW w:w="2833" w:type="dxa"/>
            <w:gridSpan w:val="2"/>
          </w:tcPr>
          <w:p w14:paraId="71E5B5A5" w14:textId="31537347" w:rsidR="00C6791D" w:rsidRPr="001552F8" w:rsidDel="00C6791D" w:rsidRDefault="00C6791D" w:rsidP="00C6791D">
            <w:pPr>
              <w:rPr>
                <w:del w:id="11394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95" w:author="st1" w:date="2021-04-19T21:01:00Z">
              <w:r w:rsidRPr="001552F8" w:rsidDel="00C6791D">
                <w:rPr>
                  <w:rFonts w:ascii="標楷體" w:eastAsia="標楷體" w:hAnsi="標楷體" w:hint="eastAsia"/>
                  <w:sz w:val="18"/>
                  <w:szCs w:val="18"/>
                </w:rPr>
                <w:delText xml:space="preserve">目標金額 </w:delText>
              </w:r>
            </w:del>
          </w:p>
        </w:tc>
        <w:tc>
          <w:tcPr>
            <w:tcW w:w="3969" w:type="dxa"/>
          </w:tcPr>
          <w:p w14:paraId="14767826" w14:textId="697A4202" w:rsidR="00C6791D" w:rsidRPr="00CE4A2F" w:rsidDel="00C6791D" w:rsidRDefault="00C6791D" w:rsidP="00C6791D">
            <w:pPr>
              <w:rPr>
                <w:del w:id="11396" w:author="st1" w:date="2021-04-19T21:01:00Z"/>
                <w:rFonts w:ascii="標楷體" w:eastAsia="標楷體" w:hAnsi="標楷體"/>
                <w:sz w:val="18"/>
                <w:szCs w:val="18"/>
              </w:rPr>
            </w:pPr>
            <w:del w:id="11397" w:author="st1" w:date="2021-04-19T21:01:00Z">
              <w:r w:rsidDel="00C6791D">
                <w:rPr>
                  <w:rFonts w:ascii="標楷體" w:eastAsia="標楷體" w:hAnsi="標楷體" w:hint="eastAsia"/>
                  <w:sz w:val="18"/>
                  <w:szCs w:val="18"/>
                </w:rPr>
                <w:delText>9(14)</w:delText>
              </w:r>
            </w:del>
          </w:p>
        </w:tc>
        <w:tc>
          <w:tcPr>
            <w:tcW w:w="2693" w:type="dxa"/>
          </w:tcPr>
          <w:p w14:paraId="1FEC115D" w14:textId="1243310E" w:rsidR="00C6791D" w:rsidDel="00C6791D" w:rsidRDefault="00C6791D" w:rsidP="00C6791D">
            <w:pPr>
              <w:rPr>
                <w:del w:id="11398" w:author="st1" w:date="2021-04-19T21:01:00Z"/>
              </w:rPr>
            </w:pPr>
          </w:p>
        </w:tc>
      </w:tr>
    </w:tbl>
    <w:p w14:paraId="728B6D1A" w14:textId="15A9B5F1" w:rsidR="00B30FC5" w:rsidRPr="00AF1A82" w:rsidDel="00C6791D" w:rsidRDefault="00B30FC5" w:rsidP="00B30FC5">
      <w:pPr>
        <w:rPr>
          <w:del w:id="11399" w:author="st1" w:date="2021-04-19T21:01:00Z"/>
          <w:rFonts w:ascii="標楷體" w:eastAsia="標楷體" w:hAnsi="標楷體"/>
        </w:rPr>
      </w:pPr>
    </w:p>
    <w:p w14:paraId="69E56458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047855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72D45B96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8F753D4" w14:textId="66D87E05" w:rsidR="00ED3A87" w:rsidRDefault="00ED3A87" w:rsidP="00C66EB9">
      <w:pPr>
        <w:pStyle w:val="3"/>
        <w:numPr>
          <w:ilvl w:val="2"/>
          <w:numId w:val="8"/>
        </w:numPr>
        <w:rPr>
          <w:ins w:id="11400" w:author="88692" w:date="2020-06-19T15:41:00Z"/>
          <w:rFonts w:ascii="標楷體" w:hAnsi="標楷體"/>
          <w:lang w:eastAsia="zh-TW"/>
        </w:rPr>
      </w:pPr>
      <w:ins w:id="11401" w:author="88692" w:date="2020-06-19T09:27:00Z">
        <w:r>
          <w:rPr>
            <w:rFonts w:ascii="標楷體" w:hAnsi="標楷體" w:hint="eastAsia"/>
            <w:lang w:eastAsia="zh-TW"/>
          </w:rPr>
          <w:t>L</w:t>
        </w:r>
        <w:r>
          <w:rPr>
            <w:rFonts w:ascii="標楷體" w:hAnsi="標楷體"/>
            <w:lang w:eastAsia="zh-TW"/>
          </w:rPr>
          <w:t>5053</w:t>
        </w:r>
      </w:ins>
      <w:ins w:id="11402" w:author="st1" w:date="2021-04-15T20:25:00Z">
        <w:r w:rsidR="00E4619A">
          <w:rPr>
            <w:rFonts w:ascii="標楷體" w:hAnsi="標楷體" w:hint="eastAsia"/>
            <w:lang w:eastAsia="zh-TW"/>
          </w:rPr>
          <w:t>介紹</w:t>
        </w:r>
        <w:r w:rsidR="00E4619A" w:rsidRPr="00B8780E">
          <w:rPr>
            <w:rFonts w:ascii="標楷體" w:hAnsi="標楷體" w:hint="eastAsia"/>
          </w:rPr>
          <w:t>、</w:t>
        </w:r>
        <w:proofErr w:type="spellStart"/>
        <w:r w:rsidR="00E4619A">
          <w:rPr>
            <w:rFonts w:ascii="標楷體" w:hAnsi="標楷體" w:hint="eastAsia"/>
            <w:lang w:eastAsia="zh-TW"/>
          </w:rPr>
          <w:t>協辦</w:t>
        </w:r>
      </w:ins>
      <w:ins w:id="11403" w:author="st1" w:date="2021-04-19T15:40:00Z">
        <w:r w:rsidR="004E0123">
          <w:rPr>
            <w:rFonts w:ascii="標楷體" w:hAnsi="標楷體" w:hint="eastAsia"/>
            <w:lang w:eastAsia="zh-TW"/>
          </w:rPr>
          <w:t>獎金</w:t>
        </w:r>
      </w:ins>
      <w:ins w:id="11404" w:author="88692" w:date="2020-06-19T09:27:00Z">
        <w:del w:id="11405" w:author="st1" w:date="2021-04-15T20:25:00Z">
          <w:r w:rsidRPr="00ED3A87" w:rsidDel="00E4619A">
            <w:rPr>
              <w:rFonts w:ascii="標楷體" w:hAnsi="標楷體" w:hint="eastAsia"/>
              <w:lang w:eastAsia="zh-TW"/>
            </w:rPr>
            <w:delText>介紹獎金</w:delText>
          </w:r>
        </w:del>
        <w:r w:rsidRPr="00ED3A87">
          <w:rPr>
            <w:rFonts w:ascii="標楷體" w:hAnsi="標楷體" w:hint="eastAsia"/>
            <w:lang w:eastAsia="zh-TW"/>
          </w:rPr>
          <w:t>處理清單</w:t>
        </w:r>
      </w:ins>
      <w:proofErr w:type="spellEnd"/>
    </w:p>
    <w:p w14:paraId="3800E621" w14:textId="77777777" w:rsidR="003D4767" w:rsidRPr="0040066E" w:rsidRDefault="003D4767">
      <w:pPr>
        <w:numPr>
          <w:ilvl w:val="0"/>
          <w:numId w:val="9"/>
        </w:numPr>
        <w:ind w:left="1418"/>
        <w:rPr>
          <w:ins w:id="11406" w:author="88692" w:date="2020-06-19T15:41:00Z"/>
          <w:rFonts w:eastAsia="標楷體"/>
          <w:sz w:val="26"/>
        </w:rPr>
        <w:pPrChange w:id="11407" w:author="st1" w:date="2021-04-15T20:26:00Z">
          <w:pPr>
            <w:snapToGrid w:val="0"/>
            <w:ind w:left="1418" w:hanging="480"/>
          </w:pPr>
        </w:pPrChange>
      </w:pPr>
      <w:ins w:id="11408" w:author="88692" w:date="2020-06-19T15:41:00Z">
        <w:r w:rsidRPr="00E4619A">
          <w:rPr>
            <w:rFonts w:ascii="標楷體" w:eastAsia="標楷體" w:hAnsi="標楷體" w:hint="eastAsia"/>
            <w:sz w:val="26"/>
            <w:rPrChange w:id="11409" w:author="st1" w:date="2021-04-15T20:26:00Z">
              <w:rPr>
                <w:rFonts w:eastAsia="標楷體" w:hint="eastAsia"/>
                <w:sz w:val="26"/>
              </w:rPr>
            </w:rPrChange>
          </w:rPr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4767" w:rsidRPr="0040066E" w14:paraId="2B7831E5" w14:textId="77777777" w:rsidTr="00E26020">
        <w:trPr>
          <w:trHeight w:val="277"/>
          <w:ins w:id="11410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8963B9" w14:textId="77777777" w:rsidR="003D4767" w:rsidRPr="0040066E" w:rsidRDefault="003D4767" w:rsidP="00E26020">
            <w:pPr>
              <w:rPr>
                <w:ins w:id="11411" w:author="88692" w:date="2020-06-19T15:41:00Z"/>
                <w:rFonts w:ascii="標楷體" w:eastAsia="標楷體" w:hAnsi="標楷體"/>
              </w:rPr>
            </w:pPr>
            <w:ins w:id="11412" w:author="88692" w:date="2020-06-19T15:41:00Z">
              <w:r w:rsidRPr="0040066E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C35A9E" w14:textId="46514F18" w:rsidR="003D4767" w:rsidRPr="00E4619A" w:rsidRDefault="00E4619A" w:rsidP="00E26020">
            <w:pPr>
              <w:rPr>
                <w:ins w:id="11413" w:author="88692" w:date="2020-06-19T15:41:00Z"/>
                <w:rFonts w:ascii="標楷體" w:eastAsia="標楷體" w:hAnsi="標楷體"/>
              </w:rPr>
            </w:pPr>
            <w:ins w:id="11414" w:author="st1" w:date="2021-04-15T20:26:00Z">
              <w:r w:rsidRPr="00E4619A">
                <w:rPr>
                  <w:rFonts w:ascii="標楷體" w:eastAsia="標楷體" w:hAnsi="標楷體" w:hint="eastAsia"/>
                  <w:rPrChange w:id="11415" w:author="st1" w:date="2021-04-15T20:27:00Z">
                    <w:rPr>
                      <w:rFonts w:ascii="標楷體" w:hAnsi="標楷體" w:hint="eastAsia"/>
                    </w:rPr>
                  </w:rPrChange>
                </w:rPr>
                <w:t>介紹、協辦處理清單</w:t>
              </w:r>
            </w:ins>
            <w:ins w:id="11416" w:author="88692" w:date="2020-06-19T15:41:00Z">
              <w:del w:id="11417" w:author="st1" w:date="2021-04-15T20:26:00Z">
                <w:r w:rsidR="003D4767" w:rsidRPr="00E4619A" w:rsidDel="00E4619A">
                  <w:rPr>
                    <w:rFonts w:ascii="標楷體" w:eastAsia="標楷體" w:hAnsi="標楷體" w:hint="eastAsia"/>
                  </w:rPr>
                  <w:delText>業績調整作業</w:delText>
                </w:r>
                <w:r w:rsidR="003D4767" w:rsidRPr="00E4619A" w:rsidDel="00E4619A">
                  <w:rPr>
                    <w:rFonts w:ascii="標楷體" w:eastAsia="標楷體" w:hAnsi="標楷體"/>
                  </w:rPr>
                  <w:delText>-</w:delText>
                </w:r>
              </w:del>
            </w:ins>
            <w:ins w:id="11418" w:author="88692" w:date="2020-06-19T15:42:00Z">
              <w:del w:id="11419" w:author="st1" w:date="2021-04-15T20:26:00Z">
                <w:r w:rsidR="003D4767" w:rsidRPr="00E4619A" w:rsidDel="00E4619A">
                  <w:rPr>
                    <w:rFonts w:ascii="標楷體" w:eastAsia="標楷體" w:hAnsi="標楷體"/>
                  </w:rPr>
                  <w:delText xml:space="preserve"> 介紹獎金處理清單</w:delText>
                </w:r>
              </w:del>
            </w:ins>
          </w:p>
        </w:tc>
      </w:tr>
      <w:tr w:rsidR="003D4767" w:rsidRPr="0040066E" w14:paraId="624E4DEB" w14:textId="77777777" w:rsidTr="00E26020">
        <w:trPr>
          <w:trHeight w:val="277"/>
          <w:ins w:id="11420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1EF782" w14:textId="77777777" w:rsidR="003D4767" w:rsidRPr="0040066E" w:rsidRDefault="003D4767" w:rsidP="00E26020">
            <w:pPr>
              <w:rPr>
                <w:ins w:id="11421" w:author="88692" w:date="2020-06-19T15:41:00Z"/>
                <w:rFonts w:ascii="標楷體" w:eastAsia="標楷體" w:hAnsi="標楷體"/>
              </w:rPr>
            </w:pPr>
            <w:ins w:id="11422" w:author="88692" w:date="2020-06-19T15:41:00Z">
              <w:r w:rsidRPr="0040066E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09FD7B" w14:textId="450B93DE" w:rsidR="003D4767" w:rsidRPr="0040066E" w:rsidRDefault="005C7BAE" w:rsidP="005C7BAE">
            <w:pPr>
              <w:rPr>
                <w:ins w:id="11423" w:author="88692" w:date="2020-06-19T15:41:00Z"/>
                <w:rFonts w:ascii="標楷體" w:eastAsia="標楷體" w:hAnsi="標楷體"/>
              </w:rPr>
            </w:pPr>
            <w:ins w:id="11424" w:author="st1" w:date="2021-04-20T17:33:00Z">
              <w:r>
                <w:rPr>
                  <w:rFonts w:ascii="標楷體" w:eastAsia="標楷體" w:hAnsi="標楷體" w:hint="eastAsia"/>
                </w:rPr>
                <w:t>執行過[</w:t>
              </w:r>
            </w:ins>
            <w:ins w:id="11425" w:author="st1" w:date="2021-04-20T17:32:00Z">
              <w:r>
                <w:rPr>
                  <w:rFonts w:ascii="標楷體" w:eastAsia="標楷體" w:hAnsi="標楷體" w:hint="eastAsia"/>
                </w:rPr>
                <w:t>L5511執行功能:1-</w:t>
              </w:r>
              <w:r w:rsidRPr="00B8780E">
                <w:rPr>
                  <w:rFonts w:ascii="標楷體" w:eastAsia="標楷體" w:hAnsi="標楷體"/>
                </w:rPr>
                <w:t>產生介紹、協辦獎金發放</w:t>
              </w:r>
              <w:r>
                <w:rPr>
                  <w:rFonts w:ascii="標楷體" w:eastAsia="標楷體" w:hAnsi="標楷體" w:hint="eastAsia"/>
                </w:rPr>
                <w:t>資料</w:t>
              </w:r>
            </w:ins>
            <w:ins w:id="11426" w:author="st1" w:date="2021-04-20T17:33:00Z">
              <w:r>
                <w:rPr>
                  <w:rFonts w:ascii="標楷體" w:eastAsia="標楷體" w:hAnsi="標楷體" w:hint="eastAsia"/>
                </w:rPr>
                <w:t>]</w:t>
              </w:r>
            </w:ins>
            <w:ins w:id="11427" w:author="st1" w:date="2021-04-20T17:32:00Z">
              <w:r>
                <w:rPr>
                  <w:rFonts w:ascii="標楷體" w:eastAsia="標楷體" w:hAnsi="標楷體" w:hint="eastAsia"/>
                </w:rPr>
                <w:t>後。需修改或追回介紹</w:t>
              </w:r>
              <w:r w:rsidRPr="00B8780E">
                <w:rPr>
                  <w:rFonts w:ascii="標楷體" w:hAnsi="標楷體" w:hint="eastAsia"/>
                </w:rPr>
                <w:t>、</w:t>
              </w:r>
              <w:r>
                <w:rPr>
                  <w:rFonts w:ascii="標楷體" w:eastAsia="標楷體" w:hAnsi="標楷體" w:hint="eastAsia"/>
                </w:rPr>
                <w:t>協辦獎金時，進入本功能，查詢後可點選[修改][刪除]連動進入L5503。</w:t>
              </w:r>
            </w:ins>
          </w:p>
        </w:tc>
      </w:tr>
      <w:tr w:rsidR="003D4767" w:rsidRPr="0040066E" w14:paraId="53D1A011" w14:textId="77777777" w:rsidTr="00E26020">
        <w:trPr>
          <w:trHeight w:val="773"/>
          <w:ins w:id="11428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102256" w14:textId="77777777" w:rsidR="003D4767" w:rsidRPr="0040066E" w:rsidRDefault="003D4767" w:rsidP="00E26020">
            <w:pPr>
              <w:rPr>
                <w:ins w:id="11429" w:author="88692" w:date="2020-06-19T15:41:00Z"/>
                <w:rFonts w:ascii="標楷體" w:eastAsia="標楷體" w:hAnsi="標楷體"/>
              </w:rPr>
            </w:pPr>
            <w:ins w:id="11430" w:author="88692" w:date="2020-06-19T15:41:00Z">
              <w:r w:rsidRPr="0040066E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221A6" w14:textId="72861EA0" w:rsidR="003D4767" w:rsidRPr="0040066E" w:rsidRDefault="00C01B4E" w:rsidP="00E26020">
            <w:pPr>
              <w:rPr>
                <w:ins w:id="11431" w:author="88692" w:date="2020-06-19T15:41:00Z"/>
                <w:rFonts w:ascii="標楷體" w:eastAsia="標楷體" w:hAnsi="標楷體"/>
              </w:rPr>
            </w:pPr>
            <w:ins w:id="11432" w:author="st1" w:date="2021-04-20T17:30:00Z">
              <w:r w:rsidRPr="0077086C">
                <w:rPr>
                  <w:rFonts w:ascii="標楷體" w:eastAsia="標楷體" w:hAnsi="標楷體" w:hint="eastAsia"/>
                </w:rPr>
                <w:t>業績、獎勵金作業-介紹人、協辦獎金發放</w:t>
              </w:r>
            </w:ins>
          </w:p>
        </w:tc>
      </w:tr>
      <w:tr w:rsidR="003D4767" w:rsidRPr="0040066E" w14:paraId="080938E0" w14:textId="77777777" w:rsidTr="00E26020">
        <w:trPr>
          <w:trHeight w:val="321"/>
          <w:ins w:id="11433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F67FF2" w14:textId="77777777" w:rsidR="003D4767" w:rsidRPr="0040066E" w:rsidRDefault="003D4767" w:rsidP="00E26020">
            <w:pPr>
              <w:rPr>
                <w:ins w:id="11434" w:author="88692" w:date="2020-06-19T15:41:00Z"/>
                <w:rFonts w:ascii="標楷體" w:eastAsia="標楷體" w:hAnsi="標楷體"/>
              </w:rPr>
            </w:pPr>
            <w:ins w:id="11435" w:author="88692" w:date="2020-06-19T15:41:00Z">
              <w:r w:rsidRPr="0040066E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7439A" w14:textId="77777777" w:rsidR="003D4767" w:rsidRPr="0040066E" w:rsidRDefault="003D4767" w:rsidP="00E26020">
            <w:pPr>
              <w:rPr>
                <w:ins w:id="11436" w:author="88692" w:date="2020-06-19T15:41:00Z"/>
                <w:rFonts w:ascii="標楷體" w:eastAsia="標楷體" w:hAnsi="標楷體"/>
              </w:rPr>
            </w:pPr>
          </w:p>
        </w:tc>
      </w:tr>
      <w:tr w:rsidR="003D4767" w:rsidRPr="0040066E" w14:paraId="224C9221" w14:textId="77777777" w:rsidTr="00E26020">
        <w:trPr>
          <w:trHeight w:val="1311"/>
          <w:ins w:id="11437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79941" w14:textId="77777777" w:rsidR="003D4767" w:rsidRPr="0040066E" w:rsidRDefault="003D4767" w:rsidP="00E26020">
            <w:pPr>
              <w:rPr>
                <w:ins w:id="11438" w:author="88692" w:date="2020-06-19T15:41:00Z"/>
                <w:rFonts w:ascii="標楷體" w:eastAsia="標楷體" w:hAnsi="標楷體"/>
              </w:rPr>
            </w:pPr>
            <w:ins w:id="11439" w:author="88692" w:date="2020-06-19T15:41:00Z">
              <w:r w:rsidRPr="0040066E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1F2F13" w14:textId="77777777" w:rsidR="003D4767" w:rsidRPr="0040066E" w:rsidDel="00831220" w:rsidRDefault="003D4767" w:rsidP="00E26020">
            <w:pPr>
              <w:rPr>
                <w:ins w:id="11440" w:author="88692" w:date="2020-06-19T15:41:00Z"/>
                <w:del w:id="11441" w:author="st1" w:date="2021-04-15T20:55:00Z"/>
                <w:rFonts w:ascii="標楷體" w:eastAsia="標楷體" w:hAnsi="標楷體"/>
              </w:rPr>
            </w:pPr>
          </w:p>
          <w:p w14:paraId="4D5DCB49" w14:textId="77777777" w:rsidR="003D4767" w:rsidRPr="0040066E" w:rsidRDefault="003D4767" w:rsidP="00E26020">
            <w:pPr>
              <w:rPr>
                <w:ins w:id="11442" w:author="88692" w:date="2020-06-19T15:41:00Z"/>
                <w:rFonts w:ascii="標楷體" w:eastAsia="標楷體" w:hAnsi="標楷體"/>
              </w:rPr>
            </w:pPr>
            <w:ins w:id="11443" w:author="88692" w:date="2020-06-19T15:41:00Z">
              <w:del w:id="11444" w:author="st1" w:date="2021-04-15T20:55:00Z">
                <w:r w:rsidRPr="0040066E" w:rsidDel="00831220">
                  <w:rPr>
                    <w:rFonts w:ascii="標楷體" w:eastAsia="標楷體" w:hAnsi="標楷體"/>
                  </w:rPr>
                  <w:tab/>
                </w:r>
              </w:del>
            </w:ins>
          </w:p>
        </w:tc>
      </w:tr>
      <w:tr w:rsidR="003D4767" w:rsidRPr="0040066E" w14:paraId="55B07245" w14:textId="77777777" w:rsidTr="00E26020">
        <w:trPr>
          <w:trHeight w:val="278"/>
          <w:ins w:id="11445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EB0F6" w14:textId="77777777" w:rsidR="003D4767" w:rsidRPr="0040066E" w:rsidRDefault="003D4767" w:rsidP="00E26020">
            <w:pPr>
              <w:rPr>
                <w:ins w:id="11446" w:author="88692" w:date="2020-06-19T15:41:00Z"/>
                <w:rFonts w:ascii="標楷體" w:eastAsia="標楷體" w:hAnsi="標楷體"/>
              </w:rPr>
            </w:pPr>
            <w:ins w:id="11447" w:author="88692" w:date="2020-06-19T15:41:00Z">
              <w:r w:rsidRPr="0040066E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27B750" w14:textId="301A0B87" w:rsidR="003D4767" w:rsidRPr="0040066E" w:rsidRDefault="005C7BAE" w:rsidP="00E26020">
            <w:pPr>
              <w:rPr>
                <w:ins w:id="11448" w:author="88692" w:date="2020-06-19T15:41:00Z"/>
                <w:rFonts w:ascii="標楷體" w:eastAsia="標楷體" w:hAnsi="標楷體"/>
              </w:rPr>
            </w:pPr>
            <w:ins w:id="11449" w:author="st1" w:date="2021-04-20T17:33:00Z">
              <w:r>
                <w:rPr>
                  <w:rFonts w:ascii="標楷體" w:eastAsia="標楷體" w:hAnsi="標楷體" w:hint="eastAsia"/>
                </w:rPr>
                <w:t>可點選[修改]連接L5503修改資料</w:t>
              </w:r>
            </w:ins>
          </w:p>
        </w:tc>
      </w:tr>
      <w:tr w:rsidR="003D4767" w:rsidRPr="0040066E" w14:paraId="170E0EC0" w14:textId="77777777" w:rsidTr="00E26020">
        <w:trPr>
          <w:trHeight w:val="358"/>
          <w:ins w:id="11450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1CA4CB" w14:textId="77777777" w:rsidR="003D4767" w:rsidRPr="0040066E" w:rsidRDefault="003D4767" w:rsidP="00E26020">
            <w:pPr>
              <w:rPr>
                <w:ins w:id="11451" w:author="88692" w:date="2020-06-19T15:41:00Z"/>
                <w:rFonts w:ascii="標楷體" w:eastAsia="標楷體" w:hAnsi="標楷體"/>
              </w:rPr>
            </w:pPr>
            <w:ins w:id="11452" w:author="88692" w:date="2020-06-19T15:41:00Z">
              <w:r w:rsidRPr="0040066E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EAF6E1" w14:textId="29600E2E" w:rsidR="003D4767" w:rsidRPr="0040066E" w:rsidRDefault="005C7BAE">
            <w:pPr>
              <w:rPr>
                <w:ins w:id="11453" w:author="88692" w:date="2020-06-19T15:41:00Z"/>
                <w:rFonts w:ascii="標楷體" w:eastAsia="標楷體" w:hAnsi="標楷體"/>
              </w:rPr>
            </w:pPr>
            <w:ins w:id="11454" w:author="st1" w:date="2021-04-20T17:34:00Z">
              <w:r w:rsidRPr="0040066E" w:rsidDel="005C7BAE">
                <w:rPr>
                  <w:rFonts w:ascii="標楷體" w:eastAsia="標楷體" w:hAnsi="標楷體" w:hint="eastAsia"/>
                </w:rPr>
                <w:t xml:space="preserve"> </w:t>
              </w:r>
            </w:ins>
            <w:ins w:id="11455" w:author="88692" w:date="2020-06-19T15:41:00Z">
              <w:del w:id="11456" w:author="st1" w:date="2021-04-20T17:34:00Z">
                <w:r w:rsidR="003D4767" w:rsidRPr="0040066E" w:rsidDel="005C7BAE">
                  <w:rPr>
                    <w:rFonts w:ascii="標楷體" w:eastAsia="標楷體" w:hAnsi="標楷體" w:hint="eastAsia"/>
                  </w:rPr>
                  <w:delText>該戶為</w:delText>
                </w:r>
              </w:del>
              <w:r w:rsidR="003D4767" w:rsidRPr="0040066E">
                <w:rPr>
                  <w:rFonts w:ascii="標楷體" w:eastAsia="標楷體" w:hAnsi="標楷體" w:hint="eastAsia"/>
                </w:rPr>
                <w:t>[</w:t>
              </w:r>
            </w:ins>
            <w:ins w:id="11457" w:author="st1" w:date="2021-04-20T17:34:00Z">
              <w:r>
                <w:rPr>
                  <w:rFonts w:ascii="標楷體" w:eastAsia="標楷體" w:hAnsi="標楷體" w:hint="eastAsia"/>
                  <w:color w:val="000000"/>
                </w:rPr>
                <w:t>媒體</w:t>
              </w:r>
              <w:proofErr w:type="gramStart"/>
              <w:r>
                <w:rPr>
                  <w:rFonts w:ascii="標楷體" w:eastAsia="標楷體" w:hAnsi="標楷體" w:hint="eastAsia"/>
                  <w:color w:val="000000"/>
                </w:rPr>
                <w:t>檔</w:t>
              </w:r>
              <w:proofErr w:type="gramEnd"/>
              <w:r>
                <w:rPr>
                  <w:rFonts w:ascii="標楷體" w:eastAsia="標楷體" w:hAnsi="標楷體" w:hint="eastAsia"/>
                  <w:color w:val="000000"/>
                </w:rPr>
                <w:t>記號</w:t>
              </w:r>
            </w:ins>
            <w:ins w:id="11458" w:author="88692" w:date="2020-06-19T15:41:00Z">
              <w:del w:id="11459" w:author="st1" w:date="2021-04-15T20:55:00Z">
                <w:r w:rsidR="003D4767" w:rsidRPr="0040066E" w:rsidDel="00831220">
                  <w:rPr>
                    <w:rFonts w:ascii="標楷體" w:eastAsia="標楷體" w:hAnsi="標楷體" w:hint="eastAsia"/>
                  </w:rPr>
                  <w:delText>已處理</w:delText>
                </w:r>
              </w:del>
              <w:r w:rsidR="003D4767" w:rsidRPr="0040066E">
                <w:rPr>
                  <w:rFonts w:ascii="標楷體" w:eastAsia="標楷體" w:hAnsi="標楷體" w:hint="eastAsia"/>
                </w:rPr>
                <w:t>]</w:t>
              </w:r>
              <w:del w:id="11460" w:author="st1" w:date="2021-04-20T17:34:00Z">
                <w:r w:rsidR="003D4767" w:rsidRPr="0040066E" w:rsidDel="005C7BAE">
                  <w:rPr>
                    <w:rFonts w:ascii="標楷體" w:eastAsia="標楷體" w:hAnsi="標楷體" w:hint="eastAsia"/>
                  </w:rPr>
                  <w:delText>後</w:delText>
                </w:r>
              </w:del>
            </w:ins>
            <w:ins w:id="11461" w:author="st1" w:date="2021-04-20T17:34:00Z">
              <w:r>
                <w:rPr>
                  <w:rFonts w:ascii="標楷體" w:eastAsia="標楷體" w:hAnsi="標楷體" w:hint="eastAsia"/>
                </w:rPr>
                <w:t>等於</w:t>
              </w:r>
              <w:r>
                <w:rPr>
                  <w:rFonts w:ascii="標楷體" w:eastAsia="標楷體" w:hAnsi="標楷體"/>
                </w:rPr>
                <w:t>‘</w:t>
              </w:r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’</w:t>
              </w:r>
            </w:ins>
            <w:ins w:id="11462" w:author="88692" w:date="2020-06-19T15:41:00Z">
              <w:r w:rsidR="003D4767" w:rsidRPr="0040066E">
                <w:rPr>
                  <w:rFonts w:ascii="標楷體" w:eastAsia="標楷體" w:hAnsi="標楷體" w:hint="eastAsia"/>
                </w:rPr>
                <w:t>，則不允許再做變更</w:t>
              </w:r>
            </w:ins>
          </w:p>
        </w:tc>
      </w:tr>
      <w:tr w:rsidR="003D4767" w:rsidRPr="0040066E" w14:paraId="5DE347BB" w14:textId="77777777" w:rsidTr="00E26020">
        <w:trPr>
          <w:trHeight w:val="278"/>
          <w:ins w:id="11463" w:author="88692" w:date="2020-06-19T15:4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89CB7" w14:textId="77777777" w:rsidR="003D4767" w:rsidRPr="0040066E" w:rsidRDefault="003D4767" w:rsidP="00E26020">
            <w:pPr>
              <w:rPr>
                <w:ins w:id="11464" w:author="88692" w:date="2020-06-19T15:41:00Z"/>
                <w:rFonts w:ascii="標楷體" w:eastAsia="標楷體" w:hAnsi="標楷體"/>
              </w:rPr>
            </w:pPr>
            <w:ins w:id="11465" w:author="88692" w:date="2020-06-19T15:41:00Z">
              <w:r w:rsidRPr="0040066E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80DE77" w14:textId="79A1C445" w:rsidR="003D4767" w:rsidRPr="0040066E" w:rsidRDefault="005C7BAE" w:rsidP="00E26020">
            <w:pPr>
              <w:rPr>
                <w:ins w:id="11466" w:author="88692" w:date="2020-06-19T15:41:00Z"/>
                <w:rFonts w:ascii="標楷體" w:eastAsia="標楷體" w:hAnsi="標楷體"/>
              </w:rPr>
            </w:pPr>
            <w:ins w:id="11467" w:author="st1" w:date="2021-04-20T17:32:00Z">
              <w:r w:rsidRPr="005C7BAE">
                <w:rPr>
                  <w:rFonts w:ascii="標楷體" w:eastAsia="標楷體" w:hAnsi="標楷體" w:hint="eastAsia"/>
                </w:rPr>
                <w:t>獎金媒體發放檔(</w:t>
              </w:r>
              <w:proofErr w:type="spellStart"/>
              <w:r w:rsidRPr="005C7BAE">
                <w:rPr>
                  <w:rFonts w:ascii="標楷體" w:eastAsia="標楷體" w:hAnsi="標楷體" w:hint="eastAsia"/>
                </w:rPr>
                <w:t>PfRewardMedia</w:t>
              </w:r>
              <w:proofErr w:type="spellEnd"/>
              <w:r w:rsidRPr="005C7BAE">
                <w:rPr>
                  <w:rFonts w:ascii="標楷體" w:eastAsia="標楷體" w:hAnsi="標楷體" w:hint="eastAsia"/>
                </w:rPr>
                <w:t>)</w:t>
              </w:r>
            </w:ins>
          </w:p>
        </w:tc>
      </w:tr>
    </w:tbl>
    <w:p w14:paraId="7343BC3A" w14:textId="77777777" w:rsidR="003D4767" w:rsidRPr="0040066E" w:rsidRDefault="003D4767" w:rsidP="003D4767">
      <w:pPr>
        <w:rPr>
          <w:ins w:id="11468" w:author="88692" w:date="2020-06-19T15:41:00Z"/>
          <w:rFonts w:ascii="標楷體" w:eastAsia="標楷體" w:hAnsi="標楷體"/>
        </w:rPr>
      </w:pPr>
    </w:p>
    <w:p w14:paraId="08990179" w14:textId="5A263693" w:rsidR="003D4767" w:rsidRPr="0040066E" w:rsidRDefault="003D4767" w:rsidP="003D4767">
      <w:pPr>
        <w:numPr>
          <w:ilvl w:val="0"/>
          <w:numId w:val="9"/>
        </w:numPr>
        <w:ind w:left="1418"/>
        <w:rPr>
          <w:ins w:id="11469" w:author="88692" w:date="2020-06-19T15:41:00Z"/>
          <w:rFonts w:ascii="標楷體" w:eastAsia="標楷體" w:hAnsi="標楷體"/>
          <w:sz w:val="26"/>
        </w:rPr>
      </w:pPr>
      <w:ins w:id="11470" w:author="88692" w:date="2020-06-19T15:41:00Z">
        <w:r w:rsidRPr="0040066E">
          <w:rPr>
            <w:rFonts w:ascii="標楷體" w:eastAsia="標楷體" w:hAnsi="標楷體"/>
            <w:sz w:val="26"/>
          </w:rPr>
          <w:t>UI畫面</w:t>
        </w:r>
      </w:ins>
      <w:ins w:id="11471" w:author="88692" w:date="2020-06-19T15:43:00Z">
        <w:del w:id="11472" w:author="st1" w:date="2021-04-20T17:35:00Z">
          <w:r w:rsidRPr="003D4767" w:rsidDel="0074244A">
            <w:rPr>
              <w:rFonts w:ascii="標楷體" w:eastAsia="標楷體" w:hAnsi="標楷體"/>
              <w:color w:val="FF0000"/>
              <w:sz w:val="26"/>
              <w:rPrChange w:id="11473" w:author="88692" w:date="2020-06-19T15:43:00Z">
                <w:rPr>
                  <w:rFonts w:ascii="標楷體" w:eastAsia="標楷體" w:hAnsi="標楷體"/>
                  <w:sz w:val="26"/>
                </w:rPr>
              </w:rPrChange>
            </w:rPr>
            <w:delText>(缺文件)</w:delText>
          </w:r>
        </w:del>
      </w:ins>
    </w:p>
    <w:p w14:paraId="70DA30EE" w14:textId="77777777" w:rsidR="003D4767" w:rsidRPr="0040066E" w:rsidRDefault="003D4767" w:rsidP="003D4767">
      <w:pPr>
        <w:ind w:leftChars="472" w:left="1133"/>
        <w:rPr>
          <w:ins w:id="11474" w:author="88692" w:date="2020-06-19T15:41:00Z"/>
          <w:rFonts w:ascii="標楷體" w:eastAsia="標楷體" w:hAnsi="標楷體"/>
        </w:rPr>
      </w:pPr>
      <w:ins w:id="11475" w:author="88692" w:date="2020-06-19T15:41:00Z">
        <w:r w:rsidRPr="0040066E">
          <w:rPr>
            <w:rFonts w:ascii="標楷體" w:eastAsia="標楷體" w:hAnsi="標楷體" w:hint="eastAsia"/>
          </w:rPr>
          <w:t>輸入畫面：</w:t>
        </w:r>
      </w:ins>
    </w:p>
    <w:p w14:paraId="7D942094" w14:textId="3E03AE9F" w:rsidR="003D4767" w:rsidRPr="0040066E" w:rsidRDefault="003D4767" w:rsidP="003D4767">
      <w:pPr>
        <w:rPr>
          <w:ins w:id="11476" w:author="88692" w:date="2020-06-19T15:41:00Z"/>
          <w:rFonts w:ascii="標楷體" w:eastAsia="標楷體" w:hAnsi="標楷體"/>
        </w:rPr>
      </w:pPr>
    </w:p>
    <w:p w14:paraId="36B2D35D" w14:textId="77777777" w:rsidR="003D4767" w:rsidRPr="0040066E" w:rsidRDefault="003D4767" w:rsidP="003D4767">
      <w:pPr>
        <w:ind w:leftChars="472" w:left="1133"/>
        <w:rPr>
          <w:ins w:id="11477" w:author="88692" w:date="2020-06-19T15:41:00Z"/>
          <w:rFonts w:ascii="標楷體" w:eastAsia="標楷體" w:hAnsi="標楷體"/>
        </w:rPr>
      </w:pPr>
      <w:ins w:id="11478" w:author="88692" w:date="2020-06-19T15:41:00Z">
        <w:r w:rsidRPr="0040066E">
          <w:rPr>
            <w:rFonts w:ascii="標楷體" w:eastAsia="標楷體" w:hAnsi="標楷體" w:hint="eastAsia"/>
          </w:rPr>
          <w:t>輸出畫面：</w:t>
        </w:r>
      </w:ins>
    </w:p>
    <w:p w14:paraId="05636B88" w14:textId="0FFCEA80" w:rsidR="003D4767" w:rsidRPr="0040066E" w:rsidRDefault="003D4767" w:rsidP="003D4767">
      <w:pPr>
        <w:rPr>
          <w:ins w:id="11479" w:author="88692" w:date="2020-06-19T15:41:00Z"/>
          <w:rFonts w:ascii="標楷體" w:eastAsia="標楷體" w:hAnsi="標楷體"/>
        </w:rPr>
      </w:pPr>
      <w:ins w:id="11480" w:author="88692" w:date="2020-06-19T15:41:00Z">
        <w:r w:rsidRPr="0040066E">
          <w:rPr>
            <w:rFonts w:ascii="標楷體" w:eastAsia="標楷體" w:hAnsi="標楷體"/>
          </w:rPr>
          <w:t>…</w:t>
        </w:r>
      </w:ins>
    </w:p>
    <w:p w14:paraId="52210497" w14:textId="77777777" w:rsidR="003D4767" w:rsidRPr="0040066E" w:rsidRDefault="003D4767" w:rsidP="003D4767">
      <w:pPr>
        <w:numPr>
          <w:ilvl w:val="0"/>
          <w:numId w:val="9"/>
        </w:numPr>
        <w:ind w:left="1418"/>
        <w:rPr>
          <w:ins w:id="11481" w:author="88692" w:date="2020-06-19T15:41:00Z"/>
          <w:rFonts w:ascii="標楷體" w:eastAsia="標楷體" w:hAnsi="標楷體"/>
          <w:sz w:val="26"/>
        </w:rPr>
      </w:pPr>
      <w:ins w:id="11482" w:author="88692" w:date="2020-06-19T15:41:00Z">
        <w:r w:rsidRPr="0040066E">
          <w:rPr>
            <w:rFonts w:ascii="標楷體" w:eastAsia="標楷體" w:hAnsi="標楷體"/>
            <w:sz w:val="26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542"/>
        <w:gridCol w:w="2136"/>
        <w:gridCol w:w="937"/>
        <w:gridCol w:w="1022"/>
        <w:gridCol w:w="638"/>
        <w:gridCol w:w="671"/>
        <w:gridCol w:w="3018"/>
      </w:tblGrid>
      <w:tr w:rsidR="003D4767" w:rsidRPr="0040066E" w14:paraId="4FA7FD5E" w14:textId="77777777" w:rsidTr="004E0123">
        <w:trPr>
          <w:trHeight w:val="388"/>
          <w:jc w:val="center"/>
          <w:ins w:id="11483" w:author="88692" w:date="2020-06-19T15:41:00Z"/>
        </w:trPr>
        <w:tc>
          <w:tcPr>
            <w:tcW w:w="456" w:type="dxa"/>
            <w:vMerge w:val="restart"/>
          </w:tcPr>
          <w:p w14:paraId="57B9F9EF" w14:textId="77777777" w:rsidR="003D4767" w:rsidRPr="0040066E" w:rsidRDefault="003D4767" w:rsidP="00E26020">
            <w:pPr>
              <w:rPr>
                <w:ins w:id="11484" w:author="88692" w:date="2020-06-19T15:41:00Z"/>
                <w:rFonts w:ascii="標楷體" w:eastAsia="標楷體" w:hAnsi="標楷體"/>
              </w:rPr>
            </w:pPr>
            <w:ins w:id="11485" w:author="88692" w:date="2020-06-19T15:41:00Z">
              <w:r w:rsidRPr="0040066E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680" w:type="dxa"/>
            <w:vMerge w:val="restart"/>
          </w:tcPr>
          <w:p w14:paraId="14B620F1" w14:textId="77777777" w:rsidR="003D4767" w:rsidRPr="0040066E" w:rsidRDefault="003D4767" w:rsidP="00E26020">
            <w:pPr>
              <w:rPr>
                <w:ins w:id="11486" w:author="88692" w:date="2020-06-19T15:41:00Z"/>
                <w:rFonts w:ascii="標楷體" w:eastAsia="標楷體" w:hAnsi="標楷體"/>
              </w:rPr>
            </w:pPr>
            <w:ins w:id="11487" w:author="88692" w:date="2020-06-19T15:41:00Z">
              <w:r w:rsidRPr="0040066E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972" w:type="dxa"/>
            <w:gridSpan w:val="5"/>
          </w:tcPr>
          <w:p w14:paraId="2A1A6C3C" w14:textId="77777777" w:rsidR="003D4767" w:rsidRPr="0040066E" w:rsidRDefault="003D4767" w:rsidP="00E26020">
            <w:pPr>
              <w:jc w:val="center"/>
              <w:rPr>
                <w:ins w:id="11488" w:author="88692" w:date="2020-06-19T15:41:00Z"/>
                <w:rFonts w:ascii="標楷體" w:eastAsia="標楷體" w:hAnsi="標楷體"/>
              </w:rPr>
            </w:pPr>
            <w:ins w:id="11489" w:author="88692" w:date="2020-06-19T15:41:00Z">
              <w:r w:rsidRPr="0040066E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12" w:type="dxa"/>
            <w:vMerge w:val="restart"/>
          </w:tcPr>
          <w:p w14:paraId="52B6F37E" w14:textId="77777777" w:rsidR="003D4767" w:rsidRPr="0040066E" w:rsidRDefault="003D4767" w:rsidP="00E26020">
            <w:pPr>
              <w:rPr>
                <w:ins w:id="11490" w:author="88692" w:date="2020-06-19T15:41:00Z"/>
                <w:rFonts w:ascii="標楷體" w:eastAsia="標楷體" w:hAnsi="標楷體"/>
              </w:rPr>
            </w:pPr>
            <w:ins w:id="11491" w:author="88692" w:date="2020-06-19T15:41:00Z">
              <w:r w:rsidRPr="0040066E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3D4767" w:rsidRPr="0040066E" w14:paraId="092EAA37" w14:textId="77777777" w:rsidTr="004E0123">
        <w:trPr>
          <w:trHeight w:val="244"/>
          <w:jc w:val="center"/>
          <w:ins w:id="11492" w:author="88692" w:date="2020-06-19T15:41:00Z"/>
        </w:trPr>
        <w:tc>
          <w:tcPr>
            <w:tcW w:w="456" w:type="dxa"/>
            <w:vMerge/>
          </w:tcPr>
          <w:p w14:paraId="7AAFDBC2" w14:textId="77777777" w:rsidR="003D4767" w:rsidRPr="0040066E" w:rsidRDefault="003D4767" w:rsidP="00E26020">
            <w:pPr>
              <w:rPr>
                <w:ins w:id="11493" w:author="88692" w:date="2020-06-19T15:41:00Z"/>
                <w:rFonts w:ascii="標楷體" w:eastAsia="標楷體" w:hAnsi="標楷體"/>
              </w:rPr>
            </w:pPr>
          </w:p>
        </w:tc>
        <w:tc>
          <w:tcPr>
            <w:tcW w:w="1680" w:type="dxa"/>
            <w:vMerge/>
          </w:tcPr>
          <w:p w14:paraId="478E8ECC" w14:textId="77777777" w:rsidR="003D4767" w:rsidRPr="0040066E" w:rsidRDefault="003D4767" w:rsidP="00E26020">
            <w:pPr>
              <w:rPr>
                <w:ins w:id="11494" w:author="88692" w:date="2020-06-19T15:41:00Z"/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4309028C" w14:textId="77777777" w:rsidR="003D4767" w:rsidRPr="0040066E" w:rsidRDefault="003D4767" w:rsidP="00E26020">
            <w:pPr>
              <w:rPr>
                <w:ins w:id="11495" w:author="88692" w:date="2020-06-19T15:41:00Z"/>
                <w:rFonts w:ascii="標楷體" w:eastAsia="標楷體" w:hAnsi="標楷體"/>
              </w:rPr>
            </w:pPr>
            <w:ins w:id="11496" w:author="88692" w:date="2020-06-19T15:41:00Z">
              <w:r w:rsidRPr="0040066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8" w:type="dxa"/>
          </w:tcPr>
          <w:p w14:paraId="4BB397EA" w14:textId="77777777" w:rsidR="003D4767" w:rsidRPr="0040066E" w:rsidRDefault="003D4767" w:rsidP="00E26020">
            <w:pPr>
              <w:rPr>
                <w:ins w:id="11497" w:author="88692" w:date="2020-06-19T15:41:00Z"/>
                <w:rFonts w:ascii="標楷體" w:eastAsia="標楷體" w:hAnsi="標楷體"/>
              </w:rPr>
            </w:pPr>
            <w:ins w:id="11498" w:author="88692" w:date="2020-06-19T15:41:00Z">
              <w:r w:rsidRPr="0040066E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094" w:type="dxa"/>
          </w:tcPr>
          <w:p w14:paraId="43D7CACB" w14:textId="77777777" w:rsidR="003D4767" w:rsidRPr="0040066E" w:rsidRDefault="003D4767" w:rsidP="00E26020">
            <w:pPr>
              <w:rPr>
                <w:ins w:id="11499" w:author="88692" w:date="2020-06-19T15:41:00Z"/>
                <w:rFonts w:ascii="標楷體" w:eastAsia="標楷體" w:hAnsi="標楷體"/>
              </w:rPr>
            </w:pPr>
            <w:ins w:id="11500" w:author="88692" w:date="2020-06-19T15:41:00Z">
              <w:r w:rsidRPr="0040066E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1" w:type="dxa"/>
          </w:tcPr>
          <w:p w14:paraId="488B9EF8" w14:textId="77777777" w:rsidR="003D4767" w:rsidRPr="0040066E" w:rsidRDefault="003D4767" w:rsidP="00E26020">
            <w:pPr>
              <w:rPr>
                <w:ins w:id="11501" w:author="88692" w:date="2020-06-19T15:41:00Z"/>
                <w:rFonts w:ascii="標楷體" w:eastAsia="標楷體" w:hAnsi="標楷體"/>
              </w:rPr>
            </w:pPr>
            <w:proofErr w:type="gramStart"/>
            <w:ins w:id="11502" w:author="88692" w:date="2020-06-19T15:41:00Z">
              <w:r w:rsidRPr="0040066E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83" w:type="dxa"/>
          </w:tcPr>
          <w:p w14:paraId="2F5E660A" w14:textId="77777777" w:rsidR="003D4767" w:rsidRPr="0040066E" w:rsidRDefault="003D4767" w:rsidP="00E26020">
            <w:pPr>
              <w:rPr>
                <w:ins w:id="11503" w:author="88692" w:date="2020-06-19T15:41:00Z"/>
                <w:rFonts w:ascii="標楷體" w:eastAsia="標楷體" w:hAnsi="標楷體"/>
              </w:rPr>
            </w:pPr>
            <w:ins w:id="11504" w:author="88692" w:date="2020-06-19T15:41:00Z">
              <w:r w:rsidRPr="0040066E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12" w:type="dxa"/>
            <w:vMerge/>
          </w:tcPr>
          <w:p w14:paraId="537D4E38" w14:textId="77777777" w:rsidR="003D4767" w:rsidRPr="0040066E" w:rsidRDefault="003D4767" w:rsidP="00E26020">
            <w:pPr>
              <w:rPr>
                <w:ins w:id="11505" w:author="88692" w:date="2020-06-19T15:41:00Z"/>
                <w:rFonts w:ascii="標楷體" w:eastAsia="標楷體" w:hAnsi="標楷體"/>
              </w:rPr>
            </w:pPr>
          </w:p>
        </w:tc>
      </w:tr>
      <w:tr w:rsidR="003D4767" w:rsidRPr="0040066E" w14:paraId="4815AE7F" w14:textId="77777777" w:rsidTr="004E0123">
        <w:trPr>
          <w:trHeight w:val="244"/>
          <w:jc w:val="center"/>
          <w:ins w:id="11506" w:author="88692" w:date="2020-06-19T15:41:00Z"/>
        </w:trPr>
        <w:tc>
          <w:tcPr>
            <w:tcW w:w="456" w:type="dxa"/>
          </w:tcPr>
          <w:p w14:paraId="5E44BAB9" w14:textId="77777777" w:rsidR="003D4767" w:rsidRPr="0040066E" w:rsidRDefault="003D4767" w:rsidP="00E26020">
            <w:pPr>
              <w:rPr>
                <w:ins w:id="11507" w:author="88692" w:date="2020-06-19T15:41:00Z"/>
                <w:rFonts w:ascii="標楷體" w:eastAsia="標楷體" w:hAnsi="標楷體"/>
              </w:rPr>
            </w:pPr>
            <w:ins w:id="11508" w:author="88692" w:date="2020-06-19T15:41:00Z">
              <w:r w:rsidRPr="0040066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680" w:type="dxa"/>
          </w:tcPr>
          <w:p w14:paraId="0DBC34A2" w14:textId="287F504E" w:rsidR="003D4767" w:rsidRPr="0040066E" w:rsidRDefault="004E0123" w:rsidP="00E26020">
            <w:pPr>
              <w:rPr>
                <w:ins w:id="11509" w:author="88692" w:date="2020-06-19T15:41:00Z"/>
                <w:rFonts w:ascii="標楷體" w:eastAsia="標楷體" w:hAnsi="標楷體"/>
              </w:rPr>
            </w:pPr>
            <w:ins w:id="11510" w:author="st1" w:date="2021-04-19T15:37:00Z">
              <w:r>
                <w:rPr>
                  <w:rFonts w:ascii="標楷體" w:eastAsia="標楷體" w:hAnsi="標楷體" w:hint="eastAsia"/>
                </w:rPr>
                <w:t>獎金發放日</w:t>
              </w:r>
            </w:ins>
            <w:ins w:id="11511" w:author="88692" w:date="2020-06-19T15:41:00Z">
              <w:del w:id="11512" w:author="st1" w:date="2021-04-19T15:34:00Z">
                <w:r w:rsidR="003D4767" w:rsidDel="004E0123">
                  <w:rPr>
                    <w:rFonts w:ascii="標楷體" w:eastAsia="標楷體" w:hAnsi="標楷體" w:hint="eastAsia"/>
                  </w:rPr>
                  <w:delText>查詢方式</w:delText>
                </w:r>
              </w:del>
            </w:ins>
          </w:p>
        </w:tc>
        <w:tc>
          <w:tcPr>
            <w:tcW w:w="1536" w:type="dxa"/>
          </w:tcPr>
          <w:p w14:paraId="083BF423" w14:textId="43202950" w:rsidR="003D4767" w:rsidRPr="0040066E" w:rsidRDefault="004E0123" w:rsidP="00E26020">
            <w:pPr>
              <w:rPr>
                <w:ins w:id="11513" w:author="88692" w:date="2020-06-19T15:41:00Z"/>
                <w:rFonts w:ascii="標楷體" w:eastAsia="標楷體" w:hAnsi="標楷體"/>
              </w:rPr>
            </w:pPr>
            <w:ins w:id="11514" w:author="st1" w:date="2021-04-19T15:37:00Z">
              <w:r w:rsidRPr="0040066E">
                <w:rPr>
                  <w:rFonts w:ascii="標楷體" w:eastAsia="標楷體" w:hAnsi="標楷體" w:hint="eastAsia"/>
                </w:rPr>
                <w:t>9(07)</w:t>
              </w:r>
            </w:ins>
            <w:ins w:id="11515" w:author="88692" w:date="2020-06-19T15:41:00Z">
              <w:del w:id="11516" w:author="st1" w:date="2021-04-19T15:34:00Z">
                <w:r w:rsidR="003D4767" w:rsidRPr="0040066E" w:rsidDel="004E0123">
                  <w:rPr>
                    <w:rFonts w:ascii="標楷體" w:eastAsia="標楷體" w:hAnsi="標楷體" w:hint="eastAsia"/>
                  </w:rPr>
                  <w:delText>9(0</w:delText>
                </w:r>
                <w:r w:rsidR="003D4767" w:rsidDel="004E0123">
                  <w:rPr>
                    <w:rFonts w:ascii="標楷體" w:eastAsia="標楷體" w:hAnsi="標楷體"/>
                  </w:rPr>
                  <w:delText>1</w:delText>
                </w:r>
                <w:r w:rsidR="003D4767" w:rsidRPr="0040066E" w:rsidDel="004E012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998" w:type="dxa"/>
          </w:tcPr>
          <w:p w14:paraId="7F11888D" w14:textId="0CE4249A" w:rsidR="003D4767" w:rsidRPr="0040066E" w:rsidRDefault="004E0123" w:rsidP="00E26020">
            <w:pPr>
              <w:rPr>
                <w:ins w:id="11517" w:author="88692" w:date="2020-06-19T15:41:00Z"/>
                <w:rFonts w:ascii="標楷體" w:eastAsia="標楷體" w:hAnsi="標楷體"/>
              </w:rPr>
            </w:pPr>
            <w:ins w:id="11518" w:author="st1" w:date="2021-04-19T15:37:00Z">
              <w:r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1094" w:type="dxa"/>
          </w:tcPr>
          <w:p w14:paraId="5EB07F02" w14:textId="6C399DCD" w:rsidR="003D4767" w:rsidRPr="0040066E" w:rsidRDefault="003D4767" w:rsidP="00E26020">
            <w:pPr>
              <w:rPr>
                <w:ins w:id="11519" w:author="88692" w:date="2020-06-19T15:41:00Z"/>
                <w:rFonts w:ascii="標楷體" w:eastAsia="標楷體" w:hAnsi="標楷體"/>
              </w:rPr>
            </w:pPr>
            <w:ins w:id="11520" w:author="88692" w:date="2020-06-19T15:41:00Z">
              <w:del w:id="11521" w:author="st1" w:date="2021-04-19T15:34:00Z">
                <w:r w:rsidRPr="00E86DCC" w:rsidDel="004E0123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</w:p>
        </w:tc>
        <w:tc>
          <w:tcPr>
            <w:tcW w:w="661" w:type="dxa"/>
          </w:tcPr>
          <w:p w14:paraId="34055E3F" w14:textId="2A122371" w:rsidR="003D4767" w:rsidRPr="0040066E" w:rsidRDefault="003D4767" w:rsidP="00E26020">
            <w:pPr>
              <w:rPr>
                <w:ins w:id="11522" w:author="88692" w:date="2020-06-19T15:41:00Z"/>
                <w:rFonts w:ascii="標楷體" w:eastAsia="標楷體" w:hAnsi="標楷體"/>
              </w:rPr>
            </w:pPr>
            <w:ins w:id="11523" w:author="88692" w:date="2020-06-19T15:41:00Z">
              <w:del w:id="11524" w:author="st1" w:date="2021-04-19T15:34:00Z">
                <w:r w:rsidDel="004E012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3" w:type="dxa"/>
          </w:tcPr>
          <w:p w14:paraId="4CFD6DA7" w14:textId="3DFC2E0D" w:rsidR="003D4767" w:rsidRPr="0040066E" w:rsidRDefault="003D4767" w:rsidP="00E26020">
            <w:pPr>
              <w:rPr>
                <w:ins w:id="11525" w:author="88692" w:date="2020-06-19T15:41:00Z"/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164868C" w14:textId="62CF094A" w:rsidR="003D4767" w:rsidRPr="00E86DCC" w:rsidDel="004E0123" w:rsidRDefault="004E0123" w:rsidP="00E26020">
            <w:pPr>
              <w:rPr>
                <w:ins w:id="11526" w:author="88692" w:date="2020-06-19T15:41:00Z"/>
                <w:del w:id="11527" w:author="st1" w:date="2021-04-19T15:34:00Z"/>
                <w:rFonts w:ascii="標楷體" w:eastAsia="標楷體" w:hAnsi="標楷體"/>
              </w:rPr>
            </w:pPr>
            <w:ins w:id="11528" w:author="st1" w:date="2021-04-19T15:39:00Z">
              <w:r>
                <w:rPr>
                  <w:rFonts w:ascii="標楷體" w:eastAsia="標楷體" w:hAnsi="標楷體" w:hint="eastAsia"/>
                </w:rPr>
                <w:t>可不輸入</w:t>
              </w:r>
            </w:ins>
            <w:ins w:id="11529" w:author="88692" w:date="2020-06-19T15:41:00Z">
              <w:del w:id="11530" w:author="st1" w:date="2021-04-19T15:34:00Z">
                <w:r w:rsidR="003D4767" w:rsidRPr="00E86DCC" w:rsidDel="004E0123">
                  <w:rPr>
                    <w:rFonts w:ascii="標楷體" w:eastAsia="標楷體" w:hAnsi="標楷體" w:hint="eastAsia"/>
                  </w:rPr>
                  <w:delText>i.必須輸入</w:delText>
                </w:r>
              </w:del>
            </w:ins>
          </w:p>
          <w:p w14:paraId="788A6B64" w14:textId="08AEA246" w:rsidR="003D4767" w:rsidDel="004E0123" w:rsidRDefault="003D4767" w:rsidP="00E26020">
            <w:pPr>
              <w:rPr>
                <w:ins w:id="11531" w:author="88692" w:date="2020-06-19T15:41:00Z"/>
                <w:del w:id="11532" w:author="st1" w:date="2021-04-19T15:34:00Z"/>
                <w:rFonts w:ascii="標楷體" w:eastAsia="標楷體" w:hAnsi="標楷體"/>
              </w:rPr>
            </w:pPr>
            <w:ins w:id="11533" w:author="88692" w:date="2020-06-19T15:41:00Z">
              <w:del w:id="11534" w:author="st1" w:date="2021-04-19T15:34:00Z">
                <w:r w:rsidRPr="00E86DCC" w:rsidDel="004E0123">
                  <w:rPr>
                    <w:rFonts w:ascii="標楷體" w:eastAsia="標楷體" w:hAnsi="標楷體" w:hint="eastAsia"/>
                  </w:rPr>
                  <w:delText>1:業績</w:delText>
                </w:r>
                <w:r w:rsidDel="004E012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  <w:p w14:paraId="7146E6EB" w14:textId="53509838" w:rsidR="003D4767" w:rsidRPr="00403C4C" w:rsidRDefault="003D4767" w:rsidP="00E26020">
            <w:pPr>
              <w:rPr>
                <w:ins w:id="11535" w:author="88692" w:date="2020-06-19T15:41:00Z"/>
                <w:rFonts w:ascii="標楷體" w:eastAsia="標楷體" w:hAnsi="標楷體"/>
              </w:rPr>
            </w:pPr>
            <w:ins w:id="11536" w:author="88692" w:date="2020-06-19T15:41:00Z">
              <w:del w:id="11537" w:author="st1" w:date="2021-04-19T15:34:00Z">
                <w:r w:rsidDel="004E0123">
                  <w:rPr>
                    <w:rFonts w:ascii="標楷體" w:eastAsia="標楷體" w:hAnsi="標楷體"/>
                  </w:rPr>
                  <w:delText>2</w:delText>
                </w:r>
                <w:r w:rsidDel="004E0123">
                  <w:rPr>
                    <w:rFonts w:ascii="標楷體" w:eastAsia="標楷體" w:hAnsi="標楷體" w:hint="eastAsia"/>
                  </w:rPr>
                  <w:delText>:戶號</w:delText>
                </w:r>
              </w:del>
            </w:ins>
          </w:p>
        </w:tc>
      </w:tr>
      <w:tr w:rsidR="003D4767" w:rsidRPr="0040066E" w14:paraId="01CE0C7A" w14:textId="77777777" w:rsidTr="004E0123">
        <w:trPr>
          <w:trHeight w:val="244"/>
          <w:jc w:val="center"/>
          <w:ins w:id="11538" w:author="88692" w:date="2020-06-19T15:41:00Z"/>
        </w:trPr>
        <w:tc>
          <w:tcPr>
            <w:tcW w:w="456" w:type="dxa"/>
          </w:tcPr>
          <w:p w14:paraId="02D411FC" w14:textId="77777777" w:rsidR="003D4767" w:rsidRPr="0040066E" w:rsidRDefault="003D4767" w:rsidP="00E26020">
            <w:pPr>
              <w:rPr>
                <w:ins w:id="11539" w:author="88692" w:date="2020-06-19T15:41:00Z"/>
                <w:rFonts w:ascii="標楷體" w:eastAsia="標楷體" w:hAnsi="標楷體"/>
              </w:rPr>
            </w:pPr>
            <w:ins w:id="11540" w:author="88692" w:date="2020-06-19T15:4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680" w:type="dxa"/>
          </w:tcPr>
          <w:p w14:paraId="1CC2ADD7" w14:textId="70FF0F3C" w:rsidR="003D4767" w:rsidRDefault="003D4767" w:rsidP="00E26020">
            <w:pPr>
              <w:rPr>
                <w:ins w:id="11541" w:author="88692" w:date="2020-06-19T15:41:00Z"/>
                <w:rFonts w:ascii="標楷體" w:eastAsia="標楷體" w:hAnsi="標楷體"/>
              </w:rPr>
            </w:pPr>
            <w:ins w:id="11542" w:author="88692" w:date="2020-06-19T15:41:00Z">
              <w:del w:id="11543" w:author="st1" w:date="2021-04-19T15:37:00Z">
                <w:r w:rsidDel="004E0123">
                  <w:rPr>
                    <w:rFonts w:ascii="標楷體" w:eastAsia="標楷體" w:hAnsi="標楷體" w:hint="eastAsia"/>
                  </w:rPr>
                  <w:delText>業績年月區間</w:delText>
                </w:r>
              </w:del>
            </w:ins>
            <w:ins w:id="11544" w:author="st1" w:date="2021-04-19T15:37:00Z">
              <w:r w:rsidR="004E0123">
                <w:rPr>
                  <w:rFonts w:ascii="標楷體" w:eastAsia="標楷體" w:hAnsi="標楷體" w:hint="eastAsia"/>
                </w:rPr>
                <w:t>撥付日期</w:t>
              </w:r>
            </w:ins>
            <w:ins w:id="11545" w:author="st1" w:date="2021-04-19T15:38:00Z">
              <w:r w:rsidR="004E0123">
                <w:rPr>
                  <w:rFonts w:ascii="標楷體" w:eastAsia="標楷體" w:hAnsi="標楷體"/>
                </w:rPr>
                <w:t>-</w:t>
              </w:r>
              <w:r w:rsidR="004E0123">
                <w:rPr>
                  <w:rFonts w:ascii="標楷體" w:eastAsia="標楷體" w:hAnsi="標楷體" w:hint="eastAsia"/>
                </w:rPr>
                <w:t>起</w:t>
              </w:r>
            </w:ins>
          </w:p>
        </w:tc>
        <w:tc>
          <w:tcPr>
            <w:tcW w:w="1536" w:type="dxa"/>
          </w:tcPr>
          <w:p w14:paraId="7393DAE9" w14:textId="77777777" w:rsidR="003D4767" w:rsidRPr="0040066E" w:rsidRDefault="003D4767" w:rsidP="00E26020">
            <w:pPr>
              <w:rPr>
                <w:ins w:id="11546" w:author="88692" w:date="2020-06-19T15:41:00Z"/>
                <w:rFonts w:ascii="標楷體" w:eastAsia="標楷體" w:hAnsi="標楷體"/>
              </w:rPr>
            </w:pPr>
            <w:ins w:id="11547" w:author="88692" w:date="2020-06-19T15:41:00Z">
              <w:r w:rsidRPr="0040066E">
                <w:rPr>
                  <w:rFonts w:ascii="標楷體" w:eastAsia="標楷體" w:hAnsi="標楷體" w:hint="eastAsia"/>
                </w:rPr>
                <w:t>9(07)</w:t>
              </w:r>
            </w:ins>
          </w:p>
        </w:tc>
        <w:tc>
          <w:tcPr>
            <w:tcW w:w="998" w:type="dxa"/>
          </w:tcPr>
          <w:p w14:paraId="0A420A45" w14:textId="2D888799" w:rsidR="003D4767" w:rsidRDefault="004E0123" w:rsidP="00E26020">
            <w:pPr>
              <w:rPr>
                <w:ins w:id="11548" w:author="88692" w:date="2020-06-19T15:41:00Z"/>
                <w:rFonts w:ascii="標楷體" w:eastAsia="標楷體" w:hAnsi="標楷體"/>
              </w:rPr>
            </w:pPr>
            <w:ins w:id="11549" w:author="st1" w:date="2021-04-19T15:39:00Z">
              <w:r>
                <w:rPr>
                  <w:rFonts w:ascii="標楷體" w:eastAsia="標楷體" w:hAnsi="標楷體" w:hint="eastAsia"/>
                </w:rPr>
                <w:t>會計日</w:t>
              </w:r>
            </w:ins>
            <w:ins w:id="11550" w:author="88692" w:date="2020-06-19T15:41:00Z">
              <w:del w:id="11551" w:author="st1" w:date="2021-04-19T15:37:00Z">
                <w:r w:rsidR="003D4767" w:rsidDel="004E0123">
                  <w:rPr>
                    <w:rFonts w:ascii="標楷體" w:eastAsia="標楷體" w:hAnsi="標楷體" w:hint="eastAsia"/>
                  </w:rPr>
                  <w:delText>會計日</w:delText>
                </w:r>
              </w:del>
            </w:ins>
          </w:p>
        </w:tc>
        <w:tc>
          <w:tcPr>
            <w:tcW w:w="1094" w:type="dxa"/>
          </w:tcPr>
          <w:p w14:paraId="2290A2A7" w14:textId="77777777" w:rsidR="003D4767" w:rsidRPr="0040066E" w:rsidRDefault="003D4767" w:rsidP="00E26020">
            <w:pPr>
              <w:rPr>
                <w:ins w:id="11552" w:author="88692" w:date="2020-06-19T15:41:00Z"/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21BCB33E" w14:textId="0FFF2B0E" w:rsidR="003D4767" w:rsidRPr="0040066E" w:rsidRDefault="004E0123" w:rsidP="00E26020">
            <w:pPr>
              <w:rPr>
                <w:ins w:id="11553" w:author="88692" w:date="2020-06-19T15:41:00Z"/>
                <w:rFonts w:ascii="標楷體" w:eastAsia="標楷體" w:hAnsi="標楷體"/>
              </w:rPr>
            </w:pPr>
            <w:ins w:id="11554" w:author="st1" w:date="2021-04-19T15:3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3" w:type="dxa"/>
          </w:tcPr>
          <w:p w14:paraId="5F350B71" w14:textId="77777777" w:rsidR="003D4767" w:rsidRPr="0040066E" w:rsidRDefault="003D4767" w:rsidP="00E26020">
            <w:pPr>
              <w:rPr>
                <w:ins w:id="11555" w:author="88692" w:date="2020-06-19T15:41:00Z"/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104D78E" w14:textId="49B36E82" w:rsidR="003D4767" w:rsidRPr="0040066E" w:rsidRDefault="003D4767" w:rsidP="00E26020">
            <w:pPr>
              <w:rPr>
                <w:ins w:id="11556" w:author="88692" w:date="2020-06-19T15:41:00Z"/>
                <w:rFonts w:ascii="標楷體" w:eastAsia="標楷體" w:hAnsi="標楷體"/>
              </w:rPr>
            </w:pPr>
            <w:ins w:id="11557" w:author="88692" w:date="2020-06-19T15:41:00Z">
              <w:del w:id="11558" w:author="st1" w:date="2021-04-19T15:39:00Z">
                <w:r w:rsidRPr="0040066E" w:rsidDel="004E0123">
                  <w:rPr>
                    <w:rFonts w:ascii="標楷體" w:eastAsia="標楷體" w:hAnsi="標楷體" w:hint="eastAsia"/>
                  </w:rPr>
                  <w:delText>i.</w:delText>
                </w:r>
                <w:r w:rsidDel="004E0123">
                  <w:rPr>
                    <w:rFonts w:hint="eastAsia"/>
                  </w:rPr>
                  <w:delText xml:space="preserve"> </w:delText>
                </w:r>
                <w:r w:rsidRPr="003D3F6D" w:rsidDel="004E0123">
                  <w:rPr>
                    <w:rFonts w:ascii="標楷體" w:eastAsia="標楷體" w:hAnsi="標楷體" w:hint="eastAsia"/>
                  </w:rPr>
                  <w:delText>可不輸入，自動顯示</w:delText>
                </w:r>
              </w:del>
            </w:ins>
          </w:p>
        </w:tc>
      </w:tr>
      <w:tr w:rsidR="003D4767" w:rsidRPr="0040066E" w14:paraId="7DE36015" w14:textId="77777777" w:rsidTr="004E0123">
        <w:trPr>
          <w:trHeight w:val="244"/>
          <w:jc w:val="center"/>
          <w:ins w:id="11559" w:author="88692" w:date="2020-06-19T15:41:00Z"/>
        </w:trPr>
        <w:tc>
          <w:tcPr>
            <w:tcW w:w="456" w:type="dxa"/>
          </w:tcPr>
          <w:p w14:paraId="58C14609" w14:textId="77777777" w:rsidR="003D4767" w:rsidRPr="0040066E" w:rsidRDefault="003D4767" w:rsidP="00E26020">
            <w:pPr>
              <w:rPr>
                <w:ins w:id="11560" w:author="88692" w:date="2020-06-19T15:41:00Z"/>
                <w:rFonts w:ascii="標楷體" w:eastAsia="標楷體" w:hAnsi="標楷體"/>
              </w:rPr>
            </w:pPr>
            <w:ins w:id="11561" w:author="88692" w:date="2020-06-19T15:4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680" w:type="dxa"/>
          </w:tcPr>
          <w:p w14:paraId="09A8BD70" w14:textId="4851C55B" w:rsidR="003D4767" w:rsidRDefault="004E0123" w:rsidP="00E26020">
            <w:pPr>
              <w:rPr>
                <w:ins w:id="11562" w:author="88692" w:date="2020-06-19T15:41:00Z"/>
                <w:rFonts w:ascii="標楷體" w:eastAsia="標楷體" w:hAnsi="標楷體"/>
              </w:rPr>
            </w:pPr>
            <w:ins w:id="11563" w:author="st1" w:date="2021-04-19T15:38:00Z">
              <w:r>
                <w:rPr>
                  <w:rFonts w:ascii="標楷體" w:eastAsia="標楷體" w:hAnsi="標楷體" w:hint="eastAsia"/>
                </w:rPr>
                <w:t>撥付日期-</w:t>
              </w:r>
              <w:proofErr w:type="gramStart"/>
              <w:r>
                <w:rPr>
                  <w:rFonts w:ascii="標楷體" w:eastAsia="標楷體" w:hAnsi="標楷體" w:hint="eastAsia"/>
                </w:rPr>
                <w:t>訖</w:t>
              </w:r>
            </w:ins>
            <w:proofErr w:type="gramEnd"/>
            <w:ins w:id="11564" w:author="88692" w:date="2020-06-19T15:41:00Z">
              <w:del w:id="11565" w:author="st1" w:date="2021-04-19T15:37:00Z">
                <w:r w:rsidR="003D4767" w:rsidDel="004E0123">
                  <w:rPr>
                    <w:rFonts w:ascii="標楷體" w:eastAsia="標楷體" w:hAnsi="標楷體" w:hint="eastAsia"/>
                  </w:rPr>
                  <w:delText>戶號</w:delText>
                </w:r>
              </w:del>
            </w:ins>
          </w:p>
        </w:tc>
        <w:tc>
          <w:tcPr>
            <w:tcW w:w="1536" w:type="dxa"/>
          </w:tcPr>
          <w:p w14:paraId="297826F7" w14:textId="16EA9F4A" w:rsidR="003D4767" w:rsidRPr="0040066E" w:rsidRDefault="004E0123" w:rsidP="00E26020">
            <w:pPr>
              <w:rPr>
                <w:ins w:id="11566" w:author="88692" w:date="2020-06-19T15:41:00Z"/>
                <w:rFonts w:ascii="標楷體" w:eastAsia="標楷體" w:hAnsi="標楷體"/>
              </w:rPr>
            </w:pPr>
            <w:ins w:id="11567" w:author="st1" w:date="2021-04-19T15:39:00Z">
              <w:r w:rsidRPr="0040066E">
                <w:rPr>
                  <w:rFonts w:ascii="標楷體" w:eastAsia="標楷體" w:hAnsi="標楷體" w:hint="eastAsia"/>
                </w:rPr>
                <w:t>9(07)</w:t>
              </w:r>
            </w:ins>
            <w:ins w:id="11568" w:author="88692" w:date="2020-06-19T15:41:00Z">
              <w:del w:id="11569" w:author="st1" w:date="2021-04-19T15:37:00Z">
                <w:r w:rsidR="003D4767" w:rsidDel="004E0123">
                  <w:rPr>
                    <w:rFonts w:ascii="標楷體" w:eastAsia="標楷體" w:hAnsi="標楷體" w:hint="eastAsia"/>
                  </w:rPr>
                  <w:delText>9</w:delText>
                </w:r>
                <w:r w:rsidR="003D4767" w:rsidDel="004E0123">
                  <w:rPr>
                    <w:rFonts w:ascii="標楷體" w:eastAsia="標楷體" w:hAnsi="標楷體"/>
                  </w:rPr>
                  <w:delText>(07)-9(03)</w:delText>
                </w:r>
              </w:del>
            </w:ins>
          </w:p>
        </w:tc>
        <w:tc>
          <w:tcPr>
            <w:tcW w:w="998" w:type="dxa"/>
          </w:tcPr>
          <w:p w14:paraId="017B8AD4" w14:textId="6E3CFADB" w:rsidR="003D4767" w:rsidRDefault="004E0123" w:rsidP="00E26020">
            <w:pPr>
              <w:rPr>
                <w:ins w:id="11570" w:author="88692" w:date="2020-06-19T15:41:00Z"/>
                <w:rFonts w:ascii="標楷體" w:eastAsia="標楷體" w:hAnsi="標楷體"/>
              </w:rPr>
            </w:pPr>
            <w:ins w:id="11571" w:author="st1" w:date="2021-04-19T15:39:00Z">
              <w:r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1094" w:type="dxa"/>
          </w:tcPr>
          <w:p w14:paraId="7B89AA39" w14:textId="77777777" w:rsidR="003D4767" w:rsidRPr="0040066E" w:rsidRDefault="003D4767" w:rsidP="00E26020">
            <w:pPr>
              <w:rPr>
                <w:ins w:id="11572" w:author="88692" w:date="2020-06-19T15:41:00Z"/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6B544A49" w14:textId="6CA1AC0E" w:rsidR="003D4767" w:rsidRPr="0040066E" w:rsidRDefault="004E0123" w:rsidP="00E26020">
            <w:pPr>
              <w:rPr>
                <w:ins w:id="11573" w:author="88692" w:date="2020-06-19T15:41:00Z"/>
                <w:rFonts w:ascii="標楷體" w:eastAsia="標楷體" w:hAnsi="標楷體"/>
              </w:rPr>
            </w:pPr>
            <w:ins w:id="11574" w:author="st1" w:date="2021-04-19T15:3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3" w:type="dxa"/>
          </w:tcPr>
          <w:p w14:paraId="1BB2C862" w14:textId="77777777" w:rsidR="003D4767" w:rsidRPr="0040066E" w:rsidRDefault="003D4767" w:rsidP="00E26020">
            <w:pPr>
              <w:rPr>
                <w:ins w:id="11575" w:author="88692" w:date="2020-06-19T15:41:00Z"/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4BE26CD" w14:textId="5CE7E0D2" w:rsidR="003D4767" w:rsidRPr="0040066E" w:rsidRDefault="003D4767" w:rsidP="00E26020">
            <w:pPr>
              <w:rPr>
                <w:ins w:id="11576" w:author="88692" w:date="2020-06-19T15:41:00Z"/>
                <w:rFonts w:ascii="標楷體" w:eastAsia="標楷體" w:hAnsi="標楷體"/>
              </w:rPr>
            </w:pPr>
            <w:ins w:id="11577" w:author="88692" w:date="2020-06-19T15:41:00Z">
              <w:del w:id="11578" w:author="st1" w:date="2021-04-19T15:37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  <w:r w:rsidDel="004E0123">
                  <w:rPr>
                    <w:rFonts w:ascii="標楷體" w:eastAsia="標楷體" w:hAnsi="標楷體" w:hint="eastAsia"/>
                    <w:color w:val="000000"/>
                  </w:rPr>
                  <w:delText>-</w:delText>
                </w:r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額度</w:delText>
                </w:r>
                <w:r w:rsidDel="004E0123">
                  <w:rPr>
                    <w:rFonts w:ascii="標楷體" w:eastAsia="標楷體" w:hAnsi="標楷體" w:hint="eastAsia"/>
                    <w:color w:val="000000"/>
                  </w:rPr>
                  <w:delText>編號</w:delText>
                </w:r>
              </w:del>
            </w:ins>
          </w:p>
        </w:tc>
      </w:tr>
      <w:tr w:rsidR="004E0123" w:rsidRPr="0040066E" w14:paraId="0223E7FC" w14:textId="77777777" w:rsidTr="004E0123">
        <w:trPr>
          <w:trHeight w:val="244"/>
          <w:jc w:val="center"/>
          <w:ins w:id="11579" w:author="st1" w:date="2021-04-19T15:37:00Z"/>
        </w:trPr>
        <w:tc>
          <w:tcPr>
            <w:tcW w:w="456" w:type="dxa"/>
          </w:tcPr>
          <w:p w14:paraId="055C207A" w14:textId="77777777" w:rsidR="004E0123" w:rsidRDefault="004E0123" w:rsidP="004E0123">
            <w:pPr>
              <w:rPr>
                <w:ins w:id="11580" w:author="st1" w:date="2021-04-19T15:37:00Z"/>
                <w:rFonts w:ascii="標楷體" w:eastAsia="標楷體" w:hAnsi="標楷體"/>
              </w:rPr>
            </w:pPr>
          </w:p>
        </w:tc>
        <w:tc>
          <w:tcPr>
            <w:tcW w:w="1680" w:type="dxa"/>
          </w:tcPr>
          <w:p w14:paraId="3A569341" w14:textId="3306A4CF" w:rsidR="004E0123" w:rsidRDefault="004E0123" w:rsidP="004E0123">
            <w:pPr>
              <w:rPr>
                <w:ins w:id="11581" w:author="st1" w:date="2021-04-19T15:37:00Z"/>
                <w:rFonts w:ascii="標楷體" w:eastAsia="標楷體" w:hAnsi="標楷體"/>
              </w:rPr>
            </w:pPr>
            <w:ins w:id="11582" w:author="st1" w:date="2021-04-19T15:37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6" w:type="dxa"/>
          </w:tcPr>
          <w:p w14:paraId="265C0187" w14:textId="20ED59F1" w:rsidR="004E0123" w:rsidRDefault="004E0123" w:rsidP="004E0123">
            <w:pPr>
              <w:rPr>
                <w:ins w:id="11583" w:author="st1" w:date="2021-04-19T15:37:00Z"/>
                <w:rFonts w:ascii="標楷體" w:eastAsia="標楷體" w:hAnsi="標楷體"/>
              </w:rPr>
            </w:pPr>
            <w:ins w:id="11584" w:author="st1" w:date="2021-04-19T15:37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(07)-9(03)</w:t>
              </w:r>
            </w:ins>
          </w:p>
        </w:tc>
        <w:tc>
          <w:tcPr>
            <w:tcW w:w="998" w:type="dxa"/>
          </w:tcPr>
          <w:p w14:paraId="32B35483" w14:textId="77777777" w:rsidR="004E0123" w:rsidRDefault="004E0123" w:rsidP="004E0123">
            <w:pPr>
              <w:rPr>
                <w:ins w:id="11585" w:author="st1" w:date="2021-04-19T15:37:00Z"/>
                <w:rFonts w:ascii="標楷體" w:eastAsia="標楷體" w:hAnsi="標楷體"/>
              </w:rPr>
            </w:pPr>
          </w:p>
        </w:tc>
        <w:tc>
          <w:tcPr>
            <w:tcW w:w="1094" w:type="dxa"/>
          </w:tcPr>
          <w:p w14:paraId="24BDEF79" w14:textId="77777777" w:rsidR="004E0123" w:rsidRPr="0040066E" w:rsidRDefault="004E0123" w:rsidP="004E0123">
            <w:pPr>
              <w:rPr>
                <w:ins w:id="11586" w:author="st1" w:date="2021-04-19T15:37:00Z"/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2598AC2E" w14:textId="77777777" w:rsidR="004E0123" w:rsidRPr="0040066E" w:rsidRDefault="004E0123" w:rsidP="004E0123">
            <w:pPr>
              <w:rPr>
                <w:ins w:id="11587" w:author="st1" w:date="2021-04-19T15:37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123587" w14:textId="77777777" w:rsidR="004E0123" w:rsidRPr="0040066E" w:rsidRDefault="004E0123" w:rsidP="004E0123">
            <w:pPr>
              <w:rPr>
                <w:ins w:id="11588" w:author="st1" w:date="2021-04-19T15:37:00Z"/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F812FCE" w14:textId="77777777" w:rsidR="004E0123" w:rsidRDefault="004E0123" w:rsidP="004E0123">
            <w:pPr>
              <w:rPr>
                <w:ins w:id="11589" w:author="st1" w:date="2021-04-19T15:38:00Z"/>
                <w:rFonts w:ascii="標楷體" w:eastAsia="標楷體" w:hAnsi="標楷體"/>
                <w:color w:val="000000"/>
              </w:rPr>
            </w:pPr>
            <w:ins w:id="11590" w:author="st1" w:date="2021-04-19T15:37:00Z"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  <w:r>
                <w:rPr>
                  <w:rFonts w:ascii="標楷體" w:eastAsia="標楷體" w:hAnsi="標楷體" w:hint="eastAsia"/>
                  <w:color w:val="000000"/>
                </w:rPr>
                <w:t>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額度</w:t>
              </w:r>
              <w:r>
                <w:rPr>
                  <w:rFonts w:ascii="標楷體" w:eastAsia="標楷體" w:hAnsi="標楷體" w:hint="eastAsia"/>
                  <w:color w:val="000000"/>
                </w:rPr>
                <w:t>編號</w:t>
              </w:r>
            </w:ins>
          </w:p>
          <w:p w14:paraId="6E9C6D8F" w14:textId="501F3C6F" w:rsidR="004E0123" w:rsidRPr="00ED423D" w:rsidRDefault="004E0123" w:rsidP="004E0123">
            <w:pPr>
              <w:rPr>
                <w:ins w:id="11591" w:author="st1" w:date="2021-04-19T15:37:00Z"/>
                <w:rFonts w:ascii="標楷體" w:eastAsia="標楷體" w:hAnsi="標楷體"/>
                <w:color w:val="000000"/>
              </w:rPr>
            </w:pPr>
            <w:ins w:id="11592" w:author="st1" w:date="2021-04-19T15:38:00Z">
              <w:r>
                <w:rPr>
                  <w:rFonts w:ascii="標楷體" w:eastAsia="標楷體" w:hAnsi="標楷體" w:hint="eastAsia"/>
                  <w:color w:val="000000"/>
                </w:rPr>
                <w:t>可不輸入</w:t>
              </w:r>
            </w:ins>
          </w:p>
        </w:tc>
      </w:tr>
    </w:tbl>
    <w:p w14:paraId="16EA0F20" w14:textId="77777777" w:rsidR="003D4767" w:rsidRPr="0040066E" w:rsidRDefault="003D4767" w:rsidP="003D4767">
      <w:pPr>
        <w:snapToGrid w:val="0"/>
        <w:ind w:left="1418" w:hanging="480"/>
        <w:rPr>
          <w:ins w:id="11593" w:author="88692" w:date="2020-06-19T15:41:00Z"/>
          <w:rFonts w:eastAsia="標楷體"/>
          <w:sz w:val="26"/>
        </w:rPr>
      </w:pPr>
      <w:ins w:id="11594" w:author="88692" w:date="2020-06-19T15:41:00Z">
        <w:r w:rsidRPr="0040066E">
          <w:rPr>
            <w:rFonts w:eastAsia="標楷體" w:hint="eastAsia"/>
            <w:sz w:val="26"/>
          </w:rPr>
          <w:t>輸出畫面資料說明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D4767" w:rsidRPr="0040066E" w14:paraId="143B06F7" w14:textId="77777777" w:rsidTr="00E26020">
        <w:trPr>
          <w:trHeight w:val="388"/>
          <w:jc w:val="center"/>
          <w:ins w:id="11595" w:author="88692" w:date="2020-06-19T15:41:00Z"/>
        </w:trPr>
        <w:tc>
          <w:tcPr>
            <w:tcW w:w="696" w:type="dxa"/>
            <w:vMerge w:val="restart"/>
          </w:tcPr>
          <w:p w14:paraId="2C52FE17" w14:textId="77777777" w:rsidR="003D4767" w:rsidRPr="0040066E" w:rsidRDefault="003D4767" w:rsidP="00E26020">
            <w:pPr>
              <w:rPr>
                <w:ins w:id="11596" w:author="88692" w:date="2020-06-19T15:41:00Z"/>
                <w:rFonts w:ascii="標楷體" w:eastAsia="標楷體" w:hAnsi="標楷體"/>
              </w:rPr>
            </w:pPr>
            <w:ins w:id="11597" w:author="88692" w:date="2020-06-19T15:41:00Z">
              <w:r w:rsidRPr="0040066E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2137" w:type="dxa"/>
            <w:vMerge w:val="restart"/>
          </w:tcPr>
          <w:p w14:paraId="06EA8C6E" w14:textId="77777777" w:rsidR="003D4767" w:rsidRPr="0040066E" w:rsidRDefault="003D4767" w:rsidP="00E26020">
            <w:pPr>
              <w:rPr>
                <w:ins w:id="11598" w:author="88692" w:date="2020-06-19T15:41:00Z"/>
                <w:rFonts w:ascii="標楷體" w:eastAsia="標楷體" w:hAnsi="標楷體"/>
              </w:rPr>
            </w:pPr>
            <w:ins w:id="11599" w:author="88692" w:date="2020-06-19T15:41:00Z">
              <w:r w:rsidRPr="0040066E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3969" w:type="dxa"/>
          </w:tcPr>
          <w:p w14:paraId="6F1A03CB" w14:textId="77777777" w:rsidR="003D4767" w:rsidRPr="0040066E" w:rsidRDefault="003D4767" w:rsidP="00E26020">
            <w:pPr>
              <w:jc w:val="center"/>
              <w:rPr>
                <w:ins w:id="11600" w:author="88692" w:date="2020-06-19T15:41:00Z"/>
                <w:rFonts w:ascii="標楷體" w:eastAsia="標楷體" w:hAnsi="標楷體"/>
              </w:rPr>
            </w:pPr>
            <w:ins w:id="11601" w:author="88692" w:date="2020-06-19T15:41:00Z">
              <w:r w:rsidRPr="0040066E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693" w:type="dxa"/>
            <w:vMerge w:val="restart"/>
          </w:tcPr>
          <w:p w14:paraId="5410668D" w14:textId="77777777" w:rsidR="003D4767" w:rsidRPr="0040066E" w:rsidRDefault="003D4767" w:rsidP="00E26020">
            <w:pPr>
              <w:rPr>
                <w:ins w:id="11602" w:author="88692" w:date="2020-06-19T15:41:00Z"/>
                <w:rFonts w:ascii="標楷體" w:eastAsia="標楷體" w:hAnsi="標楷體"/>
              </w:rPr>
            </w:pPr>
            <w:ins w:id="11603" w:author="88692" w:date="2020-06-19T15:41:00Z">
              <w:r w:rsidRPr="0040066E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3D4767" w:rsidRPr="0040066E" w14:paraId="405BC770" w14:textId="77777777" w:rsidTr="00E26020">
        <w:trPr>
          <w:trHeight w:val="244"/>
          <w:jc w:val="center"/>
          <w:ins w:id="11604" w:author="88692" w:date="2020-06-19T15:41:00Z"/>
        </w:trPr>
        <w:tc>
          <w:tcPr>
            <w:tcW w:w="696" w:type="dxa"/>
            <w:vMerge/>
          </w:tcPr>
          <w:p w14:paraId="3787001B" w14:textId="77777777" w:rsidR="003D4767" w:rsidRPr="0040066E" w:rsidRDefault="003D4767" w:rsidP="00E26020">
            <w:pPr>
              <w:rPr>
                <w:ins w:id="11605" w:author="88692" w:date="2020-06-19T15:41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1BE57F" w14:textId="77777777" w:rsidR="003D4767" w:rsidRPr="0040066E" w:rsidRDefault="003D4767" w:rsidP="00E26020">
            <w:pPr>
              <w:rPr>
                <w:ins w:id="11606" w:author="88692" w:date="2020-06-19T15:41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640233C" w14:textId="77777777" w:rsidR="003D4767" w:rsidRPr="0040066E" w:rsidRDefault="003D4767" w:rsidP="00E26020">
            <w:pPr>
              <w:rPr>
                <w:ins w:id="11607" w:author="88692" w:date="2020-06-19T15:41:00Z"/>
                <w:rFonts w:ascii="標楷體" w:eastAsia="標楷體" w:hAnsi="標楷體"/>
              </w:rPr>
            </w:pPr>
            <w:ins w:id="11608" w:author="88692" w:date="2020-06-19T15:41:00Z">
              <w:r w:rsidRPr="0040066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2693" w:type="dxa"/>
            <w:vMerge/>
          </w:tcPr>
          <w:p w14:paraId="5594966D" w14:textId="77777777" w:rsidR="003D4767" w:rsidRPr="0040066E" w:rsidRDefault="003D4767" w:rsidP="00E26020">
            <w:pPr>
              <w:rPr>
                <w:ins w:id="11609" w:author="88692" w:date="2020-06-19T15:41:00Z"/>
                <w:rFonts w:ascii="標楷體" w:eastAsia="標楷體" w:hAnsi="標楷體"/>
              </w:rPr>
            </w:pPr>
          </w:p>
        </w:tc>
      </w:tr>
      <w:tr w:rsidR="003D4767" w:rsidRPr="0040066E" w14:paraId="3A56763A" w14:textId="77777777" w:rsidTr="00E26020">
        <w:trPr>
          <w:trHeight w:val="291"/>
          <w:jc w:val="center"/>
          <w:ins w:id="11610" w:author="88692" w:date="2020-06-19T15:41:00Z"/>
        </w:trPr>
        <w:tc>
          <w:tcPr>
            <w:tcW w:w="2833" w:type="dxa"/>
            <w:gridSpan w:val="2"/>
          </w:tcPr>
          <w:p w14:paraId="1BFEE67C" w14:textId="77777777" w:rsidR="003D4767" w:rsidRPr="0040066E" w:rsidRDefault="003D4767" w:rsidP="00E26020">
            <w:pPr>
              <w:rPr>
                <w:ins w:id="11611" w:author="88692" w:date="2020-06-19T15:41:00Z"/>
                <w:rFonts w:ascii="標楷體" w:eastAsia="標楷體" w:hAnsi="標楷體"/>
                <w:b/>
              </w:rPr>
            </w:pPr>
            <w:ins w:id="11612" w:author="88692" w:date="2020-06-19T15:41:00Z">
              <w:r w:rsidRPr="0040066E">
                <w:rPr>
                  <w:rFonts w:ascii="標楷體" w:eastAsia="標楷體" w:hAnsi="標楷體" w:hint="eastAsia"/>
                  <w:b/>
                </w:rPr>
                <w:t>[</w:t>
              </w:r>
              <w:r>
                <w:rPr>
                  <w:rFonts w:ascii="標楷體" w:eastAsia="標楷體" w:hAnsi="標楷體" w:hint="eastAsia"/>
                  <w:b/>
                </w:rPr>
                <w:t>維護</w:t>
              </w:r>
              <w:r w:rsidRPr="0040066E">
                <w:rPr>
                  <w:rFonts w:ascii="標楷體" w:eastAsia="標楷體" w:hAnsi="標楷體" w:hint="eastAsia"/>
                  <w:b/>
                </w:rPr>
                <w:t>]</w:t>
              </w:r>
            </w:ins>
          </w:p>
        </w:tc>
        <w:tc>
          <w:tcPr>
            <w:tcW w:w="3969" w:type="dxa"/>
          </w:tcPr>
          <w:p w14:paraId="1CDCF1E0" w14:textId="54D0875E" w:rsidR="003D4767" w:rsidRPr="0040066E" w:rsidRDefault="003D4767" w:rsidP="00E26020">
            <w:pPr>
              <w:rPr>
                <w:ins w:id="11613" w:author="88692" w:date="2020-06-19T15:41:00Z"/>
                <w:rFonts w:ascii="標楷體" w:eastAsia="標楷體" w:hAnsi="標楷體"/>
                <w:b/>
              </w:rPr>
            </w:pPr>
            <w:ins w:id="11614" w:author="88692" w:date="2020-06-19T15:41:00Z">
              <w:r w:rsidRPr="0040066E">
                <w:rPr>
                  <w:rFonts w:ascii="標楷體" w:eastAsia="標楷體" w:hAnsi="標楷體" w:hint="eastAsia"/>
                </w:rPr>
                <w:t>連結</w:t>
              </w:r>
              <w:r w:rsidRPr="0040066E">
                <w:rPr>
                  <w:rFonts w:ascii="標楷體" w:eastAsia="標楷體" w:hAnsi="標楷體" w:hint="eastAsia"/>
                  <w:b/>
                </w:rPr>
                <w:t xml:space="preserve"> [</w:t>
              </w:r>
              <w:r w:rsidRPr="0040066E">
                <w:rPr>
                  <w:rFonts w:ascii="標楷體" w:eastAsia="標楷體" w:hAnsi="標楷體" w:hint="eastAsia"/>
                </w:rPr>
                <w:t>L550</w:t>
              </w:r>
            </w:ins>
            <w:ins w:id="11615" w:author="88692" w:date="2020-06-19T15:44:00Z">
              <w:r w:rsidR="00CC6C0E">
                <w:rPr>
                  <w:rFonts w:ascii="標楷體" w:eastAsia="標楷體" w:hAnsi="標楷體" w:hint="eastAsia"/>
                </w:rPr>
                <w:t>3</w:t>
              </w:r>
            </w:ins>
            <w:ins w:id="11616" w:author="st1" w:date="2021-04-19T15:40:00Z">
              <w:r w:rsidR="004E0123">
                <w:rPr>
                  <w:rFonts w:ascii="標楷體" w:hAnsi="標楷體" w:hint="eastAsia"/>
                </w:rPr>
                <w:t>介紹</w:t>
              </w:r>
              <w:r w:rsidR="004E0123" w:rsidRPr="00B8780E">
                <w:rPr>
                  <w:rFonts w:ascii="標楷體" w:hAnsi="標楷體" w:hint="eastAsia"/>
                </w:rPr>
                <w:t>、</w:t>
              </w:r>
              <w:r w:rsidR="004E0123">
                <w:rPr>
                  <w:rFonts w:ascii="標楷體" w:hAnsi="標楷體" w:hint="eastAsia"/>
                </w:rPr>
                <w:t>協辦</w:t>
              </w:r>
            </w:ins>
            <w:ins w:id="11617" w:author="88692" w:date="2020-06-19T15:41:00Z">
              <w:del w:id="11618" w:author="st1" w:date="2021-04-19T15:40:00Z">
                <w:r w:rsidRPr="00403C4C" w:rsidDel="004E0123">
                  <w:rPr>
                    <w:rFonts w:ascii="標楷體" w:eastAsia="標楷體" w:hAnsi="標楷體" w:hint="eastAsia"/>
                    <w:b/>
                    <w:bCs/>
                  </w:rPr>
                  <w:delText>介紹</w:delText>
                </w:r>
              </w:del>
            </w:ins>
            <w:ins w:id="11619" w:author="88692" w:date="2020-06-19T15:44:00Z">
              <w:r w:rsidR="00CC6C0E">
                <w:rPr>
                  <w:rFonts w:ascii="標楷體" w:eastAsia="標楷體" w:hAnsi="標楷體" w:hint="eastAsia"/>
                  <w:b/>
                  <w:bCs/>
                </w:rPr>
                <w:t>獎金</w:t>
              </w:r>
            </w:ins>
            <w:ins w:id="11620" w:author="88692" w:date="2020-06-19T15:41:00Z">
              <w:r>
                <w:rPr>
                  <w:rFonts w:ascii="標楷體" w:eastAsia="標楷體" w:hAnsi="標楷體" w:hint="eastAsia"/>
                  <w:b/>
                </w:rPr>
                <w:t>案件</w:t>
              </w:r>
              <w:r w:rsidRPr="0040066E">
                <w:rPr>
                  <w:rFonts w:ascii="標楷體" w:eastAsia="標楷體" w:hAnsi="標楷體" w:hint="eastAsia"/>
                  <w:b/>
                </w:rPr>
                <w:t>維護-修改]</w:t>
              </w:r>
            </w:ins>
          </w:p>
          <w:p w14:paraId="6337D525" w14:textId="77777777" w:rsidR="003D4767" w:rsidRPr="0040066E" w:rsidRDefault="003D4767" w:rsidP="00E26020">
            <w:pPr>
              <w:rPr>
                <w:ins w:id="11621" w:author="88692" w:date="2020-06-19T15:41:00Z"/>
                <w:rFonts w:ascii="標楷體" w:eastAsia="標楷體" w:hAnsi="標楷體"/>
              </w:rPr>
            </w:pPr>
            <w:ins w:id="11622" w:author="88692" w:date="2020-06-19T15:41:00Z">
              <w:r w:rsidRPr="0040066E">
                <w:rPr>
                  <w:rFonts w:ascii="標楷體" w:eastAsia="標楷體" w:hAnsi="標楷體" w:hint="eastAsia"/>
                </w:rPr>
                <w:t>批次已處理者須[DISABLE]</w:t>
              </w:r>
            </w:ins>
          </w:p>
        </w:tc>
        <w:tc>
          <w:tcPr>
            <w:tcW w:w="2693" w:type="dxa"/>
          </w:tcPr>
          <w:p w14:paraId="6FF8E42D" w14:textId="77777777" w:rsidR="003D4767" w:rsidRPr="0040066E" w:rsidRDefault="003D4767" w:rsidP="00E26020">
            <w:pPr>
              <w:rPr>
                <w:ins w:id="11623" w:author="88692" w:date="2020-06-19T15:41:00Z"/>
                <w:rFonts w:ascii="標楷體" w:eastAsia="標楷體" w:hAnsi="標楷體"/>
              </w:rPr>
            </w:pPr>
          </w:p>
        </w:tc>
      </w:tr>
      <w:tr w:rsidR="003D4767" w:rsidRPr="0040066E" w14:paraId="020D4473" w14:textId="77777777" w:rsidTr="00E26020">
        <w:trPr>
          <w:trHeight w:val="291"/>
          <w:jc w:val="center"/>
          <w:ins w:id="11624" w:author="88692" w:date="2020-06-19T15:41:00Z"/>
        </w:trPr>
        <w:tc>
          <w:tcPr>
            <w:tcW w:w="2833" w:type="dxa"/>
            <w:gridSpan w:val="2"/>
            <w:vAlign w:val="center"/>
          </w:tcPr>
          <w:p w14:paraId="7B993A45" w14:textId="691FCB70" w:rsidR="003D4767" w:rsidRPr="00ED423D" w:rsidRDefault="004E0123" w:rsidP="00E26020">
            <w:pPr>
              <w:widowControl/>
              <w:rPr>
                <w:ins w:id="11625" w:author="88692" w:date="2020-06-19T15:41:00Z"/>
                <w:rFonts w:ascii="標楷體" w:eastAsia="標楷體" w:hAnsi="標楷體"/>
                <w:color w:val="000000"/>
                <w:kern w:val="0"/>
              </w:rPr>
            </w:pPr>
            <w:ins w:id="11626" w:author="st1" w:date="2021-04-19T15:40:00Z">
              <w:r>
                <w:rPr>
                  <w:rFonts w:ascii="標楷體" w:eastAsia="標楷體" w:hAnsi="標楷體" w:hint="eastAsia"/>
                  <w:color w:val="000000"/>
                </w:rPr>
                <w:t>[刪除</w:t>
              </w:r>
              <w:r>
                <w:rPr>
                  <w:rFonts w:ascii="標楷體" w:eastAsia="標楷體" w:hAnsi="標楷體"/>
                  <w:color w:val="000000"/>
                </w:rPr>
                <w:t>]</w:t>
              </w:r>
            </w:ins>
            <w:ins w:id="11627" w:author="88692" w:date="2020-06-19T15:41:00Z">
              <w:del w:id="11628" w:author="st1" w:date="2021-04-19T15:40:00Z">
                <w:r w:rsidR="003D4767"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經辦</w:delText>
                </w:r>
              </w:del>
            </w:ins>
          </w:p>
        </w:tc>
        <w:tc>
          <w:tcPr>
            <w:tcW w:w="3969" w:type="dxa"/>
          </w:tcPr>
          <w:p w14:paraId="405D7089" w14:textId="331578DC" w:rsidR="003D4767" w:rsidRPr="004E0123" w:rsidRDefault="003D4767" w:rsidP="00E26020">
            <w:pPr>
              <w:rPr>
                <w:ins w:id="11629" w:author="88692" w:date="2020-06-19T15:41:00Z"/>
                <w:rFonts w:ascii="標楷體" w:eastAsia="標楷體" w:hAnsi="標楷體"/>
                <w:b/>
                <w:rPrChange w:id="11630" w:author="st1" w:date="2021-04-19T15:40:00Z">
                  <w:rPr>
                    <w:ins w:id="11631" w:author="88692" w:date="2020-06-19T15:41:00Z"/>
                    <w:rFonts w:ascii="標楷體" w:eastAsia="標楷體" w:hAnsi="標楷體"/>
                  </w:rPr>
                </w:rPrChange>
              </w:rPr>
            </w:pPr>
            <w:ins w:id="11632" w:author="88692" w:date="2020-06-19T15:41:00Z">
              <w:del w:id="11633" w:author="st1" w:date="2021-04-19T15:40:00Z">
                <w:r w:rsidDel="004E0123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11634" w:author="st1" w:date="2021-04-19T15:40:00Z">
              <w:r w:rsidR="004E0123" w:rsidRPr="0040066E">
                <w:rPr>
                  <w:rFonts w:ascii="標楷體" w:eastAsia="標楷體" w:hAnsi="標楷體" w:hint="eastAsia"/>
                </w:rPr>
                <w:t>連結</w:t>
              </w:r>
              <w:r w:rsidR="004E0123" w:rsidRPr="0040066E">
                <w:rPr>
                  <w:rFonts w:ascii="標楷體" w:eastAsia="標楷體" w:hAnsi="標楷體" w:hint="eastAsia"/>
                  <w:b/>
                </w:rPr>
                <w:t xml:space="preserve"> [</w:t>
              </w:r>
              <w:r w:rsidR="004E0123" w:rsidRPr="0040066E">
                <w:rPr>
                  <w:rFonts w:ascii="標楷體" w:eastAsia="標楷體" w:hAnsi="標楷體" w:hint="eastAsia"/>
                </w:rPr>
                <w:t>L550</w:t>
              </w:r>
              <w:r w:rsidR="004E0123">
                <w:rPr>
                  <w:rFonts w:ascii="標楷體" w:eastAsia="標楷體" w:hAnsi="標楷體" w:hint="eastAsia"/>
                </w:rPr>
                <w:t>3</w:t>
              </w:r>
            </w:ins>
            <w:ins w:id="11635" w:author="st1" w:date="2021-04-19T15:41:00Z">
              <w:r w:rsidR="004E0123">
                <w:rPr>
                  <w:rFonts w:ascii="標楷體" w:hAnsi="標楷體" w:hint="eastAsia"/>
                </w:rPr>
                <w:t>介紹</w:t>
              </w:r>
              <w:r w:rsidR="004E0123" w:rsidRPr="00B8780E">
                <w:rPr>
                  <w:rFonts w:ascii="標楷體" w:hAnsi="標楷體" w:hint="eastAsia"/>
                </w:rPr>
                <w:t>、</w:t>
              </w:r>
              <w:r w:rsidR="004E0123">
                <w:rPr>
                  <w:rFonts w:ascii="標楷體" w:hAnsi="標楷體" w:hint="eastAsia"/>
                </w:rPr>
                <w:t>協辦獎金</w:t>
              </w:r>
            </w:ins>
            <w:ins w:id="11636" w:author="st1" w:date="2021-04-19T15:40:00Z">
              <w:r w:rsidR="004E0123">
                <w:rPr>
                  <w:rFonts w:ascii="標楷體" w:eastAsia="標楷體" w:hAnsi="標楷體" w:hint="eastAsia"/>
                  <w:b/>
                </w:rPr>
                <w:t>案件</w:t>
              </w:r>
              <w:r w:rsidR="004E0123" w:rsidRPr="0040066E">
                <w:rPr>
                  <w:rFonts w:ascii="標楷體" w:eastAsia="標楷體" w:hAnsi="標楷體" w:hint="eastAsia"/>
                  <w:b/>
                </w:rPr>
                <w:t>維護-</w:t>
              </w:r>
              <w:r w:rsidR="004E0123">
                <w:rPr>
                  <w:rFonts w:ascii="標楷體" w:eastAsia="標楷體" w:hAnsi="標楷體" w:hint="eastAsia"/>
                  <w:b/>
                </w:rPr>
                <w:t>刪除</w:t>
              </w:r>
              <w:r w:rsidR="004E0123" w:rsidRPr="0040066E">
                <w:rPr>
                  <w:rFonts w:ascii="標楷體" w:eastAsia="標楷體" w:hAnsi="標楷體" w:hint="eastAsia"/>
                  <w:b/>
                </w:rPr>
                <w:t>]</w:t>
              </w:r>
            </w:ins>
            <w:ins w:id="11637" w:author="88692" w:date="2020-06-19T15:41:00Z">
              <w:del w:id="11638" w:author="st1" w:date="2021-04-19T15:40:00Z">
                <w:r w:rsidDel="004E0123">
                  <w:rPr>
                    <w:rFonts w:ascii="標楷體" w:eastAsia="標楷體" w:hAnsi="標楷體" w:hint="eastAsia"/>
                  </w:rPr>
                  <w:delText>(8)</w:delText>
                </w:r>
              </w:del>
            </w:ins>
          </w:p>
        </w:tc>
        <w:tc>
          <w:tcPr>
            <w:tcW w:w="2693" w:type="dxa"/>
          </w:tcPr>
          <w:p w14:paraId="5BB32131" w14:textId="77777777" w:rsidR="003D4767" w:rsidRPr="0040066E" w:rsidRDefault="003D4767" w:rsidP="00E26020">
            <w:pPr>
              <w:rPr>
                <w:ins w:id="11639" w:author="88692" w:date="2020-06-19T15:41:00Z"/>
                <w:rFonts w:ascii="標楷體" w:eastAsia="標楷體" w:hAnsi="標楷體"/>
              </w:rPr>
            </w:pPr>
          </w:p>
        </w:tc>
      </w:tr>
      <w:tr w:rsidR="004E0123" w:rsidRPr="0040066E" w14:paraId="2DA2A744" w14:textId="77777777" w:rsidTr="00E26020">
        <w:trPr>
          <w:trHeight w:val="276"/>
          <w:jc w:val="center"/>
          <w:ins w:id="11640" w:author="88692" w:date="2020-06-19T15:41:00Z"/>
        </w:trPr>
        <w:tc>
          <w:tcPr>
            <w:tcW w:w="2833" w:type="dxa"/>
            <w:gridSpan w:val="2"/>
            <w:vAlign w:val="center"/>
          </w:tcPr>
          <w:p w14:paraId="5207959E" w14:textId="16B046B5" w:rsidR="004E0123" w:rsidRPr="00ED423D" w:rsidRDefault="004E0123" w:rsidP="004E0123">
            <w:pPr>
              <w:rPr>
                <w:ins w:id="11641" w:author="88692" w:date="2020-06-19T15:41:00Z"/>
                <w:rFonts w:ascii="標楷體" w:eastAsia="標楷體" w:hAnsi="標楷體"/>
                <w:color w:val="000000"/>
              </w:rPr>
            </w:pPr>
            <w:ins w:id="11642" w:author="st1" w:date="2021-04-19T15:40:00Z">
              <w:r w:rsidRPr="00ED423D">
                <w:rPr>
                  <w:rFonts w:ascii="標楷體" w:eastAsia="標楷體" w:hAnsi="標楷體" w:hint="eastAsia"/>
                  <w:color w:val="000000"/>
                </w:rPr>
                <w:t>計件代碼</w:t>
              </w:r>
            </w:ins>
            <w:ins w:id="11643" w:author="88692" w:date="2020-06-19T15:41:00Z">
              <w:del w:id="11644" w:author="st1" w:date="2021-04-19T15:40:00Z">
                <w:r w:rsidRPr="00ED423D" w:rsidDel="00802314">
                  <w:rPr>
                    <w:rFonts w:ascii="標楷體" w:eastAsia="標楷體" w:hAnsi="標楷體" w:hint="eastAsia"/>
                    <w:color w:val="000000"/>
                  </w:rPr>
                  <w:delText>房貸專員</w:delText>
                </w:r>
              </w:del>
            </w:ins>
          </w:p>
        </w:tc>
        <w:tc>
          <w:tcPr>
            <w:tcW w:w="3969" w:type="dxa"/>
          </w:tcPr>
          <w:p w14:paraId="08039DD4" w14:textId="69A950CD" w:rsidR="004E0123" w:rsidRPr="0040066E" w:rsidRDefault="004E0123" w:rsidP="004E0123">
            <w:pPr>
              <w:rPr>
                <w:ins w:id="11645" w:author="88692" w:date="2020-06-19T15:41:00Z"/>
                <w:rFonts w:ascii="標楷體" w:eastAsia="標楷體" w:hAnsi="標楷體"/>
              </w:rPr>
            </w:pPr>
            <w:proofErr w:type="gramStart"/>
            <w:ins w:id="11646" w:author="st1" w:date="2021-04-19T15:40:00Z">
              <w:r>
                <w:rPr>
                  <w:rFonts w:ascii="標楷體" w:eastAsia="標楷體" w:hAnsi="標楷體"/>
                </w:rPr>
                <w:t>X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  <w:ins w:id="11647" w:author="88692" w:date="2020-06-19T15:41:00Z">
              <w:del w:id="11648" w:author="st1" w:date="2021-04-19T15:40:00Z">
                <w:r w:rsidDel="00802314">
                  <w:rPr>
                    <w:rFonts w:ascii="標楷體" w:eastAsia="標楷體" w:hAnsi="標楷體" w:hint="eastAsia"/>
                  </w:rPr>
                  <w:delText>X(</w:delText>
                </w:r>
                <w:r w:rsidDel="00802314">
                  <w:rPr>
                    <w:rFonts w:ascii="標楷體" w:eastAsia="標楷體" w:hAnsi="標楷體"/>
                  </w:rPr>
                  <w:delText>8)</w:delText>
                </w:r>
              </w:del>
            </w:ins>
          </w:p>
        </w:tc>
        <w:tc>
          <w:tcPr>
            <w:tcW w:w="2693" w:type="dxa"/>
          </w:tcPr>
          <w:p w14:paraId="0DCA86D1" w14:textId="77777777" w:rsidR="004E0123" w:rsidRPr="0040066E" w:rsidRDefault="004E0123" w:rsidP="004E0123">
            <w:pPr>
              <w:rPr>
                <w:ins w:id="11649" w:author="88692" w:date="2020-06-19T15:41:00Z"/>
                <w:rFonts w:ascii="標楷體" w:eastAsia="標楷體" w:hAnsi="標楷體"/>
              </w:rPr>
            </w:pPr>
          </w:p>
        </w:tc>
      </w:tr>
      <w:tr w:rsidR="004E0123" w:rsidRPr="0040066E" w14:paraId="7A87C424" w14:textId="77777777" w:rsidTr="00E26020">
        <w:trPr>
          <w:trHeight w:val="276"/>
          <w:jc w:val="center"/>
          <w:ins w:id="11650" w:author="st1" w:date="2021-04-19T15:41:00Z"/>
        </w:trPr>
        <w:tc>
          <w:tcPr>
            <w:tcW w:w="2833" w:type="dxa"/>
            <w:gridSpan w:val="2"/>
            <w:vAlign w:val="center"/>
          </w:tcPr>
          <w:p w14:paraId="3A9FAA4B" w14:textId="2720978C" w:rsidR="004E0123" w:rsidRPr="00ED423D" w:rsidRDefault="004E0123" w:rsidP="004E0123">
            <w:pPr>
              <w:rPr>
                <w:ins w:id="11651" w:author="st1" w:date="2021-04-19T15:41:00Z"/>
                <w:rFonts w:ascii="標楷體" w:eastAsia="標楷體" w:hAnsi="標楷體"/>
                <w:color w:val="000000"/>
              </w:rPr>
            </w:pPr>
            <w:ins w:id="11652" w:author="st1" w:date="2021-04-19T15:41:00Z">
              <w:r>
                <w:rPr>
                  <w:rFonts w:ascii="標楷體" w:eastAsia="標楷體" w:hAnsi="標楷體" w:hint="eastAsia"/>
                  <w:color w:val="000000"/>
                </w:rPr>
                <w:t>利率代碼</w:t>
              </w:r>
            </w:ins>
          </w:p>
        </w:tc>
        <w:tc>
          <w:tcPr>
            <w:tcW w:w="3969" w:type="dxa"/>
          </w:tcPr>
          <w:p w14:paraId="1A54D44B" w14:textId="145372FE" w:rsidR="004E0123" w:rsidRDefault="004E0123" w:rsidP="004E0123">
            <w:pPr>
              <w:rPr>
                <w:ins w:id="11653" w:author="st1" w:date="2021-04-19T15:41:00Z"/>
                <w:rFonts w:ascii="標楷體" w:eastAsia="標楷體" w:hAnsi="標楷體"/>
              </w:rPr>
            </w:pPr>
            <w:proofErr w:type="gramStart"/>
            <w:ins w:id="11654" w:author="st1" w:date="2021-04-19T15:41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5)</w:t>
              </w:r>
            </w:ins>
          </w:p>
        </w:tc>
        <w:tc>
          <w:tcPr>
            <w:tcW w:w="2693" w:type="dxa"/>
          </w:tcPr>
          <w:p w14:paraId="4360FAF1" w14:textId="77777777" w:rsidR="004E0123" w:rsidRPr="0040066E" w:rsidRDefault="004E0123" w:rsidP="004E0123">
            <w:pPr>
              <w:rPr>
                <w:ins w:id="11655" w:author="st1" w:date="2021-04-19T15:41:00Z"/>
                <w:rFonts w:ascii="標楷體" w:eastAsia="標楷體" w:hAnsi="標楷體"/>
              </w:rPr>
            </w:pPr>
          </w:p>
        </w:tc>
      </w:tr>
      <w:tr w:rsidR="004E0123" w:rsidRPr="0040066E" w14:paraId="2749AA02" w14:textId="77777777" w:rsidTr="00E26020">
        <w:trPr>
          <w:trHeight w:val="276"/>
          <w:jc w:val="center"/>
          <w:ins w:id="11656" w:author="st1" w:date="2021-04-19T15:41:00Z"/>
        </w:trPr>
        <w:tc>
          <w:tcPr>
            <w:tcW w:w="2833" w:type="dxa"/>
            <w:gridSpan w:val="2"/>
            <w:vAlign w:val="center"/>
          </w:tcPr>
          <w:p w14:paraId="32C9748E" w14:textId="77777777" w:rsidR="004E0123" w:rsidRDefault="004E0123" w:rsidP="004E0123">
            <w:pPr>
              <w:rPr>
                <w:ins w:id="11657" w:author="st1" w:date="2021-04-19T15:42:00Z"/>
                <w:rFonts w:ascii="標楷體" w:eastAsia="標楷體" w:hAnsi="標楷體"/>
                <w:color w:val="000000"/>
              </w:rPr>
            </w:pPr>
            <w:ins w:id="11658" w:author="st1" w:date="2021-04-19T15:42:00Z">
              <w:r>
                <w:rPr>
                  <w:rFonts w:ascii="標楷體" w:eastAsia="標楷體" w:hAnsi="標楷體" w:hint="eastAsia"/>
                  <w:color w:val="000000"/>
                </w:rPr>
                <w:t>介紹人</w:t>
              </w:r>
            </w:ins>
          </w:p>
          <w:p w14:paraId="747B0169" w14:textId="5D0F6603" w:rsidR="004E0123" w:rsidRDefault="004E0123" w:rsidP="004E0123">
            <w:pPr>
              <w:rPr>
                <w:ins w:id="11659" w:author="st1" w:date="2021-04-19T15:41:00Z"/>
                <w:rFonts w:ascii="標楷體" w:eastAsia="標楷體" w:hAnsi="標楷體"/>
                <w:color w:val="000000"/>
              </w:rPr>
            </w:pPr>
            <w:ins w:id="11660" w:author="st1" w:date="2021-04-19T15:41:00Z">
              <w:r w:rsidRPr="00ED423D">
                <w:rPr>
                  <w:rFonts w:ascii="標楷體" w:eastAsia="標楷體" w:hAnsi="標楷體" w:hint="eastAsia"/>
                  <w:color w:val="000000"/>
                </w:rPr>
                <w:t>員工代號</w:t>
              </w:r>
            </w:ins>
          </w:p>
        </w:tc>
        <w:tc>
          <w:tcPr>
            <w:tcW w:w="3969" w:type="dxa"/>
          </w:tcPr>
          <w:p w14:paraId="2DF1FE73" w14:textId="0663BA95" w:rsidR="004E0123" w:rsidRDefault="004E0123" w:rsidP="004E0123">
            <w:pPr>
              <w:rPr>
                <w:ins w:id="11661" w:author="st1" w:date="2021-04-19T15:41:00Z"/>
                <w:rFonts w:ascii="標楷體" w:eastAsia="標楷體" w:hAnsi="標楷體"/>
              </w:rPr>
            </w:pPr>
            <w:proofErr w:type="gramStart"/>
            <w:ins w:id="11662" w:author="st1" w:date="2021-04-19T15:41:00Z">
              <w:r w:rsidRPr="003E0A59">
                <w:rPr>
                  <w:rFonts w:ascii="標楷體" w:eastAsia="標楷體" w:hAnsi="標楷體"/>
                </w:rPr>
                <w:t>X(</w:t>
              </w:r>
              <w:proofErr w:type="gramEnd"/>
              <w:r w:rsidRPr="003E0A59">
                <w:rPr>
                  <w:rFonts w:ascii="標楷體" w:eastAsia="標楷體" w:hAnsi="標楷體"/>
                </w:rPr>
                <w:t>6)</w:t>
              </w:r>
            </w:ins>
          </w:p>
        </w:tc>
        <w:tc>
          <w:tcPr>
            <w:tcW w:w="2693" w:type="dxa"/>
          </w:tcPr>
          <w:p w14:paraId="37BB4B6F" w14:textId="77777777" w:rsidR="004E0123" w:rsidRPr="0040066E" w:rsidRDefault="004E0123" w:rsidP="004E0123">
            <w:pPr>
              <w:rPr>
                <w:ins w:id="11663" w:author="st1" w:date="2021-04-19T15:41:00Z"/>
                <w:rFonts w:ascii="標楷體" w:eastAsia="標楷體" w:hAnsi="標楷體"/>
              </w:rPr>
            </w:pPr>
          </w:p>
        </w:tc>
      </w:tr>
      <w:tr w:rsidR="004E0123" w:rsidRPr="0040066E" w14:paraId="6EEEED02" w14:textId="77777777" w:rsidTr="00E26020">
        <w:trPr>
          <w:trHeight w:val="291"/>
          <w:jc w:val="center"/>
          <w:ins w:id="11664" w:author="88692" w:date="2020-06-19T15:41:00Z"/>
        </w:trPr>
        <w:tc>
          <w:tcPr>
            <w:tcW w:w="2833" w:type="dxa"/>
            <w:gridSpan w:val="2"/>
            <w:vAlign w:val="center"/>
          </w:tcPr>
          <w:p w14:paraId="53F79D0A" w14:textId="3AF9A9A4" w:rsidR="004E0123" w:rsidRPr="00ED423D" w:rsidRDefault="004E0123" w:rsidP="004E0123">
            <w:pPr>
              <w:rPr>
                <w:ins w:id="11665" w:author="88692" w:date="2020-06-19T15:41:00Z"/>
                <w:rFonts w:ascii="標楷體" w:eastAsia="標楷體" w:hAnsi="標楷體"/>
                <w:color w:val="000000"/>
              </w:rPr>
            </w:pPr>
            <w:ins w:id="11666" w:author="st1" w:date="2021-04-19T15:41:00Z">
              <w:r w:rsidRPr="00ED423D">
                <w:rPr>
                  <w:rFonts w:ascii="標楷體" w:eastAsia="標楷體" w:hAnsi="標楷體" w:hint="eastAsia"/>
                  <w:color w:val="000000"/>
                </w:rPr>
                <w:t>介紹人</w:t>
              </w:r>
            </w:ins>
            <w:ins w:id="11667" w:author="88692" w:date="2020-06-19T15:41:00Z">
              <w:del w:id="11668" w:author="st1" w:date="2021-04-19T15:41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戶名</w:delText>
                </w:r>
              </w:del>
            </w:ins>
          </w:p>
        </w:tc>
        <w:tc>
          <w:tcPr>
            <w:tcW w:w="3969" w:type="dxa"/>
          </w:tcPr>
          <w:p w14:paraId="5D507175" w14:textId="72A1B10F" w:rsidR="004E0123" w:rsidRPr="0040066E" w:rsidRDefault="004E0123" w:rsidP="004E0123">
            <w:pPr>
              <w:rPr>
                <w:ins w:id="11669" w:author="88692" w:date="2020-06-19T15:41:00Z"/>
                <w:rFonts w:ascii="標楷體" w:eastAsia="標楷體" w:hAnsi="標楷體"/>
              </w:rPr>
            </w:pPr>
            <w:proofErr w:type="gramStart"/>
            <w:ins w:id="11670" w:author="st1" w:date="2021-04-19T15:41:00Z">
              <w:r>
                <w:rPr>
                  <w:rFonts w:ascii="標楷體" w:eastAsia="標楷體" w:hAnsi="標楷體" w:hint="eastAsia"/>
                </w:rPr>
                <w:t>X(</w:t>
              </w:r>
            </w:ins>
            <w:proofErr w:type="gramEnd"/>
            <w:ins w:id="11671" w:author="st1" w:date="2021-04-19T15:42:00Z">
              <w:r>
                <w:rPr>
                  <w:rFonts w:ascii="標楷體" w:eastAsia="標楷體" w:hAnsi="標楷體" w:hint="eastAsia"/>
                </w:rPr>
                <w:t>20</w:t>
              </w:r>
            </w:ins>
            <w:ins w:id="11672" w:author="st1" w:date="2021-04-19T15:41:00Z">
              <w:r>
                <w:rPr>
                  <w:rFonts w:ascii="標楷體" w:eastAsia="標楷體" w:hAnsi="標楷體"/>
                </w:rPr>
                <w:t>)</w:t>
              </w:r>
            </w:ins>
            <w:ins w:id="11673" w:author="88692" w:date="2020-06-19T15:41:00Z">
              <w:del w:id="11674" w:author="st1" w:date="2021-04-19T15:41:00Z">
                <w:r w:rsidDel="004E0123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</w:p>
        </w:tc>
        <w:tc>
          <w:tcPr>
            <w:tcW w:w="2693" w:type="dxa"/>
          </w:tcPr>
          <w:p w14:paraId="721D73C3" w14:textId="77777777" w:rsidR="004E0123" w:rsidRPr="0040066E" w:rsidRDefault="004E0123" w:rsidP="004E0123">
            <w:pPr>
              <w:rPr>
                <w:ins w:id="11675" w:author="88692" w:date="2020-06-19T15:41:00Z"/>
                <w:rFonts w:ascii="標楷體" w:eastAsia="標楷體" w:hAnsi="標楷體"/>
              </w:rPr>
            </w:pPr>
          </w:p>
        </w:tc>
      </w:tr>
      <w:tr w:rsidR="004E0123" w:rsidRPr="0040066E" w14:paraId="735C9EF8" w14:textId="77777777" w:rsidTr="00E26020">
        <w:trPr>
          <w:trHeight w:val="291"/>
          <w:jc w:val="center"/>
          <w:ins w:id="11676" w:author="st1" w:date="2021-04-19T15:41:00Z"/>
        </w:trPr>
        <w:tc>
          <w:tcPr>
            <w:tcW w:w="2833" w:type="dxa"/>
            <w:gridSpan w:val="2"/>
            <w:vAlign w:val="center"/>
          </w:tcPr>
          <w:p w14:paraId="6219415B" w14:textId="67767665" w:rsidR="004E0123" w:rsidRPr="00ED423D" w:rsidRDefault="004E0123" w:rsidP="004E0123">
            <w:pPr>
              <w:rPr>
                <w:ins w:id="11677" w:author="st1" w:date="2021-04-19T15:41:00Z"/>
                <w:rFonts w:ascii="標楷體" w:eastAsia="標楷體" w:hAnsi="標楷體"/>
                <w:color w:val="000000"/>
              </w:rPr>
            </w:pPr>
            <w:ins w:id="11678" w:author="st1" w:date="2021-04-19T15:42:00Z">
              <w:r>
                <w:rPr>
                  <w:rFonts w:ascii="標楷體" w:eastAsia="標楷體" w:hAnsi="標楷體" w:hint="eastAsia"/>
                  <w:color w:val="000000"/>
                </w:rPr>
                <w:t>借戶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</w:ins>
          </w:p>
        </w:tc>
        <w:tc>
          <w:tcPr>
            <w:tcW w:w="3969" w:type="dxa"/>
          </w:tcPr>
          <w:p w14:paraId="7DED3A7D" w14:textId="201591A9" w:rsidR="004E0123" w:rsidRDefault="004E0123" w:rsidP="004E0123">
            <w:pPr>
              <w:rPr>
                <w:ins w:id="11679" w:author="st1" w:date="2021-04-19T15:41:00Z"/>
                <w:rFonts w:ascii="標楷體" w:eastAsia="標楷體" w:hAnsi="標楷體"/>
              </w:rPr>
            </w:pPr>
            <w:ins w:id="11680" w:author="st1" w:date="2021-04-19T15:42:00Z">
              <w:r>
                <w:rPr>
                  <w:rFonts w:ascii="標楷體" w:eastAsia="標楷體" w:hAnsi="標楷體" w:hint="eastAsia"/>
                </w:rPr>
                <w:t>9(7)</w:t>
              </w:r>
              <w:r>
                <w:rPr>
                  <w:rFonts w:ascii="標楷體" w:eastAsia="標楷體" w:hAnsi="標楷體"/>
                </w:rPr>
                <w:t>-9(3)-9(3)</w:t>
              </w:r>
            </w:ins>
          </w:p>
        </w:tc>
        <w:tc>
          <w:tcPr>
            <w:tcW w:w="2693" w:type="dxa"/>
          </w:tcPr>
          <w:p w14:paraId="10E9C5F9" w14:textId="7681C8EC" w:rsidR="004E0123" w:rsidRPr="0040066E" w:rsidRDefault="004E0123" w:rsidP="004E0123">
            <w:pPr>
              <w:rPr>
                <w:ins w:id="11681" w:author="st1" w:date="2021-04-19T15:41:00Z"/>
                <w:rFonts w:ascii="標楷體" w:eastAsia="標楷體" w:hAnsi="標楷體"/>
              </w:rPr>
            </w:pPr>
            <w:ins w:id="11682" w:author="st1" w:date="2021-04-19T15:42:00Z"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  <w:r>
                <w:rPr>
                  <w:rFonts w:ascii="標楷體" w:eastAsia="標楷體" w:hAnsi="標楷體" w:hint="eastAsia"/>
                  <w:color w:val="000000"/>
                </w:rPr>
                <w:t>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額度</w:t>
              </w:r>
              <w:r>
                <w:rPr>
                  <w:rFonts w:ascii="標楷體" w:eastAsia="標楷體" w:hAnsi="標楷體" w:hint="eastAsia"/>
                  <w:color w:val="000000"/>
                </w:rPr>
                <w:t>編號-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撥款</w:t>
              </w:r>
              <w:r>
                <w:rPr>
                  <w:rFonts w:ascii="標楷體" w:eastAsia="標楷體" w:hAnsi="標楷體" w:hint="eastAsia"/>
                  <w:color w:val="000000"/>
                </w:rPr>
                <w:t>序號</w:t>
              </w:r>
            </w:ins>
          </w:p>
        </w:tc>
      </w:tr>
      <w:tr w:rsidR="004E0123" w:rsidRPr="0040066E" w14:paraId="46C2373F" w14:textId="77777777" w:rsidTr="00E26020">
        <w:trPr>
          <w:trHeight w:val="291"/>
          <w:jc w:val="center"/>
          <w:ins w:id="11683" w:author="st1" w:date="2021-04-19T15:42:00Z"/>
        </w:trPr>
        <w:tc>
          <w:tcPr>
            <w:tcW w:w="2833" w:type="dxa"/>
            <w:gridSpan w:val="2"/>
            <w:vAlign w:val="center"/>
          </w:tcPr>
          <w:p w14:paraId="4F0A463C" w14:textId="052A98F0" w:rsidR="004E0123" w:rsidRPr="00ED423D" w:rsidRDefault="004E0123" w:rsidP="004E0123">
            <w:pPr>
              <w:rPr>
                <w:ins w:id="11684" w:author="st1" w:date="2021-04-19T15:42:00Z"/>
                <w:rFonts w:ascii="標楷體" w:eastAsia="標楷體" w:hAnsi="標楷體"/>
                <w:color w:val="000000"/>
              </w:rPr>
            </w:pPr>
            <w:ins w:id="11685" w:author="st1" w:date="2021-04-19T15:43:00Z">
              <w:r>
                <w:rPr>
                  <w:rFonts w:ascii="標楷體" w:eastAsia="標楷體" w:hAnsi="標楷體" w:hint="eastAsia"/>
                  <w:color w:val="000000"/>
                </w:rPr>
                <w:t>獎金類別</w:t>
              </w:r>
            </w:ins>
          </w:p>
        </w:tc>
        <w:tc>
          <w:tcPr>
            <w:tcW w:w="3969" w:type="dxa"/>
          </w:tcPr>
          <w:p w14:paraId="5835481B" w14:textId="6F283E13" w:rsidR="004E0123" w:rsidRDefault="004E0123" w:rsidP="004E0123">
            <w:pPr>
              <w:rPr>
                <w:ins w:id="11686" w:author="st1" w:date="2021-04-19T15:42:00Z"/>
                <w:rFonts w:ascii="標楷體" w:eastAsia="標楷體" w:hAnsi="標楷體"/>
              </w:rPr>
            </w:pPr>
            <w:proofErr w:type="gramStart"/>
            <w:ins w:id="11687" w:author="st1" w:date="2021-04-19T15:43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0F1C2B9F" w14:textId="77777777" w:rsidR="004E0123" w:rsidRPr="0040066E" w:rsidRDefault="004E0123" w:rsidP="004E0123">
            <w:pPr>
              <w:rPr>
                <w:ins w:id="11688" w:author="st1" w:date="2021-04-19T15:42:00Z"/>
                <w:rFonts w:ascii="標楷體" w:eastAsia="標楷體" w:hAnsi="標楷體"/>
              </w:rPr>
            </w:pPr>
          </w:p>
        </w:tc>
      </w:tr>
      <w:tr w:rsidR="004E0123" w:rsidRPr="0040066E" w14:paraId="4754CF0C" w14:textId="77777777" w:rsidTr="00E26020">
        <w:trPr>
          <w:trHeight w:val="291"/>
          <w:jc w:val="center"/>
          <w:ins w:id="11689" w:author="88692" w:date="2020-06-19T15:41:00Z"/>
        </w:trPr>
        <w:tc>
          <w:tcPr>
            <w:tcW w:w="2833" w:type="dxa"/>
            <w:gridSpan w:val="2"/>
            <w:vAlign w:val="center"/>
          </w:tcPr>
          <w:p w14:paraId="5F075897" w14:textId="4CE885BB" w:rsidR="004E0123" w:rsidRPr="00ED423D" w:rsidRDefault="004E0123" w:rsidP="004E0123">
            <w:pPr>
              <w:rPr>
                <w:ins w:id="11690" w:author="88692" w:date="2020-06-19T15:41:00Z"/>
                <w:rFonts w:ascii="標楷體" w:eastAsia="標楷體" w:hAnsi="標楷體"/>
                <w:color w:val="000000"/>
              </w:rPr>
            </w:pPr>
            <w:ins w:id="11691" w:author="st1" w:date="2021-04-19T15:43:00Z">
              <w:r w:rsidRPr="00ED423D">
                <w:rPr>
                  <w:rFonts w:ascii="標楷體" w:eastAsia="標楷體" w:hAnsi="標楷體" w:hint="eastAsia"/>
                  <w:color w:val="000000"/>
                </w:rPr>
                <w:t>戶名</w:t>
              </w:r>
            </w:ins>
            <w:ins w:id="11692" w:author="88692" w:date="2020-06-19T15:41:00Z">
              <w:del w:id="11693" w:author="st1" w:date="2021-04-19T15:42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</w:del>
            </w:ins>
          </w:p>
        </w:tc>
        <w:tc>
          <w:tcPr>
            <w:tcW w:w="3969" w:type="dxa"/>
          </w:tcPr>
          <w:p w14:paraId="37DE843B" w14:textId="0F5F3D4A" w:rsidR="004E0123" w:rsidRPr="0040066E" w:rsidRDefault="004E0123" w:rsidP="004E0123">
            <w:pPr>
              <w:rPr>
                <w:ins w:id="11694" w:author="88692" w:date="2020-06-19T15:41:00Z"/>
                <w:rFonts w:ascii="標楷體" w:eastAsia="標楷體" w:hAnsi="標楷體"/>
              </w:rPr>
            </w:pPr>
            <w:proofErr w:type="gramStart"/>
            <w:ins w:id="11695" w:author="st1" w:date="2021-04-19T15:43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100)</w:t>
              </w:r>
            </w:ins>
            <w:ins w:id="11696" w:author="88692" w:date="2020-06-19T15:41:00Z">
              <w:del w:id="11697" w:author="st1" w:date="2021-04-19T15:42:00Z">
                <w:r w:rsidDel="004E0123">
                  <w:rPr>
                    <w:rFonts w:ascii="標楷體" w:eastAsia="標楷體" w:hAnsi="標楷體" w:hint="eastAsia"/>
                  </w:rPr>
                  <w:delText>9(7)</w:delText>
                </w:r>
                <w:r w:rsidDel="004E0123">
                  <w:rPr>
                    <w:rFonts w:ascii="標楷體" w:eastAsia="標楷體" w:hAnsi="標楷體"/>
                  </w:rPr>
                  <w:delText>-9(3)-9(3)</w:delText>
                </w:r>
              </w:del>
            </w:ins>
          </w:p>
        </w:tc>
        <w:tc>
          <w:tcPr>
            <w:tcW w:w="2693" w:type="dxa"/>
          </w:tcPr>
          <w:p w14:paraId="6E838A12" w14:textId="3C0FB7BA" w:rsidR="004E0123" w:rsidRPr="0040066E" w:rsidRDefault="004E0123" w:rsidP="004E0123">
            <w:pPr>
              <w:rPr>
                <w:ins w:id="11698" w:author="88692" w:date="2020-06-19T15:41:00Z"/>
                <w:rFonts w:ascii="標楷體" w:eastAsia="標楷體" w:hAnsi="標楷體"/>
              </w:rPr>
            </w:pPr>
            <w:ins w:id="11699" w:author="88692" w:date="2020-06-19T15:41:00Z">
              <w:del w:id="11700" w:author="st1" w:date="2021-04-19T15:42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戶號</w:delText>
                </w:r>
                <w:r w:rsidDel="004E0123">
                  <w:rPr>
                    <w:rFonts w:ascii="標楷體" w:eastAsia="標楷體" w:hAnsi="標楷體" w:hint="eastAsia"/>
                    <w:color w:val="000000"/>
                  </w:rPr>
                  <w:delText>-</w:delText>
                </w:r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額度</w:delText>
                </w:r>
                <w:r w:rsidDel="004E0123">
                  <w:rPr>
                    <w:rFonts w:ascii="標楷體" w:eastAsia="標楷體" w:hAnsi="標楷體" w:hint="eastAsia"/>
                    <w:color w:val="000000"/>
                  </w:rPr>
                  <w:delText>編號-</w:delText>
                </w:r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撥款</w:delText>
                </w:r>
                <w:r w:rsidDel="004E0123">
                  <w:rPr>
                    <w:rFonts w:ascii="標楷體" w:eastAsia="標楷體" w:hAnsi="標楷體" w:hint="eastAsia"/>
                    <w:color w:val="000000"/>
                  </w:rPr>
                  <w:delText>序號</w:delText>
                </w:r>
              </w:del>
            </w:ins>
          </w:p>
        </w:tc>
      </w:tr>
      <w:tr w:rsidR="004E0123" w:rsidRPr="0040066E" w14:paraId="507ACFF9" w14:textId="77777777" w:rsidTr="00E26020">
        <w:trPr>
          <w:trHeight w:val="291"/>
          <w:jc w:val="center"/>
          <w:ins w:id="11701" w:author="88692" w:date="2020-06-19T15:41:00Z"/>
        </w:trPr>
        <w:tc>
          <w:tcPr>
            <w:tcW w:w="2833" w:type="dxa"/>
            <w:gridSpan w:val="2"/>
            <w:vAlign w:val="center"/>
          </w:tcPr>
          <w:p w14:paraId="1B97D89A" w14:textId="77777777" w:rsidR="004E0123" w:rsidRPr="00ED423D" w:rsidRDefault="004E0123" w:rsidP="004E0123">
            <w:pPr>
              <w:rPr>
                <w:ins w:id="11702" w:author="88692" w:date="2020-06-19T15:41:00Z"/>
                <w:rFonts w:ascii="標楷體" w:eastAsia="標楷體" w:hAnsi="標楷體"/>
                <w:color w:val="000000"/>
              </w:rPr>
            </w:pPr>
            <w:ins w:id="11703" w:author="88692" w:date="2020-06-19T15:41:00Z">
              <w:r w:rsidRPr="00ED423D">
                <w:rPr>
                  <w:rFonts w:ascii="標楷體" w:eastAsia="標楷體" w:hAnsi="標楷體" w:hint="eastAsia"/>
                  <w:color w:val="000000"/>
                </w:rPr>
                <w:t>撥款日</w:t>
              </w:r>
            </w:ins>
          </w:p>
        </w:tc>
        <w:tc>
          <w:tcPr>
            <w:tcW w:w="3969" w:type="dxa"/>
          </w:tcPr>
          <w:p w14:paraId="2B5D4C3C" w14:textId="77777777" w:rsidR="004E0123" w:rsidRPr="0040066E" w:rsidRDefault="004E0123" w:rsidP="004E0123">
            <w:pPr>
              <w:rPr>
                <w:ins w:id="11704" w:author="88692" w:date="2020-06-19T15:41:00Z"/>
                <w:rFonts w:ascii="標楷體" w:eastAsia="標楷體" w:hAnsi="標楷體"/>
              </w:rPr>
            </w:pPr>
            <w:ins w:id="11705" w:author="88692" w:date="2020-06-19T15:41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35426DCB" w14:textId="77777777" w:rsidR="004E0123" w:rsidRPr="0040066E" w:rsidRDefault="004E0123" w:rsidP="004E0123">
            <w:pPr>
              <w:rPr>
                <w:ins w:id="11706" w:author="88692" w:date="2020-06-19T15:41:00Z"/>
                <w:rFonts w:ascii="標楷體" w:eastAsia="標楷體" w:hAnsi="標楷體"/>
              </w:rPr>
            </w:pPr>
          </w:p>
        </w:tc>
      </w:tr>
      <w:tr w:rsidR="004E0123" w:rsidRPr="0040066E" w14:paraId="656E5434" w14:textId="77777777" w:rsidTr="00E26020">
        <w:trPr>
          <w:trHeight w:val="291"/>
          <w:jc w:val="center"/>
          <w:ins w:id="11707" w:author="88692" w:date="2020-06-19T15:41:00Z"/>
        </w:trPr>
        <w:tc>
          <w:tcPr>
            <w:tcW w:w="2833" w:type="dxa"/>
            <w:gridSpan w:val="2"/>
            <w:vAlign w:val="center"/>
          </w:tcPr>
          <w:p w14:paraId="12896B63" w14:textId="33D74ED1" w:rsidR="004E0123" w:rsidRPr="00ED423D" w:rsidRDefault="004E0123" w:rsidP="004E0123">
            <w:pPr>
              <w:rPr>
                <w:ins w:id="11708" w:author="88692" w:date="2020-06-19T15:41:00Z"/>
                <w:rFonts w:ascii="標楷體" w:eastAsia="標楷體" w:hAnsi="標楷體"/>
                <w:color w:val="000000"/>
              </w:rPr>
            </w:pPr>
            <w:ins w:id="11709" w:author="st1" w:date="2021-04-19T15:43:00Z">
              <w:r w:rsidRPr="00ED423D">
                <w:rPr>
                  <w:rFonts w:ascii="標楷體" w:eastAsia="標楷體" w:hAnsi="標楷體" w:hint="eastAsia"/>
                  <w:color w:val="000000"/>
                </w:rPr>
                <w:t>撥款金額</w:t>
              </w:r>
            </w:ins>
            <w:ins w:id="11710" w:author="88692" w:date="2020-06-19T15:41:00Z">
              <w:del w:id="11711" w:author="st1" w:date="2021-04-19T15:42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商品代碼</w:delText>
                </w:r>
              </w:del>
            </w:ins>
          </w:p>
        </w:tc>
        <w:tc>
          <w:tcPr>
            <w:tcW w:w="3969" w:type="dxa"/>
          </w:tcPr>
          <w:p w14:paraId="3CE965F8" w14:textId="4B03D2CA" w:rsidR="004E0123" w:rsidRPr="0040066E" w:rsidRDefault="004E0123" w:rsidP="004E0123">
            <w:pPr>
              <w:rPr>
                <w:ins w:id="11712" w:author="88692" w:date="2020-06-19T15:41:00Z"/>
                <w:rFonts w:ascii="標楷體" w:eastAsia="標楷體" w:hAnsi="標楷體"/>
              </w:rPr>
            </w:pPr>
            <w:ins w:id="11713" w:author="st1" w:date="2021-04-19T15:43:00Z">
              <w:r>
                <w:rPr>
                  <w:rFonts w:ascii="標楷體" w:eastAsia="標楷體" w:hAnsi="標楷體" w:hint="eastAsia"/>
                </w:rPr>
                <w:t>9(14)</w:t>
              </w:r>
            </w:ins>
            <w:ins w:id="11714" w:author="88692" w:date="2020-06-19T15:41:00Z">
              <w:del w:id="11715" w:author="st1" w:date="2021-04-19T15:42:00Z">
                <w:r w:rsidDel="004E0123">
                  <w:rPr>
                    <w:rFonts w:ascii="標楷體" w:eastAsia="標楷體" w:hAnsi="標楷體" w:hint="eastAsia"/>
                  </w:rPr>
                  <w:delText>X(5)</w:delText>
                </w:r>
              </w:del>
            </w:ins>
          </w:p>
        </w:tc>
        <w:tc>
          <w:tcPr>
            <w:tcW w:w="2693" w:type="dxa"/>
          </w:tcPr>
          <w:p w14:paraId="60F9ACFD" w14:textId="08D58268" w:rsidR="004E0123" w:rsidRPr="0040066E" w:rsidRDefault="004E0123" w:rsidP="004E0123">
            <w:pPr>
              <w:rPr>
                <w:ins w:id="11716" w:author="88692" w:date="2020-06-19T15:41:00Z"/>
                <w:rFonts w:ascii="標楷體" w:eastAsia="標楷體" w:hAnsi="標楷體"/>
              </w:rPr>
            </w:pPr>
            <w:ins w:id="11717" w:author="st1" w:date="2021-04-19T15:46:00Z">
              <w:r>
                <w:rPr>
                  <w:rFonts w:ascii="標楷體" w:eastAsia="標楷體" w:hAnsi="標楷體" w:hint="eastAsia"/>
                </w:rPr>
                <w:t>可有負數</w:t>
              </w:r>
            </w:ins>
          </w:p>
        </w:tc>
      </w:tr>
      <w:tr w:rsidR="004E0123" w:rsidRPr="0040066E" w14:paraId="3482462F" w14:textId="77777777" w:rsidTr="00E26020">
        <w:trPr>
          <w:trHeight w:val="291"/>
          <w:jc w:val="center"/>
          <w:ins w:id="11718" w:author="88692" w:date="2020-06-19T15:41:00Z"/>
        </w:trPr>
        <w:tc>
          <w:tcPr>
            <w:tcW w:w="2833" w:type="dxa"/>
            <w:gridSpan w:val="2"/>
            <w:vAlign w:val="center"/>
          </w:tcPr>
          <w:p w14:paraId="54A1371D" w14:textId="4E4099B2" w:rsidR="004E0123" w:rsidRPr="00ED423D" w:rsidRDefault="004E0123" w:rsidP="004E0123">
            <w:pPr>
              <w:rPr>
                <w:ins w:id="11719" w:author="88692" w:date="2020-06-19T15:41:00Z"/>
                <w:rFonts w:ascii="標楷體" w:eastAsia="標楷體" w:hAnsi="標楷體"/>
                <w:color w:val="000000"/>
              </w:rPr>
            </w:pPr>
            <w:ins w:id="11720" w:author="st1" w:date="2021-04-19T15:43:00Z">
              <w:r>
                <w:rPr>
                  <w:rFonts w:ascii="標楷體" w:eastAsia="標楷體" w:hAnsi="標楷體" w:hint="eastAsia"/>
                  <w:color w:val="000000"/>
                </w:rPr>
                <w:t>車馬費</w:t>
              </w:r>
            </w:ins>
            <w:ins w:id="11721" w:author="88692" w:date="2020-06-19T15:41:00Z">
              <w:del w:id="11722" w:author="st1" w:date="2021-04-19T15:40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計件代碼</w:delText>
                </w:r>
              </w:del>
            </w:ins>
          </w:p>
        </w:tc>
        <w:tc>
          <w:tcPr>
            <w:tcW w:w="3969" w:type="dxa"/>
          </w:tcPr>
          <w:p w14:paraId="47CC46C6" w14:textId="3D1F09F2" w:rsidR="004E0123" w:rsidRPr="0040066E" w:rsidRDefault="004E0123" w:rsidP="004E0123">
            <w:pPr>
              <w:rPr>
                <w:ins w:id="11723" w:author="88692" w:date="2020-06-19T15:41:00Z"/>
                <w:rFonts w:ascii="標楷體" w:eastAsia="標楷體" w:hAnsi="標楷體"/>
              </w:rPr>
            </w:pPr>
            <w:ins w:id="11724" w:author="st1" w:date="2021-04-19T15:43:00Z">
              <w:r>
                <w:rPr>
                  <w:rFonts w:ascii="標楷體" w:eastAsia="標楷體" w:hAnsi="標楷體" w:hint="eastAsia"/>
                </w:rPr>
                <w:t>9(14)</w:t>
              </w:r>
            </w:ins>
            <w:ins w:id="11725" w:author="88692" w:date="2020-06-19T15:41:00Z">
              <w:del w:id="11726" w:author="st1" w:date="2021-04-19T15:40:00Z">
                <w:r w:rsidDel="004E0123">
                  <w:rPr>
                    <w:rFonts w:ascii="標楷體" w:eastAsia="標楷體" w:hAnsi="標楷體"/>
                  </w:rPr>
                  <w:delText>X</w:delText>
                </w:r>
                <w:r w:rsidDel="004E0123">
                  <w:rPr>
                    <w:rFonts w:ascii="標楷體" w:eastAsia="標楷體" w:hAnsi="標楷體" w:hint="eastAsia"/>
                  </w:rPr>
                  <w:delText>(1)</w:delText>
                </w:r>
              </w:del>
            </w:ins>
          </w:p>
        </w:tc>
        <w:tc>
          <w:tcPr>
            <w:tcW w:w="2693" w:type="dxa"/>
          </w:tcPr>
          <w:p w14:paraId="02C401B6" w14:textId="0EFDE5BB" w:rsidR="004E0123" w:rsidRPr="0040066E" w:rsidRDefault="004E0123" w:rsidP="004E0123">
            <w:pPr>
              <w:rPr>
                <w:ins w:id="11727" w:author="88692" w:date="2020-06-19T15:41:00Z"/>
                <w:rFonts w:ascii="標楷體" w:eastAsia="標楷體" w:hAnsi="標楷體"/>
              </w:rPr>
            </w:pPr>
            <w:ins w:id="11728" w:author="st1" w:date="2021-04-19T15:46:00Z">
              <w:r>
                <w:rPr>
                  <w:rFonts w:ascii="標楷體" w:eastAsia="標楷體" w:hAnsi="標楷體" w:hint="eastAsia"/>
                </w:rPr>
                <w:t>可有負數</w:t>
              </w:r>
            </w:ins>
          </w:p>
        </w:tc>
      </w:tr>
      <w:tr w:rsidR="004E0123" w:rsidRPr="0040066E" w14:paraId="325553B7" w14:textId="77777777" w:rsidTr="00E26020">
        <w:trPr>
          <w:trHeight w:val="291"/>
          <w:jc w:val="center"/>
          <w:ins w:id="11729" w:author="88692" w:date="2020-06-19T15:41:00Z"/>
        </w:trPr>
        <w:tc>
          <w:tcPr>
            <w:tcW w:w="2833" w:type="dxa"/>
            <w:gridSpan w:val="2"/>
            <w:vAlign w:val="center"/>
          </w:tcPr>
          <w:p w14:paraId="29F6B177" w14:textId="70671571" w:rsidR="004E0123" w:rsidRPr="00ED423D" w:rsidRDefault="004E0123" w:rsidP="004E0123">
            <w:pPr>
              <w:rPr>
                <w:ins w:id="11730" w:author="88692" w:date="2020-06-19T15:41:00Z"/>
                <w:rFonts w:ascii="標楷體" w:eastAsia="標楷體" w:hAnsi="標楷體"/>
                <w:color w:val="000000"/>
              </w:rPr>
            </w:pPr>
            <w:ins w:id="11731" w:author="st1" w:date="2021-04-19T15:43:00Z">
              <w:r>
                <w:rPr>
                  <w:rFonts w:ascii="標楷體" w:eastAsia="標楷體" w:hAnsi="標楷體" w:hint="eastAsia"/>
                  <w:color w:val="000000"/>
                </w:rPr>
                <w:t>小計</w:t>
              </w:r>
            </w:ins>
            <w:ins w:id="11732" w:author="88692" w:date="2020-06-19T15:41:00Z">
              <w:del w:id="11733" w:author="st1" w:date="2021-04-19T15:43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撥款金額</w:delText>
                </w:r>
              </w:del>
            </w:ins>
          </w:p>
        </w:tc>
        <w:tc>
          <w:tcPr>
            <w:tcW w:w="3969" w:type="dxa"/>
          </w:tcPr>
          <w:p w14:paraId="7802E18B" w14:textId="40A3ECC3" w:rsidR="004E0123" w:rsidRPr="0040066E" w:rsidRDefault="004E0123" w:rsidP="004E0123">
            <w:pPr>
              <w:rPr>
                <w:ins w:id="11734" w:author="88692" w:date="2020-06-19T15:41:00Z"/>
                <w:rFonts w:ascii="標楷體" w:eastAsia="標楷體" w:hAnsi="標楷體"/>
              </w:rPr>
            </w:pPr>
            <w:ins w:id="11735" w:author="st1" w:date="2021-04-19T15:45:00Z">
              <w:r>
                <w:rPr>
                  <w:rFonts w:ascii="標楷體" w:eastAsia="標楷體" w:hAnsi="標楷體" w:hint="eastAsia"/>
                </w:rPr>
                <w:t>9(14)</w:t>
              </w:r>
            </w:ins>
            <w:ins w:id="11736" w:author="88692" w:date="2020-06-19T15:41:00Z">
              <w:del w:id="11737" w:author="st1" w:date="2021-04-19T15:43:00Z">
                <w:r w:rsidDel="004E0123">
                  <w:rPr>
                    <w:rFonts w:ascii="標楷體" w:eastAsia="標楷體" w:hAnsi="標楷體" w:hint="eastAsia"/>
                  </w:rPr>
                  <w:delText>9(14.2)</w:delText>
                </w:r>
              </w:del>
            </w:ins>
          </w:p>
        </w:tc>
        <w:tc>
          <w:tcPr>
            <w:tcW w:w="2693" w:type="dxa"/>
          </w:tcPr>
          <w:p w14:paraId="18CE1A2E" w14:textId="77777777" w:rsidR="004E0123" w:rsidRDefault="004E0123" w:rsidP="004E0123">
            <w:pPr>
              <w:rPr>
                <w:ins w:id="11738" w:author="st1" w:date="2021-04-19T15:46:00Z"/>
                <w:rFonts w:ascii="標楷體" w:eastAsia="標楷體" w:hAnsi="標楷體"/>
              </w:rPr>
            </w:pPr>
            <w:ins w:id="11739" w:author="st1" w:date="2021-04-19T15:46:00Z">
              <w:r>
                <w:rPr>
                  <w:rFonts w:ascii="標楷體" w:eastAsia="標楷體" w:hAnsi="標楷體" w:hint="eastAsia"/>
                </w:rPr>
                <w:t>可有負數</w:t>
              </w:r>
            </w:ins>
          </w:p>
          <w:p w14:paraId="21937DFF" w14:textId="7B080854" w:rsidR="004E0123" w:rsidRPr="0040066E" w:rsidRDefault="004E0123" w:rsidP="004E0123">
            <w:pPr>
              <w:rPr>
                <w:ins w:id="11740" w:author="88692" w:date="2020-06-19T15:41:00Z"/>
                <w:rFonts w:ascii="標楷體" w:eastAsia="標楷體" w:hAnsi="標楷體"/>
              </w:rPr>
            </w:pPr>
            <w:ins w:id="11741" w:author="st1" w:date="2021-04-19T15:46:00Z">
              <w:r>
                <w:rPr>
                  <w:rFonts w:ascii="標楷體" w:eastAsia="標楷體" w:hAnsi="標楷體" w:hint="eastAsia"/>
                </w:rPr>
                <w:t>依介紹人合計</w:t>
              </w:r>
            </w:ins>
          </w:p>
        </w:tc>
      </w:tr>
      <w:tr w:rsidR="004E0123" w:rsidRPr="0040066E" w:rsidDel="004E0123" w14:paraId="48EEBDBE" w14:textId="7EC32989" w:rsidTr="00E26020">
        <w:trPr>
          <w:trHeight w:val="291"/>
          <w:jc w:val="center"/>
          <w:ins w:id="11742" w:author="88692" w:date="2020-06-19T15:41:00Z"/>
          <w:del w:id="11743" w:author="st1" w:date="2021-04-19T15:46:00Z"/>
        </w:trPr>
        <w:tc>
          <w:tcPr>
            <w:tcW w:w="2833" w:type="dxa"/>
            <w:gridSpan w:val="2"/>
            <w:vAlign w:val="center"/>
          </w:tcPr>
          <w:p w14:paraId="60D6E8E7" w14:textId="613667FA" w:rsidR="004E0123" w:rsidRPr="00ED423D" w:rsidDel="004E0123" w:rsidRDefault="004E0123" w:rsidP="004E0123">
            <w:pPr>
              <w:rPr>
                <w:ins w:id="11744" w:author="88692" w:date="2020-06-19T15:41:00Z"/>
                <w:del w:id="11745" w:author="st1" w:date="2021-04-19T15:46:00Z"/>
                <w:rFonts w:ascii="標楷體" w:eastAsia="標楷體" w:hAnsi="標楷體"/>
                <w:color w:val="000000"/>
              </w:rPr>
            </w:pPr>
            <w:ins w:id="11746" w:author="88692" w:date="2020-06-19T15:41:00Z">
              <w:del w:id="11747" w:author="st1" w:date="2021-04-19T15:41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員工代號</w:delText>
                </w:r>
              </w:del>
            </w:ins>
          </w:p>
        </w:tc>
        <w:tc>
          <w:tcPr>
            <w:tcW w:w="3969" w:type="dxa"/>
          </w:tcPr>
          <w:p w14:paraId="2FB1C42E" w14:textId="7F3FC3E6" w:rsidR="004E0123" w:rsidDel="004E0123" w:rsidRDefault="004E0123" w:rsidP="004E0123">
            <w:pPr>
              <w:rPr>
                <w:ins w:id="11748" w:author="88692" w:date="2020-06-19T15:41:00Z"/>
                <w:del w:id="11749" w:author="st1" w:date="2021-04-19T15:46:00Z"/>
              </w:rPr>
            </w:pPr>
            <w:ins w:id="11750" w:author="88692" w:date="2020-06-19T15:41:00Z">
              <w:del w:id="11751" w:author="st1" w:date="2021-04-19T15:41:00Z">
                <w:r w:rsidRPr="003E0A59" w:rsidDel="004E0123">
                  <w:rPr>
                    <w:rFonts w:ascii="標楷體" w:eastAsia="標楷體" w:hAnsi="標楷體"/>
                  </w:rPr>
                  <w:delText>X(6)</w:delText>
                </w:r>
              </w:del>
            </w:ins>
          </w:p>
        </w:tc>
        <w:tc>
          <w:tcPr>
            <w:tcW w:w="2693" w:type="dxa"/>
          </w:tcPr>
          <w:p w14:paraId="51BFDF84" w14:textId="4C4B45D7" w:rsidR="004E0123" w:rsidRPr="0040066E" w:rsidDel="004E0123" w:rsidRDefault="004E0123" w:rsidP="004E0123">
            <w:pPr>
              <w:rPr>
                <w:ins w:id="11752" w:author="88692" w:date="2020-06-19T15:41:00Z"/>
                <w:del w:id="11753" w:author="st1" w:date="2021-04-19T15:46:00Z"/>
                <w:rFonts w:ascii="標楷體" w:eastAsia="標楷體" w:hAnsi="標楷體"/>
              </w:rPr>
            </w:pPr>
          </w:p>
        </w:tc>
      </w:tr>
      <w:tr w:rsidR="004E0123" w:rsidRPr="0040066E" w:rsidDel="004E0123" w14:paraId="558EAB4E" w14:textId="4BCA1085" w:rsidTr="00E26020">
        <w:trPr>
          <w:trHeight w:val="291"/>
          <w:jc w:val="center"/>
          <w:ins w:id="11754" w:author="88692" w:date="2020-06-19T15:41:00Z"/>
          <w:del w:id="11755" w:author="st1" w:date="2021-04-19T15:46:00Z"/>
        </w:trPr>
        <w:tc>
          <w:tcPr>
            <w:tcW w:w="2833" w:type="dxa"/>
            <w:gridSpan w:val="2"/>
            <w:vAlign w:val="center"/>
          </w:tcPr>
          <w:p w14:paraId="09F2065B" w14:textId="201D6435" w:rsidR="004E0123" w:rsidRPr="00ED423D" w:rsidDel="004E0123" w:rsidRDefault="004E0123" w:rsidP="004E0123">
            <w:pPr>
              <w:rPr>
                <w:ins w:id="11756" w:author="88692" w:date="2020-06-19T15:41:00Z"/>
                <w:del w:id="11757" w:author="st1" w:date="2021-04-19T15:46:00Z"/>
                <w:rFonts w:ascii="標楷體" w:eastAsia="標楷體" w:hAnsi="標楷體"/>
                <w:color w:val="000000"/>
              </w:rPr>
            </w:pPr>
            <w:ins w:id="11758" w:author="88692" w:date="2020-06-19T15:41:00Z">
              <w:del w:id="11759" w:author="st1" w:date="2021-04-19T15:41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介紹人</w:delText>
                </w:r>
              </w:del>
            </w:ins>
          </w:p>
        </w:tc>
        <w:tc>
          <w:tcPr>
            <w:tcW w:w="3969" w:type="dxa"/>
          </w:tcPr>
          <w:p w14:paraId="24EA8CDA" w14:textId="229A0D69" w:rsidR="004E0123" w:rsidRPr="0040066E" w:rsidDel="004E0123" w:rsidRDefault="004E0123" w:rsidP="004E0123">
            <w:pPr>
              <w:rPr>
                <w:ins w:id="11760" w:author="88692" w:date="2020-06-19T15:41:00Z"/>
                <w:del w:id="11761" w:author="st1" w:date="2021-04-19T15:46:00Z"/>
                <w:rFonts w:ascii="標楷體" w:eastAsia="標楷體" w:hAnsi="標楷體"/>
              </w:rPr>
            </w:pPr>
            <w:ins w:id="11762" w:author="88692" w:date="2020-06-19T15:41:00Z">
              <w:del w:id="11763" w:author="st1" w:date="2021-04-19T15:41:00Z">
                <w:r w:rsidDel="004E0123">
                  <w:rPr>
                    <w:rFonts w:ascii="標楷體" w:eastAsia="標楷體" w:hAnsi="標楷體" w:hint="eastAsia"/>
                  </w:rPr>
                  <w:delText>X(</w:delText>
                </w:r>
                <w:r w:rsidDel="004E0123">
                  <w:rPr>
                    <w:rFonts w:ascii="標楷體" w:eastAsia="標楷體" w:hAnsi="標楷體"/>
                  </w:rPr>
                  <w:delText>8)</w:delText>
                </w:r>
              </w:del>
            </w:ins>
          </w:p>
        </w:tc>
        <w:tc>
          <w:tcPr>
            <w:tcW w:w="2693" w:type="dxa"/>
          </w:tcPr>
          <w:p w14:paraId="552A5F16" w14:textId="0B014BEA" w:rsidR="004E0123" w:rsidRPr="0040066E" w:rsidDel="004E0123" w:rsidRDefault="004E0123" w:rsidP="004E0123">
            <w:pPr>
              <w:rPr>
                <w:ins w:id="11764" w:author="88692" w:date="2020-06-19T15:41:00Z"/>
                <w:del w:id="11765" w:author="st1" w:date="2021-04-19T15:46:00Z"/>
                <w:rFonts w:ascii="標楷體" w:eastAsia="標楷體" w:hAnsi="標楷體"/>
              </w:rPr>
            </w:pPr>
          </w:p>
        </w:tc>
      </w:tr>
      <w:tr w:rsidR="004E0123" w:rsidRPr="0040066E" w:rsidDel="004E0123" w14:paraId="52527E74" w14:textId="59758E03" w:rsidTr="00E26020">
        <w:trPr>
          <w:trHeight w:val="291"/>
          <w:jc w:val="center"/>
          <w:ins w:id="11766" w:author="88692" w:date="2020-06-19T15:41:00Z"/>
          <w:del w:id="11767" w:author="st1" w:date="2021-04-19T15:46:00Z"/>
        </w:trPr>
        <w:tc>
          <w:tcPr>
            <w:tcW w:w="2833" w:type="dxa"/>
            <w:gridSpan w:val="2"/>
            <w:vAlign w:val="center"/>
          </w:tcPr>
          <w:p w14:paraId="732FC7F9" w14:textId="7563CE35" w:rsidR="004E0123" w:rsidRPr="00ED423D" w:rsidDel="004E0123" w:rsidRDefault="004E0123" w:rsidP="004E0123">
            <w:pPr>
              <w:rPr>
                <w:ins w:id="11768" w:author="88692" w:date="2020-06-19T15:41:00Z"/>
                <w:del w:id="11769" w:author="st1" w:date="2021-04-19T15:46:00Z"/>
                <w:rFonts w:ascii="標楷體" w:eastAsia="標楷體" w:hAnsi="標楷體"/>
                <w:color w:val="000000"/>
              </w:rPr>
            </w:pPr>
            <w:ins w:id="11770" w:author="88692" w:date="2020-06-19T15:41:00Z">
              <w:del w:id="11771" w:author="st1" w:date="2021-04-19T15:46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介紹獎金</w:delText>
                </w:r>
              </w:del>
            </w:ins>
          </w:p>
        </w:tc>
        <w:tc>
          <w:tcPr>
            <w:tcW w:w="3969" w:type="dxa"/>
          </w:tcPr>
          <w:p w14:paraId="0B178509" w14:textId="167A6D4A" w:rsidR="004E0123" w:rsidRPr="0040066E" w:rsidDel="004E0123" w:rsidRDefault="004E0123" w:rsidP="004E0123">
            <w:pPr>
              <w:rPr>
                <w:ins w:id="11772" w:author="88692" w:date="2020-06-19T15:41:00Z"/>
                <w:del w:id="11773" w:author="st1" w:date="2021-04-19T15:46:00Z"/>
                <w:rFonts w:ascii="標楷體" w:eastAsia="標楷體" w:hAnsi="標楷體"/>
              </w:rPr>
            </w:pPr>
            <w:ins w:id="11774" w:author="88692" w:date="2020-06-19T15:41:00Z">
              <w:del w:id="11775" w:author="st1" w:date="2021-04-19T15:46:00Z">
                <w:r w:rsidDel="004E0123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2693" w:type="dxa"/>
          </w:tcPr>
          <w:p w14:paraId="20575B33" w14:textId="71BF7843" w:rsidR="004E0123" w:rsidRPr="0040066E" w:rsidDel="004E0123" w:rsidRDefault="004E0123" w:rsidP="004E0123">
            <w:pPr>
              <w:rPr>
                <w:ins w:id="11776" w:author="88692" w:date="2020-06-19T15:41:00Z"/>
                <w:del w:id="11777" w:author="st1" w:date="2021-04-19T15:46:00Z"/>
                <w:rFonts w:ascii="標楷體" w:eastAsia="標楷體" w:hAnsi="標楷體"/>
              </w:rPr>
            </w:pPr>
          </w:p>
        </w:tc>
      </w:tr>
      <w:tr w:rsidR="004E0123" w:rsidRPr="0040066E" w:rsidDel="004E0123" w14:paraId="10532004" w14:textId="3EC87068" w:rsidTr="00E26020">
        <w:trPr>
          <w:trHeight w:val="291"/>
          <w:jc w:val="center"/>
          <w:ins w:id="11778" w:author="88692" w:date="2020-06-19T15:41:00Z"/>
          <w:del w:id="11779" w:author="st1" w:date="2021-04-19T15:46:00Z"/>
        </w:trPr>
        <w:tc>
          <w:tcPr>
            <w:tcW w:w="2833" w:type="dxa"/>
            <w:gridSpan w:val="2"/>
            <w:vAlign w:val="center"/>
          </w:tcPr>
          <w:p w14:paraId="41CA1A8E" w14:textId="618C54D6" w:rsidR="004E0123" w:rsidRPr="00ED423D" w:rsidDel="004E0123" w:rsidRDefault="004E0123" w:rsidP="004E0123">
            <w:pPr>
              <w:rPr>
                <w:ins w:id="11780" w:author="88692" w:date="2020-06-19T15:41:00Z"/>
                <w:del w:id="11781" w:author="st1" w:date="2021-04-19T15:46:00Z"/>
                <w:rFonts w:ascii="標楷體" w:eastAsia="標楷體" w:hAnsi="標楷體"/>
                <w:color w:val="000000"/>
              </w:rPr>
            </w:pPr>
            <w:ins w:id="11782" w:author="88692" w:date="2020-06-19T15:41:00Z">
              <w:del w:id="11783" w:author="st1" w:date="2021-04-19T15:46:00Z">
                <w:r w:rsidRPr="00ED423D" w:rsidDel="004E0123">
                  <w:rPr>
                    <w:rFonts w:ascii="標楷體" w:eastAsia="標楷體" w:hAnsi="標楷體" w:hint="eastAsia"/>
                    <w:color w:val="000000"/>
                  </w:rPr>
                  <w:delText>業績日期</w:delText>
                </w:r>
              </w:del>
            </w:ins>
          </w:p>
        </w:tc>
        <w:tc>
          <w:tcPr>
            <w:tcW w:w="3969" w:type="dxa"/>
          </w:tcPr>
          <w:p w14:paraId="0169A171" w14:textId="07C9BC48" w:rsidR="004E0123" w:rsidRPr="0040066E" w:rsidDel="004E0123" w:rsidRDefault="004E0123" w:rsidP="004E0123">
            <w:pPr>
              <w:rPr>
                <w:ins w:id="11784" w:author="88692" w:date="2020-06-19T15:41:00Z"/>
                <w:del w:id="11785" w:author="st1" w:date="2021-04-19T15:46:00Z"/>
                <w:rFonts w:ascii="標楷體" w:eastAsia="標楷體" w:hAnsi="標楷體"/>
              </w:rPr>
            </w:pPr>
            <w:ins w:id="11786" w:author="88692" w:date="2020-06-19T15:41:00Z">
              <w:del w:id="11787" w:author="st1" w:date="2021-04-19T15:46:00Z">
                <w:r w:rsidDel="004E012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2693" w:type="dxa"/>
          </w:tcPr>
          <w:p w14:paraId="4C631616" w14:textId="6148BEB1" w:rsidR="004E0123" w:rsidRPr="0040066E" w:rsidDel="004E0123" w:rsidRDefault="004E0123" w:rsidP="004E0123">
            <w:pPr>
              <w:rPr>
                <w:ins w:id="11788" w:author="88692" w:date="2020-06-19T15:41:00Z"/>
                <w:del w:id="11789" w:author="st1" w:date="2021-04-19T15:46:00Z"/>
                <w:rFonts w:ascii="標楷體" w:eastAsia="標楷體" w:hAnsi="標楷體"/>
              </w:rPr>
            </w:pPr>
          </w:p>
        </w:tc>
      </w:tr>
    </w:tbl>
    <w:p w14:paraId="5FFFE61C" w14:textId="77777777" w:rsidR="003D4767" w:rsidRPr="0040066E" w:rsidRDefault="003D4767" w:rsidP="003D4767">
      <w:pPr>
        <w:rPr>
          <w:ins w:id="11790" w:author="88692" w:date="2020-06-19T15:41:00Z"/>
          <w:rFonts w:ascii="標楷體" w:eastAsia="標楷體" w:hAnsi="標楷體"/>
        </w:rPr>
      </w:pPr>
    </w:p>
    <w:p w14:paraId="2B8EA495" w14:textId="137FD82E" w:rsidR="00581213" w:rsidRDefault="00581213">
      <w:pPr>
        <w:widowControl/>
        <w:rPr>
          <w:ins w:id="11791" w:author="st1" w:date="2021-04-15T14:17:00Z"/>
        </w:rPr>
      </w:pPr>
      <w:ins w:id="11792" w:author="st1" w:date="2021-04-15T14:17:00Z">
        <w:r>
          <w:br w:type="page"/>
        </w:r>
      </w:ins>
    </w:p>
    <w:p w14:paraId="2A951B6D" w14:textId="27B284A0" w:rsidR="003D4767" w:rsidRPr="00B8780E" w:rsidDel="00581213" w:rsidRDefault="003D4767">
      <w:pPr>
        <w:rPr>
          <w:ins w:id="11793" w:author="88692" w:date="2020-06-19T09:27:00Z"/>
          <w:del w:id="11794" w:author="st1" w:date="2021-04-15T14:17:00Z"/>
          <w:rFonts w:ascii="標楷體" w:hAnsi="標楷體"/>
          <w:rPrChange w:id="11795" w:author="st1" w:date="2021-04-15T15:13:00Z">
            <w:rPr>
              <w:ins w:id="11796" w:author="88692" w:date="2020-06-19T09:27:00Z"/>
              <w:del w:id="11797" w:author="st1" w:date="2021-04-15T14:17:00Z"/>
              <w:rFonts w:ascii="標楷體" w:hAnsi="標楷體"/>
            </w:rPr>
          </w:rPrChange>
        </w:rPr>
        <w:pPrChange w:id="11798" w:author="88692" w:date="2020-06-19T15:41:00Z">
          <w:pPr>
            <w:pStyle w:val="3"/>
            <w:numPr>
              <w:ilvl w:val="2"/>
              <w:numId w:val="8"/>
            </w:numPr>
            <w:ind w:left="1701" w:hanging="1134"/>
          </w:pPr>
        </w:pPrChange>
      </w:pPr>
    </w:p>
    <w:p w14:paraId="57CA6DAC" w14:textId="257ADFB5" w:rsidR="00B30FC5" w:rsidRPr="00B8780E" w:rsidRDefault="00B30FC5" w:rsidP="00C66EB9">
      <w:pPr>
        <w:pStyle w:val="3"/>
        <w:numPr>
          <w:ilvl w:val="2"/>
          <w:numId w:val="8"/>
        </w:numPr>
        <w:rPr>
          <w:ins w:id="11799" w:author="st1" w:date="2021-04-15T14:15:00Z"/>
          <w:rFonts w:ascii="標楷體" w:hAnsi="標楷體"/>
        </w:rPr>
      </w:pPr>
      <w:r w:rsidRPr="00B8780E">
        <w:rPr>
          <w:rFonts w:ascii="標楷體" w:hAnsi="標楷體"/>
        </w:rPr>
        <w:t>L</w:t>
      </w:r>
      <w:r w:rsidR="00E551F9" w:rsidRPr="00B8780E">
        <w:rPr>
          <w:rFonts w:ascii="標楷體" w:hAnsi="標楷體"/>
        </w:rPr>
        <w:t>55</w:t>
      </w:r>
      <w:del w:id="11800" w:author="st1" w:date="2021-04-15T14:15:00Z">
        <w:r w:rsidR="00E551F9" w:rsidRPr="00B8780E" w:rsidDel="00581213">
          <w:rPr>
            <w:rFonts w:ascii="標楷體" w:hAnsi="標楷體"/>
            <w:lang w:eastAsia="zh-TW"/>
          </w:rPr>
          <w:delText>0</w:delText>
        </w:r>
        <w:r w:rsidR="007B6521" w:rsidRPr="00B8780E" w:rsidDel="00581213">
          <w:rPr>
            <w:rFonts w:ascii="標楷體" w:hAnsi="標楷體"/>
            <w:lang w:eastAsia="zh-TW"/>
          </w:rPr>
          <w:delText>3</w:delText>
        </w:r>
      </w:del>
      <w:ins w:id="11801" w:author="st1" w:date="2021-04-15T14:15:00Z">
        <w:r w:rsidR="00581213" w:rsidRPr="00B8780E">
          <w:rPr>
            <w:rFonts w:ascii="標楷體" w:hAnsi="標楷體"/>
            <w:lang w:eastAsia="zh-TW"/>
          </w:rPr>
          <w:t>11</w:t>
        </w:r>
      </w:ins>
      <w:ins w:id="11802" w:author="st1" w:date="2021-04-15T15:39:00Z">
        <w:r w:rsidR="00047325">
          <w:rPr>
            <w:rFonts w:ascii="標楷體" w:hAnsi="標楷體" w:hint="eastAsia"/>
            <w:lang w:eastAsia="zh-TW"/>
          </w:rPr>
          <w:t>產生介紹</w:t>
        </w:r>
        <w:r w:rsidR="00047325" w:rsidRPr="00B8780E">
          <w:rPr>
            <w:rFonts w:ascii="標楷體" w:hAnsi="標楷體" w:hint="eastAsia"/>
          </w:rPr>
          <w:t>、</w:t>
        </w:r>
        <w:proofErr w:type="spellStart"/>
        <w:r w:rsidR="00047325">
          <w:rPr>
            <w:rFonts w:ascii="標楷體" w:hAnsi="標楷體" w:hint="eastAsia"/>
            <w:lang w:eastAsia="zh-TW"/>
          </w:rPr>
          <w:t>協辦獎金發放</w:t>
        </w:r>
        <w:proofErr w:type="gramStart"/>
        <w:r w:rsidR="00047325">
          <w:rPr>
            <w:rFonts w:ascii="標楷體" w:hAnsi="標楷體" w:hint="eastAsia"/>
            <w:lang w:eastAsia="zh-TW"/>
          </w:rPr>
          <w:t>檔</w:t>
        </w:r>
      </w:ins>
      <w:proofErr w:type="spellEnd"/>
      <w:proofErr w:type="gramEnd"/>
      <w:ins w:id="11803" w:author="88692" w:date="2020-06-19T09:33:00Z">
        <w:del w:id="11804" w:author="st1" w:date="2021-04-15T15:39:00Z">
          <w:r w:rsidR="00111CF1" w:rsidRPr="00B8780E" w:rsidDel="00047325">
            <w:rPr>
              <w:rFonts w:ascii="標楷體" w:hAnsi="標楷體" w:hint="eastAsia"/>
            </w:rPr>
            <w:delText>介紹獎金案件維護</w:delText>
          </w:r>
        </w:del>
      </w:ins>
      <w:del w:id="11805" w:author="88692" w:date="2020-06-19T09:33:00Z">
        <w:r w:rsidR="00C66EB9" w:rsidRPr="00B8780E" w:rsidDel="00111CF1">
          <w:rPr>
            <w:rFonts w:ascii="標楷體" w:hAnsi="標楷體" w:hint="eastAsia"/>
            <w:lang w:eastAsia="zh-TW"/>
          </w:rPr>
          <w:delText>追回介紹人業績</w:delText>
        </w:r>
      </w:del>
    </w:p>
    <w:p w14:paraId="50D5575C" w14:textId="02B8F78C" w:rsidR="000433C6" w:rsidRPr="00B8780E" w:rsidRDefault="000433C6">
      <w:pPr>
        <w:numPr>
          <w:ilvl w:val="0"/>
          <w:numId w:val="9"/>
        </w:numPr>
        <w:ind w:left="1418"/>
        <w:rPr>
          <w:ins w:id="11806" w:author="st1" w:date="2021-04-15T14:16:00Z"/>
          <w:rFonts w:ascii="標楷體" w:eastAsia="標楷體" w:hAnsi="標楷體"/>
          <w:sz w:val="26"/>
          <w:szCs w:val="26"/>
          <w:rPrChange w:id="11807" w:author="st1" w:date="2021-04-15T15:13:00Z">
            <w:rPr>
              <w:ins w:id="11808" w:author="st1" w:date="2021-04-15T14:16:00Z"/>
              <w:rFonts w:ascii="標楷體" w:eastAsia="標楷體" w:hAnsi="標楷體"/>
            </w:rPr>
          </w:rPrChange>
        </w:rPr>
        <w:pPrChange w:id="11809" w:author="st1" w:date="2021-04-15T14:18:00Z">
          <w:pPr>
            <w:pStyle w:val="af9"/>
            <w:numPr>
              <w:numId w:val="24"/>
            </w:numPr>
            <w:ind w:leftChars="0" w:left="905" w:hanging="480"/>
          </w:pPr>
        </w:pPrChange>
      </w:pPr>
      <w:ins w:id="11810" w:author="st1" w:date="2021-04-15T15:01:00Z">
        <w:r w:rsidRPr="00B8780E">
          <w:rPr>
            <w:rFonts w:ascii="標楷體" w:eastAsia="標楷體" w:hAnsi="標楷體" w:hint="eastAsia"/>
            <w:sz w:val="26"/>
            <w:szCs w:val="26"/>
          </w:rPr>
          <w:t>功能說明</w:t>
        </w:r>
      </w:ins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  <w:tblPrChange w:id="11811" w:author="st1" w:date="2021-04-15T14:19:00Z">
          <w:tblPr>
            <w:tblpPr w:leftFromText="180" w:rightFromText="180" w:vertAnchor="text" w:horzAnchor="page" w:tblpX="2676" w:tblpY="178"/>
            <w:tblW w:w="78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723"/>
        <w:gridCol w:w="6313"/>
        <w:tblGridChange w:id="11812">
          <w:tblGrid>
            <w:gridCol w:w="1547"/>
            <w:gridCol w:w="6313"/>
          </w:tblGrid>
        </w:tblGridChange>
      </w:tblGrid>
      <w:tr w:rsidR="00581213" w:rsidRPr="00B8780E" w14:paraId="0528F7B7" w14:textId="77777777" w:rsidTr="00581213">
        <w:trPr>
          <w:trHeight w:val="277"/>
          <w:ins w:id="11813" w:author="st1" w:date="2021-04-15T14:16:00Z"/>
          <w:trPrChange w:id="11814" w:author="st1" w:date="2021-04-15T14:19:00Z">
            <w:trPr>
              <w:trHeight w:val="277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15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79A03352" w14:textId="77777777" w:rsidR="00581213" w:rsidRPr="00B8780E" w:rsidRDefault="00581213" w:rsidP="00581213">
            <w:pPr>
              <w:rPr>
                <w:ins w:id="11816" w:author="st1" w:date="2021-04-15T14:16:00Z"/>
                <w:rFonts w:ascii="標楷體" w:eastAsia="標楷體" w:hAnsi="標楷體"/>
              </w:rPr>
            </w:pPr>
            <w:ins w:id="11817" w:author="st1" w:date="2021-04-15T14:16:00Z">
              <w:r w:rsidRPr="00B8780E">
                <w:rPr>
                  <w:rFonts w:ascii="標楷體" w:eastAsia="標楷體" w:hAnsi="標楷體" w:hint="eastAsia"/>
                </w:rPr>
                <w:t>功能名稱</w:t>
              </w:r>
              <w:r w:rsidRPr="00B8780E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  <w:tcPrChange w:id="11818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hideMark/>
              </w:tcPr>
            </w:tcPrChange>
          </w:tcPr>
          <w:p w14:paraId="11DDCDB3" w14:textId="77777777" w:rsidR="00581213" w:rsidRPr="00B8780E" w:rsidRDefault="00581213" w:rsidP="00581213">
            <w:pPr>
              <w:rPr>
                <w:ins w:id="11819" w:author="st1" w:date="2021-04-15T14:16:00Z"/>
                <w:rFonts w:ascii="標楷體" w:eastAsia="標楷體" w:hAnsi="標楷體"/>
              </w:rPr>
            </w:pPr>
            <w:ins w:id="11820" w:author="st1" w:date="2021-04-15T14:16:00Z">
              <w:r w:rsidRPr="00B8780E">
                <w:rPr>
                  <w:rFonts w:ascii="標楷體" w:eastAsia="標楷體" w:hAnsi="標楷體" w:hint="eastAsia"/>
                </w:rPr>
                <w:t>產生介紹、協辦獎金發放媒體</w:t>
              </w:r>
            </w:ins>
          </w:p>
        </w:tc>
      </w:tr>
      <w:tr w:rsidR="00581213" w:rsidRPr="00B8780E" w14:paraId="43E96C08" w14:textId="77777777" w:rsidTr="00581213">
        <w:trPr>
          <w:trHeight w:val="277"/>
          <w:ins w:id="11821" w:author="st1" w:date="2021-04-15T14:16:00Z"/>
          <w:trPrChange w:id="11822" w:author="st1" w:date="2021-04-15T14:19:00Z">
            <w:trPr>
              <w:trHeight w:val="277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23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0FB3D6FD" w14:textId="77777777" w:rsidR="00581213" w:rsidRPr="00B8780E" w:rsidRDefault="00581213" w:rsidP="00581213">
            <w:pPr>
              <w:rPr>
                <w:ins w:id="11824" w:author="st1" w:date="2021-04-15T14:16:00Z"/>
                <w:rFonts w:ascii="標楷體" w:eastAsia="標楷體" w:hAnsi="標楷體"/>
              </w:rPr>
            </w:pPr>
            <w:ins w:id="11825" w:author="st1" w:date="2021-04-15T14:16:00Z">
              <w:r w:rsidRPr="00B8780E"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26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014B6189" w14:textId="6A991167" w:rsidR="00581213" w:rsidRPr="00B8780E" w:rsidRDefault="00581213" w:rsidP="00581213">
            <w:pPr>
              <w:rPr>
                <w:ins w:id="11827" w:author="st1" w:date="2021-04-15T14:16:00Z"/>
                <w:rFonts w:ascii="標楷體" w:eastAsia="標楷體" w:hAnsi="標楷體"/>
              </w:rPr>
            </w:pPr>
          </w:p>
        </w:tc>
      </w:tr>
      <w:tr w:rsidR="00581213" w:rsidRPr="00B8780E" w14:paraId="4744A4E1" w14:textId="77777777" w:rsidTr="00581213">
        <w:trPr>
          <w:trHeight w:val="773"/>
          <w:ins w:id="11828" w:author="st1" w:date="2021-04-15T14:16:00Z"/>
          <w:trPrChange w:id="11829" w:author="st1" w:date="2021-04-15T14:19:00Z">
            <w:trPr>
              <w:trHeight w:val="773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30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6CE24FA3" w14:textId="77777777" w:rsidR="00581213" w:rsidRPr="00B8780E" w:rsidRDefault="00581213" w:rsidP="00581213">
            <w:pPr>
              <w:rPr>
                <w:ins w:id="11831" w:author="st1" w:date="2021-04-15T14:16:00Z"/>
                <w:rFonts w:ascii="標楷體" w:eastAsia="標楷體" w:hAnsi="標楷體"/>
              </w:rPr>
            </w:pPr>
            <w:ins w:id="11832" w:author="st1" w:date="2021-04-15T14:16:00Z">
              <w:r w:rsidRPr="00B8780E">
                <w:rPr>
                  <w:rFonts w:ascii="標楷體" w:eastAsia="標楷體" w:hAnsi="標楷體" w:hint="eastAsia"/>
                </w:rPr>
                <w:t>基本流程</w:t>
              </w:r>
              <w:r w:rsidRPr="00B8780E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33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411618A0" w14:textId="4C3E7EB6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ins w:id="11834" w:author="st1" w:date="2021-04-15T14:16:00Z"/>
                <w:rFonts w:ascii="標楷體" w:eastAsia="標楷體" w:hAnsi="標楷體"/>
              </w:rPr>
            </w:pPr>
            <w:ins w:id="11835" w:author="st1" w:date="2021-04-15T14:16:00Z">
              <w:r w:rsidRPr="00B8780E">
                <w:rPr>
                  <w:rFonts w:ascii="標楷體" w:eastAsia="標楷體" w:hAnsi="標楷體" w:hint="eastAsia"/>
                </w:rPr>
                <w:t>欲產生獎金發放檔時</w:t>
              </w:r>
              <w:r w:rsidRPr="00B8780E">
                <w:rPr>
                  <w:rFonts w:ascii="標楷體" w:eastAsia="標楷體" w:hAnsi="標楷體"/>
                </w:rPr>
                <w:t>,直接進入L5511,</w:t>
              </w:r>
              <w:r w:rsidRPr="00B8780E">
                <w:rPr>
                  <w:rFonts w:ascii="標楷體" w:eastAsia="標楷體" w:hAnsi="標楷體"/>
                </w:rPr>
                <w:br/>
              </w:r>
              <w:r w:rsidRPr="00B8780E">
                <w:rPr>
                  <w:rFonts w:ascii="標楷體" w:eastAsia="標楷體" w:hAnsi="標楷體" w:hint="eastAsia"/>
                </w:rPr>
                <w:t>使用功能</w:t>
              </w:r>
              <w:r w:rsidRPr="00B8780E">
                <w:rPr>
                  <w:rFonts w:ascii="標楷體" w:eastAsia="標楷體" w:hAnsi="標楷體"/>
                </w:rPr>
                <w:t>:“</w:t>
              </w:r>
              <w:r w:rsidRPr="00B8780E">
                <w:rPr>
                  <w:rFonts w:ascii="標楷體" w:eastAsia="標楷體" w:hAnsi="標楷體" w:hint="eastAsia"/>
                </w:rPr>
                <w:t>產生介紹</w:t>
              </w:r>
            </w:ins>
            <w:ins w:id="11836" w:author="st1" w:date="2021-04-15T19:56:00Z">
              <w:r w:rsidR="009832CF" w:rsidRPr="00B8780E">
                <w:rPr>
                  <w:rFonts w:ascii="標楷體" w:hAnsi="標楷體" w:hint="eastAsia"/>
                </w:rPr>
                <w:t>、</w:t>
              </w:r>
            </w:ins>
            <w:ins w:id="11837" w:author="st1" w:date="2021-04-15T14:16:00Z">
              <w:r w:rsidRPr="00B8780E">
                <w:rPr>
                  <w:rFonts w:ascii="標楷體" w:eastAsia="標楷體" w:hAnsi="標楷體" w:hint="eastAsia"/>
                </w:rPr>
                <w:t>協辦獎金發放</w:t>
              </w:r>
            </w:ins>
            <w:ins w:id="11838" w:author="st1" w:date="2021-04-15T19:56:00Z">
              <w:r w:rsidR="009832CF">
                <w:rPr>
                  <w:rFonts w:ascii="標楷體" w:eastAsia="標楷體" w:hAnsi="標楷體" w:hint="eastAsia"/>
                </w:rPr>
                <w:t>資料</w:t>
              </w:r>
            </w:ins>
            <w:ins w:id="11839" w:author="st1" w:date="2021-04-15T14:16:00Z">
              <w:r w:rsidRPr="00B8780E">
                <w:rPr>
                  <w:rFonts w:ascii="標楷體" w:eastAsia="標楷體" w:hAnsi="標楷體"/>
                </w:rPr>
                <w:t>”</w:t>
              </w:r>
            </w:ins>
          </w:p>
          <w:p w14:paraId="07BB8812" w14:textId="3EFE25BD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ins w:id="11840" w:author="st1" w:date="2021-04-15T14:16:00Z"/>
                <w:rFonts w:ascii="標楷體" w:eastAsia="標楷體" w:hAnsi="標楷體"/>
              </w:rPr>
            </w:pPr>
            <w:ins w:id="11841" w:author="st1" w:date="2021-04-15T14:16:00Z">
              <w:r w:rsidRPr="00B8780E">
                <w:rPr>
                  <w:rFonts w:ascii="標楷體" w:eastAsia="標楷體" w:hAnsi="標楷體" w:hint="eastAsia"/>
                </w:rPr>
                <w:t>欲</w:t>
              </w:r>
              <w:r w:rsidRPr="00B8780E">
                <w:rPr>
                  <w:rFonts w:ascii="標楷體" w:eastAsia="標楷體" w:hAnsi="標楷體"/>
                </w:rPr>
                <w:t>[新增][刪除][修改]介紹</w:t>
              </w:r>
            </w:ins>
            <w:ins w:id="11842" w:author="st1" w:date="2021-04-15T19:58:00Z">
              <w:r w:rsidR="009832CF" w:rsidRPr="00B8780E">
                <w:rPr>
                  <w:rFonts w:ascii="標楷體" w:eastAsia="標楷體" w:hAnsi="標楷體" w:hint="eastAsia"/>
                </w:rPr>
                <w:t>、</w:t>
              </w:r>
            </w:ins>
            <w:ins w:id="11843" w:author="st1" w:date="2021-04-15T14:16:00Z">
              <w:r w:rsidRPr="00B8780E">
                <w:rPr>
                  <w:rFonts w:ascii="標楷體" w:eastAsia="標楷體" w:hAnsi="標楷體"/>
                </w:rPr>
                <w:t>協辦獎金,前往L5053</w:t>
              </w:r>
              <w:proofErr w:type="gramStart"/>
              <w:r w:rsidRPr="00B8780E">
                <w:rPr>
                  <w:rFonts w:ascii="標楷體" w:eastAsia="標楷體" w:hAnsi="標楷體" w:hint="eastAsia"/>
                </w:rPr>
                <w:t>修連動</w:t>
              </w:r>
              <w:proofErr w:type="gramEnd"/>
              <w:r w:rsidRPr="00B8780E">
                <w:rPr>
                  <w:rFonts w:ascii="標楷體" w:eastAsia="標楷體" w:hAnsi="標楷體" w:hint="eastAsia"/>
                </w:rPr>
                <w:t>至</w:t>
              </w:r>
              <w:r w:rsidRPr="00B8780E">
                <w:rPr>
                  <w:rFonts w:ascii="標楷體" w:eastAsia="標楷體" w:hAnsi="標楷體"/>
                </w:rPr>
                <w:t>L5503修改 [介紹人(新增時才需要可輸入)],[介紹獎金(</w:t>
              </w:r>
              <w:proofErr w:type="gramStart"/>
              <w:r w:rsidRPr="00B8780E">
                <w:rPr>
                  <w:rFonts w:ascii="標楷體" w:eastAsia="標楷體" w:hAnsi="標楷體"/>
                </w:rPr>
                <w:t>實發</w:t>
              </w:r>
              <w:proofErr w:type="gramEnd"/>
              <w:r w:rsidRPr="00B8780E">
                <w:rPr>
                  <w:rFonts w:ascii="標楷體" w:eastAsia="標楷體" w:hAnsi="標楷體"/>
                </w:rPr>
                <w:t>)],[協辦人],[協辦獎金(</w:t>
              </w:r>
              <w:proofErr w:type="gramStart"/>
              <w:r w:rsidRPr="00B8780E">
                <w:rPr>
                  <w:rFonts w:ascii="標楷體" w:eastAsia="標楷體" w:hAnsi="標楷體"/>
                </w:rPr>
                <w:t>實發</w:t>
              </w:r>
              <w:proofErr w:type="gramEnd"/>
              <w:r w:rsidRPr="00B8780E">
                <w:rPr>
                  <w:rFonts w:ascii="標楷體" w:eastAsia="標楷體" w:hAnsi="標楷體"/>
                </w:rPr>
                <w:t>)].</w:t>
              </w:r>
            </w:ins>
          </w:p>
          <w:p w14:paraId="405FDB21" w14:textId="3000F102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ins w:id="11844" w:author="st1" w:date="2021-04-15T14:16:00Z"/>
                <w:rFonts w:ascii="標楷體" w:eastAsia="標楷體" w:hAnsi="標楷體"/>
              </w:rPr>
            </w:pPr>
            <w:ins w:id="11845" w:author="st1" w:date="2021-04-15T14:16:00Z">
              <w:r w:rsidRPr="00B8780E">
                <w:rPr>
                  <w:rFonts w:ascii="標楷體" w:eastAsia="標楷體" w:hAnsi="標楷體" w:hint="eastAsia"/>
                </w:rPr>
                <w:t>確認無誤後</w:t>
              </w:r>
              <w:r w:rsidRPr="00B8780E">
                <w:rPr>
                  <w:rFonts w:ascii="標楷體" w:eastAsia="標楷體" w:hAnsi="標楷體"/>
                </w:rPr>
                <w:t>,回L5511使用功能:“</w:t>
              </w:r>
              <w:r w:rsidRPr="00B8780E">
                <w:rPr>
                  <w:rFonts w:ascii="標楷體" w:eastAsia="標楷體" w:hAnsi="標楷體" w:cs="微軟正黑體" w:hint="eastAsia"/>
                  <w:color w:val="000000"/>
                  <w:kern w:val="0"/>
                  <w:lang w:val="zh-TW"/>
                </w:rPr>
                <w:t>產生介紹</w:t>
              </w:r>
            </w:ins>
            <w:ins w:id="11846" w:author="st1" w:date="2021-04-15T19:56:00Z">
              <w:r w:rsidR="009832CF" w:rsidRPr="00B8780E">
                <w:rPr>
                  <w:rFonts w:ascii="標楷體" w:hAnsi="標楷體" w:hint="eastAsia"/>
                </w:rPr>
                <w:t>、</w:t>
              </w:r>
            </w:ins>
            <w:ins w:id="11847" w:author="st1" w:date="2021-04-15T14:16:00Z">
              <w:r w:rsidRPr="00B8780E">
                <w:rPr>
                  <w:rFonts w:ascii="標楷體" w:eastAsia="標楷體" w:hAnsi="標楷體" w:cs="微軟正黑體" w:hint="eastAsia"/>
                  <w:color w:val="000000"/>
                  <w:kern w:val="0"/>
                  <w:lang w:val="zh-TW"/>
                </w:rPr>
                <w:t>協辦獎金媒體</w:t>
              </w:r>
            </w:ins>
            <w:ins w:id="11848" w:author="st1" w:date="2021-04-15T19:57:00Z">
              <w:r w:rsidR="009832CF">
                <w:rPr>
                  <w:rFonts w:ascii="標楷體" w:eastAsia="標楷體" w:hAnsi="標楷體" w:cs="微軟正黑體" w:hint="eastAsia"/>
                  <w:color w:val="000000"/>
                  <w:kern w:val="0"/>
                  <w:lang w:val="zh-TW"/>
                </w:rPr>
                <w:t>檔</w:t>
              </w:r>
            </w:ins>
            <w:ins w:id="11849" w:author="st1" w:date="2021-04-15T14:16:00Z">
              <w:r w:rsidRPr="00B8780E">
                <w:rPr>
                  <w:rFonts w:ascii="標楷體" w:eastAsia="標楷體" w:hAnsi="標楷體"/>
                </w:rPr>
                <w:t>”</w:t>
              </w:r>
              <w:r w:rsidRPr="00B8780E">
                <w:rPr>
                  <w:rFonts w:ascii="標楷體" w:eastAsia="標楷體" w:hAnsi="標楷體" w:hint="eastAsia"/>
                </w:rPr>
                <w:t>輸出檔案</w:t>
              </w:r>
              <w:r w:rsidRPr="00B8780E">
                <w:rPr>
                  <w:rFonts w:ascii="標楷體" w:eastAsia="標楷體" w:hAnsi="標楷體"/>
                </w:rPr>
                <w:t>“LNM270P”(txt)</w:t>
              </w:r>
              <w:r w:rsidRPr="00B8780E">
                <w:rPr>
                  <w:rFonts w:ascii="標楷體" w:eastAsia="標楷體" w:hAnsi="標楷體"/>
                </w:rPr>
                <w:br/>
              </w:r>
              <w:proofErr w:type="gramStart"/>
              <w:r w:rsidRPr="00B8780E">
                <w:rPr>
                  <w:rFonts w:ascii="標楷體" w:eastAsia="標楷體" w:hAnsi="標楷體" w:hint="eastAsia"/>
                </w:rPr>
                <w:t>已上碼的</w:t>
              </w:r>
              <w:proofErr w:type="gramEnd"/>
              <w:r w:rsidRPr="00B8780E">
                <w:rPr>
                  <w:rFonts w:ascii="標楷體" w:eastAsia="標楷體" w:hAnsi="標楷體" w:hint="eastAsia"/>
                </w:rPr>
                <w:t>撥付日區間不可異動</w:t>
              </w:r>
              <w:r w:rsidRPr="00B8780E">
                <w:rPr>
                  <w:rFonts w:ascii="標楷體" w:eastAsia="標楷體" w:hAnsi="標楷體"/>
                </w:rPr>
                <w:t>.</w:t>
              </w:r>
            </w:ins>
          </w:p>
          <w:p w14:paraId="38664A7E" w14:textId="36F2A02A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ins w:id="11850" w:author="st1" w:date="2021-04-15T14:16:00Z"/>
                <w:rFonts w:ascii="標楷體" w:eastAsia="標楷體" w:hAnsi="標楷體"/>
              </w:rPr>
            </w:pPr>
            <w:ins w:id="11851" w:author="st1" w:date="2021-04-15T14:16:00Z">
              <w:r w:rsidRPr="00B8780E">
                <w:rPr>
                  <w:rFonts w:ascii="標楷體" w:eastAsia="標楷體" w:hAnsi="標楷體" w:hint="eastAsia"/>
                </w:rPr>
                <w:t>若需要</w:t>
              </w:r>
              <w:proofErr w:type="gramStart"/>
              <w:r w:rsidRPr="00B8780E">
                <w:rPr>
                  <w:rFonts w:ascii="標楷體" w:eastAsia="標楷體" w:hAnsi="標楷體" w:hint="eastAsia"/>
                </w:rPr>
                <w:t>重新產檔</w:t>
              </w:r>
              <w:proofErr w:type="gramEnd"/>
              <w:r w:rsidRPr="00B8780E">
                <w:rPr>
                  <w:rFonts w:ascii="標楷體" w:eastAsia="標楷體" w:hAnsi="標楷體"/>
                </w:rPr>
                <w:br/>
              </w:r>
              <w:r w:rsidRPr="00B8780E">
                <w:rPr>
                  <w:rFonts w:ascii="標楷體" w:eastAsia="標楷體" w:hAnsi="標楷體" w:hint="eastAsia"/>
                </w:rPr>
                <w:t>於</w:t>
              </w:r>
              <w:r w:rsidRPr="00B8780E">
                <w:rPr>
                  <w:rFonts w:ascii="標楷體" w:eastAsia="標楷體" w:hAnsi="標楷體"/>
                </w:rPr>
                <w:t>L5511使用功能:“</w:t>
              </w:r>
              <w:r w:rsidRPr="00B8780E">
                <w:rPr>
                  <w:rFonts w:ascii="標楷體" w:eastAsia="標楷體" w:hAnsi="標楷體" w:hint="eastAsia"/>
                </w:rPr>
                <w:t>取消介紹</w:t>
              </w:r>
            </w:ins>
            <w:ins w:id="11852" w:author="st1" w:date="2021-04-15T19:57:00Z">
              <w:r w:rsidR="009832CF" w:rsidRPr="00B8780E">
                <w:rPr>
                  <w:rFonts w:ascii="標楷體" w:hAnsi="標楷體" w:hint="eastAsia"/>
                </w:rPr>
                <w:t>、</w:t>
              </w:r>
            </w:ins>
            <w:ins w:id="11853" w:author="st1" w:date="2021-04-15T14:16:00Z">
              <w:r w:rsidRPr="00B8780E">
                <w:rPr>
                  <w:rFonts w:ascii="標楷體" w:eastAsia="標楷體" w:hAnsi="標楷體" w:hint="eastAsia"/>
                </w:rPr>
                <w:t>協辦獎金媒體</w:t>
              </w:r>
            </w:ins>
            <w:ins w:id="11854" w:author="st1" w:date="2021-04-15T19:57:00Z">
              <w:r w:rsidR="009832CF">
                <w:rPr>
                  <w:rFonts w:ascii="標楷體" w:eastAsia="標楷體" w:hAnsi="標楷體" w:hint="eastAsia"/>
                </w:rPr>
                <w:t>檔</w:t>
              </w:r>
            </w:ins>
            <w:ins w:id="11855" w:author="st1" w:date="2021-04-15T14:16:00Z">
              <w:r w:rsidRPr="00B8780E">
                <w:rPr>
                  <w:rFonts w:ascii="標楷體" w:eastAsia="標楷體" w:hAnsi="標楷體"/>
                </w:rPr>
                <w:t>”</w:t>
              </w:r>
            </w:ins>
          </w:p>
        </w:tc>
      </w:tr>
      <w:tr w:rsidR="00581213" w:rsidRPr="00B8780E" w14:paraId="59F85B55" w14:textId="77777777" w:rsidTr="00581213">
        <w:trPr>
          <w:trHeight w:val="321"/>
          <w:ins w:id="11856" w:author="st1" w:date="2021-04-15T14:16:00Z"/>
          <w:trPrChange w:id="11857" w:author="st1" w:date="2021-04-15T14:19:00Z">
            <w:trPr>
              <w:trHeight w:val="321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58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2F76352A" w14:textId="77777777" w:rsidR="00581213" w:rsidRPr="00B8780E" w:rsidRDefault="00581213" w:rsidP="00581213">
            <w:pPr>
              <w:rPr>
                <w:ins w:id="11859" w:author="st1" w:date="2021-04-15T14:16:00Z"/>
                <w:rFonts w:ascii="標楷體" w:eastAsia="標楷體" w:hAnsi="標楷體"/>
              </w:rPr>
            </w:pPr>
            <w:ins w:id="11860" w:author="st1" w:date="2021-04-15T14:16:00Z">
              <w:r w:rsidRPr="00B8780E"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61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64E25589" w14:textId="1DEBD598" w:rsidR="00581213" w:rsidRPr="00B8780E" w:rsidRDefault="00E625F9" w:rsidP="00581213">
            <w:pPr>
              <w:rPr>
                <w:ins w:id="11862" w:author="st1" w:date="2021-04-15T14:16:00Z"/>
                <w:rFonts w:ascii="標楷體" w:eastAsia="標楷體" w:hAnsi="標楷體"/>
              </w:rPr>
            </w:pPr>
            <w:ins w:id="11863" w:author="st1" w:date="2021-04-15T21:05:00Z">
              <w:r>
                <w:rPr>
                  <w:rFonts w:ascii="標楷體" w:eastAsia="標楷體" w:hAnsi="標楷體" w:hint="eastAsia"/>
                </w:rPr>
                <w:t>業績</w:t>
              </w:r>
              <w:r w:rsidRPr="00B8780E">
                <w:rPr>
                  <w:rFonts w:ascii="標楷體" w:eastAsia="標楷體" w:hAnsi="標楷體" w:hint="eastAsia"/>
                </w:rPr>
                <w:t>、</w:t>
              </w:r>
              <w:r>
                <w:rPr>
                  <w:rFonts w:ascii="標楷體" w:eastAsia="標楷體" w:hAnsi="標楷體" w:hint="eastAsia"/>
                </w:rPr>
                <w:t>獎勵金作業</w:t>
              </w:r>
            </w:ins>
          </w:p>
        </w:tc>
      </w:tr>
      <w:tr w:rsidR="00581213" w:rsidRPr="00B8780E" w14:paraId="0303CB90" w14:textId="77777777" w:rsidTr="00581213">
        <w:trPr>
          <w:trHeight w:val="1311"/>
          <w:ins w:id="11864" w:author="st1" w:date="2021-04-15T14:16:00Z"/>
          <w:trPrChange w:id="11865" w:author="st1" w:date="2021-04-15T14:19:00Z">
            <w:trPr>
              <w:trHeight w:val="1311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66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27D4C1AB" w14:textId="77777777" w:rsidR="00581213" w:rsidRPr="00B8780E" w:rsidRDefault="00581213" w:rsidP="00581213">
            <w:pPr>
              <w:rPr>
                <w:ins w:id="11867" w:author="st1" w:date="2021-04-15T14:16:00Z"/>
                <w:rFonts w:ascii="標楷體" w:eastAsia="標楷體" w:hAnsi="標楷體"/>
              </w:rPr>
            </w:pPr>
            <w:ins w:id="11868" w:author="st1" w:date="2021-04-15T14:16:00Z">
              <w:r w:rsidRPr="00B8780E"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69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28168547" w14:textId="77777777" w:rsidR="00581213" w:rsidRPr="00B8780E" w:rsidRDefault="00581213" w:rsidP="00581213">
            <w:pPr>
              <w:rPr>
                <w:ins w:id="11870" w:author="st1" w:date="2021-04-15T14:16:00Z"/>
                <w:rFonts w:ascii="標楷體" w:eastAsia="標楷體" w:hAnsi="標楷體"/>
              </w:rPr>
            </w:pPr>
          </w:p>
        </w:tc>
      </w:tr>
      <w:tr w:rsidR="00581213" w:rsidRPr="00B8780E" w14:paraId="3EFC1374" w14:textId="77777777" w:rsidTr="00581213">
        <w:trPr>
          <w:trHeight w:val="278"/>
          <w:ins w:id="11871" w:author="st1" w:date="2021-04-15T14:16:00Z"/>
          <w:trPrChange w:id="11872" w:author="st1" w:date="2021-04-15T14:19:00Z">
            <w:trPr>
              <w:trHeight w:val="278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73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43A513D3" w14:textId="77777777" w:rsidR="00581213" w:rsidRPr="00B8780E" w:rsidRDefault="00581213" w:rsidP="00581213">
            <w:pPr>
              <w:rPr>
                <w:ins w:id="11874" w:author="st1" w:date="2021-04-15T14:16:00Z"/>
                <w:rFonts w:ascii="標楷體" w:eastAsia="標楷體" w:hAnsi="標楷體"/>
              </w:rPr>
            </w:pPr>
            <w:ins w:id="11875" w:author="st1" w:date="2021-04-15T14:16:00Z">
              <w:r w:rsidRPr="00B8780E">
                <w:rPr>
                  <w:rFonts w:ascii="標楷體" w:eastAsia="標楷體" w:hAnsi="標楷體" w:hint="eastAsia"/>
                </w:rPr>
                <w:t>執行後狀況</w:t>
              </w:r>
              <w:r w:rsidRPr="00B8780E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76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2EF66E8E" w14:textId="0BA68951" w:rsidR="00ED0680" w:rsidRPr="00B8780E" w:rsidRDefault="00ED0680" w:rsidP="00581213">
            <w:pPr>
              <w:rPr>
                <w:ins w:id="11877" w:author="st1" w:date="2021-04-15T14:16:00Z"/>
                <w:rFonts w:ascii="標楷體" w:eastAsia="標楷體" w:hAnsi="標楷體"/>
              </w:rPr>
            </w:pPr>
          </w:p>
        </w:tc>
      </w:tr>
      <w:tr w:rsidR="00581213" w:rsidRPr="00B8780E" w14:paraId="7663B320" w14:textId="77777777" w:rsidTr="00581213">
        <w:trPr>
          <w:trHeight w:val="358"/>
          <w:ins w:id="11878" w:author="st1" w:date="2021-04-15T14:16:00Z"/>
          <w:trPrChange w:id="11879" w:author="st1" w:date="2021-04-15T14:19:00Z">
            <w:trPr>
              <w:trHeight w:val="358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80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6783291F" w14:textId="77777777" w:rsidR="00581213" w:rsidRPr="00B8780E" w:rsidRDefault="00581213" w:rsidP="00581213">
            <w:pPr>
              <w:rPr>
                <w:ins w:id="11881" w:author="st1" w:date="2021-04-15T14:16:00Z"/>
                <w:rFonts w:ascii="標楷體" w:eastAsia="標楷體" w:hAnsi="標楷體"/>
              </w:rPr>
            </w:pPr>
            <w:ins w:id="11882" w:author="st1" w:date="2021-04-15T14:16:00Z">
              <w:r w:rsidRPr="00B8780E"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  <w:tcPrChange w:id="11883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hideMark/>
              </w:tcPr>
            </w:tcPrChange>
          </w:tcPr>
          <w:p w14:paraId="3F713DFC" w14:textId="799A7A57" w:rsidR="00581213" w:rsidRPr="00CC6633" w:rsidRDefault="00581213">
            <w:pPr>
              <w:rPr>
                <w:ins w:id="11884" w:author="st1" w:date="2021-04-15T14:16:00Z"/>
                <w:rFonts w:ascii="標楷體" w:eastAsia="標楷體" w:hAnsi="標楷體"/>
                <w:rPrChange w:id="11885" w:author="st1" w:date="2021-04-19T18:52:00Z">
                  <w:rPr>
                    <w:ins w:id="11886" w:author="st1" w:date="2021-04-15T14:16:00Z"/>
                  </w:rPr>
                </w:rPrChange>
              </w:rPr>
              <w:pPrChange w:id="11887" w:author="st1" w:date="2021-04-19T18:52:00Z">
                <w:pPr>
                  <w:pStyle w:val="af9"/>
                  <w:framePr w:hSpace="180" w:wrap="around" w:vAnchor="text" w:hAnchor="page" w:x="2500" w:y="178"/>
                  <w:numPr>
                    <w:numId w:val="23"/>
                  </w:numPr>
                  <w:ind w:leftChars="0" w:hanging="480"/>
                </w:pPr>
              </w:pPrChange>
            </w:pPr>
            <w:ins w:id="11888" w:author="st1" w:date="2021-04-15T14:16:00Z">
              <w:r w:rsidRPr="00CC6633">
                <w:rPr>
                  <w:rFonts w:ascii="標楷體" w:eastAsia="標楷體" w:hAnsi="標楷體" w:hint="eastAsia"/>
                  <w:rPrChange w:id="11889" w:author="st1" w:date="2021-04-19T18:52:00Z">
                    <w:rPr>
                      <w:rFonts w:hint="eastAsia"/>
                    </w:rPr>
                  </w:rPrChange>
                </w:rPr>
                <w:t>獎金追回時</w:t>
              </w:r>
              <w:r w:rsidRPr="00CC6633">
                <w:rPr>
                  <w:rFonts w:ascii="標楷體" w:eastAsia="標楷體" w:hAnsi="標楷體"/>
                  <w:rPrChange w:id="11890" w:author="st1" w:date="2021-04-19T18:52:00Z">
                    <w:rPr/>
                  </w:rPrChange>
                </w:rPr>
                <w:t>USER</w:t>
              </w:r>
              <w:r w:rsidRPr="00CC6633">
                <w:rPr>
                  <w:rFonts w:ascii="標楷體" w:eastAsia="標楷體" w:hAnsi="標楷體" w:hint="eastAsia"/>
                  <w:rPrChange w:id="11891" w:author="st1" w:date="2021-04-19T18:52:00Z">
                    <w:rPr>
                      <w:rFonts w:hint="eastAsia"/>
                    </w:rPr>
                  </w:rPrChange>
                </w:rPr>
                <w:t>會直接輸入負值</w:t>
              </w:r>
              <w:r w:rsidRPr="00CC6633">
                <w:rPr>
                  <w:rFonts w:ascii="標楷體" w:eastAsia="標楷體" w:hAnsi="標楷體"/>
                  <w:rPrChange w:id="11892" w:author="st1" w:date="2021-04-19T18:52:00Z">
                    <w:rPr/>
                  </w:rPrChange>
                </w:rPr>
                <w:t>.</w:t>
              </w:r>
            </w:ins>
          </w:p>
        </w:tc>
      </w:tr>
      <w:tr w:rsidR="00581213" w:rsidRPr="00B8780E" w14:paraId="711CCF4A" w14:textId="77777777" w:rsidTr="00581213">
        <w:trPr>
          <w:trHeight w:val="278"/>
          <w:ins w:id="11893" w:author="st1" w:date="2021-04-15T14:16:00Z"/>
          <w:trPrChange w:id="11894" w:author="st1" w:date="2021-04-15T14:19:00Z">
            <w:trPr>
              <w:trHeight w:val="278"/>
            </w:trPr>
          </w:trPrChange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  <w:tcPrChange w:id="11895" w:author="st1" w:date="2021-04-15T14:19:00Z">
              <w:tcPr>
                <w:tcW w:w="154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3F3F3"/>
                <w:hideMark/>
              </w:tcPr>
            </w:tcPrChange>
          </w:tcPr>
          <w:p w14:paraId="69DBD6DF" w14:textId="77777777" w:rsidR="00581213" w:rsidRPr="00B8780E" w:rsidRDefault="00581213" w:rsidP="00581213">
            <w:pPr>
              <w:rPr>
                <w:ins w:id="11896" w:author="st1" w:date="2021-04-15T14:16:00Z"/>
                <w:rFonts w:ascii="標楷體" w:eastAsia="標楷體" w:hAnsi="標楷體"/>
              </w:rPr>
            </w:pPr>
            <w:ins w:id="11897" w:author="st1" w:date="2021-04-15T14:16:00Z">
              <w:r w:rsidRPr="00B8780E">
                <w:rPr>
                  <w:rFonts w:ascii="標楷體" w:eastAsia="標楷體" w:hAnsi="標楷體" w:hint="eastAsia"/>
                </w:rPr>
                <w:t>參考</w:t>
              </w:r>
              <w:r w:rsidRPr="00B8780E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PrChange w:id="11898" w:author="st1" w:date="2021-04-15T14:19:00Z">
              <w:tcPr>
                <w:tcW w:w="631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</w:tcPrChange>
          </w:tcPr>
          <w:p w14:paraId="0E36EC44" w14:textId="43A659BE" w:rsidR="009832CF" w:rsidRPr="00B8780E" w:rsidRDefault="00CC6633">
            <w:pPr>
              <w:rPr>
                <w:ins w:id="11899" w:author="st1" w:date="2021-04-15T19:55:00Z"/>
                <w:rFonts w:ascii="標楷體" w:eastAsia="標楷體" w:hAnsi="標楷體"/>
                <w:sz w:val="26"/>
                <w:szCs w:val="26"/>
              </w:rPr>
              <w:pPrChange w:id="11900" w:author="st1" w:date="2021-04-15T19:56:00Z">
                <w:pPr>
                  <w:ind w:left="1418"/>
                </w:pPr>
              </w:pPrChange>
            </w:pPr>
            <w:ins w:id="11901" w:author="st1" w:date="2021-04-19T18:51:00Z">
              <w:r w:rsidRPr="00B8780E">
                <w:rPr>
                  <w:rFonts w:ascii="標楷體" w:eastAsia="標楷體" w:hAnsi="標楷體" w:hint="eastAsia"/>
                  <w:sz w:val="26"/>
                  <w:szCs w:val="26"/>
                </w:rPr>
                <w:t>獎金發放檔</w:t>
              </w:r>
              <w:r>
                <w:rPr>
                  <w:rFonts w:ascii="標楷體" w:eastAsia="標楷體" w:hAnsi="標楷體" w:hint="eastAsia"/>
                  <w:sz w:val="26"/>
                  <w:szCs w:val="26"/>
                </w:rPr>
                <w:t>(</w:t>
              </w:r>
            </w:ins>
            <w:proofErr w:type="spellStart"/>
            <w:ins w:id="11902" w:author="st1" w:date="2021-04-15T19:55:00Z">
              <w:r w:rsidR="009832CF" w:rsidRPr="00B8780E">
                <w:rPr>
                  <w:rFonts w:ascii="標楷體" w:eastAsia="標楷體" w:hAnsi="標楷體"/>
                  <w:sz w:val="26"/>
                  <w:szCs w:val="26"/>
                </w:rPr>
                <w:t>PfReward</w:t>
              </w:r>
            </w:ins>
            <w:proofErr w:type="spellEnd"/>
            <w:ins w:id="11903" w:author="st1" w:date="2021-04-19T18:51:00Z">
              <w:r>
                <w:rPr>
                  <w:rFonts w:ascii="標楷體" w:eastAsia="標楷體" w:hAnsi="標楷體"/>
                  <w:sz w:val="26"/>
                  <w:szCs w:val="26"/>
                </w:rPr>
                <w:t>)</w:t>
              </w:r>
              <w:r w:rsidRPr="00B8780E">
                <w:rPr>
                  <w:rFonts w:ascii="標楷體" w:eastAsia="標楷體" w:hAnsi="標楷體"/>
                  <w:sz w:val="26"/>
                  <w:szCs w:val="26"/>
                </w:rPr>
                <w:t xml:space="preserve"> </w:t>
              </w:r>
            </w:ins>
          </w:p>
          <w:p w14:paraId="26A3D605" w14:textId="169B995C" w:rsidR="00581213" w:rsidRDefault="00CC6633" w:rsidP="009832CF">
            <w:pPr>
              <w:rPr>
                <w:ins w:id="11904" w:author="st1" w:date="2021-04-15T20:24:00Z"/>
                <w:rFonts w:ascii="標楷體" w:eastAsia="標楷體" w:hAnsi="標楷體"/>
                <w:sz w:val="26"/>
                <w:szCs w:val="26"/>
              </w:rPr>
            </w:pPr>
            <w:ins w:id="11905" w:author="st1" w:date="2021-04-19T18:52:00Z">
              <w:r w:rsidRPr="00B8780E">
                <w:rPr>
                  <w:rFonts w:ascii="標楷體" w:eastAsia="標楷體" w:hAnsi="標楷體"/>
                  <w:sz w:val="26"/>
                  <w:szCs w:val="26"/>
                </w:rPr>
                <w:t>獎金發放媒體檔</w:t>
              </w:r>
              <w:r>
                <w:rPr>
                  <w:rFonts w:ascii="標楷體" w:eastAsia="標楷體" w:hAnsi="標楷體" w:hint="eastAsia"/>
                  <w:sz w:val="26"/>
                  <w:szCs w:val="26"/>
                </w:rPr>
                <w:t>(</w:t>
              </w:r>
            </w:ins>
            <w:proofErr w:type="spellStart"/>
            <w:ins w:id="11906" w:author="st1" w:date="2021-04-15T19:55:00Z">
              <w:r w:rsidR="009832CF" w:rsidRPr="00B8780E">
                <w:rPr>
                  <w:rFonts w:ascii="標楷體" w:eastAsia="標楷體" w:hAnsi="標楷體"/>
                  <w:sz w:val="26"/>
                  <w:szCs w:val="26"/>
                </w:rPr>
                <w:t>PfRewardMedia</w:t>
              </w:r>
            </w:ins>
            <w:proofErr w:type="spellEnd"/>
            <w:ins w:id="11907" w:author="st1" w:date="2021-04-19T18:52:00Z">
              <w:r>
                <w:rPr>
                  <w:rFonts w:ascii="標楷體" w:eastAsia="標楷體" w:hAnsi="標楷體"/>
                  <w:sz w:val="26"/>
                  <w:szCs w:val="26"/>
                </w:rPr>
                <w:t xml:space="preserve">) </w:t>
              </w:r>
            </w:ins>
          </w:p>
          <w:p w14:paraId="31CF19C8" w14:textId="1829117A" w:rsidR="00A606DE" w:rsidRPr="00CC6633" w:rsidRDefault="00A606DE" w:rsidP="009832CF">
            <w:pPr>
              <w:rPr>
                <w:ins w:id="11908" w:author="st1" w:date="2021-04-15T14:16:00Z"/>
                <w:rFonts w:ascii="標楷體" w:eastAsia="標楷體" w:hAnsi="標楷體"/>
                <w:sz w:val="26"/>
                <w:szCs w:val="26"/>
                <w:rPrChange w:id="11909" w:author="st1" w:date="2021-04-19T18:51:00Z">
                  <w:rPr>
                    <w:ins w:id="11910" w:author="st1" w:date="2021-04-15T14:16:00Z"/>
                    <w:rFonts w:ascii="標楷體" w:eastAsia="標楷體" w:hAnsi="標楷體"/>
                  </w:rPr>
                </w:rPrChange>
              </w:rPr>
            </w:pPr>
            <w:ins w:id="11911" w:author="st1" w:date="2021-04-15T20:24:00Z">
              <w:r>
                <w:rPr>
                  <w:rFonts w:ascii="標楷體" w:eastAsia="標楷體" w:hAnsi="標楷體" w:hint="eastAsia"/>
                  <w:sz w:val="26"/>
                  <w:szCs w:val="26"/>
                </w:rPr>
                <w:t>車馬費發放</w:t>
              </w:r>
              <w:proofErr w:type="gramStart"/>
              <w:r>
                <w:rPr>
                  <w:rFonts w:ascii="標楷體" w:eastAsia="標楷體" w:hAnsi="標楷體" w:hint="eastAsia"/>
                  <w:sz w:val="26"/>
                  <w:szCs w:val="26"/>
                </w:rPr>
                <w:t>明細檔</w:t>
              </w:r>
            </w:ins>
            <w:proofErr w:type="gramEnd"/>
            <w:ins w:id="11912" w:author="st1" w:date="2021-04-19T18:52:00Z">
              <w:r w:rsidR="00CC6633">
                <w:rPr>
                  <w:rFonts w:ascii="標楷體" w:eastAsia="標楷體" w:hAnsi="標楷體" w:hint="eastAsia"/>
                  <w:sz w:val="26"/>
                  <w:szCs w:val="26"/>
                </w:rPr>
                <w:t>.</w:t>
              </w:r>
              <w:r w:rsidR="00CC6633">
                <w:rPr>
                  <w:rFonts w:ascii="標楷體" w:eastAsia="標楷體" w:hAnsi="標楷體"/>
                  <w:sz w:val="26"/>
                  <w:szCs w:val="26"/>
                </w:rPr>
                <w:t>pdf</w:t>
              </w:r>
            </w:ins>
          </w:p>
        </w:tc>
      </w:tr>
    </w:tbl>
    <w:p w14:paraId="0C5877FC" w14:textId="77777777" w:rsidR="00581213" w:rsidRPr="00B8780E" w:rsidRDefault="00581213" w:rsidP="00581213">
      <w:pPr>
        <w:widowControl/>
        <w:rPr>
          <w:ins w:id="11913" w:author="st1" w:date="2021-04-15T14:16:00Z"/>
          <w:rFonts w:ascii="標楷體" w:eastAsia="標楷體" w:hAnsi="標楷體"/>
        </w:rPr>
      </w:pPr>
      <w:ins w:id="11914" w:author="st1" w:date="2021-04-15T14:16:00Z">
        <w:r w:rsidRPr="00B8780E">
          <w:rPr>
            <w:rFonts w:ascii="標楷體" w:eastAsia="標楷體" w:hAnsi="標楷體"/>
          </w:rPr>
          <w:br w:type="page"/>
        </w:r>
      </w:ins>
    </w:p>
    <w:p w14:paraId="38FFA789" w14:textId="77777777" w:rsidR="00581213" w:rsidRPr="00B8780E" w:rsidRDefault="00581213">
      <w:pPr>
        <w:numPr>
          <w:ilvl w:val="0"/>
          <w:numId w:val="9"/>
        </w:numPr>
        <w:ind w:left="1418"/>
        <w:rPr>
          <w:ins w:id="11915" w:author="st1" w:date="2021-04-15T14:16:00Z"/>
          <w:rFonts w:ascii="標楷體" w:eastAsia="標楷體" w:hAnsi="標楷體"/>
          <w:sz w:val="26"/>
          <w:szCs w:val="26"/>
          <w:rPrChange w:id="11916" w:author="st1" w:date="2021-04-15T15:13:00Z">
            <w:rPr>
              <w:ins w:id="11917" w:author="st1" w:date="2021-04-15T14:16:00Z"/>
              <w:rFonts w:ascii="標楷體" w:eastAsia="標楷體" w:hAnsi="標楷體"/>
            </w:rPr>
          </w:rPrChange>
        </w:rPr>
        <w:pPrChange w:id="11918" w:author="st1" w:date="2021-04-15T14:18:00Z">
          <w:pPr>
            <w:pStyle w:val="af9"/>
            <w:numPr>
              <w:numId w:val="24"/>
            </w:numPr>
            <w:ind w:leftChars="0" w:left="905" w:hanging="480"/>
          </w:pPr>
        </w:pPrChange>
      </w:pPr>
      <w:ins w:id="11919" w:author="st1" w:date="2021-04-15T14:16:00Z">
        <w:r w:rsidRPr="00B8780E">
          <w:rPr>
            <w:rFonts w:ascii="標楷體" w:eastAsia="標楷體" w:hAnsi="標楷體"/>
            <w:sz w:val="26"/>
            <w:szCs w:val="26"/>
            <w:rPrChange w:id="11920" w:author="st1" w:date="2021-04-15T15:13:00Z">
              <w:rPr>
                <w:rFonts w:ascii="標楷體" w:eastAsia="標楷體" w:hAnsi="標楷體"/>
              </w:rPr>
            </w:rPrChange>
          </w:rPr>
          <w:t>UI畫面</w:t>
        </w:r>
      </w:ins>
    </w:p>
    <w:p w14:paraId="42CAF3F5" w14:textId="32B32272" w:rsidR="00581213" w:rsidRPr="00B8780E" w:rsidRDefault="00581213" w:rsidP="003F64B7">
      <w:pPr>
        <w:pStyle w:val="af9"/>
        <w:numPr>
          <w:ilvl w:val="0"/>
          <w:numId w:val="25"/>
        </w:numPr>
        <w:ind w:leftChars="0" w:left="1843"/>
        <w:rPr>
          <w:ins w:id="11921" w:author="st1" w:date="2021-04-15T15:03:00Z"/>
          <w:rFonts w:ascii="標楷體" w:eastAsia="標楷體" w:hAnsi="標楷體"/>
        </w:rPr>
      </w:pPr>
      <w:ins w:id="11922" w:author="st1" w:date="2021-04-15T14:16:00Z">
        <w:r w:rsidRPr="00B8780E">
          <w:rPr>
            <w:rFonts w:ascii="標楷體" w:eastAsia="標楷體" w:hAnsi="標楷體" w:hint="eastAsia"/>
          </w:rPr>
          <w:t>輸入畫面</w:t>
        </w:r>
      </w:ins>
    </w:p>
    <w:p w14:paraId="1D3D2D15" w14:textId="1045BE71" w:rsidR="003F64B7" w:rsidRPr="00B8780E" w:rsidRDefault="009832CF">
      <w:pPr>
        <w:pStyle w:val="af9"/>
        <w:ind w:leftChars="0" w:left="1843"/>
        <w:rPr>
          <w:ins w:id="11923" w:author="st1" w:date="2021-04-15T14:16:00Z"/>
          <w:rFonts w:ascii="標楷體" w:eastAsia="標楷體" w:hAnsi="標楷體"/>
        </w:rPr>
        <w:pPrChange w:id="11924" w:author="st1" w:date="2021-04-15T15:03:00Z">
          <w:pPr>
            <w:pStyle w:val="af9"/>
            <w:numPr>
              <w:numId w:val="25"/>
            </w:numPr>
            <w:ind w:leftChars="0" w:left="1843" w:hanging="425"/>
          </w:pPr>
        </w:pPrChange>
      </w:pPr>
      <w:ins w:id="11925" w:author="st1" w:date="2021-04-15T20:02:00Z">
        <w:r w:rsidRPr="009832CF">
          <w:rPr>
            <w:rFonts w:ascii="標楷體" w:eastAsia="標楷體" w:hAnsi="標楷體"/>
            <w:noProof/>
          </w:rPr>
          <w:drawing>
            <wp:inline distT="0" distB="0" distL="0" distR="0" wp14:anchorId="5EA7B3FD" wp14:editId="7E2303C1">
              <wp:extent cx="5786120" cy="1542928"/>
              <wp:effectExtent l="0" t="0" r="5080" b="635"/>
              <wp:docPr id="112" name="圖片 1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04520" cy="1547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A94543" w14:textId="517BDA89" w:rsidR="00ED0680" w:rsidRPr="00870211" w:rsidRDefault="00ED0680">
      <w:pPr>
        <w:rPr>
          <w:ins w:id="11926" w:author="st1" w:date="2021-04-15T14:16:00Z"/>
          <w:rFonts w:ascii="標楷體" w:eastAsia="標楷體" w:hAnsi="標楷體"/>
          <w:rPrChange w:id="11927" w:author="st1" w:date="2021-04-19T18:47:00Z">
            <w:rPr>
              <w:ins w:id="11928" w:author="st1" w:date="2021-04-15T14:16:00Z"/>
            </w:rPr>
          </w:rPrChange>
        </w:rPr>
        <w:pPrChange w:id="11929" w:author="st1" w:date="2021-04-19T18:47:00Z">
          <w:pPr>
            <w:pStyle w:val="af9"/>
            <w:numPr>
              <w:ilvl w:val="2"/>
              <w:numId w:val="25"/>
            </w:numPr>
            <w:ind w:leftChars="0" w:left="2127" w:hanging="284"/>
          </w:pPr>
        </w:pPrChange>
      </w:pPr>
    </w:p>
    <w:p w14:paraId="4156EE6B" w14:textId="77777777" w:rsidR="00581213" w:rsidRPr="00B8780E" w:rsidRDefault="00581213" w:rsidP="00581213">
      <w:pPr>
        <w:pStyle w:val="af9"/>
        <w:ind w:leftChars="0" w:left="2552"/>
        <w:rPr>
          <w:ins w:id="11930" w:author="st1" w:date="2021-04-15T14:16:00Z"/>
          <w:rFonts w:ascii="標楷體" w:eastAsia="標楷體" w:hAnsi="標楷體"/>
        </w:rPr>
      </w:pPr>
    </w:p>
    <w:p w14:paraId="3F054754" w14:textId="77777777" w:rsidR="00581213" w:rsidRPr="00B8780E" w:rsidRDefault="00581213">
      <w:pPr>
        <w:pStyle w:val="af9"/>
        <w:numPr>
          <w:ilvl w:val="0"/>
          <w:numId w:val="25"/>
        </w:numPr>
        <w:ind w:leftChars="0" w:left="1843"/>
        <w:rPr>
          <w:ins w:id="11931" w:author="st1" w:date="2021-04-15T14:16:00Z"/>
          <w:rFonts w:ascii="標楷體" w:eastAsia="標楷體" w:hAnsi="標楷體"/>
        </w:rPr>
        <w:pPrChange w:id="11932" w:author="st1" w:date="2021-04-15T15:04:00Z">
          <w:pPr>
            <w:pStyle w:val="af9"/>
            <w:numPr>
              <w:numId w:val="25"/>
            </w:numPr>
            <w:ind w:leftChars="0" w:left="1276" w:hanging="425"/>
          </w:pPr>
        </w:pPrChange>
      </w:pPr>
      <w:ins w:id="11933" w:author="st1" w:date="2021-04-15T14:16:00Z">
        <w:r w:rsidRPr="00B8780E">
          <w:rPr>
            <w:rFonts w:ascii="標楷體" w:eastAsia="標楷體" w:hAnsi="標楷體" w:hint="eastAsia"/>
          </w:rPr>
          <w:t>輸入畫面說明</w:t>
        </w:r>
      </w:ins>
    </w:p>
    <w:tbl>
      <w:tblPr>
        <w:tblW w:w="9355" w:type="dxa"/>
        <w:tblInd w:w="1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1934" w:author="st1" w:date="2021-04-15T20:10:00Z">
          <w:tblPr>
            <w:tblW w:w="8296" w:type="dxa"/>
            <w:tblInd w:w="1387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6"/>
        <w:gridCol w:w="1528"/>
        <w:gridCol w:w="1276"/>
        <w:gridCol w:w="1042"/>
        <w:gridCol w:w="840"/>
        <w:gridCol w:w="580"/>
        <w:gridCol w:w="640"/>
        <w:gridCol w:w="2993"/>
        <w:tblGridChange w:id="11935">
          <w:tblGrid>
            <w:gridCol w:w="139"/>
            <w:gridCol w:w="317"/>
            <w:gridCol w:w="139"/>
            <w:gridCol w:w="1053"/>
            <w:gridCol w:w="475"/>
            <w:gridCol w:w="1061"/>
            <w:gridCol w:w="475"/>
            <w:gridCol w:w="307"/>
            <w:gridCol w:w="475"/>
            <w:gridCol w:w="365"/>
            <w:gridCol w:w="475"/>
            <w:gridCol w:w="105"/>
            <w:gridCol w:w="475"/>
            <w:gridCol w:w="165"/>
            <w:gridCol w:w="475"/>
            <w:gridCol w:w="1795"/>
            <w:gridCol w:w="1676"/>
          </w:tblGrid>
        </w:tblGridChange>
      </w:tblGrid>
      <w:tr w:rsidR="00581213" w:rsidRPr="00B8780E" w14:paraId="077C1B35" w14:textId="77777777" w:rsidTr="00ED0680">
        <w:trPr>
          <w:trHeight w:val="388"/>
          <w:ins w:id="11936" w:author="st1" w:date="2021-04-15T14:16:00Z"/>
          <w:trPrChange w:id="11937" w:author="st1" w:date="2021-04-15T20:10:00Z">
            <w:trPr>
              <w:gridAfter w:val="0"/>
              <w:trHeight w:val="388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38" w:author="st1" w:date="2021-04-15T20:10:00Z">
              <w:tcPr>
                <w:tcW w:w="45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88E2DCB" w14:textId="77777777" w:rsidR="00581213" w:rsidRPr="00B8780E" w:rsidRDefault="00581213" w:rsidP="00581213">
            <w:pPr>
              <w:rPr>
                <w:ins w:id="11939" w:author="st1" w:date="2021-04-15T14:16:00Z"/>
                <w:rFonts w:ascii="標楷體" w:eastAsia="標楷體" w:hAnsi="標楷體"/>
              </w:rPr>
            </w:pPr>
            <w:ins w:id="11940" w:author="st1" w:date="2021-04-15T14:16:00Z">
              <w:r w:rsidRPr="00B8780E"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5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41" w:author="st1" w:date="2021-04-15T20:10:00Z">
              <w:tcPr>
                <w:tcW w:w="1325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17F9B24" w14:textId="77777777" w:rsidR="00581213" w:rsidRPr="00B8780E" w:rsidRDefault="00581213" w:rsidP="00581213">
            <w:pPr>
              <w:rPr>
                <w:ins w:id="11942" w:author="st1" w:date="2021-04-15T14:16:00Z"/>
                <w:rFonts w:ascii="標楷體" w:eastAsia="標楷體" w:hAnsi="標楷體"/>
              </w:rPr>
            </w:pPr>
            <w:ins w:id="11943" w:author="st1" w:date="2021-04-15T14:16:00Z">
              <w:r w:rsidRPr="00B8780E"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3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44" w:author="st1" w:date="2021-04-15T20:10:00Z">
              <w:tcPr>
                <w:tcW w:w="3961" w:type="dxa"/>
                <w:gridSpan w:val="10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76F781C" w14:textId="77777777" w:rsidR="00581213" w:rsidRPr="00B8780E" w:rsidRDefault="00581213" w:rsidP="00581213">
            <w:pPr>
              <w:jc w:val="center"/>
              <w:rPr>
                <w:ins w:id="11945" w:author="st1" w:date="2021-04-15T14:16:00Z"/>
                <w:rFonts w:ascii="標楷體" w:eastAsia="標楷體" w:hAnsi="標楷體"/>
              </w:rPr>
            </w:pPr>
            <w:ins w:id="11946" w:author="st1" w:date="2021-04-15T14:16:00Z">
              <w:r w:rsidRPr="00B8780E"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47" w:author="st1" w:date="2021-04-15T20:10:00Z">
              <w:tcPr>
                <w:tcW w:w="2554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5FC7AD" w14:textId="77777777" w:rsidR="00581213" w:rsidRPr="00B8780E" w:rsidRDefault="00581213" w:rsidP="00581213">
            <w:pPr>
              <w:rPr>
                <w:ins w:id="11948" w:author="st1" w:date="2021-04-15T14:16:00Z"/>
                <w:rFonts w:ascii="標楷體" w:eastAsia="標楷體" w:hAnsi="標楷體"/>
              </w:rPr>
            </w:pPr>
            <w:ins w:id="11949" w:author="st1" w:date="2021-04-15T14:16:00Z">
              <w:r w:rsidRPr="00B8780E"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581213" w:rsidRPr="00B8780E" w14:paraId="041A3832" w14:textId="77777777" w:rsidTr="00ED0680">
        <w:trPr>
          <w:trHeight w:val="244"/>
          <w:ins w:id="11950" w:author="st1" w:date="2021-04-15T14:16:00Z"/>
          <w:trPrChange w:id="11951" w:author="st1" w:date="2021-04-15T20:10:00Z">
            <w:trPr>
              <w:gridAfter w:val="0"/>
              <w:trHeight w:val="244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1952" w:author="st1" w:date="2021-04-15T20:10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F2C6E2F" w14:textId="77777777" w:rsidR="00581213" w:rsidRPr="00B8780E" w:rsidRDefault="00581213" w:rsidP="00581213">
            <w:pPr>
              <w:widowControl/>
              <w:rPr>
                <w:ins w:id="11953" w:author="st1" w:date="2021-04-15T14:16:00Z"/>
                <w:rFonts w:ascii="標楷體" w:eastAsia="標楷體" w:hAnsi="標楷體"/>
              </w:rPr>
            </w:pPr>
          </w:p>
        </w:tc>
        <w:tc>
          <w:tcPr>
            <w:tcW w:w="15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1954" w:author="st1" w:date="2021-04-15T20:10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68BE82D" w14:textId="77777777" w:rsidR="00581213" w:rsidRPr="00B8780E" w:rsidRDefault="00581213" w:rsidP="00581213">
            <w:pPr>
              <w:widowControl/>
              <w:rPr>
                <w:ins w:id="11955" w:author="st1" w:date="2021-04-15T14:16:00Z"/>
                <w:rFonts w:ascii="標楷體" w:eastAsia="標楷體" w:hAnsi="標楷體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56" w:author="st1" w:date="2021-04-15T20:10:00Z">
              <w:tcPr>
                <w:tcW w:w="9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973BF9A" w14:textId="77777777" w:rsidR="00ED0680" w:rsidRDefault="00581213" w:rsidP="00581213">
            <w:pPr>
              <w:rPr>
                <w:ins w:id="11957" w:author="st1" w:date="2021-04-15T20:09:00Z"/>
                <w:rFonts w:ascii="標楷體" w:eastAsia="標楷體" w:hAnsi="標楷體"/>
              </w:rPr>
            </w:pPr>
            <w:ins w:id="11958" w:author="st1" w:date="2021-04-15T14:16:00Z">
              <w:r w:rsidRPr="00B8780E">
                <w:rPr>
                  <w:rFonts w:ascii="標楷體" w:eastAsia="標楷體" w:hAnsi="標楷體" w:hint="eastAsia"/>
                </w:rPr>
                <w:t>資料型態</w:t>
              </w:r>
            </w:ins>
          </w:p>
          <w:p w14:paraId="6056DDCA" w14:textId="7932B5C2" w:rsidR="00581213" w:rsidRPr="00B8780E" w:rsidRDefault="00581213" w:rsidP="00581213">
            <w:pPr>
              <w:rPr>
                <w:ins w:id="11959" w:author="st1" w:date="2021-04-15T14:16:00Z"/>
                <w:rFonts w:ascii="標楷體" w:eastAsia="標楷體" w:hAnsi="標楷體"/>
              </w:rPr>
            </w:pPr>
            <w:ins w:id="11960" w:author="st1" w:date="2021-04-15T14:16:00Z">
              <w:r w:rsidRPr="00B8780E"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61" w:author="st1" w:date="2021-04-15T20:10:00Z">
              <w:tcPr>
                <w:tcW w:w="84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F87673F" w14:textId="77777777" w:rsidR="00581213" w:rsidRPr="00B8780E" w:rsidRDefault="00581213" w:rsidP="00581213">
            <w:pPr>
              <w:rPr>
                <w:ins w:id="11962" w:author="st1" w:date="2021-04-15T14:16:00Z"/>
                <w:rFonts w:ascii="標楷體" w:eastAsia="標楷體" w:hAnsi="標楷體"/>
              </w:rPr>
            </w:pPr>
            <w:ins w:id="11963" w:author="st1" w:date="2021-04-15T14:16:00Z">
              <w:r w:rsidRPr="00B8780E"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64" w:author="st1" w:date="2021-04-15T20:10:00Z">
              <w:tcPr>
                <w:tcW w:w="9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890C610" w14:textId="77777777" w:rsidR="00581213" w:rsidRPr="00B8780E" w:rsidRDefault="00581213" w:rsidP="00581213">
            <w:pPr>
              <w:rPr>
                <w:ins w:id="11965" w:author="st1" w:date="2021-04-15T14:16:00Z"/>
                <w:rFonts w:ascii="標楷體" w:eastAsia="標楷體" w:hAnsi="標楷體"/>
              </w:rPr>
            </w:pPr>
            <w:ins w:id="11966" w:author="st1" w:date="2021-04-15T14:16:00Z">
              <w:r w:rsidRPr="00B8780E"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67" w:author="st1" w:date="2021-04-15T20:10:00Z">
              <w:tcPr>
                <w:tcW w:w="60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50B1620" w14:textId="77777777" w:rsidR="00581213" w:rsidRPr="00B8780E" w:rsidRDefault="00581213" w:rsidP="00581213">
            <w:pPr>
              <w:rPr>
                <w:ins w:id="11968" w:author="st1" w:date="2021-04-15T14:16:00Z"/>
                <w:rFonts w:ascii="標楷體" w:eastAsia="標楷體" w:hAnsi="標楷體"/>
              </w:rPr>
            </w:pPr>
            <w:proofErr w:type="gramStart"/>
            <w:ins w:id="11969" w:author="st1" w:date="2021-04-15T14:16:00Z">
              <w:r w:rsidRPr="00B8780E">
                <w:rPr>
                  <w:rFonts w:ascii="標楷體" w:eastAsia="標楷體" w:hAnsi="標楷體" w:hint="eastAsia"/>
                </w:rPr>
                <w:t>必填</w:t>
              </w:r>
              <w:proofErr w:type="gramEnd"/>
            </w:ins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70" w:author="st1" w:date="2021-04-15T20:10:00Z">
              <w:tcPr>
                <w:tcW w:w="65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55C99F4" w14:textId="77777777" w:rsidR="00581213" w:rsidRPr="00B8780E" w:rsidRDefault="00581213" w:rsidP="00581213">
            <w:pPr>
              <w:rPr>
                <w:ins w:id="11971" w:author="st1" w:date="2021-04-15T14:16:00Z"/>
                <w:rFonts w:ascii="標楷體" w:eastAsia="標楷體" w:hAnsi="標楷體"/>
              </w:rPr>
            </w:pPr>
            <w:ins w:id="11972" w:author="st1" w:date="2021-04-15T14:16:00Z">
              <w:r w:rsidRPr="00B8780E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1973" w:author="st1" w:date="2021-04-15T20:10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C8ACE54" w14:textId="77777777" w:rsidR="00581213" w:rsidRPr="00B8780E" w:rsidRDefault="00581213" w:rsidP="00581213">
            <w:pPr>
              <w:widowControl/>
              <w:rPr>
                <w:ins w:id="11974" w:author="st1" w:date="2021-04-15T14:16:00Z"/>
                <w:rFonts w:ascii="標楷體" w:eastAsia="標楷體" w:hAnsi="標楷體"/>
              </w:rPr>
            </w:pPr>
          </w:p>
        </w:tc>
      </w:tr>
      <w:tr w:rsidR="00581213" w:rsidRPr="00B8780E" w14:paraId="5E51D100" w14:textId="77777777" w:rsidTr="00ED0680">
        <w:trPr>
          <w:trHeight w:val="244"/>
          <w:ins w:id="11975" w:author="st1" w:date="2021-04-15T14:16:00Z"/>
          <w:trPrChange w:id="11976" w:author="st1" w:date="2021-04-15T20:10:00Z">
            <w:trPr>
              <w:gridAfter w:val="0"/>
              <w:trHeight w:val="244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77" w:author="st1" w:date="2021-04-15T20:10:00Z">
              <w:tcPr>
                <w:tcW w:w="45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CEA9B2B" w14:textId="77777777" w:rsidR="00581213" w:rsidRPr="00B8780E" w:rsidRDefault="00581213" w:rsidP="00581213">
            <w:pPr>
              <w:rPr>
                <w:ins w:id="11978" w:author="st1" w:date="2021-04-15T14:16:00Z"/>
                <w:rFonts w:ascii="標楷體" w:eastAsia="標楷體" w:hAnsi="標楷體"/>
              </w:rPr>
            </w:pPr>
            <w:ins w:id="11979" w:author="st1" w:date="2021-04-15T14:16:00Z">
              <w:r w:rsidRPr="00B8780E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80" w:author="st1" w:date="2021-04-15T20:10:00Z">
              <w:tcPr>
                <w:tcW w:w="13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4FCBFD" w14:textId="1B0D0514" w:rsidR="00581213" w:rsidRPr="00B8780E" w:rsidRDefault="00581213" w:rsidP="00581213">
            <w:pPr>
              <w:rPr>
                <w:ins w:id="11981" w:author="st1" w:date="2021-04-15T14:16:00Z"/>
                <w:rFonts w:ascii="標楷體" w:eastAsia="標楷體" w:hAnsi="標楷體"/>
              </w:rPr>
            </w:pPr>
            <w:ins w:id="11982" w:author="st1" w:date="2021-04-15T14:16:00Z">
              <w:r w:rsidRPr="00B8780E">
                <w:rPr>
                  <w:rFonts w:ascii="標楷體" w:eastAsia="標楷體" w:hAnsi="標楷體" w:hint="eastAsia"/>
                </w:rPr>
                <w:t>功能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83" w:author="st1" w:date="2021-04-15T20:10:00Z">
              <w:tcPr>
                <w:tcW w:w="9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3517D0E" w14:textId="77777777" w:rsidR="00581213" w:rsidRPr="00B8780E" w:rsidRDefault="00581213" w:rsidP="00581213">
            <w:pPr>
              <w:rPr>
                <w:ins w:id="11984" w:author="st1" w:date="2021-04-15T14:16:00Z"/>
                <w:rFonts w:ascii="標楷體" w:eastAsia="標楷體" w:hAnsi="標楷體"/>
              </w:rPr>
            </w:pPr>
            <w:proofErr w:type="gramStart"/>
            <w:ins w:id="11985" w:author="st1" w:date="2021-04-15T14:16:00Z">
              <w:r w:rsidRPr="00B8780E">
                <w:rPr>
                  <w:rFonts w:ascii="標楷體" w:eastAsia="標楷體" w:hAnsi="標楷體"/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</w:rPr>
                <w:t>1)</w:t>
              </w:r>
            </w:ins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86" w:author="st1" w:date="2021-04-15T20:10:00Z">
              <w:tcPr>
                <w:tcW w:w="84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375B41" w14:textId="77777777" w:rsidR="00581213" w:rsidRPr="00B8780E" w:rsidRDefault="00581213" w:rsidP="00581213">
            <w:pPr>
              <w:rPr>
                <w:ins w:id="11987" w:author="st1" w:date="2021-04-15T14:16:00Z"/>
                <w:rFonts w:ascii="標楷體" w:eastAsia="標楷體" w:hAnsi="標楷體"/>
              </w:rPr>
            </w:pPr>
            <w:ins w:id="11988" w:author="st1" w:date="2021-04-15T14:16:00Z">
              <w:r w:rsidRPr="00B8780E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89" w:author="st1" w:date="2021-04-15T20:10:00Z">
              <w:tcPr>
                <w:tcW w:w="9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B485EE" w14:textId="4EA5362A" w:rsidR="00581213" w:rsidRPr="00B8780E" w:rsidRDefault="00ED0680" w:rsidP="00581213">
            <w:pPr>
              <w:rPr>
                <w:ins w:id="11990" w:author="st1" w:date="2021-04-15T14:16:00Z"/>
                <w:rFonts w:ascii="標楷體" w:eastAsia="標楷體" w:hAnsi="標楷體"/>
              </w:rPr>
            </w:pPr>
            <w:ins w:id="11991" w:author="st1" w:date="2021-04-15T20:07:00Z">
              <w:r>
                <w:rPr>
                  <w:rFonts w:ascii="標楷體" w:eastAsia="標楷體" w:hAnsi="標楷體" w:hint="eastAsia"/>
                </w:rPr>
                <w:t>下拉選單</w:t>
              </w:r>
            </w:ins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92" w:author="st1" w:date="2021-04-15T20:10:00Z">
              <w:tcPr>
                <w:tcW w:w="60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E82F9F1" w14:textId="77777777" w:rsidR="00581213" w:rsidRPr="00B8780E" w:rsidRDefault="00581213" w:rsidP="00581213">
            <w:pPr>
              <w:rPr>
                <w:ins w:id="11993" w:author="st1" w:date="2021-04-15T14:16:00Z"/>
                <w:rFonts w:ascii="標楷體" w:eastAsia="標楷體" w:hAnsi="標楷體"/>
              </w:rPr>
            </w:pPr>
            <w:ins w:id="11994" w:author="st1" w:date="2021-04-15T14:16:00Z">
              <w:r w:rsidRPr="00B8780E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95" w:author="st1" w:date="2021-04-15T20:10:00Z">
              <w:tcPr>
                <w:tcW w:w="65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BB5D68" w14:textId="77777777" w:rsidR="00581213" w:rsidRPr="00B8780E" w:rsidRDefault="00581213" w:rsidP="00581213">
            <w:pPr>
              <w:rPr>
                <w:ins w:id="11996" w:author="st1" w:date="2021-04-15T14:16:00Z"/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997" w:author="st1" w:date="2021-04-15T20:10:00Z">
              <w:tcPr>
                <w:tcW w:w="255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C9BC141" w14:textId="79D556CF" w:rsidR="00870211" w:rsidRPr="00B8780E" w:rsidRDefault="00ED0680">
            <w:pPr>
              <w:rPr>
                <w:ins w:id="11998" w:author="st1" w:date="2021-04-15T14:16:00Z"/>
                <w:rFonts w:ascii="標楷體" w:eastAsia="標楷體" w:hAnsi="標楷體"/>
              </w:rPr>
            </w:pPr>
            <w:ins w:id="11999" w:author="st1" w:date="2021-04-15T20:08:00Z">
              <w:r w:rsidRPr="00B8780E">
                <w:rPr>
                  <w:rFonts w:ascii="標楷體" w:eastAsia="標楷體" w:hAnsi="標楷體"/>
                </w:rPr>
                <w:t>1:產生介紹、協辦獎金發放</w:t>
              </w:r>
              <w:r>
                <w:rPr>
                  <w:rFonts w:ascii="標楷體" w:eastAsia="標楷體" w:hAnsi="標楷體" w:hint="eastAsia"/>
                </w:rPr>
                <w:t>資料</w:t>
              </w:r>
              <w:r w:rsidRPr="00B8780E">
                <w:rPr>
                  <w:rFonts w:ascii="標楷體" w:eastAsia="標楷體" w:hAnsi="標楷體"/>
                </w:rPr>
                <w:br/>
                <w:t>2:產生介紹、協辦獎金媒體</w:t>
              </w:r>
              <w:r>
                <w:rPr>
                  <w:rFonts w:ascii="標楷體" w:eastAsia="標楷體" w:hAnsi="標楷體" w:hint="eastAsia"/>
                </w:rPr>
                <w:t>檔</w:t>
              </w:r>
              <w:r w:rsidRPr="00B8780E">
                <w:rPr>
                  <w:rFonts w:ascii="標楷體" w:eastAsia="標楷體" w:hAnsi="標楷體"/>
                </w:rPr>
                <w:br/>
                <w:t>3:</w:t>
              </w:r>
              <w:r w:rsidRPr="00B8780E">
                <w:rPr>
                  <w:rFonts w:ascii="標楷體" w:eastAsia="標楷體" w:hAnsi="標楷體" w:hint="eastAsia"/>
                </w:rPr>
                <w:t>取消介紹、協辦獎金媒體</w:t>
              </w:r>
              <w:r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581213" w:rsidRPr="00B8780E" w14:paraId="02BBE1C2" w14:textId="77777777" w:rsidTr="00ED0680">
        <w:trPr>
          <w:trHeight w:val="244"/>
          <w:ins w:id="12000" w:author="st1" w:date="2021-04-15T14:16:00Z"/>
          <w:trPrChange w:id="12001" w:author="st1" w:date="2021-04-15T20:10:00Z">
            <w:trPr>
              <w:gridAfter w:val="0"/>
              <w:trHeight w:val="244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002" w:author="st1" w:date="2021-04-15T20:10:00Z">
              <w:tcPr>
                <w:tcW w:w="45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3CBC68B" w14:textId="77777777" w:rsidR="00581213" w:rsidRPr="00B8780E" w:rsidRDefault="00581213" w:rsidP="00581213">
            <w:pPr>
              <w:rPr>
                <w:ins w:id="12003" w:author="st1" w:date="2021-04-15T14:16:00Z"/>
                <w:rFonts w:ascii="標楷體" w:eastAsia="標楷體" w:hAnsi="標楷體"/>
              </w:rPr>
            </w:pPr>
            <w:ins w:id="12004" w:author="st1" w:date="2021-04-15T14:16:00Z">
              <w:r w:rsidRPr="00B8780E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005" w:author="st1" w:date="2021-04-15T20:10:00Z">
              <w:tcPr>
                <w:tcW w:w="13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6EFBF1F" w14:textId="423AE603" w:rsidR="00581213" w:rsidRPr="00B8780E" w:rsidRDefault="00581213" w:rsidP="00581213">
            <w:pPr>
              <w:rPr>
                <w:ins w:id="12006" w:author="st1" w:date="2021-04-15T14:16:00Z"/>
                <w:rFonts w:ascii="標楷體" w:eastAsia="標楷體" w:hAnsi="標楷體"/>
              </w:rPr>
            </w:pPr>
            <w:ins w:id="12007" w:author="st1" w:date="2021-04-15T14:16:00Z">
              <w:r w:rsidRPr="00B8780E">
                <w:rPr>
                  <w:rFonts w:ascii="標楷體" w:eastAsia="標楷體" w:hAnsi="標楷體" w:hint="eastAsia"/>
                </w:rPr>
                <w:t>撥款</w:t>
              </w:r>
            </w:ins>
            <w:ins w:id="12008" w:author="st1" w:date="2021-04-15T20:08:00Z">
              <w:r w:rsidR="00ED0680" w:rsidRPr="00B8780E">
                <w:rPr>
                  <w:rFonts w:ascii="標楷體" w:eastAsia="標楷體" w:hAnsi="標楷體" w:hint="eastAsia"/>
                </w:rPr>
                <w:t>起</w:t>
              </w:r>
            </w:ins>
            <w:ins w:id="12009" w:author="st1" w:date="2021-04-15T14:16:00Z">
              <w:r w:rsidRPr="00B8780E">
                <w:rPr>
                  <w:rFonts w:ascii="標楷體" w:eastAsia="標楷體" w:hAnsi="標楷體" w:hint="eastAsia"/>
                </w:rPr>
                <w:t>日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010" w:author="st1" w:date="2021-04-15T20:10:00Z">
              <w:tcPr>
                <w:tcW w:w="9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683D4FE" w14:textId="3CFD2D5C" w:rsidR="00581213" w:rsidRPr="00B8780E" w:rsidRDefault="00581213" w:rsidP="00581213">
            <w:pPr>
              <w:rPr>
                <w:ins w:id="12011" w:author="st1" w:date="2021-04-15T14:16:00Z"/>
                <w:rFonts w:ascii="標楷體" w:eastAsia="標楷體" w:hAnsi="標楷體"/>
              </w:rPr>
            </w:pPr>
            <w:ins w:id="12012" w:author="st1" w:date="2021-04-15T14:16:00Z">
              <w:r w:rsidRPr="00B8780E">
                <w:rPr>
                  <w:rFonts w:ascii="標楷體" w:eastAsia="標楷體" w:hAnsi="標楷體"/>
                </w:rPr>
                <w:t>9(07)</w:t>
              </w:r>
            </w:ins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013" w:author="st1" w:date="2021-04-15T20:10:00Z">
              <w:tcPr>
                <w:tcW w:w="84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A8EC7C1" w14:textId="77777777" w:rsidR="00581213" w:rsidRPr="00B8780E" w:rsidRDefault="00581213" w:rsidP="00581213">
            <w:pPr>
              <w:rPr>
                <w:ins w:id="12014" w:author="st1" w:date="2021-04-15T14:16:00Z"/>
                <w:rFonts w:ascii="標楷體" w:eastAsia="標楷體" w:hAnsi="標楷體"/>
              </w:rPr>
            </w:pPr>
            <w:ins w:id="12015" w:author="st1" w:date="2021-04-15T14:16:00Z">
              <w:r w:rsidRPr="00B8780E"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16" w:author="st1" w:date="2021-04-15T20:10:00Z">
              <w:tcPr>
                <w:tcW w:w="9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91E26D" w14:textId="77777777" w:rsidR="00581213" w:rsidRPr="00B8780E" w:rsidRDefault="00581213" w:rsidP="00581213">
            <w:pPr>
              <w:rPr>
                <w:ins w:id="12017" w:author="st1" w:date="2021-04-15T14:16:00Z"/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18" w:author="st1" w:date="2021-04-15T20:10:00Z">
              <w:tcPr>
                <w:tcW w:w="60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A822A0" w14:textId="77777777" w:rsidR="00581213" w:rsidRPr="00B8780E" w:rsidRDefault="00581213" w:rsidP="00581213">
            <w:pPr>
              <w:rPr>
                <w:ins w:id="12019" w:author="st1" w:date="2021-04-15T14:16:00Z"/>
                <w:rFonts w:ascii="標楷體" w:eastAsia="標楷體" w:hAnsi="標楷體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20" w:author="st1" w:date="2021-04-15T20:10:00Z">
              <w:tcPr>
                <w:tcW w:w="65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45225A" w14:textId="77777777" w:rsidR="00581213" w:rsidRPr="00B8780E" w:rsidRDefault="00581213" w:rsidP="00581213">
            <w:pPr>
              <w:rPr>
                <w:ins w:id="12021" w:author="st1" w:date="2021-04-15T14:16:00Z"/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2022" w:author="st1" w:date="2021-04-15T20:10:00Z">
              <w:tcPr>
                <w:tcW w:w="255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943A274" w14:textId="0003AFF5" w:rsidR="00ED0680" w:rsidRPr="00B8780E" w:rsidRDefault="00ED0680" w:rsidP="00581213">
            <w:pPr>
              <w:rPr>
                <w:ins w:id="12023" w:author="st1" w:date="2021-04-15T14:16:00Z"/>
                <w:rFonts w:ascii="標楷體" w:eastAsia="標楷體" w:hAnsi="標楷體"/>
              </w:rPr>
            </w:pPr>
            <w:ins w:id="12024" w:author="st1" w:date="2021-04-15T20:10:00Z">
              <w:r>
                <w:rPr>
                  <w:rFonts w:ascii="標楷體" w:eastAsia="標楷體" w:hAnsi="標楷體" w:hint="eastAsia"/>
                </w:rPr>
                <w:t>功能:1</w:t>
              </w:r>
            </w:ins>
            <w:ins w:id="12025" w:author="st1" w:date="2021-04-15T20:11:00Z">
              <w:r>
                <w:rPr>
                  <w:rFonts w:ascii="標楷體" w:eastAsia="標楷體" w:hAnsi="標楷體" w:hint="eastAsia"/>
                </w:rPr>
                <w:t>則必輸入,其餘直接跳過</w:t>
              </w:r>
            </w:ins>
          </w:p>
        </w:tc>
      </w:tr>
      <w:tr w:rsidR="00ED0680" w:rsidRPr="00B8780E" w14:paraId="75929071" w14:textId="77777777" w:rsidTr="00ED0680">
        <w:trPr>
          <w:trHeight w:val="244"/>
          <w:ins w:id="12026" w:author="st1" w:date="2021-04-15T14:16:00Z"/>
          <w:trPrChange w:id="12027" w:author="st1" w:date="2021-04-15T20:10:00Z">
            <w:trPr>
              <w:gridAfter w:val="0"/>
              <w:trHeight w:val="244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28" w:author="st1" w:date="2021-04-15T20:10:00Z">
              <w:tcPr>
                <w:tcW w:w="45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D089FE" w14:textId="4EB5EB8F" w:rsidR="00ED0680" w:rsidRPr="00B8780E" w:rsidRDefault="00ED0680" w:rsidP="00ED0680">
            <w:pPr>
              <w:rPr>
                <w:ins w:id="12029" w:author="st1" w:date="2021-04-15T14:16:00Z"/>
                <w:rFonts w:ascii="標楷體" w:eastAsia="標楷體" w:hAnsi="標楷體"/>
              </w:rPr>
            </w:pPr>
            <w:ins w:id="12030" w:author="st1" w:date="2021-04-15T20:1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31" w:author="st1" w:date="2021-04-15T20:10:00Z">
              <w:tcPr>
                <w:tcW w:w="13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4AD028" w14:textId="1A444BDF" w:rsidR="00ED0680" w:rsidRPr="00B8780E" w:rsidRDefault="00ED0680" w:rsidP="00ED0680">
            <w:pPr>
              <w:rPr>
                <w:ins w:id="12032" w:author="st1" w:date="2021-04-15T14:16:00Z"/>
                <w:rFonts w:ascii="標楷體" w:eastAsia="標楷體" w:hAnsi="標楷體"/>
              </w:rPr>
            </w:pPr>
            <w:ins w:id="12033" w:author="st1" w:date="2021-04-15T20:10:00Z">
              <w:r w:rsidRPr="00B8780E">
                <w:rPr>
                  <w:rFonts w:ascii="標楷體" w:eastAsia="標楷體" w:hAnsi="標楷體" w:hint="eastAsia"/>
                </w:rPr>
                <w:t>撥款</w:t>
              </w:r>
              <w:proofErr w:type="gramStart"/>
              <w:r w:rsidRPr="00B8780E">
                <w:rPr>
                  <w:rFonts w:ascii="標楷體" w:eastAsia="標楷體" w:hAnsi="標楷體" w:hint="eastAsia"/>
                </w:rPr>
                <w:t>訖</w:t>
              </w:r>
              <w:proofErr w:type="gramEnd"/>
              <w:r w:rsidRPr="00B8780E">
                <w:rPr>
                  <w:rFonts w:ascii="標楷體" w:eastAsia="標楷體" w:hAnsi="標楷體" w:hint="eastAsia"/>
                </w:rPr>
                <w:t>日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34" w:author="st1" w:date="2021-04-15T20:10:00Z">
              <w:tcPr>
                <w:tcW w:w="9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207B41" w14:textId="767A2FC4" w:rsidR="00ED0680" w:rsidRPr="00B8780E" w:rsidRDefault="00ED0680" w:rsidP="00ED0680">
            <w:pPr>
              <w:rPr>
                <w:ins w:id="12035" w:author="st1" w:date="2021-04-15T14:16:00Z"/>
                <w:rFonts w:ascii="標楷體" w:eastAsia="標楷體" w:hAnsi="標楷體"/>
              </w:rPr>
            </w:pPr>
            <w:ins w:id="12036" w:author="st1" w:date="2021-04-15T20:10:00Z">
              <w:r w:rsidRPr="00B8780E">
                <w:rPr>
                  <w:rFonts w:ascii="標楷體" w:eastAsia="標楷體" w:hAnsi="標楷體"/>
                </w:rPr>
                <w:t>9(07)</w:t>
              </w:r>
            </w:ins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37" w:author="st1" w:date="2021-04-15T20:10:00Z">
              <w:tcPr>
                <w:tcW w:w="84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253598" w14:textId="48875C9A" w:rsidR="00ED0680" w:rsidRPr="00B8780E" w:rsidRDefault="00ED0680" w:rsidP="00ED0680">
            <w:pPr>
              <w:rPr>
                <w:ins w:id="12038" w:author="st1" w:date="2021-04-15T14:16:00Z"/>
                <w:rFonts w:ascii="標楷體" w:eastAsia="標楷體" w:hAnsi="標楷體"/>
              </w:rPr>
            </w:pPr>
            <w:ins w:id="12039" w:author="st1" w:date="2021-04-15T20:10:00Z">
              <w:r w:rsidRPr="00B8780E"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40" w:author="st1" w:date="2021-04-15T20:10:00Z">
              <w:tcPr>
                <w:tcW w:w="9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85DEE9" w14:textId="77777777" w:rsidR="00ED0680" w:rsidRPr="00B8780E" w:rsidRDefault="00ED0680" w:rsidP="00ED0680">
            <w:pPr>
              <w:rPr>
                <w:ins w:id="12041" w:author="st1" w:date="2021-04-15T14:16:00Z"/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42" w:author="st1" w:date="2021-04-15T20:10:00Z">
              <w:tcPr>
                <w:tcW w:w="60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C5708E" w14:textId="36B8F4DD" w:rsidR="00ED0680" w:rsidRPr="00B8780E" w:rsidRDefault="00ED0680" w:rsidP="00ED0680">
            <w:pPr>
              <w:rPr>
                <w:ins w:id="12043" w:author="st1" w:date="2021-04-15T14:16:00Z"/>
                <w:rFonts w:ascii="標楷體" w:eastAsia="標楷體" w:hAnsi="標楷體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44" w:author="st1" w:date="2021-04-15T20:10:00Z">
              <w:tcPr>
                <w:tcW w:w="65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7BBE3E" w14:textId="77777777" w:rsidR="00ED0680" w:rsidRPr="00B8780E" w:rsidRDefault="00ED0680" w:rsidP="00ED0680">
            <w:pPr>
              <w:rPr>
                <w:ins w:id="12045" w:author="st1" w:date="2021-04-15T14:16:00Z"/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46" w:author="st1" w:date="2021-04-15T20:10:00Z">
              <w:tcPr>
                <w:tcW w:w="255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108A57" w14:textId="77777777" w:rsidR="00ED0680" w:rsidRDefault="00ED0680" w:rsidP="00ED0680">
            <w:pPr>
              <w:rPr>
                <w:ins w:id="12047" w:author="st1" w:date="2021-04-15T20:11:00Z"/>
                <w:rFonts w:ascii="標楷體" w:eastAsia="標楷體" w:hAnsi="標楷體"/>
              </w:rPr>
            </w:pPr>
            <w:ins w:id="12048" w:author="st1" w:date="2021-04-15T20:11:00Z">
              <w:r>
                <w:rPr>
                  <w:rFonts w:ascii="標楷體" w:eastAsia="標楷體" w:hAnsi="標楷體" w:hint="eastAsia"/>
                </w:rPr>
                <w:t>功能:1則必輸入,其餘直接跳過</w:t>
              </w:r>
            </w:ins>
          </w:p>
          <w:p w14:paraId="283E3561" w14:textId="4CA43C13" w:rsidR="00ED0680" w:rsidRPr="00B8780E" w:rsidRDefault="00ED0680" w:rsidP="00ED0680">
            <w:pPr>
              <w:rPr>
                <w:ins w:id="12049" w:author="st1" w:date="2021-04-15T14:16:00Z"/>
                <w:rFonts w:ascii="標楷體" w:eastAsia="標楷體" w:hAnsi="標楷體"/>
              </w:rPr>
            </w:pPr>
            <w:proofErr w:type="gramStart"/>
            <w:ins w:id="12050" w:author="st1" w:date="2021-04-15T20:11:00Z">
              <w:r>
                <w:rPr>
                  <w:rFonts w:ascii="標楷體" w:eastAsia="標楷體" w:hAnsi="標楷體" w:hint="eastAsia"/>
                </w:rPr>
                <w:t>且起日</w:t>
              </w:r>
              <w:proofErr w:type="gramEnd"/>
              <w:r>
                <w:rPr>
                  <w:rFonts w:ascii="標楷體" w:eastAsia="標楷體" w:hAnsi="標楷體" w:hint="eastAsia"/>
                </w:rPr>
                <w:t>不得大於</w:t>
              </w:r>
              <w:proofErr w:type="gramStart"/>
              <w:r>
                <w:rPr>
                  <w:rFonts w:ascii="標楷體" w:eastAsia="標楷體" w:hAnsi="標楷體" w:hint="eastAsia"/>
                </w:rPr>
                <w:t>訖</w:t>
              </w:r>
              <w:proofErr w:type="gramEnd"/>
              <w:r>
                <w:rPr>
                  <w:rFonts w:ascii="標楷體" w:eastAsia="標楷體" w:hAnsi="標楷體" w:hint="eastAsia"/>
                </w:rPr>
                <w:t>日</w:t>
              </w:r>
            </w:ins>
          </w:p>
        </w:tc>
      </w:tr>
      <w:tr w:rsidR="00ED0680" w:rsidRPr="00B8780E" w14:paraId="0B4BCA90" w14:textId="77777777" w:rsidTr="00ED0680">
        <w:tblPrEx>
          <w:tblPrExChange w:id="12051" w:author="st1" w:date="2021-04-15T20:10:00Z">
            <w:tblPrEx>
              <w:tblW w:w="9833" w:type="dxa"/>
              <w:tblInd w:w="1526" w:type="dxa"/>
            </w:tblPrEx>
          </w:tblPrExChange>
        </w:tblPrEx>
        <w:trPr>
          <w:trHeight w:val="244"/>
          <w:ins w:id="12052" w:author="st1" w:date="2021-04-15T20:09:00Z"/>
          <w:trPrChange w:id="12053" w:author="st1" w:date="2021-04-15T20:10:00Z">
            <w:trPr>
              <w:gridBefore w:val="1"/>
              <w:trHeight w:val="244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54" w:author="st1" w:date="2021-04-15T20:10:00Z">
              <w:tcPr>
                <w:tcW w:w="45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7DAFFE" w14:textId="6D66DC43" w:rsidR="00ED0680" w:rsidRDefault="00ED0680" w:rsidP="00ED0680">
            <w:pPr>
              <w:rPr>
                <w:ins w:id="12055" w:author="st1" w:date="2021-04-15T20:09:00Z"/>
                <w:rFonts w:ascii="標楷體" w:eastAsia="標楷體" w:hAnsi="標楷體"/>
              </w:rPr>
            </w:pPr>
            <w:ins w:id="12056" w:author="st1" w:date="2021-04-15T20:0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57" w:author="st1" w:date="2021-04-15T20:10:00Z">
              <w:tcPr>
                <w:tcW w:w="152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D58907" w14:textId="69FEF431" w:rsidR="00ED0680" w:rsidRPr="00B8780E" w:rsidRDefault="00ED0680" w:rsidP="00ED0680">
            <w:pPr>
              <w:rPr>
                <w:ins w:id="12058" w:author="st1" w:date="2021-04-15T20:09:00Z"/>
                <w:rFonts w:ascii="標楷體" w:eastAsia="標楷體" w:hAnsi="標楷體"/>
              </w:rPr>
            </w:pPr>
            <w:ins w:id="12059" w:author="st1" w:date="2021-04-15T20:09:00Z">
              <w:r w:rsidRPr="00B8780E">
                <w:rPr>
                  <w:rFonts w:ascii="標楷體" w:eastAsia="標楷體" w:hAnsi="標楷體" w:hint="eastAsia"/>
                </w:rPr>
                <w:t>獎金發放日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60" w:author="st1" w:date="2021-04-15T20:10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F69EA4" w14:textId="60FC5B19" w:rsidR="00ED0680" w:rsidRPr="00B8780E" w:rsidRDefault="00ED0680" w:rsidP="00ED0680">
            <w:pPr>
              <w:rPr>
                <w:ins w:id="12061" w:author="st1" w:date="2021-04-15T20:09:00Z"/>
                <w:rFonts w:ascii="標楷體" w:eastAsia="標楷體" w:hAnsi="標楷體"/>
              </w:rPr>
            </w:pPr>
            <w:ins w:id="12062" w:author="st1" w:date="2021-04-15T20:09:00Z">
              <w:r w:rsidRPr="00B8780E">
                <w:rPr>
                  <w:rFonts w:ascii="標楷體" w:eastAsia="標楷體" w:hAnsi="標楷體"/>
                </w:rPr>
                <w:t>9(07)</w:t>
              </w:r>
            </w:ins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63" w:author="st1" w:date="2021-04-15T20:10:00Z">
              <w:tcPr>
                <w:tcW w:w="78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30F643" w14:textId="4C3FBB54" w:rsidR="00ED0680" w:rsidRPr="00B8780E" w:rsidRDefault="00ED0680" w:rsidP="00ED0680">
            <w:pPr>
              <w:rPr>
                <w:ins w:id="12064" w:author="st1" w:date="2021-04-15T20:09:00Z"/>
                <w:rFonts w:ascii="標楷體" w:eastAsia="標楷體" w:hAnsi="標楷體"/>
              </w:rPr>
            </w:pPr>
            <w:ins w:id="12065" w:author="st1" w:date="2021-04-15T20:09:00Z">
              <w:r w:rsidRPr="00B8780E"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66" w:author="st1" w:date="2021-04-15T20:10:00Z">
              <w:tcPr>
                <w:tcW w:w="84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642568" w14:textId="77777777" w:rsidR="00ED0680" w:rsidRPr="00B8780E" w:rsidRDefault="00ED0680" w:rsidP="00ED0680">
            <w:pPr>
              <w:rPr>
                <w:ins w:id="12067" w:author="st1" w:date="2021-04-15T20:09:00Z"/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68" w:author="st1" w:date="2021-04-15T20:10:00Z">
              <w:tcPr>
                <w:tcW w:w="58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FBE20B" w14:textId="440258E9" w:rsidR="00ED0680" w:rsidRPr="00B8780E" w:rsidRDefault="00ED0680" w:rsidP="00ED0680">
            <w:pPr>
              <w:rPr>
                <w:ins w:id="12069" w:author="st1" w:date="2021-04-15T20:09:00Z"/>
                <w:rFonts w:ascii="標楷體" w:eastAsia="標楷體" w:hAnsi="標楷體"/>
              </w:rPr>
            </w:pPr>
            <w:ins w:id="12070" w:author="st1" w:date="2021-04-15T20:09:00Z">
              <w:r w:rsidRPr="00B8780E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71" w:author="st1" w:date="2021-04-15T20:10:00Z">
              <w:tcPr>
                <w:tcW w:w="64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1BA2FA" w14:textId="77777777" w:rsidR="00ED0680" w:rsidRPr="00B8780E" w:rsidRDefault="00ED0680" w:rsidP="00ED0680">
            <w:pPr>
              <w:rPr>
                <w:ins w:id="12072" w:author="st1" w:date="2021-04-15T20:09:00Z"/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73" w:author="st1" w:date="2021-04-15T20:10:00Z">
              <w:tcPr>
                <w:tcW w:w="34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4828A3" w14:textId="2919C2DB" w:rsidR="00ED0680" w:rsidRPr="00B8780E" w:rsidRDefault="00ED0680" w:rsidP="00ED0680">
            <w:pPr>
              <w:rPr>
                <w:ins w:id="12074" w:author="st1" w:date="2021-04-15T20:09:00Z"/>
                <w:rFonts w:ascii="標楷體" w:eastAsia="標楷體" w:hAnsi="標楷體"/>
              </w:rPr>
            </w:pPr>
            <w:ins w:id="12075" w:author="st1" w:date="2021-04-15T20:09:00Z">
              <w:r w:rsidRPr="00B8780E">
                <w:rPr>
                  <w:rFonts w:ascii="標楷體" w:eastAsia="標楷體" w:hAnsi="標楷體" w:hint="eastAsia"/>
                </w:rPr>
                <w:t>必須輸入</w:t>
              </w:r>
              <w:r w:rsidRPr="00B8780E">
                <w:rPr>
                  <w:rFonts w:ascii="標楷體" w:eastAsia="標楷體" w:hAnsi="標楷體"/>
                </w:rPr>
                <w:t>,且不可為0</w:t>
              </w:r>
            </w:ins>
          </w:p>
        </w:tc>
      </w:tr>
    </w:tbl>
    <w:p w14:paraId="0301A2EB" w14:textId="153ADFE6" w:rsidR="00CC6633" w:rsidRDefault="00CC6633" w:rsidP="00870211">
      <w:pPr>
        <w:pStyle w:val="af9"/>
        <w:ind w:leftChars="0" w:left="2410"/>
        <w:rPr>
          <w:ins w:id="12076" w:author="st1" w:date="2021-04-19T18:51:00Z"/>
          <w:rFonts w:ascii="標楷體" w:eastAsia="標楷體" w:hAnsi="標楷體"/>
        </w:rPr>
      </w:pPr>
    </w:p>
    <w:p w14:paraId="0EAC2C03" w14:textId="77777777" w:rsidR="00CC6633" w:rsidRDefault="00CC6633">
      <w:pPr>
        <w:widowControl/>
        <w:rPr>
          <w:ins w:id="12077" w:author="st1" w:date="2021-04-19T18:51:00Z"/>
          <w:rFonts w:ascii="標楷體" w:eastAsia="標楷體" w:hAnsi="標楷體"/>
        </w:rPr>
      </w:pPr>
      <w:ins w:id="12078" w:author="st1" w:date="2021-04-19T18:51:00Z">
        <w:r>
          <w:rPr>
            <w:rFonts w:ascii="標楷體" w:eastAsia="標楷體" w:hAnsi="標楷體"/>
          </w:rPr>
          <w:br w:type="page"/>
        </w:r>
      </w:ins>
    </w:p>
    <w:p w14:paraId="56FAE295" w14:textId="3E04FAE8" w:rsidR="00870211" w:rsidRDefault="00CC6633">
      <w:pPr>
        <w:pStyle w:val="af9"/>
        <w:numPr>
          <w:ilvl w:val="1"/>
          <w:numId w:val="25"/>
        </w:numPr>
        <w:ind w:leftChars="0" w:left="2410"/>
        <w:rPr>
          <w:ins w:id="12079" w:author="st1" w:date="2021-04-19T18:49:00Z"/>
          <w:rFonts w:ascii="標楷體" w:eastAsia="標楷體" w:hAnsi="標楷體"/>
        </w:rPr>
        <w:pPrChange w:id="12080" w:author="st1" w:date="2021-04-19T18:59:00Z">
          <w:pPr>
            <w:pStyle w:val="af9"/>
            <w:ind w:leftChars="0" w:left="2410"/>
          </w:pPr>
        </w:pPrChange>
      </w:pPr>
      <w:ins w:id="12081" w:author="st1" w:date="2021-04-19T18:50:00Z">
        <w:r>
          <w:rPr>
            <w:rFonts w:ascii="標楷體" w:eastAsia="標楷體" w:hAnsi="標楷體" w:hint="eastAsia"/>
          </w:rPr>
          <w:t>欄位說明-</w:t>
        </w:r>
        <w:r w:rsidRPr="00B8780E">
          <w:rPr>
            <w:rFonts w:ascii="標楷體" w:eastAsia="標楷體" w:hAnsi="標楷體" w:hint="eastAsia"/>
          </w:rPr>
          <w:t>功能</w:t>
        </w:r>
      </w:ins>
    </w:p>
    <w:p w14:paraId="44FC8390" w14:textId="440D8D84" w:rsidR="00870211" w:rsidRPr="00B8780E" w:rsidRDefault="00870211" w:rsidP="00870211">
      <w:pPr>
        <w:pStyle w:val="af9"/>
        <w:ind w:leftChars="0" w:left="2410"/>
        <w:rPr>
          <w:ins w:id="12082" w:author="st1" w:date="2021-04-19T18:47:00Z"/>
          <w:rFonts w:ascii="標楷體" w:eastAsia="標楷體" w:hAnsi="標楷體"/>
        </w:rPr>
      </w:pPr>
      <w:ins w:id="12083" w:author="st1" w:date="2021-04-19T18:47:00Z">
        <w:r w:rsidRPr="00B8780E">
          <w:rPr>
            <w:rFonts w:ascii="標楷體" w:eastAsia="標楷體" w:hAnsi="標楷體"/>
          </w:rPr>
          <w:t>下拉選單:</w:t>
        </w:r>
        <w:r w:rsidRPr="00B8780E">
          <w:rPr>
            <w:rFonts w:ascii="標楷體" w:eastAsia="標楷體" w:hAnsi="標楷體"/>
          </w:rPr>
          <w:br/>
          <w:t>1:產生介紹、協辦獎金發放</w:t>
        </w:r>
        <w:r>
          <w:rPr>
            <w:rFonts w:ascii="標楷體" w:eastAsia="標楷體" w:hAnsi="標楷體" w:hint="eastAsia"/>
          </w:rPr>
          <w:t>資料</w:t>
        </w:r>
        <w:r w:rsidRPr="00B8780E">
          <w:rPr>
            <w:rFonts w:ascii="標楷體" w:eastAsia="標楷體" w:hAnsi="標楷體"/>
          </w:rPr>
          <w:br/>
          <w:t>2:產生介紹、協辦獎金媒體</w:t>
        </w:r>
        <w:r>
          <w:rPr>
            <w:rFonts w:ascii="標楷體" w:eastAsia="標楷體" w:hAnsi="標楷體" w:hint="eastAsia"/>
          </w:rPr>
          <w:t>檔</w:t>
        </w:r>
        <w:r w:rsidRPr="00B8780E">
          <w:rPr>
            <w:rFonts w:ascii="標楷體" w:eastAsia="標楷體" w:hAnsi="標楷體"/>
          </w:rPr>
          <w:br/>
          <w:t>3:</w:t>
        </w:r>
        <w:r w:rsidRPr="00B8780E">
          <w:rPr>
            <w:rFonts w:ascii="標楷體" w:eastAsia="標楷體" w:hAnsi="標楷體" w:hint="eastAsia"/>
          </w:rPr>
          <w:t>取消介紹、協辦獎金媒體</w:t>
        </w:r>
        <w:r>
          <w:rPr>
            <w:rFonts w:ascii="標楷體" w:eastAsia="標楷體" w:hAnsi="標楷體" w:hint="eastAsia"/>
          </w:rPr>
          <w:t>檔</w:t>
        </w:r>
        <w:r w:rsidRPr="00B8780E">
          <w:rPr>
            <w:rFonts w:ascii="標楷體" w:eastAsia="標楷體" w:hAnsi="標楷體"/>
          </w:rPr>
          <w:br/>
        </w:r>
      </w:ins>
    </w:p>
    <w:p w14:paraId="26500408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ins w:id="12084" w:author="st1" w:date="2021-04-19T18:47:00Z"/>
          <w:rFonts w:ascii="標楷體" w:eastAsia="標楷體" w:hAnsi="標楷體"/>
        </w:rPr>
      </w:pPr>
      <w:ins w:id="12085" w:author="st1" w:date="2021-04-19T18:47:00Z">
        <w:r w:rsidRPr="00B8780E">
          <w:rPr>
            <w:rFonts w:ascii="標楷體" w:eastAsia="標楷體" w:hAnsi="標楷體" w:hint="eastAsia"/>
          </w:rPr>
          <w:t>選擇</w:t>
        </w:r>
        <w:r>
          <w:rPr>
            <w:rFonts w:ascii="標楷體" w:eastAsia="標楷體" w:hAnsi="標楷體"/>
          </w:rPr>
          <w:t>1</w:t>
        </w:r>
        <w:r w:rsidRPr="00B8780E">
          <w:rPr>
            <w:rFonts w:ascii="標楷體" w:eastAsia="標楷體" w:hAnsi="標楷體"/>
          </w:rPr>
          <w:t>:產生介紹、協辦獎金發放</w:t>
        </w:r>
        <w:r>
          <w:rPr>
            <w:rFonts w:ascii="標楷體" w:eastAsia="標楷體" w:hAnsi="標楷體" w:hint="eastAsia"/>
          </w:rPr>
          <w:t>資料</w:t>
        </w:r>
      </w:ins>
    </w:p>
    <w:p w14:paraId="66B75CC7" w14:textId="69DFC570" w:rsidR="00870211" w:rsidRPr="00B8780E" w:rsidRDefault="005E4BDC" w:rsidP="00870211">
      <w:pPr>
        <w:pStyle w:val="af9"/>
        <w:ind w:leftChars="1416" w:left="3398" w:firstLine="2"/>
        <w:rPr>
          <w:ins w:id="12086" w:author="st1" w:date="2021-04-19T18:47:00Z"/>
          <w:rFonts w:ascii="標楷體" w:eastAsia="標楷體" w:hAnsi="標楷體"/>
        </w:rPr>
      </w:pPr>
      <w:ins w:id="12087" w:author="st1" w:date="2021-04-19T19:06:00Z">
        <w:r w:rsidRPr="00B8780E">
          <w:rPr>
            <w:rFonts w:ascii="標楷體" w:eastAsia="標楷體" w:hAnsi="標楷體"/>
          </w:rPr>
          <w:t>依</w:t>
        </w:r>
      </w:ins>
      <w:ins w:id="12088" w:author="st1" w:date="2021-04-19T18:50:00Z">
        <w:r w:rsidR="00CC6633" w:rsidRPr="00B8780E">
          <w:rPr>
            <w:rFonts w:ascii="標楷體" w:eastAsia="標楷體" w:hAnsi="標楷體"/>
          </w:rPr>
          <w:t>[</w:t>
        </w:r>
        <w:r w:rsidR="00CC6633">
          <w:rPr>
            <w:rFonts w:ascii="標楷體" w:eastAsia="標楷體" w:hAnsi="標楷體" w:hint="eastAsia"/>
          </w:rPr>
          <w:t>撥付起訖日</w:t>
        </w:r>
        <w:r w:rsidR="00CC6633" w:rsidRPr="00B8780E">
          <w:rPr>
            <w:rFonts w:ascii="標楷體" w:eastAsia="標楷體" w:hAnsi="標楷體"/>
          </w:rPr>
          <w:t>]查詢</w:t>
        </w:r>
        <w:r w:rsidR="00CC6633">
          <w:rPr>
            <w:rFonts w:ascii="標楷體" w:eastAsia="標楷體" w:hAnsi="標楷體"/>
          </w:rPr>
          <w:t>(</w:t>
        </w:r>
        <w:proofErr w:type="spellStart"/>
        <w:r w:rsidR="00CC6633">
          <w:rPr>
            <w:rFonts w:ascii="標楷體" w:eastAsia="標楷體" w:hAnsi="標楷體"/>
          </w:rPr>
          <w:t>PfReward</w:t>
        </w:r>
        <w:proofErr w:type="spellEnd"/>
        <w:r w:rsidR="00CC6633">
          <w:rPr>
            <w:rFonts w:ascii="標楷體" w:eastAsia="標楷體" w:hAnsi="標楷體"/>
          </w:rPr>
          <w:t>)</w:t>
        </w:r>
        <w:r w:rsidR="00CC6633" w:rsidRPr="00B8780E">
          <w:rPr>
            <w:rFonts w:ascii="標楷體" w:eastAsia="標楷體" w:hAnsi="標楷體"/>
          </w:rPr>
          <w:t>相關資料,只撈出需發放協辦介紹獎金的相關代碼</w:t>
        </w:r>
        <w:r w:rsidR="00CC6633">
          <w:rPr>
            <w:rFonts w:ascii="標楷體" w:eastAsia="標楷體" w:hAnsi="標楷體" w:hint="eastAsia"/>
          </w:rPr>
          <w:t>(</w:t>
        </w:r>
        <w:proofErr w:type="spellStart"/>
        <w:r w:rsidR="00CC6633" w:rsidRPr="00870211">
          <w:rPr>
            <w:rFonts w:ascii="標楷體" w:eastAsia="標楷體" w:hAnsi="標楷體"/>
          </w:rPr>
          <w:t>CdBonusCo</w:t>
        </w:r>
        <w:proofErr w:type="spellEnd"/>
        <w:r w:rsidR="00CC6633">
          <w:rPr>
            <w:rFonts w:ascii="標楷體" w:eastAsia="標楷體" w:hAnsi="標楷體" w:hint="eastAsia"/>
          </w:rPr>
          <w:t>)</w:t>
        </w:r>
      </w:ins>
      <w:ins w:id="12089" w:author="st1" w:date="2021-04-19T19:06:00Z">
        <w:r>
          <w:rPr>
            <w:rFonts w:ascii="標楷體" w:eastAsia="標楷體" w:hAnsi="標楷體"/>
          </w:rPr>
          <w:t>,</w:t>
        </w:r>
        <w:proofErr w:type="gramStart"/>
        <w:r>
          <w:rPr>
            <w:rFonts w:ascii="標楷體" w:eastAsia="標楷體" w:hAnsi="標楷體" w:hint="eastAsia"/>
          </w:rPr>
          <w:t>併</w:t>
        </w:r>
        <w:proofErr w:type="gramEnd"/>
        <w:r>
          <w:rPr>
            <w:rFonts w:ascii="標楷體" w:eastAsia="標楷體" w:hAnsi="標楷體" w:hint="eastAsia"/>
          </w:rPr>
          <w:t>上</w:t>
        </w:r>
      </w:ins>
      <w:ins w:id="12090" w:author="st1" w:date="2021-04-19T19:07:00Z">
        <w:r>
          <w:rPr>
            <w:rFonts w:ascii="標楷體" w:eastAsia="標楷體" w:hAnsi="標楷體" w:hint="eastAsia"/>
          </w:rPr>
          <w:t>獎金發放日</w:t>
        </w:r>
      </w:ins>
      <w:ins w:id="12091" w:author="st1" w:date="2021-04-19T18:50:00Z">
        <w:r w:rsidR="00CC6633" w:rsidRPr="00B8780E">
          <w:rPr>
            <w:rFonts w:ascii="標楷體" w:eastAsia="標楷體" w:hAnsi="標楷體"/>
          </w:rPr>
          <w:t>,</w:t>
        </w:r>
        <w:r w:rsidR="00CC6633" w:rsidRPr="00B8780E">
          <w:rPr>
            <w:rFonts w:ascii="標楷體" w:eastAsia="標楷體" w:hAnsi="標楷體" w:hint="eastAsia"/>
          </w:rPr>
          <w:t>產生獎金相關資料庫</w:t>
        </w:r>
        <w:r w:rsidR="00CC6633" w:rsidRPr="00B8780E">
          <w:rPr>
            <w:rFonts w:ascii="標楷體" w:eastAsia="標楷體" w:hAnsi="標楷體"/>
          </w:rPr>
          <w:t>,並可</w:t>
        </w:r>
      </w:ins>
      <w:ins w:id="12092" w:author="st1" w:date="2021-04-19T19:02:00Z">
        <w:r>
          <w:rPr>
            <w:rFonts w:ascii="標楷體" w:eastAsia="標楷體" w:hAnsi="標楷體" w:hint="eastAsia"/>
          </w:rPr>
          <w:t>於L5053查詢</w:t>
        </w:r>
      </w:ins>
      <w:ins w:id="12093" w:author="st1" w:date="2021-04-19T19:03:00Z">
        <w:r>
          <w:rPr>
            <w:rFonts w:ascii="標楷體" w:eastAsia="標楷體" w:hAnsi="標楷體" w:hint="eastAsia"/>
          </w:rPr>
          <w:t>,</w:t>
        </w:r>
      </w:ins>
      <w:ins w:id="12094" w:author="st1" w:date="2021-04-19T19:07:00Z">
        <w:r>
          <w:rPr>
            <w:rFonts w:ascii="標楷體" w:eastAsia="標楷體" w:hAnsi="標楷體" w:hint="eastAsia"/>
          </w:rPr>
          <w:t>且</w:t>
        </w:r>
      </w:ins>
      <w:ins w:id="12095" w:author="st1" w:date="2021-04-19T18:50:00Z">
        <w:r w:rsidR="00CC6633" w:rsidRPr="00B8780E">
          <w:rPr>
            <w:rFonts w:ascii="標楷體" w:eastAsia="標楷體" w:hAnsi="標楷體"/>
          </w:rPr>
          <w:t>連動至L5503</w:t>
        </w:r>
        <w:r w:rsidR="00CC6633">
          <w:rPr>
            <w:rFonts w:ascii="標楷體" w:eastAsia="標楷體" w:hAnsi="標楷體"/>
          </w:rPr>
          <w:t>(</w:t>
        </w:r>
        <w:proofErr w:type="spellStart"/>
        <w:r w:rsidR="00CC6633">
          <w:rPr>
            <w:rFonts w:ascii="標楷體" w:eastAsia="標楷體" w:hAnsi="標楷體"/>
          </w:rPr>
          <w:t>PfRewardMedia</w:t>
        </w:r>
        <w:proofErr w:type="spellEnd"/>
        <w:r w:rsidR="00CC6633">
          <w:rPr>
            <w:rFonts w:ascii="標楷體" w:eastAsia="標楷體" w:hAnsi="標楷體"/>
          </w:rPr>
          <w:t>)</w:t>
        </w:r>
        <w:r w:rsidR="00CC6633" w:rsidRPr="00B8780E">
          <w:rPr>
            <w:rFonts w:ascii="標楷體" w:eastAsia="標楷體" w:hAnsi="標楷體"/>
          </w:rPr>
          <w:t>修改.</w:t>
        </w:r>
      </w:ins>
      <w:ins w:id="12096" w:author="st1" w:date="2021-04-19T18:47:00Z">
        <w:r w:rsidR="00870211">
          <w:rPr>
            <w:rFonts w:ascii="標楷體" w:eastAsia="標楷體" w:hAnsi="標楷體"/>
          </w:rPr>
          <w:br/>
        </w:r>
      </w:ins>
    </w:p>
    <w:p w14:paraId="236F2F23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ins w:id="12097" w:author="st1" w:date="2021-04-19T18:47:00Z"/>
          <w:rFonts w:ascii="標楷體" w:eastAsia="標楷體" w:hAnsi="標楷體"/>
        </w:rPr>
      </w:pPr>
      <w:ins w:id="12098" w:author="st1" w:date="2021-04-19T18:47:00Z">
        <w:r w:rsidRPr="00B8780E">
          <w:rPr>
            <w:rFonts w:ascii="標楷體" w:eastAsia="標楷體" w:hAnsi="標楷體" w:hint="eastAsia"/>
          </w:rPr>
          <w:t>選擇</w:t>
        </w:r>
        <w:r>
          <w:rPr>
            <w:rFonts w:ascii="標楷體" w:eastAsia="標楷體" w:hAnsi="標楷體"/>
          </w:rPr>
          <w:t>2</w:t>
        </w:r>
        <w:r w:rsidRPr="00B8780E">
          <w:rPr>
            <w:rFonts w:ascii="標楷體" w:eastAsia="標楷體" w:hAnsi="標楷體"/>
          </w:rPr>
          <w:t>:產生介紹、協辦獎金發放</w:t>
        </w:r>
        <w:proofErr w:type="gramStart"/>
        <w:r w:rsidRPr="00B8780E">
          <w:rPr>
            <w:rFonts w:ascii="標楷體" w:eastAsia="標楷體" w:hAnsi="標楷體"/>
          </w:rPr>
          <w:t>檔</w:t>
        </w:r>
        <w:proofErr w:type="gramEnd"/>
      </w:ins>
    </w:p>
    <w:p w14:paraId="7B701A51" w14:textId="4B5324F5" w:rsidR="00870211" w:rsidRDefault="00870211" w:rsidP="00870211">
      <w:pPr>
        <w:pStyle w:val="af9"/>
        <w:ind w:leftChars="1416" w:left="3398" w:firstLine="2"/>
        <w:rPr>
          <w:ins w:id="12099" w:author="st1" w:date="2021-04-19T18:47:00Z"/>
          <w:rFonts w:ascii="標楷體" w:eastAsia="標楷體" w:hAnsi="標楷體"/>
        </w:rPr>
      </w:pPr>
      <w:ins w:id="12100" w:author="st1" w:date="2021-04-19T18:47:00Z">
        <w:r w:rsidRPr="00B8780E">
          <w:rPr>
            <w:rFonts w:ascii="標楷體" w:eastAsia="標楷體" w:hAnsi="標楷體" w:hint="eastAsia"/>
          </w:rPr>
          <w:t>依據</w:t>
        </w:r>
        <w:r w:rsidRPr="00B8780E">
          <w:rPr>
            <w:rFonts w:ascii="標楷體" w:eastAsia="標楷體" w:hAnsi="標楷體"/>
          </w:rPr>
          <w:t>L5053,L5503修改後的資料</w:t>
        </w:r>
      </w:ins>
      <w:ins w:id="12101" w:author="st1" w:date="2021-04-19T19:02:00Z">
        <w:r w:rsidR="005E4BDC">
          <w:rPr>
            <w:rFonts w:ascii="標楷體" w:eastAsia="標楷體" w:hAnsi="標楷體" w:hint="eastAsia"/>
          </w:rPr>
          <w:t>,用[獎金發放日]</w:t>
        </w:r>
      </w:ins>
      <w:ins w:id="12102" w:author="st1" w:date="2021-04-19T18:47:00Z">
        <w:r w:rsidRPr="00B8780E">
          <w:rPr>
            <w:rFonts w:ascii="標楷體" w:eastAsia="標楷體" w:hAnsi="標楷體"/>
          </w:rPr>
          <w:t>,產生媒體檔.</w:t>
        </w:r>
      </w:ins>
    </w:p>
    <w:p w14:paraId="16AE9601" w14:textId="3ED6B029" w:rsidR="00870211" w:rsidRPr="00B8780E" w:rsidRDefault="00870211" w:rsidP="00870211">
      <w:pPr>
        <w:pStyle w:val="af9"/>
        <w:ind w:leftChars="1416" w:left="3398" w:firstLine="2"/>
        <w:rPr>
          <w:ins w:id="12103" w:author="st1" w:date="2021-04-19T18:47:00Z"/>
          <w:rFonts w:ascii="標楷體" w:eastAsia="標楷體" w:hAnsi="標楷體"/>
        </w:rPr>
      </w:pPr>
    </w:p>
    <w:p w14:paraId="42BD7283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ins w:id="12104" w:author="st1" w:date="2021-04-19T18:47:00Z"/>
          <w:rFonts w:ascii="標楷體" w:eastAsia="標楷體" w:hAnsi="標楷體"/>
        </w:rPr>
      </w:pPr>
      <w:ins w:id="12105" w:author="st1" w:date="2021-04-19T18:47:00Z">
        <w:r w:rsidRPr="00B8780E">
          <w:rPr>
            <w:rFonts w:ascii="標楷體" w:eastAsia="標楷體" w:hAnsi="標楷體" w:hint="eastAsia"/>
          </w:rPr>
          <w:t>選擇</w:t>
        </w:r>
        <w:r>
          <w:rPr>
            <w:rFonts w:ascii="標楷體" w:eastAsia="標楷體" w:hAnsi="標楷體"/>
          </w:rPr>
          <w:t>3</w:t>
        </w:r>
        <w:r w:rsidRPr="00B8780E">
          <w:rPr>
            <w:rFonts w:ascii="標楷體" w:eastAsia="標楷體" w:hAnsi="標楷體"/>
          </w:rPr>
          <w:t>:取消介紹、協辦獎金發放</w:t>
        </w:r>
        <w:proofErr w:type="gramStart"/>
        <w:r w:rsidRPr="00B8780E">
          <w:rPr>
            <w:rFonts w:ascii="標楷體" w:eastAsia="標楷體" w:hAnsi="標楷體"/>
          </w:rPr>
          <w:t>檔</w:t>
        </w:r>
        <w:proofErr w:type="gramEnd"/>
      </w:ins>
    </w:p>
    <w:p w14:paraId="78DEF6BC" w14:textId="77777777" w:rsidR="00870211" w:rsidRDefault="00870211" w:rsidP="00870211">
      <w:pPr>
        <w:pStyle w:val="af9"/>
        <w:ind w:leftChars="1416" w:left="3398" w:firstLine="2"/>
        <w:rPr>
          <w:ins w:id="12106" w:author="st1" w:date="2021-04-19T18:47:00Z"/>
          <w:rFonts w:ascii="標楷體" w:eastAsia="標楷體" w:hAnsi="標楷體"/>
        </w:rPr>
      </w:pPr>
      <w:ins w:id="12107" w:author="st1" w:date="2021-04-19T18:47:00Z">
        <w:r w:rsidRPr="00B8780E">
          <w:rPr>
            <w:rFonts w:ascii="標楷體" w:eastAsia="標楷體" w:hAnsi="標楷體" w:hint="eastAsia"/>
          </w:rPr>
          <w:t>可重新產生媒體檔</w:t>
        </w:r>
        <w:r w:rsidRPr="00B8780E">
          <w:rPr>
            <w:rFonts w:ascii="標楷體" w:eastAsia="標楷體" w:hAnsi="標楷體"/>
          </w:rPr>
          <w:t>,</w:t>
        </w:r>
        <w:r w:rsidRPr="00B8780E">
          <w:rPr>
            <w:rFonts w:ascii="標楷體" w:eastAsia="標楷體" w:hAnsi="標楷體" w:hint="eastAsia"/>
          </w:rPr>
          <w:t>且之前</w:t>
        </w:r>
        <w:r w:rsidRPr="00B8780E">
          <w:rPr>
            <w:rFonts w:ascii="標楷體" w:eastAsia="標楷體" w:hAnsi="標楷體"/>
          </w:rPr>
          <w:t>[</w:t>
        </w:r>
        <w:r w:rsidRPr="00B8780E">
          <w:rPr>
            <w:rFonts w:ascii="標楷體" w:eastAsia="標楷體" w:hAnsi="標楷體" w:hint="eastAsia"/>
          </w:rPr>
          <w:t>新</w:t>
        </w:r>
        <w:r w:rsidRPr="00B8780E">
          <w:rPr>
            <w:rFonts w:ascii="標楷體" w:eastAsia="標楷體" w:hAnsi="標楷體"/>
          </w:rPr>
          <w:t>,</w:t>
        </w:r>
        <w:proofErr w:type="gramStart"/>
        <w:r w:rsidRPr="00B8780E">
          <w:rPr>
            <w:rFonts w:ascii="標楷體" w:eastAsia="標楷體" w:hAnsi="標楷體" w:hint="eastAsia"/>
          </w:rPr>
          <w:t>刪</w:t>
        </w:r>
        <w:proofErr w:type="gramEnd"/>
        <w:r w:rsidRPr="00B8780E">
          <w:rPr>
            <w:rFonts w:ascii="標楷體" w:eastAsia="標楷體" w:hAnsi="標楷體"/>
          </w:rPr>
          <w:t>,</w:t>
        </w:r>
        <w:r w:rsidRPr="00B8780E">
          <w:rPr>
            <w:rFonts w:ascii="標楷體" w:eastAsia="標楷體" w:hAnsi="標楷體" w:hint="eastAsia"/>
          </w:rPr>
          <w:t>修</w:t>
        </w:r>
        <w:r w:rsidRPr="00B8780E">
          <w:rPr>
            <w:rFonts w:ascii="標楷體" w:eastAsia="標楷體" w:hAnsi="標楷體"/>
          </w:rPr>
          <w:t>]</w:t>
        </w:r>
        <w:r w:rsidRPr="00B8780E">
          <w:rPr>
            <w:rFonts w:ascii="標楷體" w:eastAsia="標楷體" w:hAnsi="標楷體" w:hint="eastAsia"/>
          </w:rPr>
          <w:t>資料不刪除與異動</w:t>
        </w:r>
        <w:r w:rsidRPr="00B8780E">
          <w:rPr>
            <w:rFonts w:ascii="標楷體" w:eastAsia="標楷體" w:hAnsi="標楷體"/>
          </w:rPr>
          <w:t>.</w:t>
        </w:r>
        <w:r w:rsidRPr="00B8780E">
          <w:rPr>
            <w:rFonts w:ascii="標楷體" w:eastAsia="標楷體" w:hAnsi="標楷體"/>
          </w:rPr>
          <w:br/>
        </w:r>
        <w:r w:rsidRPr="00B8780E">
          <w:rPr>
            <w:rFonts w:ascii="標楷體" w:eastAsia="標楷體" w:hAnsi="標楷體" w:hint="eastAsia"/>
          </w:rPr>
          <w:t>狀態回到功能</w:t>
        </w:r>
        <w:r>
          <w:rPr>
            <w:rFonts w:ascii="標楷體" w:eastAsia="標楷體" w:hAnsi="標楷體" w:hint="eastAsia"/>
          </w:rPr>
          <w:t>2</w:t>
        </w:r>
        <w:r w:rsidRPr="00B8780E">
          <w:rPr>
            <w:rFonts w:ascii="標楷體" w:eastAsia="標楷體" w:hAnsi="標楷體"/>
          </w:rPr>
          <w:t>:產生介紹、協辦獎金發放</w:t>
        </w:r>
        <w:proofErr w:type="gramStart"/>
        <w:r w:rsidRPr="00B8780E">
          <w:rPr>
            <w:rFonts w:ascii="標楷體" w:eastAsia="標楷體" w:hAnsi="標楷體"/>
          </w:rPr>
          <w:t>檔</w:t>
        </w:r>
        <w:proofErr w:type="gramEnd"/>
        <w:r>
          <w:rPr>
            <w:rFonts w:ascii="標楷體" w:eastAsia="標楷體" w:hAnsi="標楷體" w:hint="eastAsia"/>
          </w:rPr>
          <w:t>之</w:t>
        </w:r>
        <w:r w:rsidRPr="00B8780E">
          <w:rPr>
            <w:rFonts w:ascii="標楷體" w:eastAsia="標楷體" w:hAnsi="標楷體" w:hint="eastAsia"/>
          </w:rPr>
          <w:t>前</w:t>
        </w:r>
        <w:r w:rsidRPr="00B8780E">
          <w:rPr>
            <w:rFonts w:ascii="標楷體" w:eastAsia="標楷體" w:hAnsi="標楷體"/>
          </w:rPr>
          <w:t>,</w:t>
        </w:r>
        <w:r w:rsidRPr="00B8780E">
          <w:rPr>
            <w:rFonts w:ascii="標楷體" w:eastAsia="標楷體" w:hAnsi="標楷體" w:hint="eastAsia"/>
          </w:rPr>
          <w:t>並可</w:t>
        </w:r>
        <w:proofErr w:type="gramStart"/>
        <w:r w:rsidRPr="00B8780E">
          <w:rPr>
            <w:rFonts w:ascii="標楷體" w:eastAsia="標楷體" w:hAnsi="標楷體" w:hint="eastAsia"/>
          </w:rPr>
          <w:t>重新產檔</w:t>
        </w:r>
        <w:proofErr w:type="gramEnd"/>
        <w:r>
          <w:rPr>
            <w:rFonts w:ascii="標楷體" w:eastAsia="標楷體" w:hAnsi="標楷體" w:hint="eastAsia"/>
          </w:rPr>
          <w:t>.</w:t>
        </w:r>
      </w:ins>
    </w:p>
    <w:p w14:paraId="12BC46D3" w14:textId="206E75D7" w:rsidR="00581213" w:rsidRPr="00870211" w:rsidRDefault="005E4BDC" w:rsidP="00581213">
      <w:pPr>
        <w:pStyle w:val="af9"/>
        <w:ind w:leftChars="0" w:left="1276"/>
        <w:rPr>
          <w:ins w:id="12108" w:author="st1" w:date="2021-04-15T14:25:00Z"/>
          <w:rFonts w:ascii="標楷體" w:eastAsia="標楷體" w:hAnsi="標楷體"/>
        </w:rPr>
      </w:pPr>
      <w:ins w:id="12109" w:author="st1" w:date="2021-04-19T19:01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</w:ins>
    </w:p>
    <w:p w14:paraId="070D87F4" w14:textId="77777777" w:rsidR="00581213" w:rsidRPr="00B8780E" w:rsidRDefault="00581213">
      <w:pPr>
        <w:widowControl/>
        <w:rPr>
          <w:ins w:id="12110" w:author="st1" w:date="2021-04-15T14:25:00Z"/>
          <w:rFonts w:ascii="標楷體" w:eastAsia="標楷體" w:hAnsi="標楷體"/>
        </w:rPr>
      </w:pPr>
      <w:ins w:id="12111" w:author="st1" w:date="2021-04-15T14:25:00Z">
        <w:r w:rsidRPr="00B8780E">
          <w:rPr>
            <w:rFonts w:ascii="標楷體" w:eastAsia="標楷體" w:hAnsi="標楷體"/>
          </w:rPr>
          <w:br w:type="page"/>
        </w:r>
      </w:ins>
    </w:p>
    <w:p w14:paraId="5BF5C539" w14:textId="77777777" w:rsidR="00581213" w:rsidRPr="00B8780E" w:rsidRDefault="00581213">
      <w:pPr>
        <w:pStyle w:val="af9"/>
        <w:numPr>
          <w:ilvl w:val="0"/>
          <w:numId w:val="25"/>
        </w:numPr>
        <w:ind w:leftChars="0" w:left="1843"/>
        <w:rPr>
          <w:ins w:id="12112" w:author="st1" w:date="2021-04-15T14:16:00Z"/>
          <w:rFonts w:ascii="標楷體" w:eastAsia="標楷體" w:hAnsi="標楷體"/>
        </w:rPr>
        <w:pPrChange w:id="12113" w:author="st1" w:date="2021-04-15T15:05:00Z">
          <w:pPr>
            <w:pStyle w:val="af9"/>
            <w:numPr>
              <w:numId w:val="25"/>
            </w:numPr>
            <w:ind w:leftChars="0" w:left="1276" w:hanging="425"/>
          </w:pPr>
        </w:pPrChange>
      </w:pPr>
      <w:ins w:id="12114" w:author="st1" w:date="2021-04-15T14:16:00Z">
        <w:r w:rsidRPr="00B8780E">
          <w:rPr>
            <w:rFonts w:ascii="標楷體" w:eastAsia="標楷體" w:hAnsi="標楷體" w:hint="eastAsia"/>
          </w:rPr>
          <w:t>輸出畫面</w:t>
        </w:r>
      </w:ins>
    </w:p>
    <w:p w14:paraId="59CD6B3F" w14:textId="04D2C27C" w:rsidR="003137C2" w:rsidRPr="00B8780E" w:rsidRDefault="003137C2">
      <w:pPr>
        <w:pStyle w:val="af9"/>
        <w:numPr>
          <w:ilvl w:val="1"/>
          <w:numId w:val="25"/>
        </w:numPr>
        <w:ind w:leftChars="0" w:left="2410"/>
        <w:rPr>
          <w:ins w:id="12115" w:author="st1" w:date="2021-04-15T14:36:00Z"/>
          <w:rFonts w:ascii="標楷體" w:eastAsia="標楷體" w:hAnsi="標楷體"/>
        </w:rPr>
        <w:pPrChange w:id="12116" w:author="st1" w:date="2021-04-15T15:08:00Z">
          <w:pPr>
            <w:pStyle w:val="af9"/>
            <w:numPr>
              <w:ilvl w:val="1"/>
              <w:numId w:val="25"/>
            </w:numPr>
            <w:ind w:leftChars="0" w:left="1843" w:hanging="567"/>
          </w:pPr>
        </w:pPrChange>
      </w:pPr>
      <w:ins w:id="12117" w:author="st1" w:date="2021-04-15T14:36:00Z">
        <w:r w:rsidRPr="00B8780E">
          <w:rPr>
            <w:rFonts w:ascii="標楷體" w:eastAsia="標楷體" w:hAnsi="標楷體" w:hint="eastAsia"/>
          </w:rPr>
          <w:t>產生媒體</w:t>
        </w:r>
        <w:proofErr w:type="gramStart"/>
        <w:r w:rsidRPr="00B8780E">
          <w:rPr>
            <w:rFonts w:ascii="標楷體" w:eastAsia="標楷體" w:hAnsi="標楷體" w:hint="eastAsia"/>
          </w:rPr>
          <w:t>檔</w:t>
        </w:r>
        <w:proofErr w:type="gramEnd"/>
      </w:ins>
    </w:p>
    <w:p w14:paraId="7E9BFADD" w14:textId="1BBC95A5" w:rsidR="00581213" w:rsidRPr="00B8780E" w:rsidRDefault="00581213">
      <w:pPr>
        <w:pStyle w:val="af9"/>
        <w:ind w:leftChars="0" w:left="2323" w:firstLine="77"/>
        <w:rPr>
          <w:ins w:id="12118" w:author="st1" w:date="2021-04-15T14:20:00Z"/>
          <w:rFonts w:ascii="標楷體" w:eastAsia="標楷體" w:hAnsi="標楷體"/>
        </w:rPr>
        <w:pPrChange w:id="12119" w:author="st1" w:date="2021-04-15T15:08:00Z">
          <w:pPr>
            <w:ind w:left="960" w:firstLine="316"/>
          </w:pPr>
        </w:pPrChange>
      </w:pPr>
      <w:ins w:id="12120" w:author="st1" w:date="2021-04-15T14:19:00Z">
        <w:r w:rsidRPr="00B8780E">
          <w:rPr>
            <w:rFonts w:ascii="標楷體" w:eastAsia="標楷體" w:hAnsi="標楷體" w:hint="eastAsia"/>
          </w:rPr>
          <w:t>當</w:t>
        </w:r>
      </w:ins>
      <w:ins w:id="12121" w:author="st1" w:date="2021-04-15T14:20:00Z">
        <w:r w:rsidRPr="00B8780E">
          <w:rPr>
            <w:rFonts w:ascii="標楷體" w:eastAsia="標楷體" w:hAnsi="標楷體"/>
          </w:rPr>
          <w:t>[使用功能]:</w:t>
        </w:r>
      </w:ins>
      <w:ins w:id="12122" w:author="st1" w:date="2021-04-15T14:21:00Z">
        <w:r w:rsidRPr="00B8780E">
          <w:rPr>
            <w:rFonts w:ascii="標楷體" w:eastAsia="標楷體" w:hAnsi="標楷體"/>
          </w:rPr>
          <w:t>[</w:t>
        </w:r>
      </w:ins>
      <w:ins w:id="12123" w:author="st1" w:date="2021-04-15T14:20:00Z">
        <w:r w:rsidRPr="00B8780E">
          <w:rPr>
            <w:rFonts w:ascii="標楷體" w:eastAsia="標楷體" w:hAnsi="標楷體"/>
          </w:rPr>
          <w:t xml:space="preserve">2: </w:t>
        </w:r>
        <w:r w:rsidRPr="00B8780E">
          <w:rPr>
            <w:rFonts w:ascii="標楷體" w:eastAsia="標楷體" w:hAnsi="標楷體" w:hint="eastAsia"/>
          </w:rPr>
          <w:t>產生介紹、協辦獎金媒體</w:t>
        </w:r>
      </w:ins>
      <w:ins w:id="12124" w:author="st1" w:date="2021-04-15T20:12:00Z">
        <w:r w:rsidR="00ED0680">
          <w:rPr>
            <w:rFonts w:ascii="標楷體" w:eastAsia="標楷體" w:hAnsi="標楷體" w:hint="eastAsia"/>
          </w:rPr>
          <w:t>檔</w:t>
        </w:r>
      </w:ins>
      <w:ins w:id="12125" w:author="st1" w:date="2021-04-15T14:21:00Z">
        <w:r w:rsidRPr="00B8780E">
          <w:rPr>
            <w:rFonts w:ascii="標楷體" w:eastAsia="標楷體" w:hAnsi="標楷體"/>
          </w:rPr>
          <w:t>]</w:t>
        </w:r>
      </w:ins>
      <w:proofErr w:type="gramStart"/>
      <w:ins w:id="12126" w:author="st1" w:date="2021-04-15T14:37:00Z">
        <w:r w:rsidR="003137C2" w:rsidRPr="00B8780E">
          <w:rPr>
            <w:rFonts w:ascii="標楷體" w:eastAsia="標楷體" w:hAnsi="標楷體" w:hint="eastAsia"/>
          </w:rPr>
          <w:t>產生產生</w:t>
        </w:r>
        <w:proofErr w:type="gramEnd"/>
        <w:r w:rsidR="003137C2" w:rsidRPr="00B8780E">
          <w:rPr>
            <w:rFonts w:ascii="標楷體" w:eastAsia="標楷體" w:hAnsi="標楷體" w:hint="eastAsia"/>
          </w:rPr>
          <w:t>兩個檔案</w:t>
        </w:r>
      </w:ins>
    </w:p>
    <w:p w14:paraId="553B1501" w14:textId="7338C51D" w:rsidR="00581213" w:rsidRPr="00B8780E" w:rsidRDefault="00581213">
      <w:pPr>
        <w:pStyle w:val="af9"/>
        <w:numPr>
          <w:ilvl w:val="2"/>
          <w:numId w:val="25"/>
        </w:numPr>
        <w:ind w:leftChars="0" w:left="2410" w:firstLine="0"/>
        <w:rPr>
          <w:ins w:id="12127" w:author="st1" w:date="2021-04-15T14:22:00Z"/>
          <w:rFonts w:ascii="標楷體" w:eastAsia="標楷體" w:hAnsi="標楷體"/>
        </w:rPr>
        <w:pPrChange w:id="12128" w:author="st1" w:date="2021-04-15T15:08:00Z">
          <w:pPr>
            <w:pStyle w:val="af9"/>
            <w:numPr>
              <w:ilvl w:val="1"/>
              <w:numId w:val="25"/>
            </w:numPr>
            <w:ind w:leftChars="0" w:left="1843" w:hanging="567"/>
          </w:pPr>
        </w:pPrChange>
      </w:pPr>
      <w:ins w:id="12129" w:author="st1" w:date="2021-04-15T14:22:00Z">
        <w:r w:rsidRPr="00B8780E">
          <w:rPr>
            <w:rFonts w:ascii="標楷體" w:eastAsia="標楷體" w:hAnsi="標楷體" w:hint="eastAsia"/>
          </w:rPr>
          <w:t>檔案</w:t>
        </w:r>
        <w:proofErr w:type="gramStart"/>
        <w:r w:rsidRPr="00B8780E">
          <w:rPr>
            <w:rFonts w:ascii="標楷體" w:eastAsia="標楷體" w:hAnsi="標楷體" w:hint="eastAsia"/>
          </w:rPr>
          <w:t>一</w:t>
        </w:r>
        <w:proofErr w:type="gramEnd"/>
        <w:r w:rsidRPr="00B8780E">
          <w:rPr>
            <w:rFonts w:ascii="標楷體" w:eastAsia="標楷體" w:hAnsi="標楷體"/>
          </w:rPr>
          <w:t>:</w:t>
        </w:r>
      </w:ins>
    </w:p>
    <w:p w14:paraId="63EED14F" w14:textId="424F4C31" w:rsidR="00581213" w:rsidRPr="00B8780E" w:rsidRDefault="00581213">
      <w:pPr>
        <w:pStyle w:val="af9"/>
        <w:ind w:leftChars="0" w:left="3174" w:firstLine="186"/>
        <w:rPr>
          <w:ins w:id="12130" w:author="st1" w:date="2021-04-15T14:22:00Z"/>
          <w:rFonts w:ascii="標楷體" w:eastAsia="標楷體" w:hAnsi="標楷體" w:cs="Microsoft Sans Serif"/>
          <w:color w:val="000000"/>
          <w:kern w:val="0"/>
          <w:lang w:val="zh-TW"/>
        </w:rPr>
        <w:pPrChange w:id="12131" w:author="st1" w:date="2021-04-15T15:08:00Z">
          <w:pPr>
            <w:pStyle w:val="af9"/>
            <w:ind w:leftChars="0" w:left="1843"/>
          </w:pPr>
        </w:pPrChange>
      </w:pPr>
      <w:ins w:id="12132" w:author="st1" w:date="2021-04-15T14:22:00Z">
        <w:r w:rsidRPr="00B8780E">
          <w:rPr>
            <w:rFonts w:ascii="標楷體" w:eastAsia="標楷體" w:hAnsi="標楷體" w:hint="eastAsia"/>
          </w:rPr>
          <w:t>檔名</w:t>
        </w:r>
        <w:r w:rsidRPr="00B8780E">
          <w:rPr>
            <w:rFonts w:ascii="標楷體" w:eastAsia="標楷體" w:hAnsi="標楷體"/>
          </w:rPr>
          <w:t>:</w:t>
        </w:r>
        <w:r w:rsidRPr="00B8780E">
          <w:rPr>
            <w:rFonts w:ascii="標楷體" w:eastAsia="標楷體" w:hAnsi="標楷體" w:cs="Microsoft Sans Serif"/>
            <w:color w:val="000000"/>
            <w:kern w:val="0"/>
            <w:lang w:val="zh-TW"/>
          </w:rPr>
          <w:t xml:space="preserve"> LNM270P</w:t>
        </w:r>
      </w:ins>
    </w:p>
    <w:p w14:paraId="772AD5A7" w14:textId="19D0717D" w:rsidR="00581213" w:rsidRPr="00B8780E" w:rsidRDefault="00581213">
      <w:pPr>
        <w:pStyle w:val="af9"/>
        <w:ind w:leftChars="0" w:left="3174" w:firstLine="186"/>
        <w:rPr>
          <w:ins w:id="12133" w:author="st1" w:date="2021-04-15T14:22:00Z"/>
          <w:rFonts w:ascii="標楷體" w:eastAsia="標楷體" w:hAnsi="標楷體"/>
          <w:rPrChange w:id="12134" w:author="st1" w:date="2021-04-15T15:13:00Z">
            <w:rPr>
              <w:ins w:id="12135" w:author="st1" w:date="2021-04-15T14:22:00Z"/>
              <w:rFonts w:ascii="標楷體" w:eastAsia="標楷體" w:hAnsi="標楷體" w:cs="Microsoft Sans Serif"/>
              <w:color w:val="000000"/>
              <w:kern w:val="0"/>
              <w:lang w:val="zh-TW"/>
            </w:rPr>
          </w:rPrChange>
        </w:rPr>
        <w:pPrChange w:id="12136" w:author="st1" w:date="2021-04-15T15:08:00Z">
          <w:pPr>
            <w:pStyle w:val="af9"/>
            <w:ind w:leftChars="0" w:left="1843"/>
          </w:pPr>
        </w:pPrChange>
      </w:pPr>
      <w:ins w:id="12137" w:author="st1" w:date="2021-04-15T14:22:00Z">
        <w:r w:rsidRPr="00B8780E">
          <w:rPr>
            <w:rFonts w:ascii="標楷體" w:eastAsia="標楷體" w:hAnsi="標楷體" w:hint="eastAsia"/>
            <w:rPrChange w:id="12138" w:author="st1" w:date="2021-04-15T15:13:00Z">
              <w:rPr>
                <w:rFonts w:ascii="標楷體" w:eastAsia="標楷體" w:hAnsi="標楷體" w:cs="Microsoft Sans Serif" w:hint="eastAsia"/>
                <w:color w:val="000000"/>
                <w:kern w:val="0"/>
                <w:lang w:val="zh-TW"/>
              </w:rPr>
            </w:rPrChange>
          </w:rPr>
          <w:t>格式</w:t>
        </w:r>
        <w:r w:rsidRPr="00B8780E">
          <w:rPr>
            <w:rFonts w:ascii="標楷體" w:eastAsia="標楷體" w:hAnsi="標楷體"/>
            <w:rPrChange w:id="12139" w:author="st1" w:date="2021-04-15T15:13:00Z">
              <w:rPr>
                <w:rFonts w:ascii="標楷體" w:eastAsia="標楷體" w:hAnsi="標楷體" w:cs="Microsoft Sans Serif"/>
                <w:color w:val="000000"/>
                <w:kern w:val="0"/>
                <w:lang w:val="zh-TW"/>
              </w:rPr>
            </w:rPrChange>
          </w:rPr>
          <w:t>:txt</w:t>
        </w:r>
      </w:ins>
    </w:p>
    <w:p w14:paraId="6C9E968F" w14:textId="7520B098" w:rsidR="00581213" w:rsidRPr="00B8780E" w:rsidRDefault="00581213">
      <w:pPr>
        <w:pStyle w:val="af9"/>
        <w:ind w:leftChars="0" w:left="3174" w:firstLine="186"/>
        <w:rPr>
          <w:ins w:id="12140" w:author="st1" w:date="2021-04-15T14:23:00Z"/>
          <w:rFonts w:ascii="標楷體" w:eastAsia="標楷體" w:hAnsi="標楷體"/>
          <w:rPrChange w:id="12141" w:author="st1" w:date="2021-04-15T15:13:00Z">
            <w:rPr>
              <w:ins w:id="12142" w:author="st1" w:date="2021-04-15T14:23:00Z"/>
              <w:rFonts w:ascii="標楷體" w:eastAsia="標楷體" w:hAnsi="標楷體" w:cs="Microsoft Sans Serif"/>
              <w:color w:val="000000"/>
              <w:kern w:val="0"/>
              <w:lang w:val="zh-TW"/>
            </w:rPr>
          </w:rPrChange>
        </w:rPr>
        <w:pPrChange w:id="12143" w:author="st1" w:date="2021-04-15T15:08:00Z">
          <w:pPr>
            <w:pStyle w:val="af9"/>
            <w:ind w:leftChars="0" w:left="1843"/>
          </w:pPr>
        </w:pPrChange>
      </w:pPr>
      <w:ins w:id="12144" w:author="st1" w:date="2021-04-15T14:22:00Z">
        <w:r w:rsidRPr="00B8780E">
          <w:rPr>
            <w:rFonts w:ascii="標楷體" w:eastAsia="標楷體" w:hAnsi="標楷體" w:hint="eastAsia"/>
            <w:rPrChange w:id="12145" w:author="st1" w:date="2021-04-15T15:13:00Z">
              <w:rPr>
                <w:rFonts w:ascii="標楷體" w:eastAsia="標楷體" w:hAnsi="標楷體" w:cs="Microsoft Sans Serif" w:hint="eastAsia"/>
                <w:color w:val="000000"/>
                <w:kern w:val="0"/>
                <w:lang w:val="zh-TW"/>
              </w:rPr>
            </w:rPrChange>
          </w:rPr>
          <w:t>資料格式</w:t>
        </w:r>
        <w:r w:rsidRPr="00B8780E">
          <w:rPr>
            <w:rFonts w:ascii="標楷體" w:eastAsia="標楷體" w:hAnsi="標楷體"/>
            <w:rPrChange w:id="12146" w:author="st1" w:date="2021-04-15T15:13:00Z">
              <w:rPr>
                <w:rFonts w:ascii="標楷體" w:eastAsia="標楷體" w:hAnsi="標楷體" w:cs="Microsoft Sans Serif"/>
                <w:color w:val="000000"/>
                <w:kern w:val="0"/>
                <w:lang w:val="zh-TW"/>
              </w:rPr>
            </w:rPrChange>
          </w:rPr>
          <w:t>:</w:t>
        </w:r>
      </w:ins>
      <w:ins w:id="12147" w:author="st1" w:date="2021-04-15T14:23:00Z">
        <w:r w:rsidRPr="00B8780E">
          <w:rPr>
            <w:rFonts w:ascii="標楷體" w:eastAsia="標楷體" w:hAnsi="標楷體"/>
            <w:rPrChange w:id="12148" w:author="st1" w:date="2021-04-15T15:13:00Z">
              <w:rPr>
                <w:rFonts w:ascii="標楷體" w:eastAsia="標楷體" w:hAnsi="標楷體" w:cs="Microsoft Sans Serif"/>
                <w:color w:val="000000"/>
                <w:kern w:val="0"/>
                <w:lang w:val="zh-TW"/>
              </w:rPr>
            </w:rPrChange>
          </w:rPr>
          <w:t>Big5</w:t>
        </w:r>
      </w:ins>
    </w:p>
    <w:p w14:paraId="0223B21B" w14:textId="3BA79F4D" w:rsidR="00581213" w:rsidRPr="00B8780E" w:rsidRDefault="00581213">
      <w:pPr>
        <w:pStyle w:val="af9"/>
        <w:ind w:leftChars="0" w:left="3174" w:firstLine="186"/>
        <w:rPr>
          <w:ins w:id="12149" w:author="st1" w:date="2021-04-15T14:25:00Z"/>
          <w:rFonts w:ascii="標楷體" w:eastAsia="標楷體" w:hAnsi="標楷體"/>
        </w:rPr>
        <w:pPrChange w:id="12150" w:author="st1" w:date="2021-04-15T15:08:00Z">
          <w:pPr>
            <w:pStyle w:val="af9"/>
            <w:ind w:leftChars="0" w:left="1843"/>
          </w:pPr>
        </w:pPrChange>
      </w:pPr>
      <w:ins w:id="12151" w:author="st1" w:date="2021-04-15T14:24:00Z">
        <w:r w:rsidRPr="00B8780E">
          <w:rPr>
            <w:rFonts w:ascii="標楷體" w:eastAsia="標楷體" w:hAnsi="標楷體" w:hint="eastAsia"/>
          </w:rPr>
          <w:t>用處</w:t>
        </w:r>
        <w:r w:rsidRPr="00B8780E">
          <w:rPr>
            <w:rFonts w:ascii="標楷體" w:eastAsia="標楷體" w:hAnsi="標楷體"/>
          </w:rPr>
          <w:t>:</w:t>
        </w:r>
        <w:proofErr w:type="gramStart"/>
        <w:r w:rsidRPr="00B8780E">
          <w:rPr>
            <w:rFonts w:ascii="標楷體" w:eastAsia="標楷體" w:hAnsi="標楷體"/>
          </w:rPr>
          <w:t>併</w:t>
        </w:r>
        <w:proofErr w:type="gramEnd"/>
        <w:r w:rsidRPr="00B8780E">
          <w:rPr>
            <w:rFonts w:ascii="標楷體" w:eastAsia="標楷體" w:hAnsi="標楷體"/>
          </w:rPr>
          <w:t>薪檔</w:t>
        </w:r>
      </w:ins>
    </w:p>
    <w:p w14:paraId="28971668" w14:textId="0C3CFBAD" w:rsidR="00581213" w:rsidRPr="00B8780E" w:rsidRDefault="00581213">
      <w:pPr>
        <w:pStyle w:val="af9"/>
        <w:ind w:leftChars="0" w:left="3174" w:firstLine="186"/>
        <w:rPr>
          <w:ins w:id="12152" w:author="st1" w:date="2021-04-15T14:37:00Z"/>
          <w:rFonts w:ascii="標楷體" w:eastAsia="標楷體" w:hAnsi="標楷體"/>
        </w:rPr>
        <w:pPrChange w:id="12153" w:author="st1" w:date="2021-04-15T15:08:00Z">
          <w:pPr>
            <w:pStyle w:val="af9"/>
            <w:ind w:leftChars="0" w:left="2694"/>
          </w:pPr>
        </w:pPrChange>
      </w:pPr>
      <w:ins w:id="12154" w:author="st1" w:date="2021-04-15T14:25:00Z">
        <w:r w:rsidRPr="00B8780E">
          <w:rPr>
            <w:rFonts w:ascii="標楷體" w:eastAsia="標楷體" w:hAnsi="標楷體" w:hint="eastAsia"/>
          </w:rPr>
          <w:t>規格</w:t>
        </w:r>
        <w:r w:rsidRPr="00B8780E">
          <w:rPr>
            <w:rFonts w:ascii="標楷體" w:eastAsia="標楷體" w:hAnsi="標楷體"/>
          </w:rPr>
          <w:t>:</w:t>
        </w:r>
      </w:ins>
    </w:p>
    <w:tbl>
      <w:tblPr>
        <w:tblpPr w:leftFromText="180" w:rightFromText="180" w:vertAnchor="text" w:horzAnchor="margin" w:tblpXSpec="right" w:tblpY="116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  <w:tblGridChange w:id="12155">
          <w:tblGrid>
            <w:gridCol w:w="520"/>
            <w:gridCol w:w="1600"/>
            <w:gridCol w:w="885"/>
            <w:gridCol w:w="795"/>
            <w:gridCol w:w="623"/>
            <w:gridCol w:w="457"/>
            <w:gridCol w:w="1669"/>
            <w:gridCol w:w="1311"/>
          </w:tblGrid>
        </w:tblGridChange>
      </w:tblGrid>
      <w:tr w:rsidR="00EF10B7" w:rsidRPr="00B8780E" w14:paraId="6A4E5492" w14:textId="77777777" w:rsidTr="00EF10B7">
        <w:trPr>
          <w:trHeight w:val="330"/>
          <w:ins w:id="12156" w:author="st1" w:date="2021-04-15T14:37:00Z"/>
        </w:trPr>
        <w:tc>
          <w:tcPr>
            <w:tcW w:w="520" w:type="dxa"/>
            <w:shd w:val="clear" w:color="auto" w:fill="auto"/>
            <w:vAlign w:val="center"/>
            <w:hideMark/>
          </w:tcPr>
          <w:p w14:paraId="17461409" w14:textId="594D7D47" w:rsidR="002C2030" w:rsidRPr="00B8780E" w:rsidRDefault="002C2030" w:rsidP="00EF10B7">
            <w:pPr>
              <w:widowControl/>
              <w:jc w:val="center"/>
              <w:rPr>
                <w:ins w:id="12157" w:author="st1" w:date="2021-04-15T14:37:00Z"/>
                <w:rFonts w:ascii="標楷體" w:eastAsia="標楷體" w:hAnsi="標楷體"/>
                <w:b/>
                <w:bCs/>
                <w:kern w:val="0"/>
                <w:sz w:val="20"/>
                <w:rPrChange w:id="12158" w:author="st1" w:date="2021-04-15T15:13:00Z">
                  <w:rPr>
                    <w:ins w:id="12159" w:author="st1" w:date="2021-04-15T14:37:00Z"/>
                    <w:rFonts w:eastAsia="標楷體"/>
                    <w:b/>
                    <w:bCs/>
                    <w:color w:val="FFFFFF"/>
                    <w:kern w:val="0"/>
                    <w:sz w:val="20"/>
                  </w:rPr>
                </w:rPrChange>
              </w:rPr>
            </w:pPr>
            <w:ins w:id="12160" w:author="st1" w:date="2021-04-15T14:51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161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序</w:t>
              </w:r>
              <w:r w:rsidRPr="00B8780E">
                <w:rPr>
                  <w:rFonts w:ascii="標楷體" w:eastAsia="標楷體" w:hAnsi="標楷體"/>
                  <w:b/>
                  <w:bCs/>
                  <w:kern w:val="0"/>
                  <w:sz w:val="20"/>
                  <w:rPrChange w:id="12162" w:author="st1" w:date="2021-04-15T15:13:00Z">
                    <w:rPr>
                      <w:rFonts w:eastAsia="標楷體"/>
                      <w:b/>
                      <w:bCs/>
                      <w:kern w:val="0"/>
                      <w:sz w:val="20"/>
                    </w:rPr>
                  </w:rPrChange>
                </w:rPr>
                <w:br/>
              </w:r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163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號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67B6D37" w14:textId="0958189E" w:rsidR="002C2030" w:rsidRPr="00B8780E" w:rsidRDefault="002C2030" w:rsidP="00EF10B7">
            <w:pPr>
              <w:widowControl/>
              <w:jc w:val="center"/>
              <w:rPr>
                <w:ins w:id="12164" w:author="st1" w:date="2021-04-15T14:37:00Z"/>
                <w:rFonts w:ascii="標楷體" w:eastAsia="標楷體" w:hAnsi="標楷體"/>
                <w:b/>
                <w:bCs/>
                <w:kern w:val="0"/>
                <w:sz w:val="20"/>
                <w:rPrChange w:id="12165" w:author="st1" w:date="2021-04-15T15:13:00Z">
                  <w:rPr>
                    <w:ins w:id="12166" w:author="st1" w:date="2021-04-15T14:37:00Z"/>
                    <w:rFonts w:eastAsia="標楷體"/>
                    <w:b/>
                    <w:bCs/>
                    <w:color w:val="FFFFFF"/>
                    <w:kern w:val="0"/>
                    <w:sz w:val="20"/>
                  </w:rPr>
                </w:rPrChange>
              </w:rPr>
            </w:pPr>
            <w:ins w:id="12167" w:author="st1" w:date="2021-04-15T14:51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168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欄位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14A2472" w14:textId="24B084C0" w:rsidR="002C2030" w:rsidRPr="00B8780E" w:rsidRDefault="002C2030" w:rsidP="00EF10B7">
            <w:pPr>
              <w:widowControl/>
              <w:jc w:val="center"/>
              <w:rPr>
                <w:ins w:id="12169" w:author="st1" w:date="2021-04-15T14:37:00Z"/>
                <w:rFonts w:ascii="標楷體" w:eastAsia="標楷體" w:hAnsi="標楷體"/>
                <w:b/>
                <w:bCs/>
                <w:kern w:val="0"/>
                <w:sz w:val="20"/>
                <w:rPrChange w:id="12170" w:author="st1" w:date="2021-04-15T15:13:00Z">
                  <w:rPr>
                    <w:ins w:id="12171" w:author="st1" w:date="2021-04-15T14:37:00Z"/>
                    <w:rFonts w:eastAsia="標楷體"/>
                    <w:b/>
                    <w:bCs/>
                    <w:color w:val="FFFFFF"/>
                    <w:kern w:val="0"/>
                    <w:sz w:val="20"/>
                  </w:rPr>
                </w:rPrChange>
              </w:rPr>
            </w:pPr>
            <w:ins w:id="12172" w:author="st1" w:date="2021-04-15T14:51:00Z">
              <w:r w:rsidRPr="00B8780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464D432" w14:textId="3D6A38C5" w:rsidR="002C2030" w:rsidRPr="00B8780E" w:rsidRDefault="002C2030" w:rsidP="00EF10B7">
            <w:pPr>
              <w:widowControl/>
              <w:jc w:val="center"/>
              <w:rPr>
                <w:ins w:id="12173" w:author="st1" w:date="2021-04-15T14:37:00Z"/>
                <w:rFonts w:ascii="標楷體" w:eastAsia="標楷體" w:hAnsi="標楷體"/>
                <w:b/>
                <w:bCs/>
                <w:kern w:val="0"/>
                <w:sz w:val="20"/>
                <w:rPrChange w:id="12174" w:author="st1" w:date="2021-04-15T15:13:00Z">
                  <w:rPr>
                    <w:ins w:id="12175" w:author="st1" w:date="2021-04-15T14:37:00Z"/>
                    <w:rFonts w:eastAsia="標楷體"/>
                    <w:b/>
                    <w:bCs/>
                    <w:color w:val="FFFFFF"/>
                    <w:kern w:val="0"/>
                    <w:sz w:val="20"/>
                  </w:rPr>
                </w:rPrChange>
              </w:rPr>
            </w:pPr>
            <w:ins w:id="12176" w:author="st1" w:date="2021-04-15T14:51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177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格式</w:t>
              </w:r>
            </w:ins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B2D7781" w14:textId="2C92E266" w:rsidR="002C2030" w:rsidRPr="00B8780E" w:rsidRDefault="002C2030">
            <w:pPr>
              <w:widowControl/>
              <w:jc w:val="center"/>
              <w:rPr>
                <w:ins w:id="12178" w:author="st1" w:date="2021-04-15T14:37:00Z"/>
                <w:rFonts w:ascii="標楷體" w:eastAsia="標楷體" w:hAnsi="標楷體"/>
                <w:b/>
                <w:bCs/>
                <w:kern w:val="0"/>
                <w:sz w:val="20"/>
                <w:rPrChange w:id="12179" w:author="st1" w:date="2021-04-15T15:13:00Z">
                  <w:rPr>
                    <w:ins w:id="12180" w:author="st1" w:date="2021-04-15T14:37:00Z"/>
                    <w:rFonts w:eastAsia="標楷體"/>
                    <w:b/>
                    <w:bCs/>
                    <w:color w:val="FFFFFF"/>
                    <w:kern w:val="0"/>
                    <w:sz w:val="20"/>
                  </w:rPr>
                </w:rPrChange>
              </w:rPr>
              <w:pPrChange w:id="12181" w:author="st1" w:date="2021-04-15T14:50:00Z">
                <w:pPr>
                  <w:framePr w:hSpace="180" w:wrap="around" w:vAnchor="text" w:hAnchor="page" w:x="3585" w:y="92"/>
                  <w:widowControl/>
                  <w:suppressOverlap/>
                  <w:jc w:val="center"/>
                </w:pPr>
              </w:pPrChange>
            </w:pPr>
            <w:ins w:id="12182" w:author="st1" w:date="2021-04-15T14:51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183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說明</w:t>
              </w:r>
            </w:ins>
          </w:p>
        </w:tc>
      </w:tr>
      <w:tr w:rsidR="002C2030" w:rsidRPr="00B8780E" w14:paraId="4270AC77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184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185" w:author="st1" w:date="2021-04-15T14:51:00Z"/>
          <w:trPrChange w:id="1218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tcPrChange w:id="12187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F2209A7" w14:textId="6C8B9265" w:rsidR="002C2030" w:rsidRPr="00B8780E" w:rsidRDefault="002C2030" w:rsidP="00EF10B7">
            <w:pPr>
              <w:widowControl/>
              <w:jc w:val="center"/>
              <w:rPr>
                <w:ins w:id="12188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189" w:author="st1" w:date="2021-04-15T15:13:00Z">
                  <w:rPr>
                    <w:ins w:id="12190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191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19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</w:t>
              </w:r>
            </w:ins>
          </w:p>
        </w:tc>
        <w:tc>
          <w:tcPr>
            <w:tcW w:w="1600" w:type="dxa"/>
            <w:shd w:val="clear" w:color="auto" w:fill="auto"/>
            <w:vAlign w:val="center"/>
            <w:tcPrChange w:id="12193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7D90B0E" w14:textId="4EC87914" w:rsidR="002C2030" w:rsidRPr="00B8780E" w:rsidRDefault="002C2030" w:rsidP="00EF10B7">
            <w:pPr>
              <w:widowControl/>
              <w:rPr>
                <w:ins w:id="12194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195" w:author="st1" w:date="2021-04-15T15:13:00Z">
                  <w:rPr>
                    <w:ins w:id="12196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197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198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業績年月</w:t>
              </w:r>
            </w:ins>
          </w:p>
        </w:tc>
        <w:tc>
          <w:tcPr>
            <w:tcW w:w="885" w:type="dxa"/>
            <w:shd w:val="clear" w:color="auto" w:fill="auto"/>
            <w:vAlign w:val="center"/>
            <w:tcPrChange w:id="12199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C8A0B8D" w14:textId="71202CCF" w:rsidR="002C2030" w:rsidRPr="00B8780E" w:rsidRDefault="002C2030" w:rsidP="00EF10B7">
            <w:pPr>
              <w:widowControl/>
              <w:rPr>
                <w:ins w:id="12200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201" w:author="st1" w:date="2021-04-15T15:13:00Z">
                  <w:rPr>
                    <w:ins w:id="12202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20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0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0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8)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206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6E9F69E" w14:textId="68D8E6B3" w:rsidR="002C2030" w:rsidRPr="00B8780E" w:rsidRDefault="002C2030">
            <w:pPr>
              <w:widowControl/>
              <w:rPr>
                <w:ins w:id="12207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208" w:author="st1" w:date="2021-04-15T15:13:00Z">
                  <w:rPr>
                    <w:ins w:id="12209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210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  <w:proofErr w:type="spellStart"/>
            <w:ins w:id="12211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1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yyyy</w:t>
              </w:r>
              <w:proofErr w:type="spell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1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/mm</w:t>
              </w:r>
            </w:ins>
          </w:p>
        </w:tc>
        <w:tc>
          <w:tcPr>
            <w:tcW w:w="2126" w:type="dxa"/>
            <w:shd w:val="clear" w:color="auto" w:fill="auto"/>
            <w:vAlign w:val="center"/>
            <w:tcPrChange w:id="12214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A6CF6F" w14:textId="6BBB56FD" w:rsidR="002C2030" w:rsidRPr="00B8780E" w:rsidRDefault="002C2030" w:rsidP="00EF10B7">
            <w:pPr>
              <w:widowControl/>
              <w:rPr>
                <w:ins w:id="12215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216" w:author="st1" w:date="2021-04-15T15:13:00Z">
                  <w:rPr>
                    <w:ins w:id="12217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18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21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工作月</w:t>
              </w:r>
            </w:ins>
          </w:p>
        </w:tc>
      </w:tr>
      <w:tr w:rsidR="002C2030" w:rsidRPr="00B8780E" w14:paraId="43B8E8DB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220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221" w:author="st1" w:date="2021-04-15T14:37:00Z"/>
          <w:trPrChange w:id="12222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223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A0F5488" w14:textId="178ACD2F" w:rsidR="002C2030" w:rsidRPr="00B8780E" w:rsidRDefault="002C2030" w:rsidP="00EF10B7">
            <w:pPr>
              <w:widowControl/>
              <w:jc w:val="center"/>
              <w:rPr>
                <w:ins w:id="1222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25" w:author="st1" w:date="2021-04-15T15:13:00Z">
                  <w:rPr>
                    <w:ins w:id="1222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27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2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2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229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2ACA0A" w14:textId="4AC9EBE2" w:rsidR="002C2030" w:rsidRPr="00B8780E" w:rsidRDefault="002C2030" w:rsidP="00EF10B7">
            <w:pPr>
              <w:widowControl/>
              <w:rPr>
                <w:ins w:id="1223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31" w:author="st1" w:date="2021-04-15T15:13:00Z">
                  <w:rPr>
                    <w:ins w:id="1223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33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234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申請單位代號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235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A32C899" w14:textId="6CCB6DA3" w:rsidR="002C2030" w:rsidRPr="00B8780E" w:rsidRDefault="002C2030">
            <w:pPr>
              <w:widowControl/>
              <w:rPr>
                <w:ins w:id="1223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37" w:author="st1" w:date="2021-04-15T15:13:00Z">
                  <w:rPr>
                    <w:ins w:id="1223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239" w:author="st1" w:date="2021-04-15T14:42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240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4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4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6)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243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9464D08" w14:textId="1C54C96B" w:rsidR="002C2030" w:rsidRPr="00B8780E" w:rsidRDefault="002C2030">
            <w:pPr>
              <w:widowControl/>
              <w:rPr>
                <w:ins w:id="1224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45" w:author="st1" w:date="2021-04-15T15:13:00Z">
                  <w:rPr>
                    <w:ins w:id="1224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247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248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05EF45" w14:textId="2F8BDC1E" w:rsidR="002C2030" w:rsidRPr="00B8780E" w:rsidRDefault="002C2030" w:rsidP="00EF10B7">
            <w:pPr>
              <w:widowControl/>
              <w:rPr>
                <w:ins w:id="1224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50" w:author="st1" w:date="2021-04-15T15:13:00Z">
                  <w:rPr>
                    <w:ins w:id="1225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52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5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10H400</w:t>
              </w:r>
            </w:ins>
          </w:p>
        </w:tc>
      </w:tr>
      <w:tr w:rsidR="002C2030" w:rsidRPr="00B8780E" w14:paraId="43373E32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254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255" w:author="st1" w:date="2021-04-15T14:37:00Z"/>
          <w:trPrChange w:id="1225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257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C9FBA4" w14:textId="3AF338AA" w:rsidR="002C2030" w:rsidRPr="00B8780E" w:rsidRDefault="002C2030" w:rsidP="00EF10B7">
            <w:pPr>
              <w:widowControl/>
              <w:jc w:val="center"/>
              <w:rPr>
                <w:ins w:id="1225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59" w:author="st1" w:date="2021-04-15T15:13:00Z">
                  <w:rPr>
                    <w:ins w:id="1226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61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6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3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263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AC79381" w14:textId="48CAE89A" w:rsidR="002C2030" w:rsidRPr="00B8780E" w:rsidRDefault="002C2030" w:rsidP="00EF10B7">
            <w:pPr>
              <w:widowControl/>
              <w:rPr>
                <w:ins w:id="1226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65" w:author="st1" w:date="2021-04-15T15:13:00Z">
                  <w:rPr>
                    <w:ins w:id="1226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67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268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申請批號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269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2322E6" w14:textId="3EBA0DFB" w:rsidR="002C2030" w:rsidRPr="00B8780E" w:rsidRDefault="002C2030" w:rsidP="00EF10B7">
            <w:pPr>
              <w:widowControl/>
              <w:rPr>
                <w:ins w:id="1227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71" w:author="st1" w:date="2021-04-15T15:13:00Z">
                  <w:rPr>
                    <w:ins w:id="1227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7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7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275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5FE998F" w14:textId="7BBFD7BF" w:rsidR="002C2030" w:rsidRPr="00B8780E" w:rsidRDefault="002C2030">
            <w:pPr>
              <w:widowControl/>
              <w:rPr>
                <w:ins w:id="1227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77" w:author="st1" w:date="2021-04-15T15:13:00Z">
                  <w:rPr>
                    <w:ins w:id="1227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279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280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355F224" w14:textId="7E92DCD6" w:rsidR="002C2030" w:rsidRPr="00B8780E" w:rsidRDefault="002C2030" w:rsidP="00EF10B7">
            <w:pPr>
              <w:widowControl/>
              <w:rPr>
                <w:ins w:id="1228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82" w:author="st1" w:date="2021-04-15T15:13:00Z">
                  <w:rPr>
                    <w:ins w:id="1228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84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8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0000000001</w:t>
              </w:r>
            </w:ins>
          </w:p>
        </w:tc>
      </w:tr>
      <w:tr w:rsidR="002C2030" w:rsidRPr="00B8780E" w14:paraId="3C0FA426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286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287" w:author="st1" w:date="2021-04-15T14:37:00Z"/>
          <w:trPrChange w:id="12288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289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959EC64" w14:textId="1D273AC9" w:rsidR="002C2030" w:rsidRPr="00B8780E" w:rsidRDefault="002C2030" w:rsidP="00EF10B7">
            <w:pPr>
              <w:widowControl/>
              <w:jc w:val="center"/>
              <w:rPr>
                <w:ins w:id="1229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91" w:author="st1" w:date="2021-04-15T15:13:00Z">
                  <w:rPr>
                    <w:ins w:id="1229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9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29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4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295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CE8534" w14:textId="742B114C" w:rsidR="002C2030" w:rsidRPr="00B8780E" w:rsidRDefault="002C2030" w:rsidP="00EF10B7">
            <w:pPr>
              <w:widowControl/>
              <w:rPr>
                <w:ins w:id="1229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297" w:author="st1" w:date="2021-04-15T15:13:00Z">
                  <w:rPr>
                    <w:ins w:id="1229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299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0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身份證字號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301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6E808D" w14:textId="1D1E8EA4" w:rsidR="002C2030" w:rsidRPr="00B8780E" w:rsidRDefault="002C2030">
            <w:pPr>
              <w:widowControl/>
              <w:rPr>
                <w:ins w:id="1230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03" w:author="st1" w:date="2021-04-15T15:13:00Z">
                  <w:rPr>
                    <w:ins w:id="1230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05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306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0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0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309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C467B5C" w14:textId="09C4BE57" w:rsidR="002C2030" w:rsidRPr="00B8780E" w:rsidRDefault="002C2030">
            <w:pPr>
              <w:widowControl/>
              <w:rPr>
                <w:ins w:id="1231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11" w:author="st1" w:date="2021-04-15T15:13:00Z">
                  <w:rPr>
                    <w:ins w:id="1231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13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314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6F765F7" w14:textId="2DD0CEBD" w:rsidR="002C2030" w:rsidRPr="00B8780E" w:rsidRDefault="002C2030" w:rsidP="00EF10B7">
            <w:pPr>
              <w:widowControl/>
              <w:rPr>
                <w:ins w:id="1231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16" w:author="st1" w:date="2021-04-15T15:13:00Z">
                  <w:rPr>
                    <w:ins w:id="1231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18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1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 xml:space="preserve">　</w:t>
              </w:r>
            </w:ins>
          </w:p>
        </w:tc>
      </w:tr>
      <w:tr w:rsidR="002C2030" w:rsidRPr="00B8780E" w14:paraId="30D8773D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320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321" w:author="st1" w:date="2021-04-15T14:37:00Z"/>
          <w:trPrChange w:id="12322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323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F192377" w14:textId="64A28857" w:rsidR="002C2030" w:rsidRPr="00B8780E" w:rsidRDefault="002C2030" w:rsidP="00EF10B7">
            <w:pPr>
              <w:widowControl/>
              <w:jc w:val="center"/>
              <w:rPr>
                <w:ins w:id="1232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25" w:author="st1" w:date="2021-04-15T15:13:00Z">
                  <w:rPr>
                    <w:ins w:id="1232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27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2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5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329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726805" w14:textId="472D6FB6" w:rsidR="002C2030" w:rsidRPr="00B8780E" w:rsidRDefault="002C2030" w:rsidP="00EF10B7">
            <w:pPr>
              <w:widowControl/>
              <w:rPr>
                <w:ins w:id="1233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31" w:author="st1" w:date="2021-04-15T15:13:00Z">
                  <w:rPr>
                    <w:ins w:id="1233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333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34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薪碼</w:t>
              </w:r>
            </w:ins>
            <w:proofErr w:type="gramEnd"/>
          </w:p>
        </w:tc>
        <w:tc>
          <w:tcPr>
            <w:tcW w:w="885" w:type="dxa"/>
            <w:shd w:val="clear" w:color="auto" w:fill="auto"/>
            <w:vAlign w:val="center"/>
            <w:hideMark/>
            <w:tcPrChange w:id="12335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96BC2A" w14:textId="79D24766" w:rsidR="002C2030" w:rsidRPr="00B8780E" w:rsidRDefault="002C2030">
            <w:pPr>
              <w:widowControl/>
              <w:rPr>
                <w:ins w:id="1233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37" w:author="st1" w:date="2021-04-15T15:13:00Z">
                  <w:rPr>
                    <w:ins w:id="1233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39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340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4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4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343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0BD6F39" w14:textId="5BC6BE22" w:rsidR="002C2030" w:rsidRPr="00B8780E" w:rsidRDefault="002C2030">
            <w:pPr>
              <w:widowControl/>
              <w:rPr>
                <w:ins w:id="1234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45" w:author="st1" w:date="2021-04-15T15:13:00Z">
                  <w:rPr>
                    <w:ins w:id="1234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47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348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60C0FE" w14:textId="214A1916" w:rsidR="002C2030" w:rsidRPr="00B8780E" w:rsidRDefault="002C2030" w:rsidP="00EF10B7">
            <w:pPr>
              <w:widowControl/>
              <w:rPr>
                <w:ins w:id="1234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50" w:author="st1" w:date="2021-04-15T15:13:00Z">
                  <w:rPr>
                    <w:ins w:id="1235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52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5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Q2</w:t>
              </w:r>
            </w:ins>
          </w:p>
        </w:tc>
      </w:tr>
      <w:tr w:rsidR="002C2030" w:rsidRPr="00B8780E" w14:paraId="62631CBC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354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355" w:author="st1" w:date="2021-04-15T14:37:00Z"/>
          <w:trPrChange w:id="1235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357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B632404" w14:textId="525A93F0" w:rsidR="002C2030" w:rsidRPr="00B8780E" w:rsidRDefault="002C2030" w:rsidP="00EF10B7">
            <w:pPr>
              <w:widowControl/>
              <w:jc w:val="center"/>
              <w:rPr>
                <w:ins w:id="1235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59" w:author="st1" w:date="2021-04-15T15:13:00Z">
                  <w:rPr>
                    <w:ins w:id="1236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61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6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6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363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69AAE3" w14:textId="6E8430F9" w:rsidR="002C2030" w:rsidRPr="00B8780E" w:rsidRDefault="002C2030" w:rsidP="00EF10B7">
            <w:pPr>
              <w:widowControl/>
              <w:rPr>
                <w:ins w:id="12364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65" w:author="st1" w:date="2021-04-15T15:13:00Z">
                  <w:rPr>
                    <w:ins w:id="12366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367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68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薪碼說明</w:t>
              </w:r>
            </w:ins>
            <w:proofErr w:type="gramEnd"/>
          </w:p>
        </w:tc>
        <w:tc>
          <w:tcPr>
            <w:tcW w:w="885" w:type="dxa"/>
            <w:shd w:val="clear" w:color="auto" w:fill="auto"/>
            <w:vAlign w:val="center"/>
            <w:hideMark/>
            <w:tcPrChange w:id="12369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335F92" w14:textId="276A7F32" w:rsidR="002C2030" w:rsidRPr="00B8780E" w:rsidRDefault="002C2030">
            <w:pPr>
              <w:widowControl/>
              <w:rPr>
                <w:ins w:id="1237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71" w:author="st1" w:date="2021-04-15T15:13:00Z">
                  <w:rPr>
                    <w:ins w:id="1237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73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374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7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37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20)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377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4E61C2A" w14:textId="727916D5" w:rsidR="002C2030" w:rsidRPr="00B8780E" w:rsidRDefault="002C2030">
            <w:pPr>
              <w:widowControl/>
              <w:rPr>
                <w:ins w:id="1237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79" w:author="st1" w:date="2021-04-15T15:13:00Z">
                  <w:rPr>
                    <w:ins w:id="1238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381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382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A11E337" w14:textId="77777777" w:rsidR="002C2030" w:rsidRPr="00B8780E" w:rsidRDefault="002C2030" w:rsidP="00EF10B7">
            <w:pPr>
              <w:widowControl/>
              <w:rPr>
                <w:ins w:id="12383" w:author="st1" w:date="2021-04-15T14:51:00Z"/>
                <w:rFonts w:ascii="標楷體" w:eastAsia="標楷體" w:hAnsi="標楷體"/>
                <w:color w:val="000000"/>
                <w:kern w:val="0"/>
                <w:sz w:val="20"/>
                <w:rPrChange w:id="12384" w:author="st1" w:date="2021-04-15T15:13:00Z">
                  <w:rPr>
                    <w:ins w:id="12385" w:author="st1" w:date="2021-04-15T14:51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86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8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介紹獎金</w:t>
              </w:r>
            </w:ins>
          </w:p>
          <w:p w14:paraId="0AD32C9C" w14:textId="3B466635" w:rsidR="002C2030" w:rsidRPr="00B8780E" w:rsidRDefault="002C2030" w:rsidP="00EF10B7">
            <w:pPr>
              <w:widowControl/>
              <w:rPr>
                <w:ins w:id="1238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89" w:author="st1" w:date="2021-04-15T15:13:00Z">
                  <w:rPr>
                    <w:ins w:id="1239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391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392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協辦獎金</w:t>
              </w:r>
            </w:ins>
          </w:p>
        </w:tc>
      </w:tr>
      <w:tr w:rsidR="002C2030" w:rsidRPr="00B8780E" w14:paraId="1824CA5C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393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394" w:author="st1" w:date="2021-04-15T14:37:00Z"/>
          <w:trPrChange w:id="12395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396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523DC1" w14:textId="27458905" w:rsidR="002C2030" w:rsidRPr="00B8780E" w:rsidRDefault="002C2030" w:rsidP="00EF10B7">
            <w:pPr>
              <w:widowControl/>
              <w:jc w:val="center"/>
              <w:rPr>
                <w:ins w:id="12397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398" w:author="st1" w:date="2021-04-15T15:13:00Z">
                  <w:rPr>
                    <w:ins w:id="12399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00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0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7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402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17C657" w14:textId="531D6C26" w:rsidR="002C2030" w:rsidRPr="00B8780E" w:rsidRDefault="002C2030" w:rsidP="00EF10B7">
            <w:pPr>
              <w:widowControl/>
              <w:rPr>
                <w:ins w:id="12403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04" w:author="st1" w:date="2021-04-15T15:13:00Z">
                  <w:rPr>
                    <w:ins w:id="12405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06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40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金額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408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011DB6" w14:textId="121EC3A5" w:rsidR="002C2030" w:rsidRPr="00B8780E" w:rsidRDefault="002C2030">
            <w:pPr>
              <w:widowControl/>
              <w:rPr>
                <w:ins w:id="1240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10" w:author="st1" w:date="2021-04-15T15:13:00Z">
                  <w:rPr>
                    <w:ins w:id="1241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12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41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1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415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DDB877" w14:textId="72E7AFB4" w:rsidR="002C2030" w:rsidRPr="00B8780E" w:rsidRDefault="002C2030">
            <w:pPr>
              <w:widowControl/>
              <w:rPr>
                <w:ins w:id="1241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17" w:author="st1" w:date="2021-04-15T15:13:00Z">
                  <w:rPr>
                    <w:ins w:id="1241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19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  <w:ins w:id="12420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2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9999999999</w:t>
              </w:r>
            </w:ins>
          </w:p>
        </w:tc>
        <w:tc>
          <w:tcPr>
            <w:tcW w:w="2126" w:type="dxa"/>
            <w:shd w:val="clear" w:color="auto" w:fill="auto"/>
            <w:vAlign w:val="center"/>
            <w:hideMark/>
            <w:tcPrChange w:id="12422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955B59A" w14:textId="6FCFA4BB" w:rsidR="002C2030" w:rsidRPr="00B8780E" w:rsidRDefault="002C2030" w:rsidP="00EF10B7">
            <w:pPr>
              <w:widowControl/>
              <w:rPr>
                <w:ins w:id="12423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24" w:author="st1" w:date="2021-04-15T15:13:00Z">
                  <w:rPr>
                    <w:ins w:id="12425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26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42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發放獎金金額</w:t>
              </w:r>
            </w:ins>
          </w:p>
        </w:tc>
      </w:tr>
      <w:tr w:rsidR="002C2030" w:rsidRPr="00B8780E" w14:paraId="22EB1E99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428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429" w:author="st1" w:date="2021-04-15T14:37:00Z"/>
          <w:trPrChange w:id="12430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431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73F719" w14:textId="7EF0E560" w:rsidR="002C2030" w:rsidRPr="00B8780E" w:rsidRDefault="002C2030" w:rsidP="00EF10B7">
            <w:pPr>
              <w:widowControl/>
              <w:jc w:val="center"/>
              <w:rPr>
                <w:ins w:id="1243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33" w:author="st1" w:date="2021-04-15T15:13:00Z">
                  <w:rPr>
                    <w:ins w:id="1243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35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3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8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437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9DB6574" w14:textId="64E9696D" w:rsidR="002C2030" w:rsidRPr="00B8780E" w:rsidRDefault="002C2030" w:rsidP="00EF10B7">
            <w:pPr>
              <w:widowControl/>
              <w:rPr>
                <w:ins w:id="1243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39" w:author="st1" w:date="2021-04-15T15:13:00Z">
                  <w:rPr>
                    <w:ins w:id="1244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41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442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業績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4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(FYC)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444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6F7796" w14:textId="5953E01C" w:rsidR="002C2030" w:rsidRPr="00B8780E" w:rsidRDefault="002C2030">
            <w:pPr>
              <w:widowControl/>
              <w:rPr>
                <w:ins w:id="1244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46" w:author="st1" w:date="2021-04-15T15:13:00Z">
                  <w:rPr>
                    <w:ins w:id="1244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48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449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5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451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4B8EA9" w14:textId="26D445AE" w:rsidR="002C2030" w:rsidRPr="00B8780E" w:rsidRDefault="002C2030">
            <w:pPr>
              <w:widowControl/>
              <w:rPr>
                <w:ins w:id="1245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53" w:author="st1" w:date="2021-04-15T15:13:00Z">
                  <w:rPr>
                    <w:ins w:id="1245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55" w:author="st1" w:date="2021-04-15T14:56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456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5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9999999999</w:t>
              </w:r>
            </w:ins>
          </w:p>
        </w:tc>
        <w:tc>
          <w:tcPr>
            <w:tcW w:w="2126" w:type="dxa"/>
            <w:shd w:val="clear" w:color="auto" w:fill="auto"/>
            <w:vAlign w:val="center"/>
            <w:hideMark/>
            <w:tcPrChange w:id="12458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ACA2B7" w14:textId="68A3DEF4" w:rsidR="002C2030" w:rsidRPr="00B8780E" w:rsidRDefault="002C2030" w:rsidP="00EF10B7">
            <w:pPr>
              <w:widowControl/>
              <w:rPr>
                <w:ins w:id="1245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60" w:author="st1" w:date="2021-04-15T15:13:00Z">
                  <w:rPr>
                    <w:ins w:id="1246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62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463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固定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6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[000000000]</w:t>
              </w:r>
            </w:ins>
          </w:p>
        </w:tc>
      </w:tr>
      <w:tr w:rsidR="002C2030" w:rsidRPr="00B8780E" w14:paraId="52CA98E6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465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466" w:author="st1" w:date="2021-04-15T14:37:00Z"/>
          <w:trPrChange w:id="12467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468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1019E70" w14:textId="1C7435C6" w:rsidR="002C2030" w:rsidRPr="00B8780E" w:rsidRDefault="002C2030" w:rsidP="00EF10B7">
            <w:pPr>
              <w:widowControl/>
              <w:jc w:val="center"/>
              <w:rPr>
                <w:ins w:id="1246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70" w:author="st1" w:date="2021-04-15T15:13:00Z">
                  <w:rPr>
                    <w:ins w:id="1247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72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7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474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27F3C6" w14:textId="0E03C42A" w:rsidR="002C2030" w:rsidRPr="00B8780E" w:rsidRDefault="002C2030" w:rsidP="00EF10B7">
            <w:pPr>
              <w:widowControl/>
              <w:rPr>
                <w:ins w:id="1247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76" w:author="st1" w:date="2021-04-15T15:13:00Z">
                  <w:rPr>
                    <w:ins w:id="1247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78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47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業績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8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(FYP)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481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7175629" w14:textId="37EB76C6" w:rsidR="002C2030" w:rsidRPr="00B8780E" w:rsidRDefault="002C2030">
            <w:pPr>
              <w:widowControl/>
              <w:rPr>
                <w:ins w:id="1248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83" w:author="st1" w:date="2021-04-15T15:13:00Z">
                  <w:rPr>
                    <w:ins w:id="1248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85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486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8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488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511613" w14:textId="0F80E373" w:rsidR="002C2030" w:rsidRPr="00B8780E" w:rsidRDefault="002C2030">
            <w:pPr>
              <w:widowControl/>
              <w:rPr>
                <w:ins w:id="1248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90" w:author="st1" w:date="2021-04-15T15:13:00Z">
                  <w:rPr>
                    <w:ins w:id="1249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492" w:author="st1" w:date="2021-04-15T14:56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49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49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9999999999</w:t>
              </w:r>
            </w:ins>
          </w:p>
        </w:tc>
        <w:tc>
          <w:tcPr>
            <w:tcW w:w="2126" w:type="dxa"/>
            <w:shd w:val="clear" w:color="auto" w:fill="auto"/>
            <w:vAlign w:val="center"/>
            <w:hideMark/>
            <w:tcPrChange w:id="12495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C88CB4" w14:textId="1341DE6B" w:rsidR="002C2030" w:rsidRPr="00B8780E" w:rsidRDefault="002C2030" w:rsidP="00EF10B7">
            <w:pPr>
              <w:widowControl/>
              <w:rPr>
                <w:ins w:id="1249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497" w:author="st1" w:date="2021-04-15T15:13:00Z">
                  <w:rPr>
                    <w:ins w:id="1249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499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0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固定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0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[000000000]</w:t>
              </w:r>
            </w:ins>
          </w:p>
        </w:tc>
      </w:tr>
      <w:tr w:rsidR="002C2030" w:rsidRPr="00B8780E" w14:paraId="15B3E22C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502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503" w:author="st1" w:date="2021-04-15T14:37:00Z"/>
          <w:trPrChange w:id="12504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505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58A2A5" w14:textId="19C7E53D" w:rsidR="002C2030" w:rsidRPr="00B8780E" w:rsidRDefault="002C2030" w:rsidP="00EF10B7">
            <w:pPr>
              <w:widowControl/>
              <w:jc w:val="center"/>
              <w:rPr>
                <w:ins w:id="1250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07" w:author="st1" w:date="2021-04-15T15:13:00Z">
                  <w:rPr>
                    <w:ins w:id="1250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09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1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10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511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0646DC9" w14:textId="537F6022" w:rsidR="002C2030" w:rsidRPr="00B8780E" w:rsidRDefault="002C2030" w:rsidP="00EF10B7">
            <w:pPr>
              <w:widowControl/>
              <w:rPr>
                <w:ins w:id="1251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13" w:author="st1" w:date="2021-04-15T15:13:00Z">
                  <w:rPr>
                    <w:ins w:id="1251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15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16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轉發明細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517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F366E9" w14:textId="4C286B30" w:rsidR="002C2030" w:rsidRPr="00B8780E" w:rsidRDefault="002C2030">
            <w:pPr>
              <w:widowControl/>
              <w:rPr>
                <w:ins w:id="12518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19" w:author="st1" w:date="2021-04-15T15:13:00Z">
                  <w:rPr>
                    <w:ins w:id="12520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521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522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2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2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40)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525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9BFAEE5" w14:textId="764D97BA" w:rsidR="002C2030" w:rsidRPr="00B8780E" w:rsidRDefault="002C2030">
            <w:pPr>
              <w:widowControl/>
              <w:rPr>
                <w:ins w:id="1252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27" w:author="st1" w:date="2021-04-15T15:13:00Z">
                  <w:rPr>
                    <w:ins w:id="1252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529" w:author="st1" w:date="2021-04-15T14:56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530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9A54E26" w14:textId="1DCD8C30" w:rsidR="002C2030" w:rsidRPr="00B8780E" w:rsidRDefault="002C2030" w:rsidP="00EF10B7">
            <w:pPr>
              <w:widowControl/>
              <w:rPr>
                <w:ins w:id="1253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32" w:author="st1" w:date="2021-04-15T15:13:00Z">
                  <w:rPr>
                    <w:ins w:id="1253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34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3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戶號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3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+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3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額度編號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3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 xml:space="preserve"> </w:t>
              </w:r>
            </w:ins>
          </w:p>
        </w:tc>
      </w:tr>
      <w:tr w:rsidR="002C2030" w:rsidRPr="00B8780E" w14:paraId="71415566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539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570"/>
          <w:ins w:id="12540" w:author="st1" w:date="2021-04-15T14:37:00Z"/>
          <w:trPrChange w:id="12541" w:author="st1" w:date="2021-04-15T15:09:00Z">
            <w:trPr>
              <w:trHeight w:val="57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542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0F867B6" w14:textId="01A44FCD" w:rsidR="002C2030" w:rsidRPr="00B8780E" w:rsidRDefault="002C2030" w:rsidP="00EF10B7">
            <w:pPr>
              <w:widowControl/>
              <w:jc w:val="center"/>
              <w:rPr>
                <w:ins w:id="12543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44" w:author="st1" w:date="2021-04-15T15:13:00Z">
                  <w:rPr>
                    <w:ins w:id="12545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46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4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11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548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4AF6DA9" w14:textId="76EE8DC6" w:rsidR="002C2030" w:rsidRPr="00B8780E" w:rsidRDefault="002C2030" w:rsidP="00EF10B7">
            <w:pPr>
              <w:widowControl/>
              <w:rPr>
                <w:ins w:id="1254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50" w:author="st1" w:date="2021-04-15T15:13:00Z">
                  <w:rPr>
                    <w:ins w:id="1255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52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53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計算基礎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554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57ECCFC" w14:textId="321D7589" w:rsidR="002C2030" w:rsidRPr="00B8780E" w:rsidRDefault="002C2030">
            <w:pPr>
              <w:widowControl/>
              <w:rPr>
                <w:ins w:id="1255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56" w:author="st1" w:date="2021-04-15T15:13:00Z">
                  <w:rPr>
                    <w:ins w:id="1255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558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559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6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561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8ADB1A" w14:textId="4EF2A36B" w:rsidR="002C2030" w:rsidRPr="00B8780E" w:rsidRDefault="002C2030">
            <w:pPr>
              <w:widowControl/>
              <w:rPr>
                <w:ins w:id="12562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63" w:author="st1" w:date="2021-04-15T15:13:00Z">
                  <w:rPr>
                    <w:ins w:id="12564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565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  <w:ins w:id="12566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6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9999999999</w:t>
              </w:r>
            </w:ins>
          </w:p>
        </w:tc>
        <w:tc>
          <w:tcPr>
            <w:tcW w:w="2126" w:type="dxa"/>
            <w:shd w:val="clear" w:color="auto" w:fill="auto"/>
            <w:vAlign w:val="center"/>
            <w:hideMark/>
            <w:tcPrChange w:id="12568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6046272" w14:textId="578DB423" w:rsidR="002C2030" w:rsidRPr="00B8780E" w:rsidRDefault="002C2030" w:rsidP="00EF10B7">
            <w:pPr>
              <w:widowControl/>
              <w:rPr>
                <w:ins w:id="1256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70" w:author="st1" w:date="2021-04-15T15:13:00Z">
                  <w:rPr>
                    <w:ins w:id="1257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72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73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固定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7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[000000000]</w:t>
              </w:r>
            </w:ins>
          </w:p>
        </w:tc>
      </w:tr>
      <w:tr w:rsidR="002C2030" w:rsidRPr="00B8780E" w14:paraId="1BABE56F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575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576" w:author="st1" w:date="2021-04-15T14:37:00Z"/>
          <w:trPrChange w:id="12577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578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762DC7" w14:textId="4984D895" w:rsidR="002C2030" w:rsidRPr="00B8780E" w:rsidRDefault="002C2030" w:rsidP="00EF10B7">
            <w:pPr>
              <w:widowControl/>
              <w:jc w:val="center"/>
              <w:rPr>
                <w:ins w:id="1257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80" w:author="st1" w:date="2021-04-15T15:13:00Z">
                  <w:rPr>
                    <w:ins w:id="1258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82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8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12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584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C711B8" w14:textId="27134E3F" w:rsidR="002C2030" w:rsidRPr="00B8780E" w:rsidRDefault="002C2030" w:rsidP="00EF10B7">
            <w:pPr>
              <w:widowControl/>
              <w:rPr>
                <w:ins w:id="1258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86" w:author="st1" w:date="2021-04-15T15:13:00Z">
                  <w:rPr>
                    <w:ins w:id="1258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588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8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FP</w:t>
              </w:r>
              <w:proofErr w:type="gramStart"/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9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跨售換算</w:t>
              </w:r>
              <w:proofErr w:type="gramEnd"/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591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率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592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780C12" w14:textId="40477C58" w:rsidR="002C2030" w:rsidRPr="00B8780E" w:rsidRDefault="002C2030">
            <w:pPr>
              <w:widowControl/>
              <w:rPr>
                <w:ins w:id="12593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594" w:author="st1" w:date="2021-04-15T15:13:00Z">
                  <w:rPr>
                    <w:ins w:id="12595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596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597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59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9(8.5)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599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373F138" w14:textId="0E6EE8BE" w:rsidR="002C2030" w:rsidRPr="00B8780E" w:rsidRDefault="002C2030">
            <w:pPr>
              <w:widowControl/>
              <w:rPr>
                <w:ins w:id="12600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01" w:author="st1" w:date="2021-04-15T15:13:00Z">
                  <w:rPr>
                    <w:ins w:id="12602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603" w:author="st1" w:date="2021-04-15T14:56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604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F9EAA6" w14:textId="463BFBCE" w:rsidR="002C2030" w:rsidRPr="00B8780E" w:rsidRDefault="002C2030" w:rsidP="00EF10B7">
            <w:pPr>
              <w:widowControl/>
              <w:rPr>
                <w:ins w:id="1260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06" w:author="st1" w:date="2021-04-15T15:13:00Z">
                  <w:rPr>
                    <w:ins w:id="1260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08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0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固定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1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[00000.00]</w:t>
              </w:r>
            </w:ins>
          </w:p>
        </w:tc>
      </w:tr>
      <w:tr w:rsidR="002C2030" w:rsidRPr="00B8780E" w14:paraId="227CB862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611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612" w:author="st1" w:date="2021-04-15T14:37:00Z"/>
          <w:trPrChange w:id="12613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614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8D8202" w14:textId="2B6BF640" w:rsidR="002C2030" w:rsidRPr="00B8780E" w:rsidRDefault="002C2030" w:rsidP="00EF10B7">
            <w:pPr>
              <w:widowControl/>
              <w:jc w:val="center"/>
              <w:rPr>
                <w:ins w:id="12615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16" w:author="st1" w:date="2021-04-15T15:13:00Z">
                  <w:rPr>
                    <w:ins w:id="12617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18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1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13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620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C1406C" w14:textId="11EC67EB" w:rsidR="002C2030" w:rsidRPr="00B8780E" w:rsidRDefault="002C2030" w:rsidP="00EF10B7">
            <w:pPr>
              <w:widowControl/>
              <w:rPr>
                <w:ins w:id="1262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22" w:author="st1" w:date="2021-04-15T15:13:00Z">
                  <w:rPr>
                    <w:ins w:id="1262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24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2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FC</w:t>
              </w:r>
              <w:proofErr w:type="gramStart"/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26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跨售換算</w:t>
              </w:r>
              <w:proofErr w:type="gramEnd"/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2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率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628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23F8A1" w14:textId="1E85EAA2" w:rsidR="002C2030" w:rsidRPr="00B8780E" w:rsidRDefault="002C2030">
            <w:pPr>
              <w:widowControl/>
              <w:rPr>
                <w:ins w:id="12629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30" w:author="st1" w:date="2021-04-15T15:13:00Z">
                  <w:rPr>
                    <w:ins w:id="12631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632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ins w:id="12633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3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9(8.5)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635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105FF72" w14:textId="4FE37313" w:rsidR="002C2030" w:rsidRPr="00B8780E" w:rsidRDefault="002C2030">
            <w:pPr>
              <w:widowControl/>
              <w:rPr>
                <w:ins w:id="1263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37" w:author="st1" w:date="2021-04-15T15:13:00Z">
                  <w:rPr>
                    <w:ins w:id="1263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639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640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2592C8" w14:textId="3E612028" w:rsidR="002C2030" w:rsidRPr="00B8780E" w:rsidRDefault="002C2030" w:rsidP="00EF10B7">
            <w:pPr>
              <w:widowControl/>
              <w:rPr>
                <w:ins w:id="1264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42" w:author="st1" w:date="2021-04-15T15:13:00Z">
                  <w:rPr>
                    <w:ins w:id="1264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44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4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固定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4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[00000.00]</w:t>
              </w:r>
            </w:ins>
          </w:p>
        </w:tc>
      </w:tr>
      <w:tr w:rsidR="002C2030" w:rsidRPr="00B8780E" w14:paraId="7FCE804A" w14:textId="77777777" w:rsidTr="00EF10B7">
        <w:tblPrEx>
          <w:tblW w:w="654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28" w:type="dxa"/>
            <w:right w:w="28" w:type="dxa"/>
          </w:tblCellMar>
          <w:tblPrExChange w:id="12647" w:author="st1" w:date="2021-04-15T15:09:00Z">
            <w:tblPrEx>
              <w:tblW w:w="786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</w:tblPrEx>
          </w:tblPrExChange>
        </w:tblPrEx>
        <w:trPr>
          <w:trHeight w:val="330"/>
          <w:ins w:id="12648" w:author="st1" w:date="2021-04-15T14:37:00Z"/>
          <w:trPrChange w:id="12649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650" w:author="st1" w:date="2021-04-15T15:09:00Z">
              <w:tcPr>
                <w:tcW w:w="52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BA4425" w14:textId="4DCB7054" w:rsidR="002C2030" w:rsidRPr="00B8780E" w:rsidRDefault="002C2030" w:rsidP="00EF10B7">
            <w:pPr>
              <w:widowControl/>
              <w:jc w:val="center"/>
              <w:rPr>
                <w:ins w:id="1265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52" w:author="st1" w:date="2021-04-15T15:13:00Z">
                  <w:rPr>
                    <w:ins w:id="1265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54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5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14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656" w:author="st1" w:date="2021-04-15T15:09:00Z">
              <w:tcPr>
                <w:tcW w:w="16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5D51049" w14:textId="26BDFA9E" w:rsidR="002C2030" w:rsidRPr="00B8780E" w:rsidRDefault="002C2030" w:rsidP="00EF10B7">
            <w:pPr>
              <w:widowControl/>
              <w:rPr>
                <w:ins w:id="12657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58" w:author="st1" w:date="2021-04-15T15:13:00Z">
                  <w:rPr>
                    <w:ins w:id="12659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660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61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跨售類別</w:t>
              </w:r>
            </w:ins>
            <w:proofErr w:type="gramEnd"/>
          </w:p>
        </w:tc>
        <w:tc>
          <w:tcPr>
            <w:tcW w:w="885" w:type="dxa"/>
            <w:shd w:val="clear" w:color="auto" w:fill="auto"/>
            <w:vAlign w:val="center"/>
            <w:hideMark/>
            <w:tcPrChange w:id="12662" w:author="st1" w:date="2021-04-15T15:09:00Z">
              <w:tcPr>
                <w:tcW w:w="16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85EBAD" w14:textId="7B2F44B2" w:rsidR="002C2030" w:rsidRPr="00B8780E" w:rsidRDefault="002C2030">
            <w:pPr>
              <w:widowControl/>
              <w:rPr>
                <w:ins w:id="12663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64" w:author="st1" w:date="2021-04-15T15:13:00Z">
                  <w:rPr>
                    <w:ins w:id="12665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666" w:author="st1" w:date="2021-04-15T14:44:00Z">
                <w:pPr>
                  <w:framePr w:hSpace="180" w:wrap="around" w:vAnchor="text" w:hAnchor="page" w:x="3585" w:y="92"/>
                  <w:widowControl/>
                  <w:suppressOverlap/>
                  <w:jc w:val="right"/>
                </w:pPr>
              </w:pPrChange>
            </w:pPr>
            <w:proofErr w:type="gramStart"/>
            <w:ins w:id="12667" w:author="st1" w:date="2021-04-15T14:5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6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66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670" w:author="st1" w:date="2021-04-15T15:09:00Z">
              <w:tcPr>
                <w:tcW w:w="10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9AF216A" w14:textId="63C286A1" w:rsidR="002C2030" w:rsidRPr="00B8780E" w:rsidRDefault="002C2030">
            <w:pPr>
              <w:widowControl/>
              <w:rPr>
                <w:ins w:id="12671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72" w:author="st1" w:date="2021-04-15T15:13:00Z">
                  <w:rPr>
                    <w:ins w:id="12673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  <w:pPrChange w:id="12674" w:author="st1" w:date="2021-04-15T14:56:00Z">
                <w:pPr>
                  <w:framePr w:hSpace="180" w:wrap="around" w:vAnchor="text" w:hAnchor="page" w:x="3585" w:y="92"/>
                  <w:widowControl/>
                  <w:suppressOverlap/>
                </w:pPr>
              </w:pPrChange>
            </w:pPr>
          </w:p>
        </w:tc>
        <w:tc>
          <w:tcPr>
            <w:tcW w:w="2126" w:type="dxa"/>
            <w:shd w:val="clear" w:color="auto" w:fill="auto"/>
            <w:vAlign w:val="center"/>
            <w:hideMark/>
            <w:tcPrChange w:id="12675" w:author="st1" w:date="2021-04-15T15:09:00Z">
              <w:tcPr>
                <w:tcW w:w="29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A1C9FB" w14:textId="4159A3A4" w:rsidR="002C2030" w:rsidRPr="00B8780E" w:rsidRDefault="002C2030" w:rsidP="00EF10B7">
            <w:pPr>
              <w:widowControl/>
              <w:rPr>
                <w:ins w:id="12676" w:author="st1" w:date="2021-04-15T14:37:00Z"/>
                <w:rFonts w:ascii="標楷體" w:eastAsia="標楷體" w:hAnsi="標楷體"/>
                <w:color w:val="000000"/>
                <w:kern w:val="0"/>
                <w:sz w:val="20"/>
                <w:rPrChange w:id="12677" w:author="st1" w:date="2021-04-15T15:13:00Z">
                  <w:rPr>
                    <w:ins w:id="12678" w:author="st1" w:date="2021-04-15T14:3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679" w:author="st1" w:date="2021-04-15T14:51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68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空白</w:t>
              </w:r>
            </w:ins>
          </w:p>
        </w:tc>
      </w:tr>
    </w:tbl>
    <w:p w14:paraId="1A8FDB51" w14:textId="0E946DAB" w:rsidR="003137C2" w:rsidRPr="00B8780E" w:rsidRDefault="003137C2" w:rsidP="003137C2">
      <w:pPr>
        <w:pStyle w:val="af9"/>
        <w:ind w:leftChars="0" w:left="2694"/>
        <w:rPr>
          <w:ins w:id="12681" w:author="st1" w:date="2021-04-15T14:37:00Z"/>
          <w:rFonts w:ascii="標楷體" w:eastAsia="標楷體" w:hAnsi="標楷體"/>
        </w:rPr>
      </w:pPr>
    </w:p>
    <w:p w14:paraId="6F3FF955" w14:textId="0129E1DF" w:rsidR="003137C2" w:rsidRPr="00B8780E" w:rsidRDefault="003137C2" w:rsidP="003137C2">
      <w:pPr>
        <w:pStyle w:val="af9"/>
        <w:ind w:leftChars="0" w:left="2694"/>
        <w:rPr>
          <w:ins w:id="12682" w:author="st1" w:date="2021-04-15T14:37:00Z"/>
          <w:rFonts w:ascii="標楷體" w:eastAsia="標楷體" w:hAnsi="標楷體"/>
        </w:rPr>
      </w:pPr>
    </w:p>
    <w:p w14:paraId="3ECADA84" w14:textId="41992645" w:rsidR="003137C2" w:rsidRPr="00B8780E" w:rsidRDefault="003137C2" w:rsidP="003137C2">
      <w:pPr>
        <w:pStyle w:val="af9"/>
        <w:ind w:leftChars="0" w:left="2694"/>
        <w:rPr>
          <w:ins w:id="12683" w:author="st1" w:date="2021-04-15T14:37:00Z"/>
          <w:rFonts w:ascii="標楷體" w:eastAsia="標楷體" w:hAnsi="標楷體"/>
        </w:rPr>
      </w:pPr>
    </w:p>
    <w:p w14:paraId="2B5E0799" w14:textId="77777777" w:rsidR="003137C2" w:rsidRPr="00B8780E" w:rsidRDefault="003137C2">
      <w:pPr>
        <w:pStyle w:val="af9"/>
        <w:ind w:leftChars="0" w:left="2694"/>
        <w:rPr>
          <w:ins w:id="12684" w:author="st1" w:date="2021-04-15T14:26:00Z"/>
          <w:rFonts w:ascii="標楷體" w:eastAsia="標楷體" w:hAnsi="標楷體"/>
        </w:rPr>
        <w:pPrChange w:id="12685" w:author="st1" w:date="2021-04-15T14:37:00Z">
          <w:pPr>
            <w:pStyle w:val="af9"/>
            <w:ind w:leftChars="0" w:left="1843"/>
          </w:pPr>
        </w:pPrChange>
      </w:pPr>
    </w:p>
    <w:p w14:paraId="6B91D805" w14:textId="1431B2D5" w:rsidR="00581213" w:rsidRPr="00B8780E" w:rsidRDefault="00581213" w:rsidP="00581213">
      <w:pPr>
        <w:pStyle w:val="af9"/>
        <w:ind w:leftChars="0" w:left="1843"/>
        <w:rPr>
          <w:ins w:id="12686" w:author="st1" w:date="2021-04-15T14:26:00Z"/>
          <w:rFonts w:ascii="標楷體" w:eastAsia="標楷體" w:hAnsi="標楷體"/>
        </w:rPr>
      </w:pPr>
    </w:p>
    <w:p w14:paraId="51A652BF" w14:textId="7D30B40E" w:rsidR="00581213" w:rsidRPr="00B8780E" w:rsidRDefault="00581213" w:rsidP="00581213">
      <w:pPr>
        <w:pStyle w:val="af9"/>
        <w:ind w:leftChars="0" w:left="1843"/>
        <w:rPr>
          <w:ins w:id="12687" w:author="st1" w:date="2021-04-15T14:26:00Z"/>
          <w:rFonts w:ascii="標楷體" w:eastAsia="標楷體" w:hAnsi="標楷體"/>
        </w:rPr>
      </w:pPr>
    </w:p>
    <w:p w14:paraId="507885E8" w14:textId="40A7FF91" w:rsidR="00581213" w:rsidRPr="00B8780E" w:rsidRDefault="00581213" w:rsidP="00581213">
      <w:pPr>
        <w:pStyle w:val="af9"/>
        <w:ind w:leftChars="0" w:left="1843"/>
        <w:rPr>
          <w:ins w:id="12688" w:author="st1" w:date="2021-04-15T14:26:00Z"/>
          <w:rFonts w:ascii="標楷體" w:eastAsia="標楷體" w:hAnsi="標楷體"/>
        </w:rPr>
      </w:pPr>
    </w:p>
    <w:p w14:paraId="0804222A" w14:textId="29CB3EC7" w:rsidR="00581213" w:rsidRPr="00B8780E" w:rsidRDefault="00581213" w:rsidP="00581213">
      <w:pPr>
        <w:pStyle w:val="af9"/>
        <w:ind w:leftChars="0" w:left="1843"/>
        <w:rPr>
          <w:ins w:id="12689" w:author="st1" w:date="2021-04-15T14:26:00Z"/>
          <w:rFonts w:ascii="標楷體" w:eastAsia="標楷體" w:hAnsi="標楷體"/>
        </w:rPr>
      </w:pPr>
    </w:p>
    <w:p w14:paraId="753412F5" w14:textId="4A39BBA2" w:rsidR="00581213" w:rsidRPr="00B8780E" w:rsidRDefault="00581213" w:rsidP="00581213">
      <w:pPr>
        <w:pStyle w:val="af9"/>
        <w:ind w:leftChars="0" w:left="1843"/>
        <w:rPr>
          <w:ins w:id="12690" w:author="st1" w:date="2021-04-15T14:26:00Z"/>
          <w:rFonts w:ascii="標楷體" w:eastAsia="標楷體" w:hAnsi="標楷體"/>
        </w:rPr>
      </w:pPr>
    </w:p>
    <w:p w14:paraId="23E021E7" w14:textId="176DC797" w:rsidR="00581213" w:rsidRPr="00B8780E" w:rsidRDefault="00581213" w:rsidP="00581213">
      <w:pPr>
        <w:pStyle w:val="af9"/>
        <w:ind w:leftChars="0" w:left="1843"/>
        <w:rPr>
          <w:ins w:id="12691" w:author="st1" w:date="2021-04-15T14:26:00Z"/>
          <w:rFonts w:ascii="標楷體" w:eastAsia="標楷體" w:hAnsi="標楷體"/>
        </w:rPr>
      </w:pPr>
    </w:p>
    <w:p w14:paraId="698EA82C" w14:textId="5C8756EA" w:rsidR="00581213" w:rsidRPr="00B8780E" w:rsidRDefault="00581213" w:rsidP="00581213">
      <w:pPr>
        <w:pStyle w:val="af9"/>
        <w:ind w:leftChars="0" w:left="1843"/>
        <w:rPr>
          <w:ins w:id="12692" w:author="st1" w:date="2021-04-15T14:26:00Z"/>
          <w:rFonts w:ascii="標楷體" w:eastAsia="標楷體" w:hAnsi="標楷體"/>
        </w:rPr>
      </w:pPr>
    </w:p>
    <w:p w14:paraId="4F1E2387" w14:textId="59AB6C82" w:rsidR="00581213" w:rsidRPr="00B8780E" w:rsidRDefault="00581213" w:rsidP="00581213">
      <w:pPr>
        <w:pStyle w:val="af9"/>
        <w:ind w:leftChars="0" w:left="1843"/>
        <w:rPr>
          <w:ins w:id="12693" w:author="st1" w:date="2021-04-15T14:26:00Z"/>
          <w:rFonts w:ascii="標楷體" w:eastAsia="標楷體" w:hAnsi="標楷體"/>
        </w:rPr>
      </w:pPr>
    </w:p>
    <w:p w14:paraId="206EB017" w14:textId="70307537" w:rsidR="00581213" w:rsidRPr="00B8780E" w:rsidRDefault="00581213" w:rsidP="00581213">
      <w:pPr>
        <w:pStyle w:val="af9"/>
        <w:ind w:leftChars="0" w:left="1843"/>
        <w:rPr>
          <w:ins w:id="12694" w:author="st1" w:date="2021-04-15T14:26:00Z"/>
          <w:rFonts w:ascii="標楷體" w:eastAsia="標楷體" w:hAnsi="標楷體"/>
        </w:rPr>
      </w:pPr>
    </w:p>
    <w:p w14:paraId="0E0DAC01" w14:textId="2B0929CD" w:rsidR="00581213" w:rsidRPr="00B8780E" w:rsidRDefault="00581213" w:rsidP="00581213">
      <w:pPr>
        <w:pStyle w:val="af9"/>
        <w:ind w:leftChars="0" w:left="1843"/>
        <w:rPr>
          <w:ins w:id="12695" w:author="st1" w:date="2021-04-15T14:26:00Z"/>
          <w:rFonts w:ascii="標楷體" w:eastAsia="標楷體" w:hAnsi="標楷體"/>
        </w:rPr>
      </w:pPr>
    </w:p>
    <w:p w14:paraId="199576DD" w14:textId="5F95208B" w:rsidR="00581213" w:rsidRPr="00B8780E" w:rsidRDefault="00581213" w:rsidP="00581213">
      <w:pPr>
        <w:pStyle w:val="af9"/>
        <w:ind w:leftChars="0" w:left="1843"/>
        <w:rPr>
          <w:ins w:id="12696" w:author="st1" w:date="2021-04-15T14:26:00Z"/>
          <w:rFonts w:ascii="標楷體" w:eastAsia="標楷體" w:hAnsi="標楷體"/>
        </w:rPr>
      </w:pPr>
    </w:p>
    <w:p w14:paraId="770E5D51" w14:textId="77777777" w:rsidR="00581213" w:rsidRPr="00B8780E" w:rsidRDefault="00581213" w:rsidP="00581213">
      <w:pPr>
        <w:pStyle w:val="af9"/>
        <w:ind w:leftChars="0" w:left="1843"/>
        <w:rPr>
          <w:ins w:id="12697" w:author="st1" w:date="2021-04-15T14:25:00Z"/>
          <w:rFonts w:ascii="標楷體" w:eastAsia="標楷體" w:hAnsi="標楷體"/>
        </w:rPr>
      </w:pPr>
    </w:p>
    <w:p w14:paraId="1D4CF892" w14:textId="4766ADAD" w:rsidR="00581213" w:rsidRPr="00B8780E" w:rsidRDefault="00581213" w:rsidP="00581213">
      <w:pPr>
        <w:pStyle w:val="af9"/>
        <w:ind w:leftChars="0" w:left="1843"/>
        <w:rPr>
          <w:ins w:id="12698" w:author="st1" w:date="2021-04-15T14:26:00Z"/>
          <w:rFonts w:ascii="標楷體" w:eastAsia="標楷體" w:hAnsi="標楷體"/>
        </w:rPr>
      </w:pPr>
    </w:p>
    <w:p w14:paraId="49A977AC" w14:textId="25D661EA" w:rsidR="00581213" w:rsidRPr="00B8780E" w:rsidRDefault="00581213" w:rsidP="00581213">
      <w:pPr>
        <w:pStyle w:val="af9"/>
        <w:ind w:leftChars="0" w:left="1843"/>
        <w:rPr>
          <w:ins w:id="12699" w:author="st1" w:date="2021-04-15T14:26:00Z"/>
          <w:rFonts w:ascii="標楷體" w:eastAsia="標楷體" w:hAnsi="標楷體"/>
        </w:rPr>
      </w:pPr>
    </w:p>
    <w:p w14:paraId="2C7715F1" w14:textId="77777777" w:rsidR="00581213" w:rsidRPr="00B8780E" w:rsidRDefault="00581213" w:rsidP="00581213">
      <w:pPr>
        <w:pStyle w:val="af9"/>
        <w:ind w:leftChars="0" w:left="1843"/>
        <w:rPr>
          <w:ins w:id="12700" w:author="st1" w:date="2021-04-15T14:23:00Z"/>
          <w:rFonts w:ascii="標楷體" w:eastAsia="標楷體" w:hAnsi="標楷體"/>
        </w:rPr>
      </w:pPr>
    </w:p>
    <w:p w14:paraId="59886C88" w14:textId="17011F1A" w:rsidR="003137C2" w:rsidRPr="00B8780E" w:rsidRDefault="003137C2" w:rsidP="003137C2">
      <w:pPr>
        <w:pStyle w:val="af9"/>
        <w:ind w:leftChars="0" w:left="1843"/>
        <w:rPr>
          <w:ins w:id="12701" w:author="st1" w:date="2021-04-15T14:34:00Z"/>
          <w:rFonts w:ascii="標楷體" w:eastAsia="標楷體" w:hAnsi="標楷體"/>
        </w:rPr>
      </w:pPr>
    </w:p>
    <w:p w14:paraId="2112EDAE" w14:textId="153B37C6" w:rsidR="003137C2" w:rsidRPr="00B8780E" w:rsidRDefault="003137C2">
      <w:pPr>
        <w:widowControl/>
        <w:rPr>
          <w:ins w:id="12702" w:author="st1" w:date="2021-04-15T14:34:00Z"/>
          <w:rFonts w:ascii="標楷體" w:eastAsia="標楷體" w:hAnsi="標楷體"/>
        </w:rPr>
      </w:pPr>
      <w:ins w:id="12703" w:author="st1" w:date="2021-04-15T14:34:00Z">
        <w:r w:rsidRPr="00B8780E">
          <w:rPr>
            <w:rFonts w:ascii="標楷體" w:eastAsia="標楷體" w:hAnsi="標楷體"/>
          </w:rPr>
          <w:br w:type="page"/>
        </w:r>
      </w:ins>
    </w:p>
    <w:p w14:paraId="265AB2EB" w14:textId="61DF95F3" w:rsidR="00581213" w:rsidRPr="00B8780E" w:rsidRDefault="003137C2">
      <w:pPr>
        <w:pStyle w:val="af9"/>
        <w:numPr>
          <w:ilvl w:val="2"/>
          <w:numId w:val="25"/>
        </w:numPr>
        <w:ind w:leftChars="0" w:left="2410" w:firstLine="0"/>
        <w:rPr>
          <w:ins w:id="12704" w:author="st1" w:date="2021-04-15T14:30:00Z"/>
          <w:rFonts w:ascii="標楷體" w:eastAsia="標楷體" w:hAnsi="標楷體"/>
        </w:rPr>
        <w:pPrChange w:id="12705" w:author="st1" w:date="2021-04-15T15:09:00Z">
          <w:pPr>
            <w:pStyle w:val="af9"/>
            <w:numPr>
              <w:ilvl w:val="1"/>
              <w:numId w:val="25"/>
            </w:numPr>
            <w:ind w:leftChars="0" w:left="1843" w:hanging="567"/>
          </w:pPr>
        </w:pPrChange>
      </w:pPr>
      <w:ins w:id="12706" w:author="st1" w:date="2021-04-15T14:30:00Z">
        <w:r w:rsidRPr="00B8780E">
          <w:rPr>
            <w:rFonts w:ascii="標楷體" w:eastAsia="標楷體" w:hAnsi="標楷體" w:hint="eastAsia"/>
          </w:rPr>
          <w:t>檔案二</w:t>
        </w:r>
        <w:r w:rsidRPr="00B8780E">
          <w:rPr>
            <w:rFonts w:ascii="標楷體" w:eastAsia="標楷體" w:hAnsi="標楷體"/>
          </w:rPr>
          <w:t>:</w:t>
        </w:r>
      </w:ins>
    </w:p>
    <w:p w14:paraId="71B4FA6D" w14:textId="0E880829" w:rsidR="003137C2" w:rsidRPr="00B8780E" w:rsidRDefault="003137C2">
      <w:pPr>
        <w:pStyle w:val="af9"/>
        <w:ind w:leftChars="0" w:left="3174" w:firstLine="186"/>
        <w:rPr>
          <w:ins w:id="12707" w:author="st1" w:date="2021-04-15T14:30:00Z"/>
          <w:rFonts w:ascii="標楷體" w:eastAsia="標楷體" w:hAnsi="標楷體"/>
          <w:rPrChange w:id="12708" w:author="st1" w:date="2021-04-15T15:13:00Z">
            <w:rPr>
              <w:ins w:id="12709" w:author="st1" w:date="2021-04-15T14:30:00Z"/>
              <w:rFonts w:ascii="標楷體" w:eastAsia="標楷體" w:hAnsi="標楷體" w:cs="Microsoft Sans Serif"/>
              <w:color w:val="000000"/>
              <w:kern w:val="0"/>
              <w:lang w:val="zh-TW"/>
            </w:rPr>
          </w:rPrChange>
        </w:rPr>
        <w:pPrChange w:id="12710" w:author="st1" w:date="2021-04-15T15:09:00Z">
          <w:pPr>
            <w:pStyle w:val="af9"/>
            <w:numPr>
              <w:numId w:val="25"/>
            </w:numPr>
            <w:ind w:leftChars="0" w:left="425" w:hanging="425"/>
          </w:pPr>
        </w:pPrChange>
      </w:pPr>
      <w:ins w:id="12711" w:author="st1" w:date="2021-04-15T14:30:00Z">
        <w:r w:rsidRPr="00B8780E">
          <w:rPr>
            <w:rFonts w:ascii="標楷體" w:eastAsia="標楷體" w:hAnsi="標楷體" w:hint="eastAsia"/>
          </w:rPr>
          <w:t>檔名</w:t>
        </w:r>
        <w:r w:rsidRPr="00B8780E">
          <w:rPr>
            <w:rFonts w:ascii="標楷體" w:eastAsia="標楷體" w:hAnsi="標楷體"/>
          </w:rPr>
          <w:t>:</w:t>
        </w:r>
      </w:ins>
      <w:ins w:id="12712" w:author="st1" w:date="2021-04-15T14:31:00Z">
        <w:r w:rsidRPr="00B8780E">
          <w:rPr>
            <w:rFonts w:ascii="標楷體" w:eastAsia="標楷體" w:hAnsi="標楷體" w:hint="eastAsia"/>
          </w:rPr>
          <w:t>車馬費發放明細檔</w:t>
        </w:r>
      </w:ins>
    </w:p>
    <w:p w14:paraId="35BD5C05" w14:textId="6C64C4FA" w:rsidR="003137C2" w:rsidRPr="00B8780E" w:rsidRDefault="003137C2">
      <w:pPr>
        <w:pStyle w:val="af9"/>
        <w:ind w:leftChars="0" w:left="3174" w:firstLine="186"/>
        <w:rPr>
          <w:ins w:id="12713" w:author="st1" w:date="2021-04-15T14:30:00Z"/>
          <w:rFonts w:ascii="標楷體" w:eastAsia="標楷體" w:hAnsi="標楷體"/>
          <w:rPrChange w:id="12714" w:author="st1" w:date="2021-04-15T15:13:00Z">
            <w:rPr>
              <w:ins w:id="12715" w:author="st1" w:date="2021-04-15T14:30:00Z"/>
              <w:rFonts w:ascii="標楷體" w:eastAsia="標楷體" w:hAnsi="標楷體" w:cs="Microsoft Sans Serif"/>
              <w:color w:val="000000"/>
              <w:kern w:val="0"/>
              <w:lang w:val="zh-TW"/>
            </w:rPr>
          </w:rPrChange>
        </w:rPr>
        <w:pPrChange w:id="12716" w:author="st1" w:date="2021-04-15T15:09:00Z">
          <w:pPr>
            <w:pStyle w:val="af9"/>
            <w:numPr>
              <w:numId w:val="25"/>
            </w:numPr>
            <w:ind w:leftChars="0" w:left="425" w:hanging="425"/>
          </w:pPr>
        </w:pPrChange>
      </w:pPr>
      <w:ins w:id="12717" w:author="st1" w:date="2021-04-15T14:30:00Z">
        <w:r w:rsidRPr="00B8780E">
          <w:rPr>
            <w:rFonts w:ascii="標楷體" w:eastAsia="標楷體" w:hAnsi="標楷體" w:hint="eastAsia"/>
            <w:rPrChange w:id="12718" w:author="st1" w:date="2021-04-15T15:13:00Z">
              <w:rPr>
                <w:rFonts w:ascii="標楷體" w:eastAsia="標楷體" w:hAnsi="標楷體" w:cs="Microsoft Sans Serif" w:hint="eastAsia"/>
                <w:color w:val="000000"/>
                <w:kern w:val="0"/>
                <w:lang w:val="zh-TW"/>
              </w:rPr>
            </w:rPrChange>
          </w:rPr>
          <w:t>格式</w:t>
        </w:r>
        <w:r w:rsidRPr="00B8780E">
          <w:rPr>
            <w:rFonts w:ascii="標楷體" w:eastAsia="標楷體" w:hAnsi="標楷體"/>
            <w:rPrChange w:id="12719" w:author="st1" w:date="2021-04-15T15:13:00Z">
              <w:rPr>
                <w:rFonts w:ascii="標楷體" w:eastAsia="標楷體" w:hAnsi="標楷體" w:cs="Microsoft Sans Serif"/>
                <w:color w:val="000000"/>
                <w:kern w:val="0"/>
                <w:lang w:val="zh-TW"/>
              </w:rPr>
            </w:rPrChange>
          </w:rPr>
          <w:t>:</w:t>
        </w:r>
      </w:ins>
      <w:ins w:id="12720" w:author="st1" w:date="2021-04-15T14:31:00Z">
        <w:r w:rsidRPr="00B8780E">
          <w:rPr>
            <w:rFonts w:ascii="標楷體" w:eastAsia="標楷體" w:hAnsi="標楷體"/>
          </w:rPr>
          <w:t>pdf</w:t>
        </w:r>
      </w:ins>
    </w:p>
    <w:p w14:paraId="3C7FEE81" w14:textId="2B34FBDB" w:rsidR="003137C2" w:rsidRPr="00B8780E" w:rsidRDefault="003137C2">
      <w:pPr>
        <w:pStyle w:val="af9"/>
        <w:ind w:leftChars="0" w:left="3174" w:firstLine="186"/>
        <w:rPr>
          <w:ins w:id="12721" w:author="st1" w:date="2021-04-15T14:30:00Z"/>
          <w:rFonts w:ascii="標楷體" w:eastAsia="標楷體" w:hAnsi="標楷體"/>
        </w:rPr>
        <w:pPrChange w:id="12722" w:author="st1" w:date="2021-04-15T15:09:00Z">
          <w:pPr>
            <w:pStyle w:val="af9"/>
            <w:numPr>
              <w:numId w:val="25"/>
            </w:numPr>
            <w:ind w:leftChars="0" w:left="425" w:hanging="425"/>
          </w:pPr>
        </w:pPrChange>
      </w:pPr>
      <w:ins w:id="12723" w:author="st1" w:date="2021-04-15T14:30:00Z">
        <w:r w:rsidRPr="00B8780E">
          <w:rPr>
            <w:rFonts w:ascii="標楷體" w:eastAsia="標楷體" w:hAnsi="標楷體" w:hint="eastAsia"/>
          </w:rPr>
          <w:t>用處</w:t>
        </w:r>
        <w:r w:rsidRPr="00B8780E">
          <w:rPr>
            <w:rFonts w:ascii="標楷體" w:eastAsia="標楷體" w:hAnsi="標楷體"/>
          </w:rPr>
          <w:t>:</w:t>
        </w:r>
      </w:ins>
      <w:ins w:id="12724" w:author="st1" w:date="2021-04-15T14:31:00Z">
        <w:r w:rsidRPr="00B8780E">
          <w:rPr>
            <w:rFonts w:ascii="標楷體" w:eastAsia="標楷體" w:hAnsi="標楷體" w:hint="eastAsia"/>
          </w:rPr>
          <w:t>觀看車馬費發放</w:t>
        </w:r>
        <w:proofErr w:type="gramStart"/>
        <w:r w:rsidRPr="00B8780E">
          <w:rPr>
            <w:rFonts w:ascii="標楷體" w:eastAsia="標楷體" w:hAnsi="標楷體" w:hint="eastAsia"/>
          </w:rPr>
          <w:t>明細紙本</w:t>
        </w:r>
        <w:proofErr w:type="gramEnd"/>
        <w:r w:rsidRPr="00B8780E">
          <w:rPr>
            <w:rFonts w:ascii="標楷體" w:eastAsia="標楷體" w:hAnsi="標楷體" w:hint="eastAsia"/>
          </w:rPr>
          <w:t>資料</w:t>
        </w:r>
      </w:ins>
    </w:p>
    <w:p w14:paraId="58F33BF4" w14:textId="63236390" w:rsidR="003137C2" w:rsidRPr="00B8780E" w:rsidRDefault="003137C2">
      <w:pPr>
        <w:pStyle w:val="af9"/>
        <w:ind w:leftChars="0" w:left="3174" w:firstLine="186"/>
        <w:rPr>
          <w:ins w:id="12725" w:author="st1" w:date="2021-04-15T14:53:00Z"/>
          <w:rFonts w:ascii="標楷體" w:eastAsia="標楷體" w:hAnsi="標楷體"/>
        </w:rPr>
        <w:pPrChange w:id="12726" w:author="st1" w:date="2021-04-15T15:09:00Z">
          <w:pPr>
            <w:pStyle w:val="af9"/>
            <w:ind w:leftChars="0" w:left="2694"/>
          </w:pPr>
        </w:pPrChange>
      </w:pPr>
      <w:ins w:id="12727" w:author="st1" w:date="2021-04-15T14:30:00Z">
        <w:r w:rsidRPr="00B8780E">
          <w:rPr>
            <w:rFonts w:ascii="標楷體" w:eastAsia="標楷體" w:hAnsi="標楷體" w:hint="eastAsia"/>
          </w:rPr>
          <w:t>規格</w:t>
        </w:r>
        <w:r w:rsidRPr="00B8780E">
          <w:rPr>
            <w:rFonts w:ascii="標楷體" w:eastAsia="標楷體" w:hAnsi="標楷體"/>
          </w:rPr>
          <w:t>:</w:t>
        </w:r>
      </w:ins>
    </w:p>
    <w:p w14:paraId="184E8267" w14:textId="77777777" w:rsidR="00EF10B7" w:rsidRPr="00B8780E" w:rsidRDefault="00101117" w:rsidP="00EF10B7">
      <w:pPr>
        <w:pStyle w:val="af9"/>
        <w:ind w:leftChars="0" w:left="3402" w:hanging="42"/>
        <w:rPr>
          <w:ins w:id="12728" w:author="st1" w:date="2021-04-15T15:09:00Z"/>
          <w:rFonts w:ascii="標楷體" w:eastAsia="標楷體" w:hAnsi="標楷體"/>
        </w:rPr>
      </w:pPr>
      <w:ins w:id="12729" w:author="st1" w:date="2021-04-15T14:54:00Z">
        <w:r w:rsidRPr="00B8780E">
          <w:rPr>
            <w:rFonts w:ascii="標楷體" w:eastAsia="標楷體" w:hAnsi="標楷體" w:hint="eastAsia"/>
          </w:rPr>
          <w:t>參考檔案</w:t>
        </w:r>
      </w:ins>
      <w:ins w:id="12730" w:author="st1" w:date="2021-04-15T14:55:00Z">
        <w:r w:rsidRPr="00B8780E">
          <w:rPr>
            <w:rFonts w:ascii="標楷體" w:eastAsia="標楷體" w:hAnsi="標楷體" w:hint="eastAsia"/>
          </w:rPr>
          <w:t>路徑</w:t>
        </w:r>
      </w:ins>
      <w:ins w:id="12731" w:author="st1" w:date="2021-04-15T14:54:00Z">
        <w:r w:rsidRPr="00B8780E">
          <w:rPr>
            <w:rFonts w:ascii="標楷體" w:eastAsia="標楷體" w:hAnsi="標楷體"/>
          </w:rPr>
          <w:t>:</w:t>
        </w:r>
      </w:ins>
      <w:ins w:id="12732" w:author="st1" w:date="2021-04-15T14:55:00Z">
        <w:r w:rsidRPr="00B8780E">
          <w:rPr>
            <w:rFonts w:ascii="標楷體" w:eastAsia="標楷體" w:hAnsi="標楷體"/>
            <w:rPrChange w:id="12733" w:author="st1" w:date="2021-04-15T15:13:00Z">
              <w:rPr/>
            </w:rPrChange>
          </w:rPr>
          <w:t xml:space="preserve"> </w:t>
        </w:r>
      </w:ins>
    </w:p>
    <w:p w14:paraId="6D789333" w14:textId="762F86AD" w:rsidR="00101117" w:rsidRPr="00B8780E" w:rsidRDefault="00101117">
      <w:pPr>
        <w:pStyle w:val="af9"/>
        <w:ind w:leftChars="0" w:left="3402"/>
        <w:rPr>
          <w:ins w:id="12734" w:author="st1" w:date="2021-04-15T14:31:00Z"/>
          <w:rFonts w:ascii="標楷體" w:eastAsia="標楷體" w:hAnsi="標楷體"/>
          <w:rPrChange w:id="12735" w:author="st1" w:date="2021-04-15T15:13:00Z">
            <w:rPr>
              <w:ins w:id="12736" w:author="st1" w:date="2021-04-15T14:31:00Z"/>
            </w:rPr>
          </w:rPrChange>
        </w:rPr>
        <w:pPrChange w:id="12737" w:author="st1" w:date="2021-04-15T15:09:00Z">
          <w:pPr>
            <w:pStyle w:val="af9"/>
            <w:ind w:leftChars="0" w:left="1843"/>
          </w:pPr>
        </w:pPrChange>
      </w:pPr>
      <w:ins w:id="12738" w:author="st1" w:date="2021-04-15T14:55:00Z">
        <w:r w:rsidRPr="00B8780E">
          <w:rPr>
            <w:rFonts w:ascii="標楷體" w:eastAsia="標楷體" w:hAnsi="標楷體"/>
          </w:rPr>
          <w:t>St1Share:\SKL\DOC from SKL\車馬費發放明細表\11003介紹獎金明細.pdf</w:t>
        </w:r>
      </w:ins>
    </w:p>
    <w:p w14:paraId="7D218613" w14:textId="6D7E2FAD" w:rsidR="003137C2" w:rsidRPr="00B8780E" w:rsidRDefault="003137C2">
      <w:pPr>
        <w:pStyle w:val="af9"/>
        <w:ind w:leftChars="0" w:left="3402" w:hanging="42"/>
        <w:rPr>
          <w:ins w:id="12739" w:author="st1" w:date="2021-04-15T14:56:00Z"/>
          <w:rFonts w:ascii="標楷體" w:eastAsia="標楷體" w:hAnsi="標楷體"/>
        </w:rPr>
        <w:pPrChange w:id="12740" w:author="st1" w:date="2021-04-15T15:09:00Z">
          <w:pPr>
            <w:pStyle w:val="af9"/>
            <w:ind w:leftChars="0" w:left="2694"/>
          </w:pPr>
        </w:pPrChange>
      </w:pPr>
      <w:ins w:id="12741" w:author="st1" w:date="2021-04-15T14:31:00Z">
        <w:r w:rsidRPr="00B8780E">
          <w:rPr>
            <w:rFonts w:ascii="標楷體" w:eastAsia="標楷體" w:hAnsi="標楷體" w:hint="eastAsia"/>
          </w:rPr>
          <w:t>欄位</w:t>
        </w:r>
      </w:ins>
      <w:ins w:id="12742" w:author="st1" w:date="2021-04-15T14:32:00Z">
        <w:r w:rsidRPr="00B8780E">
          <w:rPr>
            <w:rFonts w:ascii="標楷體" w:eastAsia="標楷體" w:hAnsi="標楷體"/>
          </w:rPr>
          <w:t>:</w:t>
        </w:r>
      </w:ins>
    </w:p>
    <w:tbl>
      <w:tblPr>
        <w:tblpPr w:leftFromText="180" w:rightFromText="180" w:vertAnchor="text" w:horzAnchor="page" w:tblpX="4017" w:tblpY="68"/>
        <w:tblOverlap w:val="never"/>
        <w:tblW w:w="78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  <w:tblPrChange w:id="12743" w:author="st1" w:date="2021-04-15T15:09:00Z">
          <w:tblPr>
            <w:tblpPr w:leftFromText="180" w:rightFromText="180" w:vertAnchor="text" w:horzAnchor="page" w:tblpX="3585" w:tblpY="92"/>
            <w:tblOverlap w:val="never"/>
            <w:tblW w:w="786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28" w:type="dxa"/>
              <w:right w:w="28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520"/>
        <w:gridCol w:w="1600"/>
        <w:gridCol w:w="885"/>
        <w:gridCol w:w="1418"/>
        <w:gridCol w:w="3437"/>
        <w:tblGridChange w:id="12744">
          <w:tblGrid>
            <w:gridCol w:w="520"/>
            <w:gridCol w:w="1600"/>
            <w:gridCol w:w="885"/>
            <w:gridCol w:w="1418"/>
            <w:gridCol w:w="3437"/>
          </w:tblGrid>
        </w:tblGridChange>
      </w:tblGrid>
      <w:tr w:rsidR="00101117" w:rsidRPr="00B8780E" w14:paraId="3A22A1BB" w14:textId="77777777" w:rsidTr="00EF10B7">
        <w:trPr>
          <w:trHeight w:val="330"/>
          <w:ins w:id="12745" w:author="st1" w:date="2021-04-15T14:57:00Z"/>
          <w:trPrChange w:id="1274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747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285515AE" w14:textId="77777777" w:rsidR="00101117" w:rsidRPr="00B8780E" w:rsidRDefault="00101117" w:rsidP="00EF10B7">
            <w:pPr>
              <w:widowControl/>
              <w:jc w:val="center"/>
              <w:rPr>
                <w:ins w:id="12748" w:author="st1" w:date="2021-04-15T14:57:00Z"/>
                <w:rFonts w:ascii="標楷體" w:eastAsia="標楷體" w:hAnsi="標楷體"/>
                <w:b/>
                <w:bCs/>
                <w:kern w:val="0"/>
                <w:sz w:val="20"/>
                <w:rPrChange w:id="12749" w:author="st1" w:date="2021-04-15T15:13:00Z">
                  <w:rPr>
                    <w:ins w:id="12750" w:author="st1" w:date="2021-04-15T14:57:00Z"/>
                    <w:rFonts w:eastAsia="標楷體"/>
                    <w:b/>
                    <w:bCs/>
                    <w:kern w:val="0"/>
                    <w:sz w:val="20"/>
                  </w:rPr>
                </w:rPrChange>
              </w:rPr>
            </w:pPr>
            <w:ins w:id="12751" w:author="st1" w:date="2021-04-15T14:57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752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序</w:t>
              </w:r>
              <w:r w:rsidRPr="00B8780E">
                <w:rPr>
                  <w:rFonts w:ascii="標楷體" w:eastAsia="標楷體" w:hAnsi="標楷體"/>
                  <w:b/>
                  <w:bCs/>
                  <w:kern w:val="0"/>
                  <w:sz w:val="20"/>
                  <w:rPrChange w:id="12753" w:author="st1" w:date="2021-04-15T15:13:00Z">
                    <w:rPr>
                      <w:rFonts w:eastAsia="標楷體"/>
                      <w:b/>
                      <w:bCs/>
                      <w:kern w:val="0"/>
                      <w:sz w:val="20"/>
                    </w:rPr>
                  </w:rPrChange>
                </w:rPr>
                <w:br/>
              </w:r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754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號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755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632D7938" w14:textId="77777777" w:rsidR="00101117" w:rsidRPr="00B8780E" w:rsidRDefault="00101117" w:rsidP="00EF10B7">
            <w:pPr>
              <w:widowControl/>
              <w:jc w:val="center"/>
              <w:rPr>
                <w:ins w:id="12756" w:author="st1" w:date="2021-04-15T14:57:00Z"/>
                <w:rFonts w:ascii="標楷體" w:eastAsia="標楷體" w:hAnsi="標楷體"/>
                <w:b/>
                <w:bCs/>
                <w:kern w:val="0"/>
                <w:sz w:val="20"/>
                <w:rPrChange w:id="12757" w:author="st1" w:date="2021-04-15T15:13:00Z">
                  <w:rPr>
                    <w:ins w:id="12758" w:author="st1" w:date="2021-04-15T14:57:00Z"/>
                    <w:rFonts w:eastAsia="標楷體"/>
                    <w:b/>
                    <w:bCs/>
                    <w:kern w:val="0"/>
                    <w:sz w:val="20"/>
                  </w:rPr>
                </w:rPrChange>
              </w:rPr>
            </w:pPr>
            <w:ins w:id="12759" w:author="st1" w:date="2021-04-15T14:57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760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欄位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761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62903E58" w14:textId="77777777" w:rsidR="00101117" w:rsidRPr="00B8780E" w:rsidRDefault="00101117" w:rsidP="00EF10B7">
            <w:pPr>
              <w:widowControl/>
              <w:jc w:val="center"/>
              <w:rPr>
                <w:ins w:id="12762" w:author="st1" w:date="2021-04-15T14:57:00Z"/>
                <w:rFonts w:ascii="標楷體" w:eastAsia="標楷體" w:hAnsi="標楷體"/>
                <w:b/>
                <w:bCs/>
                <w:kern w:val="0"/>
                <w:sz w:val="20"/>
                <w:rPrChange w:id="12763" w:author="st1" w:date="2021-04-15T15:13:00Z">
                  <w:rPr>
                    <w:ins w:id="12764" w:author="st1" w:date="2021-04-15T14:57:00Z"/>
                    <w:rFonts w:eastAsia="標楷體"/>
                    <w:b/>
                    <w:bCs/>
                    <w:kern w:val="0"/>
                    <w:sz w:val="20"/>
                  </w:rPr>
                </w:rPrChange>
              </w:rPr>
            </w:pPr>
            <w:ins w:id="12765" w:author="st1" w:date="2021-04-15T14:57:00Z">
              <w:r w:rsidRPr="00B8780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766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52B4B07A" w14:textId="77777777" w:rsidR="00101117" w:rsidRPr="00B8780E" w:rsidRDefault="00101117" w:rsidP="00EF10B7">
            <w:pPr>
              <w:widowControl/>
              <w:jc w:val="center"/>
              <w:rPr>
                <w:ins w:id="12767" w:author="st1" w:date="2021-04-15T14:57:00Z"/>
                <w:rFonts w:ascii="標楷體" w:eastAsia="標楷體" w:hAnsi="標楷體"/>
                <w:b/>
                <w:bCs/>
                <w:kern w:val="0"/>
                <w:sz w:val="20"/>
                <w:rPrChange w:id="12768" w:author="st1" w:date="2021-04-15T15:13:00Z">
                  <w:rPr>
                    <w:ins w:id="12769" w:author="st1" w:date="2021-04-15T14:57:00Z"/>
                    <w:rFonts w:eastAsia="標楷體"/>
                    <w:b/>
                    <w:bCs/>
                    <w:kern w:val="0"/>
                    <w:sz w:val="20"/>
                  </w:rPr>
                </w:rPrChange>
              </w:rPr>
            </w:pPr>
            <w:ins w:id="12770" w:author="st1" w:date="2021-04-15T14:57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771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格式</w:t>
              </w:r>
            </w:ins>
          </w:p>
        </w:tc>
        <w:tc>
          <w:tcPr>
            <w:tcW w:w="3437" w:type="dxa"/>
            <w:shd w:val="clear" w:color="auto" w:fill="auto"/>
            <w:vAlign w:val="center"/>
            <w:hideMark/>
            <w:tcPrChange w:id="12772" w:author="st1" w:date="2021-04-15T15:09:00Z">
              <w:tcPr>
                <w:tcW w:w="3437" w:type="dxa"/>
                <w:shd w:val="clear" w:color="auto" w:fill="auto"/>
                <w:vAlign w:val="center"/>
                <w:hideMark/>
              </w:tcPr>
            </w:tcPrChange>
          </w:tcPr>
          <w:p w14:paraId="78E3117B" w14:textId="77777777" w:rsidR="00101117" w:rsidRPr="00B8780E" w:rsidRDefault="00101117" w:rsidP="00EF10B7">
            <w:pPr>
              <w:widowControl/>
              <w:jc w:val="center"/>
              <w:rPr>
                <w:ins w:id="12773" w:author="st1" w:date="2021-04-15T14:57:00Z"/>
                <w:rFonts w:ascii="標楷體" w:eastAsia="標楷體" w:hAnsi="標楷體"/>
                <w:b/>
                <w:bCs/>
                <w:kern w:val="0"/>
                <w:sz w:val="20"/>
                <w:rPrChange w:id="12774" w:author="st1" w:date="2021-04-15T15:13:00Z">
                  <w:rPr>
                    <w:ins w:id="12775" w:author="st1" w:date="2021-04-15T14:57:00Z"/>
                    <w:rFonts w:eastAsia="標楷體"/>
                    <w:b/>
                    <w:bCs/>
                    <w:kern w:val="0"/>
                    <w:sz w:val="20"/>
                  </w:rPr>
                </w:rPrChange>
              </w:rPr>
            </w:pPr>
            <w:ins w:id="12776" w:author="st1" w:date="2021-04-15T14:57:00Z">
              <w:r w:rsidRPr="00B8780E">
                <w:rPr>
                  <w:rFonts w:ascii="標楷體" w:eastAsia="標楷體" w:hAnsi="標楷體" w:hint="eastAsia"/>
                  <w:b/>
                  <w:bCs/>
                  <w:kern w:val="0"/>
                  <w:sz w:val="20"/>
                  <w:rPrChange w:id="12777" w:author="st1" w:date="2021-04-15T15:13:00Z">
                    <w:rPr>
                      <w:rFonts w:eastAsia="標楷體" w:hint="eastAsia"/>
                      <w:b/>
                      <w:bCs/>
                      <w:kern w:val="0"/>
                      <w:sz w:val="20"/>
                    </w:rPr>
                  </w:rPrChange>
                </w:rPr>
                <w:t>說明</w:t>
              </w:r>
            </w:ins>
          </w:p>
        </w:tc>
      </w:tr>
      <w:tr w:rsidR="00101117" w:rsidRPr="00B8780E" w14:paraId="2184805F" w14:textId="77777777" w:rsidTr="00EF10B7">
        <w:trPr>
          <w:trHeight w:val="330"/>
          <w:ins w:id="12778" w:author="st1" w:date="2021-04-15T14:57:00Z"/>
          <w:trPrChange w:id="12779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tcPrChange w:id="12780" w:author="st1" w:date="2021-04-15T15:09:00Z">
              <w:tcPr>
                <w:tcW w:w="520" w:type="dxa"/>
                <w:shd w:val="clear" w:color="auto" w:fill="auto"/>
                <w:vAlign w:val="center"/>
              </w:tcPr>
            </w:tcPrChange>
          </w:tcPr>
          <w:p w14:paraId="5DA35B1F" w14:textId="7DFF514D" w:rsidR="00101117" w:rsidRPr="00B8780E" w:rsidRDefault="00101117" w:rsidP="00EF10B7">
            <w:pPr>
              <w:widowControl/>
              <w:jc w:val="center"/>
              <w:rPr>
                <w:ins w:id="1278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782" w:author="st1" w:date="2021-04-15T15:13:00Z">
                  <w:rPr>
                    <w:ins w:id="1278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784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78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</w:t>
              </w:r>
            </w:ins>
          </w:p>
        </w:tc>
        <w:tc>
          <w:tcPr>
            <w:tcW w:w="1600" w:type="dxa"/>
            <w:shd w:val="clear" w:color="auto" w:fill="auto"/>
            <w:vAlign w:val="center"/>
            <w:tcPrChange w:id="12786" w:author="st1" w:date="2021-04-15T15:09:00Z">
              <w:tcPr>
                <w:tcW w:w="1600" w:type="dxa"/>
                <w:shd w:val="clear" w:color="auto" w:fill="auto"/>
                <w:vAlign w:val="center"/>
              </w:tcPr>
            </w:tcPrChange>
          </w:tcPr>
          <w:p w14:paraId="5EEBAC72" w14:textId="72F3E8B6" w:rsidR="00101117" w:rsidRPr="00B8780E" w:rsidRDefault="00101117" w:rsidP="00EF10B7">
            <w:pPr>
              <w:widowControl/>
              <w:rPr>
                <w:ins w:id="1278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788" w:author="st1" w:date="2021-04-15T15:13:00Z">
                  <w:rPr>
                    <w:ins w:id="1278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790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791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計件代碼</w:t>
              </w:r>
            </w:ins>
          </w:p>
        </w:tc>
        <w:tc>
          <w:tcPr>
            <w:tcW w:w="885" w:type="dxa"/>
            <w:shd w:val="clear" w:color="auto" w:fill="auto"/>
            <w:vAlign w:val="center"/>
            <w:tcPrChange w:id="12792" w:author="st1" w:date="2021-04-15T15:09:00Z">
              <w:tcPr>
                <w:tcW w:w="885" w:type="dxa"/>
                <w:shd w:val="clear" w:color="auto" w:fill="auto"/>
                <w:vAlign w:val="center"/>
              </w:tcPr>
            </w:tcPrChange>
          </w:tcPr>
          <w:p w14:paraId="124378BE" w14:textId="40BE24CB" w:rsidR="00101117" w:rsidRPr="00B8780E" w:rsidRDefault="00101117" w:rsidP="00EF10B7">
            <w:pPr>
              <w:widowControl/>
              <w:rPr>
                <w:ins w:id="1279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794" w:author="st1" w:date="2021-04-15T15:13:00Z">
                  <w:rPr>
                    <w:ins w:id="1279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796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79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79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799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417BD702" w14:textId="0A7D89AD" w:rsidR="00101117" w:rsidRPr="00B8780E" w:rsidRDefault="00101117" w:rsidP="00EF10B7">
            <w:pPr>
              <w:widowControl/>
              <w:rPr>
                <w:ins w:id="12800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01" w:author="st1" w:date="2021-04-15T15:13:00Z">
                  <w:rPr>
                    <w:ins w:id="12802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tcPrChange w:id="12803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46F4343A" w14:textId="4714F148" w:rsidR="00101117" w:rsidRPr="00B8780E" w:rsidRDefault="00101117" w:rsidP="00EF10B7">
            <w:pPr>
              <w:widowControl/>
              <w:rPr>
                <w:ins w:id="12804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05" w:author="st1" w:date="2021-04-15T15:13:00Z">
                  <w:rPr>
                    <w:ins w:id="12806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6367B177" w14:textId="77777777" w:rsidTr="00EF10B7">
        <w:trPr>
          <w:trHeight w:val="330"/>
          <w:ins w:id="12807" w:author="st1" w:date="2021-04-15T14:57:00Z"/>
          <w:trPrChange w:id="12808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809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733D742E" w14:textId="0AC0D39C" w:rsidR="00101117" w:rsidRPr="00B8780E" w:rsidRDefault="00101117" w:rsidP="00EF10B7">
            <w:pPr>
              <w:widowControl/>
              <w:jc w:val="center"/>
              <w:rPr>
                <w:ins w:id="12810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11" w:author="st1" w:date="2021-04-15T15:13:00Z">
                  <w:rPr>
                    <w:ins w:id="12812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13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1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2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815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179F0758" w14:textId="0E57DB34" w:rsidR="00101117" w:rsidRPr="00B8780E" w:rsidRDefault="00101117" w:rsidP="00EF10B7">
            <w:pPr>
              <w:widowControl/>
              <w:rPr>
                <w:ins w:id="12816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17" w:author="st1" w:date="2021-04-15T15:13:00Z">
                  <w:rPr>
                    <w:ins w:id="12818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19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82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利率代碼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821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4AE96D8C" w14:textId="4FFE2AA1" w:rsidR="00101117" w:rsidRPr="00B8780E" w:rsidRDefault="00101117" w:rsidP="00EF10B7">
            <w:pPr>
              <w:widowControl/>
              <w:rPr>
                <w:ins w:id="12822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23" w:author="st1" w:date="2021-04-15T15:13:00Z">
                  <w:rPr>
                    <w:ins w:id="12824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825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2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2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5)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828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781C5EA2" w14:textId="77777777" w:rsidR="00101117" w:rsidRPr="00B8780E" w:rsidRDefault="00101117" w:rsidP="00EF10B7">
            <w:pPr>
              <w:widowControl/>
              <w:rPr>
                <w:ins w:id="1282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30" w:author="st1" w:date="2021-04-15T15:13:00Z">
                  <w:rPr>
                    <w:ins w:id="1283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  <w:tcPrChange w:id="12832" w:author="st1" w:date="2021-04-15T15:09:00Z">
              <w:tcPr>
                <w:tcW w:w="3437" w:type="dxa"/>
                <w:shd w:val="clear" w:color="auto" w:fill="auto"/>
                <w:vAlign w:val="center"/>
                <w:hideMark/>
              </w:tcPr>
            </w:tcPrChange>
          </w:tcPr>
          <w:p w14:paraId="736777B1" w14:textId="64B64192" w:rsidR="00101117" w:rsidRPr="00B8780E" w:rsidRDefault="00101117" w:rsidP="00EF10B7">
            <w:pPr>
              <w:widowControl/>
              <w:rPr>
                <w:ins w:id="1283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34" w:author="st1" w:date="2021-04-15T15:13:00Z">
                  <w:rPr>
                    <w:ins w:id="1283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67405FB2" w14:textId="77777777" w:rsidTr="00EF10B7">
        <w:trPr>
          <w:trHeight w:val="330"/>
          <w:ins w:id="12836" w:author="st1" w:date="2021-04-15T14:57:00Z"/>
          <w:trPrChange w:id="12837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838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1C101F4A" w14:textId="4160E32C" w:rsidR="00101117" w:rsidRPr="00B8780E" w:rsidRDefault="00101117" w:rsidP="00EF10B7">
            <w:pPr>
              <w:widowControl/>
              <w:jc w:val="center"/>
              <w:rPr>
                <w:ins w:id="1283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40" w:author="st1" w:date="2021-04-15T15:13:00Z">
                  <w:rPr>
                    <w:ins w:id="1284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42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4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3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844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318D136E" w14:textId="0FDC3F1C" w:rsidR="00101117" w:rsidRPr="00B8780E" w:rsidRDefault="00101117" w:rsidP="00EF10B7">
            <w:pPr>
              <w:widowControl/>
              <w:rPr>
                <w:ins w:id="1284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46" w:author="st1" w:date="2021-04-15T15:13:00Z">
                  <w:rPr>
                    <w:ins w:id="1284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48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84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介紹人員工代號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850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0C2F299F" w14:textId="40029404" w:rsidR="00101117" w:rsidRPr="00B8780E" w:rsidRDefault="00101117" w:rsidP="00EF10B7">
            <w:pPr>
              <w:widowControl/>
              <w:rPr>
                <w:ins w:id="1285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52" w:author="st1" w:date="2021-04-15T15:13:00Z">
                  <w:rPr>
                    <w:ins w:id="1285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854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5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5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6)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857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085C7741" w14:textId="77777777" w:rsidR="00101117" w:rsidRPr="00B8780E" w:rsidRDefault="00101117" w:rsidP="00EF10B7">
            <w:pPr>
              <w:widowControl/>
              <w:rPr>
                <w:ins w:id="12858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59" w:author="st1" w:date="2021-04-15T15:13:00Z">
                  <w:rPr>
                    <w:ins w:id="12860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  <w:tcPrChange w:id="12861" w:author="st1" w:date="2021-04-15T15:09:00Z">
              <w:tcPr>
                <w:tcW w:w="3437" w:type="dxa"/>
                <w:shd w:val="clear" w:color="auto" w:fill="auto"/>
                <w:vAlign w:val="center"/>
                <w:hideMark/>
              </w:tcPr>
            </w:tcPrChange>
          </w:tcPr>
          <w:p w14:paraId="5E57BED2" w14:textId="3DF54022" w:rsidR="00101117" w:rsidRPr="00B8780E" w:rsidRDefault="00101117" w:rsidP="00EF10B7">
            <w:pPr>
              <w:widowControl/>
              <w:rPr>
                <w:ins w:id="12862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63" w:author="st1" w:date="2021-04-15T15:13:00Z">
                  <w:rPr>
                    <w:ins w:id="12864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2D0B4312" w14:textId="77777777" w:rsidTr="00EF10B7">
        <w:trPr>
          <w:trHeight w:val="330"/>
          <w:ins w:id="12865" w:author="st1" w:date="2021-04-15T14:57:00Z"/>
          <w:trPrChange w:id="1286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867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2BA40E9A" w14:textId="119924DD" w:rsidR="00101117" w:rsidRPr="00B8780E" w:rsidRDefault="00101117" w:rsidP="00EF10B7">
            <w:pPr>
              <w:widowControl/>
              <w:jc w:val="center"/>
              <w:rPr>
                <w:ins w:id="12868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69" w:author="st1" w:date="2021-04-15T15:13:00Z">
                  <w:rPr>
                    <w:ins w:id="12870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71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7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4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873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4FD0E2BE" w14:textId="03C8E579" w:rsidR="00101117" w:rsidRPr="00B8780E" w:rsidRDefault="00101117" w:rsidP="00EF10B7">
            <w:pPr>
              <w:widowControl/>
              <w:rPr>
                <w:ins w:id="12874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75" w:author="st1" w:date="2021-04-15T15:13:00Z">
                  <w:rPr>
                    <w:ins w:id="12876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77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878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介紹人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879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1B9760BA" w14:textId="0CE63054" w:rsidR="00101117" w:rsidRPr="00B8780E" w:rsidRDefault="00101117" w:rsidP="00EF10B7">
            <w:pPr>
              <w:widowControl/>
              <w:rPr>
                <w:ins w:id="12880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81" w:author="st1" w:date="2021-04-15T15:13:00Z">
                  <w:rPr>
                    <w:ins w:id="12882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883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8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8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20)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886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196680E9" w14:textId="77777777" w:rsidR="00101117" w:rsidRPr="00B8780E" w:rsidRDefault="00101117" w:rsidP="00EF10B7">
            <w:pPr>
              <w:widowControl/>
              <w:rPr>
                <w:ins w:id="1288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88" w:author="st1" w:date="2021-04-15T15:13:00Z">
                  <w:rPr>
                    <w:ins w:id="1288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  <w:tcPrChange w:id="12890" w:author="st1" w:date="2021-04-15T15:09:00Z">
              <w:tcPr>
                <w:tcW w:w="3437" w:type="dxa"/>
                <w:shd w:val="clear" w:color="auto" w:fill="auto"/>
                <w:vAlign w:val="center"/>
                <w:hideMark/>
              </w:tcPr>
            </w:tcPrChange>
          </w:tcPr>
          <w:p w14:paraId="0C6C2D1C" w14:textId="6DF6183A" w:rsidR="00101117" w:rsidRPr="00B8780E" w:rsidRDefault="00101117" w:rsidP="00EF10B7">
            <w:pPr>
              <w:widowControl/>
              <w:rPr>
                <w:ins w:id="1289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892" w:author="st1" w:date="2021-04-15T15:13:00Z">
                  <w:rPr>
                    <w:ins w:id="1289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894" w:author="st1" w:date="2021-04-15T14:59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89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最多十個中文字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9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,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89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多於部分直接切除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89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.</w:t>
              </w:r>
            </w:ins>
          </w:p>
        </w:tc>
      </w:tr>
      <w:tr w:rsidR="00101117" w:rsidRPr="00B8780E" w14:paraId="66D94F91" w14:textId="77777777" w:rsidTr="00EF10B7">
        <w:trPr>
          <w:trHeight w:val="330"/>
          <w:ins w:id="12899" w:author="st1" w:date="2021-04-15T14:57:00Z"/>
          <w:trPrChange w:id="12900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901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2418D059" w14:textId="056EDB6C" w:rsidR="00101117" w:rsidRPr="00B8780E" w:rsidRDefault="00101117" w:rsidP="00EF10B7">
            <w:pPr>
              <w:widowControl/>
              <w:jc w:val="center"/>
              <w:rPr>
                <w:ins w:id="12902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03" w:author="st1" w:date="2021-04-15T15:13:00Z">
                  <w:rPr>
                    <w:ins w:id="12904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05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0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5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907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66FDB2C2" w14:textId="4074F312" w:rsidR="00101117" w:rsidRPr="00B8780E" w:rsidRDefault="00101117" w:rsidP="00EF10B7">
            <w:pPr>
              <w:widowControl/>
              <w:rPr>
                <w:ins w:id="12908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09" w:author="st1" w:date="2021-04-15T15:13:00Z">
                  <w:rPr>
                    <w:ins w:id="12910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11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12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借戶戶號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913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2DBFA0CF" w14:textId="4252FCD7" w:rsidR="00101117" w:rsidRPr="00B8780E" w:rsidRDefault="00101117" w:rsidP="00EF10B7">
            <w:pPr>
              <w:widowControl/>
              <w:rPr>
                <w:ins w:id="12914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15" w:author="st1" w:date="2021-04-15T15:13:00Z">
                  <w:rPr>
                    <w:ins w:id="12916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917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1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1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15)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920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2B88E0FE" w14:textId="77777777" w:rsidR="00101117" w:rsidRPr="00B8780E" w:rsidRDefault="00101117" w:rsidP="00EF10B7">
            <w:pPr>
              <w:widowControl/>
              <w:rPr>
                <w:ins w:id="1292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22" w:author="st1" w:date="2021-04-15T15:13:00Z">
                  <w:rPr>
                    <w:ins w:id="1292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  <w:tcPrChange w:id="12924" w:author="st1" w:date="2021-04-15T15:09:00Z">
              <w:tcPr>
                <w:tcW w:w="3437" w:type="dxa"/>
                <w:shd w:val="clear" w:color="auto" w:fill="auto"/>
                <w:vAlign w:val="center"/>
                <w:hideMark/>
              </w:tcPr>
            </w:tcPrChange>
          </w:tcPr>
          <w:p w14:paraId="3D2C482A" w14:textId="7212B08A" w:rsidR="00101117" w:rsidRPr="00B8780E" w:rsidRDefault="00101117" w:rsidP="00EF10B7">
            <w:pPr>
              <w:widowControl/>
              <w:rPr>
                <w:ins w:id="1292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26" w:author="st1" w:date="2021-04-15T15:13:00Z">
                  <w:rPr>
                    <w:ins w:id="1292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28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29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戶號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3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(7)-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31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額度編號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3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(3)-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33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撥款序號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3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(3)</w:t>
              </w:r>
            </w:ins>
          </w:p>
        </w:tc>
      </w:tr>
      <w:tr w:rsidR="00101117" w:rsidRPr="00B8780E" w14:paraId="131381EC" w14:textId="77777777" w:rsidTr="00EF10B7">
        <w:trPr>
          <w:trHeight w:val="330"/>
          <w:ins w:id="12935" w:author="st1" w:date="2021-04-15T14:57:00Z"/>
          <w:trPrChange w:id="12936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937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39CE657D" w14:textId="22224270" w:rsidR="00101117" w:rsidRPr="00B8780E" w:rsidRDefault="00101117" w:rsidP="00EF10B7">
            <w:pPr>
              <w:widowControl/>
              <w:jc w:val="center"/>
              <w:rPr>
                <w:ins w:id="12938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39" w:author="st1" w:date="2021-04-15T15:13:00Z">
                  <w:rPr>
                    <w:ins w:id="12940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41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4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6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943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3E1830E5" w14:textId="2D8B7B81" w:rsidR="00101117" w:rsidRPr="00B8780E" w:rsidRDefault="00101117" w:rsidP="00EF10B7">
            <w:pPr>
              <w:widowControl/>
              <w:rPr>
                <w:ins w:id="12944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45" w:author="st1" w:date="2021-04-15T15:13:00Z">
                  <w:rPr>
                    <w:ins w:id="12946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47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48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獎金類別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949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41189BC8" w14:textId="0CC8F92B" w:rsidR="00101117" w:rsidRPr="00B8780E" w:rsidRDefault="00101117" w:rsidP="00EF10B7">
            <w:pPr>
              <w:widowControl/>
              <w:rPr>
                <w:ins w:id="12950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51" w:author="st1" w:date="2021-04-15T15:13:00Z">
                  <w:rPr>
                    <w:ins w:id="12952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953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5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5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tcPrChange w:id="12956" w:author="st1" w:date="2021-04-15T15:09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681D1248" w14:textId="77777777" w:rsidR="00101117" w:rsidRPr="00B8780E" w:rsidRDefault="00101117" w:rsidP="00EF10B7">
            <w:pPr>
              <w:widowControl/>
              <w:rPr>
                <w:ins w:id="1295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58" w:author="st1" w:date="2021-04-15T15:13:00Z">
                  <w:rPr>
                    <w:ins w:id="1295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tcPrChange w:id="12960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66204FF2" w14:textId="792CE956" w:rsidR="00101117" w:rsidRPr="00B8780E" w:rsidRDefault="00101117" w:rsidP="00EF10B7">
            <w:pPr>
              <w:widowControl/>
              <w:rPr>
                <w:ins w:id="12961" w:author="st1" w:date="2021-04-15T14:58:00Z"/>
                <w:rFonts w:ascii="標楷體" w:eastAsia="標楷體" w:hAnsi="標楷體"/>
                <w:color w:val="000000"/>
                <w:kern w:val="0"/>
                <w:sz w:val="20"/>
                <w:rPrChange w:id="12962" w:author="st1" w:date="2021-04-15T15:13:00Z">
                  <w:rPr>
                    <w:ins w:id="12963" w:author="st1" w:date="2021-04-15T14:58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64" w:author="st1" w:date="2021-04-15T14:58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6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1: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66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介紹獎金</w:t>
              </w:r>
            </w:ins>
          </w:p>
          <w:p w14:paraId="1D59A4C9" w14:textId="60D7CC6E" w:rsidR="00101117" w:rsidRPr="00B8780E" w:rsidRDefault="00101117" w:rsidP="00EF10B7">
            <w:pPr>
              <w:widowControl/>
              <w:rPr>
                <w:ins w:id="1296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68" w:author="st1" w:date="2021-04-15T15:13:00Z">
                  <w:rPr>
                    <w:ins w:id="1296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70" w:author="st1" w:date="2021-04-15T14:58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7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5: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72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協辦獎金</w:t>
              </w:r>
            </w:ins>
          </w:p>
        </w:tc>
      </w:tr>
      <w:tr w:rsidR="00101117" w:rsidRPr="00B8780E" w14:paraId="3AF14375" w14:textId="77777777" w:rsidTr="00EF10B7">
        <w:trPr>
          <w:trHeight w:val="330"/>
          <w:ins w:id="12973" w:author="st1" w:date="2021-04-15T14:57:00Z"/>
          <w:trPrChange w:id="12974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2975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6E6BF879" w14:textId="00D92973" w:rsidR="00101117" w:rsidRPr="00B8780E" w:rsidRDefault="00101117" w:rsidP="00EF10B7">
            <w:pPr>
              <w:widowControl/>
              <w:jc w:val="center"/>
              <w:rPr>
                <w:ins w:id="12976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77" w:author="st1" w:date="2021-04-15T15:13:00Z">
                  <w:rPr>
                    <w:ins w:id="12978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79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8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7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2981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3F282D92" w14:textId="7BD8FBFA" w:rsidR="00101117" w:rsidRPr="00B8780E" w:rsidRDefault="00101117" w:rsidP="00EF10B7">
            <w:pPr>
              <w:widowControl/>
              <w:rPr>
                <w:ins w:id="12982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83" w:author="st1" w:date="2021-04-15T15:13:00Z">
                  <w:rPr>
                    <w:ins w:id="12984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2985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2986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戶名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2987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03691E5F" w14:textId="1ECC4567" w:rsidR="00101117" w:rsidRPr="00B8780E" w:rsidRDefault="00101117" w:rsidP="00EF10B7">
            <w:pPr>
              <w:widowControl/>
              <w:rPr>
                <w:ins w:id="12988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89" w:author="st1" w:date="2021-04-15T15:13:00Z">
                  <w:rPr>
                    <w:ins w:id="12990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gramStart"/>
            <w:ins w:id="12991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9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X(</w:t>
              </w:r>
              <w:proofErr w:type="gram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299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20)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2994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72BEDE4D" w14:textId="1D8F4B93" w:rsidR="00101117" w:rsidRPr="00B8780E" w:rsidRDefault="00101117" w:rsidP="00EF10B7">
            <w:pPr>
              <w:widowControl/>
              <w:rPr>
                <w:ins w:id="1299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2996" w:author="st1" w:date="2021-04-15T15:13:00Z">
                  <w:rPr>
                    <w:ins w:id="1299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  <w:tc>
          <w:tcPr>
            <w:tcW w:w="3437" w:type="dxa"/>
            <w:shd w:val="clear" w:color="auto" w:fill="auto"/>
            <w:vAlign w:val="center"/>
            <w:tcPrChange w:id="12998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1F632E3B" w14:textId="7939397B" w:rsidR="00101117" w:rsidRPr="00B8780E" w:rsidRDefault="00101117" w:rsidP="00EF10B7">
            <w:pPr>
              <w:widowControl/>
              <w:rPr>
                <w:ins w:id="1299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00" w:author="st1" w:date="2021-04-15T15:13:00Z">
                  <w:rPr>
                    <w:ins w:id="1300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02" w:author="st1" w:date="2021-04-15T14:59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003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最多十個中文字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0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,</w:t>
              </w:r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00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多於部分直接切除</w:t>
              </w:r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0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.</w:t>
              </w:r>
            </w:ins>
          </w:p>
        </w:tc>
      </w:tr>
      <w:tr w:rsidR="00101117" w:rsidRPr="00B8780E" w14:paraId="2FEE3441" w14:textId="77777777" w:rsidTr="00EF10B7">
        <w:trPr>
          <w:trHeight w:val="330"/>
          <w:ins w:id="13007" w:author="st1" w:date="2021-04-15T14:57:00Z"/>
          <w:trPrChange w:id="13008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3009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54B5B7EB" w14:textId="75C8A841" w:rsidR="00101117" w:rsidRPr="00B8780E" w:rsidRDefault="00101117" w:rsidP="00EF10B7">
            <w:pPr>
              <w:widowControl/>
              <w:jc w:val="center"/>
              <w:rPr>
                <w:ins w:id="13010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11" w:author="st1" w:date="2021-04-15T15:13:00Z">
                  <w:rPr>
                    <w:ins w:id="13012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13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14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8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3015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5A5D9919" w14:textId="3E924DA2" w:rsidR="00101117" w:rsidRPr="00B8780E" w:rsidRDefault="00101117" w:rsidP="00EF10B7">
            <w:pPr>
              <w:widowControl/>
              <w:rPr>
                <w:ins w:id="13016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17" w:author="st1" w:date="2021-04-15T15:13:00Z">
                  <w:rPr>
                    <w:ins w:id="13018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19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020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撥款日期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3021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53C72F0B" w14:textId="5850C884" w:rsidR="00101117" w:rsidRPr="00B8780E" w:rsidRDefault="00101117" w:rsidP="00EF10B7">
            <w:pPr>
              <w:widowControl/>
              <w:rPr>
                <w:ins w:id="13022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23" w:author="st1" w:date="2021-04-15T15:13:00Z">
                  <w:rPr>
                    <w:ins w:id="13024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25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26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</w:t>
              </w:r>
            </w:ins>
            <w:ins w:id="13027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2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(</w:t>
              </w:r>
            </w:ins>
            <w:ins w:id="13029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30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7</w:t>
              </w:r>
            </w:ins>
            <w:ins w:id="13031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32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3033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1B64A678" w14:textId="4CE527A9" w:rsidR="00101117" w:rsidRPr="00B8780E" w:rsidRDefault="00101117" w:rsidP="00EF10B7">
            <w:pPr>
              <w:widowControl/>
              <w:rPr>
                <w:ins w:id="13034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35" w:author="st1" w:date="2021-04-15T15:13:00Z">
                  <w:rPr>
                    <w:ins w:id="13036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proofErr w:type="spellStart"/>
            <w:ins w:id="13037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38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yyy</w:t>
              </w:r>
              <w:proofErr w:type="spellEnd"/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3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/mm/dd</w:t>
              </w:r>
            </w:ins>
          </w:p>
        </w:tc>
        <w:tc>
          <w:tcPr>
            <w:tcW w:w="3437" w:type="dxa"/>
            <w:shd w:val="clear" w:color="auto" w:fill="auto"/>
            <w:vAlign w:val="center"/>
            <w:tcPrChange w:id="13040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7F530B87" w14:textId="29E29969" w:rsidR="00101117" w:rsidRPr="00B8780E" w:rsidRDefault="00101117" w:rsidP="00EF10B7">
            <w:pPr>
              <w:widowControl/>
              <w:rPr>
                <w:ins w:id="1304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42" w:author="st1" w:date="2021-04-15T15:13:00Z">
                  <w:rPr>
                    <w:ins w:id="1304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320F1EF3" w14:textId="77777777" w:rsidTr="00EF10B7">
        <w:trPr>
          <w:trHeight w:val="330"/>
          <w:ins w:id="13044" w:author="st1" w:date="2021-04-15T14:57:00Z"/>
          <w:trPrChange w:id="13045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3046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60575EFA" w14:textId="173A4C07" w:rsidR="00101117" w:rsidRPr="00B8780E" w:rsidRDefault="00101117" w:rsidP="00EF10B7">
            <w:pPr>
              <w:widowControl/>
              <w:jc w:val="center"/>
              <w:rPr>
                <w:ins w:id="1304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48" w:author="st1" w:date="2021-04-15T15:13:00Z">
                  <w:rPr>
                    <w:ins w:id="1304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50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5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3052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12E393F6" w14:textId="71D5414C" w:rsidR="00101117" w:rsidRPr="00B8780E" w:rsidRDefault="00101117" w:rsidP="00EF10B7">
            <w:pPr>
              <w:widowControl/>
              <w:rPr>
                <w:ins w:id="1305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54" w:author="st1" w:date="2021-04-15T15:13:00Z">
                  <w:rPr>
                    <w:ins w:id="1305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56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057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撥款金額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3058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3FAFF080" w14:textId="64733C50" w:rsidR="00101117" w:rsidRPr="00B8780E" w:rsidRDefault="00101117" w:rsidP="00EF10B7">
            <w:pPr>
              <w:widowControl/>
              <w:rPr>
                <w:ins w:id="1305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60" w:author="st1" w:date="2021-04-15T15:13:00Z">
                  <w:rPr>
                    <w:ins w:id="1306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62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6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9(9)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3064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5BAA37D0" w14:textId="0946A03E" w:rsidR="00101117" w:rsidRPr="00B8780E" w:rsidRDefault="00101117" w:rsidP="00EF10B7">
            <w:pPr>
              <w:widowControl/>
              <w:rPr>
                <w:ins w:id="1306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66" w:author="st1" w:date="2021-04-15T15:13:00Z">
                  <w:rPr>
                    <w:ins w:id="1306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68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6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</w:t>
              </w:r>
            </w:ins>
            <w:ins w:id="13070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7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9,</w:t>
              </w:r>
            </w:ins>
            <w:ins w:id="13072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73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</w:t>
              </w:r>
            </w:ins>
            <w:ins w:id="13074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75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,</w:t>
              </w:r>
            </w:ins>
            <w:ins w:id="13076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7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</w:t>
              </w:r>
            </w:ins>
          </w:p>
        </w:tc>
        <w:tc>
          <w:tcPr>
            <w:tcW w:w="3437" w:type="dxa"/>
            <w:shd w:val="clear" w:color="auto" w:fill="auto"/>
            <w:vAlign w:val="center"/>
            <w:tcPrChange w:id="13078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2C2C142F" w14:textId="36ED3B86" w:rsidR="00101117" w:rsidRPr="00B8780E" w:rsidRDefault="00101117" w:rsidP="00EF10B7">
            <w:pPr>
              <w:widowControl/>
              <w:rPr>
                <w:ins w:id="1307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80" w:author="st1" w:date="2021-04-15T15:13:00Z">
                  <w:rPr>
                    <w:ins w:id="1308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2856528E" w14:textId="77777777" w:rsidTr="00EF10B7">
        <w:trPr>
          <w:trHeight w:val="330"/>
          <w:ins w:id="13082" w:author="st1" w:date="2021-04-15T14:57:00Z"/>
          <w:trPrChange w:id="13083" w:author="st1" w:date="2021-04-15T15:09:00Z">
            <w:trPr>
              <w:trHeight w:val="33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3084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09231BE2" w14:textId="61EA5124" w:rsidR="00101117" w:rsidRPr="00B8780E" w:rsidRDefault="00101117" w:rsidP="00EF10B7">
            <w:pPr>
              <w:widowControl/>
              <w:jc w:val="center"/>
              <w:rPr>
                <w:ins w:id="1308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86" w:author="st1" w:date="2021-04-15T15:13:00Z">
                  <w:rPr>
                    <w:ins w:id="1308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88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08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10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3090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22F16B25" w14:textId="79378993" w:rsidR="00101117" w:rsidRPr="00B8780E" w:rsidRDefault="00101117" w:rsidP="00EF10B7">
            <w:pPr>
              <w:widowControl/>
              <w:rPr>
                <w:ins w:id="1309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92" w:author="st1" w:date="2021-04-15T15:13:00Z">
                  <w:rPr>
                    <w:ins w:id="1309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094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09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車馬費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3096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22A82D34" w14:textId="2BA928D2" w:rsidR="00101117" w:rsidRPr="00B8780E" w:rsidRDefault="00101117" w:rsidP="00EF10B7">
            <w:pPr>
              <w:widowControl/>
              <w:rPr>
                <w:ins w:id="1309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098" w:author="st1" w:date="2021-04-15T15:13:00Z">
                  <w:rPr>
                    <w:ins w:id="1309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00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0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9(10)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3102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28DAF7AA" w14:textId="02E1DAE8" w:rsidR="00101117" w:rsidRPr="00B8780E" w:rsidRDefault="00101117" w:rsidP="00EF10B7">
            <w:pPr>
              <w:widowControl/>
              <w:rPr>
                <w:ins w:id="1310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04" w:author="st1" w:date="2021-04-15T15:13:00Z">
                  <w:rPr>
                    <w:ins w:id="1310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06" w:author="st1" w:date="2021-04-15T15:01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0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999,999,999</w:t>
              </w:r>
            </w:ins>
          </w:p>
        </w:tc>
        <w:tc>
          <w:tcPr>
            <w:tcW w:w="3437" w:type="dxa"/>
            <w:shd w:val="clear" w:color="auto" w:fill="auto"/>
            <w:vAlign w:val="center"/>
            <w:tcPrChange w:id="13108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735BEB14" w14:textId="6593EA37" w:rsidR="00101117" w:rsidRPr="00B8780E" w:rsidRDefault="00101117" w:rsidP="00EF10B7">
            <w:pPr>
              <w:widowControl/>
              <w:rPr>
                <w:ins w:id="13109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10" w:author="st1" w:date="2021-04-15T15:13:00Z">
                  <w:rPr>
                    <w:ins w:id="13111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  <w:tr w:rsidR="00101117" w:rsidRPr="00B8780E" w14:paraId="0B78697C" w14:textId="77777777" w:rsidTr="00EF10B7">
        <w:trPr>
          <w:trHeight w:val="570"/>
          <w:ins w:id="13112" w:author="st1" w:date="2021-04-15T14:57:00Z"/>
          <w:trPrChange w:id="13113" w:author="st1" w:date="2021-04-15T15:09:00Z">
            <w:trPr>
              <w:trHeight w:val="570"/>
            </w:trPr>
          </w:trPrChange>
        </w:trPr>
        <w:tc>
          <w:tcPr>
            <w:tcW w:w="520" w:type="dxa"/>
            <w:shd w:val="clear" w:color="auto" w:fill="auto"/>
            <w:vAlign w:val="center"/>
            <w:hideMark/>
            <w:tcPrChange w:id="13114" w:author="st1" w:date="2021-04-15T15:09:00Z">
              <w:tcPr>
                <w:tcW w:w="520" w:type="dxa"/>
                <w:shd w:val="clear" w:color="auto" w:fill="auto"/>
                <w:vAlign w:val="center"/>
                <w:hideMark/>
              </w:tcPr>
            </w:tcPrChange>
          </w:tcPr>
          <w:p w14:paraId="12A9E7D5" w14:textId="227FACC9" w:rsidR="00101117" w:rsidRPr="00B8780E" w:rsidRDefault="00101117" w:rsidP="00EF10B7">
            <w:pPr>
              <w:widowControl/>
              <w:jc w:val="center"/>
              <w:rPr>
                <w:ins w:id="13115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16" w:author="st1" w:date="2021-04-15T15:13:00Z">
                  <w:rPr>
                    <w:ins w:id="13117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18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1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11</w:t>
              </w:r>
            </w:ins>
          </w:p>
        </w:tc>
        <w:tc>
          <w:tcPr>
            <w:tcW w:w="1600" w:type="dxa"/>
            <w:shd w:val="clear" w:color="auto" w:fill="auto"/>
            <w:vAlign w:val="center"/>
            <w:hideMark/>
            <w:tcPrChange w:id="13120" w:author="st1" w:date="2021-04-15T15:09:00Z">
              <w:tcPr>
                <w:tcW w:w="1600" w:type="dxa"/>
                <w:shd w:val="clear" w:color="auto" w:fill="auto"/>
                <w:vAlign w:val="center"/>
                <w:hideMark/>
              </w:tcPr>
            </w:tcPrChange>
          </w:tcPr>
          <w:p w14:paraId="1B2F8C7B" w14:textId="02E01B1F" w:rsidR="00101117" w:rsidRPr="00B8780E" w:rsidRDefault="00101117" w:rsidP="00EF10B7">
            <w:pPr>
              <w:widowControl/>
              <w:rPr>
                <w:ins w:id="13121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22" w:author="st1" w:date="2021-04-15T15:13:00Z">
                  <w:rPr>
                    <w:ins w:id="13123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24" w:author="st1" w:date="2021-04-15T14:57:00Z">
              <w:r w:rsidRPr="00B8780E">
                <w:rPr>
                  <w:rFonts w:ascii="標楷體" w:eastAsia="標楷體" w:hAnsi="標楷體" w:hint="eastAsia"/>
                  <w:color w:val="000000"/>
                  <w:kern w:val="0"/>
                  <w:sz w:val="20"/>
                  <w:rPrChange w:id="13125" w:author="st1" w:date="2021-04-15T15:13:00Z">
                    <w:rPr>
                      <w:rFonts w:eastAsia="標楷體" w:hint="eastAsia"/>
                      <w:color w:val="000000"/>
                      <w:kern w:val="0"/>
                      <w:sz w:val="20"/>
                    </w:rPr>
                  </w:rPrChange>
                </w:rPr>
                <w:t>小計</w:t>
              </w:r>
            </w:ins>
          </w:p>
        </w:tc>
        <w:tc>
          <w:tcPr>
            <w:tcW w:w="885" w:type="dxa"/>
            <w:shd w:val="clear" w:color="auto" w:fill="auto"/>
            <w:vAlign w:val="center"/>
            <w:hideMark/>
            <w:tcPrChange w:id="13126" w:author="st1" w:date="2021-04-15T15:09:00Z">
              <w:tcPr>
                <w:tcW w:w="885" w:type="dxa"/>
                <w:shd w:val="clear" w:color="auto" w:fill="auto"/>
                <w:vAlign w:val="center"/>
                <w:hideMark/>
              </w:tcPr>
            </w:tcPrChange>
          </w:tcPr>
          <w:p w14:paraId="0A2D03B5" w14:textId="77A410C5" w:rsidR="00101117" w:rsidRPr="00B8780E" w:rsidRDefault="00101117" w:rsidP="00EF10B7">
            <w:pPr>
              <w:widowControl/>
              <w:rPr>
                <w:ins w:id="13127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28" w:author="st1" w:date="2021-04-15T15:13:00Z">
                  <w:rPr>
                    <w:ins w:id="13129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30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3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9(7)</w:t>
              </w:r>
            </w:ins>
          </w:p>
        </w:tc>
        <w:tc>
          <w:tcPr>
            <w:tcW w:w="1418" w:type="dxa"/>
            <w:shd w:val="clear" w:color="auto" w:fill="auto"/>
            <w:vAlign w:val="center"/>
            <w:hideMark/>
            <w:tcPrChange w:id="13132" w:author="st1" w:date="2021-04-15T15:09:00Z">
              <w:tcPr>
                <w:tcW w:w="1418" w:type="dxa"/>
                <w:shd w:val="clear" w:color="auto" w:fill="auto"/>
                <w:vAlign w:val="center"/>
                <w:hideMark/>
              </w:tcPr>
            </w:tcPrChange>
          </w:tcPr>
          <w:p w14:paraId="7BF3F2FE" w14:textId="2E950F0E" w:rsidR="00101117" w:rsidRPr="00B8780E" w:rsidRDefault="00101117" w:rsidP="00EF10B7">
            <w:pPr>
              <w:widowControl/>
              <w:rPr>
                <w:ins w:id="1313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34" w:author="st1" w:date="2021-04-15T15:13:00Z">
                  <w:rPr>
                    <w:ins w:id="1313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  <w:ins w:id="13136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37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</w:t>
              </w:r>
            </w:ins>
            <w:ins w:id="13138" w:author="st1" w:date="2021-04-15T15:00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39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99</w:t>
              </w:r>
            </w:ins>
            <w:ins w:id="13140" w:author="st1" w:date="2021-04-15T14:57:00Z">
              <w:r w:rsidRPr="00B8780E">
                <w:rPr>
                  <w:rFonts w:ascii="標楷體" w:eastAsia="標楷體" w:hAnsi="標楷體"/>
                  <w:color w:val="000000"/>
                  <w:kern w:val="0"/>
                  <w:sz w:val="20"/>
                  <w:rPrChange w:id="13141" w:author="st1" w:date="2021-04-15T15:13:00Z">
                    <w:rPr>
                      <w:rFonts w:eastAsia="標楷體"/>
                      <w:color w:val="000000"/>
                      <w:kern w:val="0"/>
                      <w:sz w:val="20"/>
                    </w:rPr>
                  </w:rPrChange>
                </w:rPr>
                <w:t>,999,999</w:t>
              </w:r>
            </w:ins>
          </w:p>
        </w:tc>
        <w:tc>
          <w:tcPr>
            <w:tcW w:w="3437" w:type="dxa"/>
            <w:shd w:val="clear" w:color="auto" w:fill="auto"/>
            <w:vAlign w:val="center"/>
            <w:tcPrChange w:id="13142" w:author="st1" w:date="2021-04-15T15:09:00Z">
              <w:tcPr>
                <w:tcW w:w="3437" w:type="dxa"/>
                <w:shd w:val="clear" w:color="auto" w:fill="auto"/>
                <w:vAlign w:val="center"/>
              </w:tcPr>
            </w:tcPrChange>
          </w:tcPr>
          <w:p w14:paraId="58BDFBF9" w14:textId="2080184A" w:rsidR="00101117" w:rsidRPr="00B8780E" w:rsidRDefault="00101117" w:rsidP="00EF10B7">
            <w:pPr>
              <w:widowControl/>
              <w:rPr>
                <w:ins w:id="13143" w:author="st1" w:date="2021-04-15T14:57:00Z"/>
                <w:rFonts w:ascii="標楷體" w:eastAsia="標楷體" w:hAnsi="標楷體"/>
                <w:color w:val="000000"/>
                <w:kern w:val="0"/>
                <w:sz w:val="20"/>
                <w:rPrChange w:id="13144" w:author="st1" w:date="2021-04-15T15:13:00Z">
                  <w:rPr>
                    <w:ins w:id="13145" w:author="st1" w:date="2021-04-15T14:57:00Z"/>
                    <w:rFonts w:eastAsia="標楷體"/>
                    <w:color w:val="000000"/>
                    <w:kern w:val="0"/>
                    <w:sz w:val="20"/>
                  </w:rPr>
                </w:rPrChange>
              </w:rPr>
            </w:pPr>
          </w:p>
        </w:tc>
      </w:tr>
    </w:tbl>
    <w:p w14:paraId="1CF7EAB3" w14:textId="5586F918" w:rsidR="00101117" w:rsidRPr="00B8780E" w:rsidRDefault="00101117">
      <w:pPr>
        <w:pStyle w:val="af9"/>
        <w:ind w:leftChars="0" w:left="2694"/>
        <w:jc w:val="both"/>
        <w:rPr>
          <w:ins w:id="13146" w:author="st1" w:date="2021-04-15T14:57:00Z"/>
          <w:rFonts w:ascii="標楷體" w:eastAsia="標楷體" w:hAnsi="標楷體"/>
        </w:rPr>
        <w:pPrChange w:id="13147" w:author="st1" w:date="2021-04-15T15:09:00Z">
          <w:pPr>
            <w:pStyle w:val="af9"/>
            <w:ind w:leftChars="0" w:left="2694"/>
          </w:pPr>
        </w:pPrChange>
      </w:pPr>
    </w:p>
    <w:p w14:paraId="360EEC6E" w14:textId="3D70226F" w:rsidR="00101117" w:rsidRPr="00B8780E" w:rsidRDefault="00101117">
      <w:pPr>
        <w:pStyle w:val="af9"/>
        <w:ind w:leftChars="0" w:left="2694"/>
        <w:jc w:val="both"/>
        <w:rPr>
          <w:ins w:id="13148" w:author="st1" w:date="2021-04-15T14:57:00Z"/>
          <w:rFonts w:ascii="標楷體" w:eastAsia="標楷體" w:hAnsi="標楷體"/>
        </w:rPr>
        <w:pPrChange w:id="13149" w:author="st1" w:date="2021-04-15T15:09:00Z">
          <w:pPr>
            <w:pStyle w:val="af9"/>
            <w:ind w:leftChars="0" w:left="2694"/>
          </w:pPr>
        </w:pPrChange>
      </w:pPr>
    </w:p>
    <w:p w14:paraId="11E5CC6D" w14:textId="734F88C4" w:rsidR="00101117" w:rsidRPr="00B8780E" w:rsidRDefault="00101117">
      <w:pPr>
        <w:pStyle w:val="af9"/>
        <w:ind w:leftChars="0" w:left="2694"/>
        <w:jc w:val="both"/>
        <w:rPr>
          <w:ins w:id="13150" w:author="st1" w:date="2021-04-15T14:57:00Z"/>
          <w:rFonts w:ascii="標楷體" w:eastAsia="標楷體" w:hAnsi="標楷體"/>
        </w:rPr>
        <w:pPrChange w:id="13151" w:author="st1" w:date="2021-04-15T15:09:00Z">
          <w:pPr>
            <w:pStyle w:val="af9"/>
            <w:ind w:leftChars="0" w:left="2694"/>
          </w:pPr>
        </w:pPrChange>
      </w:pPr>
    </w:p>
    <w:p w14:paraId="4D3EC681" w14:textId="4F596C56" w:rsidR="00101117" w:rsidRPr="00B8780E" w:rsidRDefault="00101117">
      <w:pPr>
        <w:pStyle w:val="af9"/>
        <w:ind w:leftChars="0" w:left="2694"/>
        <w:jc w:val="both"/>
        <w:rPr>
          <w:ins w:id="13152" w:author="st1" w:date="2021-04-15T14:57:00Z"/>
          <w:rFonts w:ascii="標楷體" w:eastAsia="標楷體" w:hAnsi="標楷體"/>
        </w:rPr>
        <w:pPrChange w:id="13153" w:author="st1" w:date="2021-04-15T15:09:00Z">
          <w:pPr>
            <w:pStyle w:val="af9"/>
            <w:ind w:leftChars="0" w:left="2694"/>
          </w:pPr>
        </w:pPrChange>
      </w:pPr>
    </w:p>
    <w:p w14:paraId="349DF663" w14:textId="316EF6C6" w:rsidR="00101117" w:rsidRPr="00B8780E" w:rsidRDefault="00101117">
      <w:pPr>
        <w:pStyle w:val="af9"/>
        <w:ind w:leftChars="0" w:left="2694"/>
        <w:jc w:val="both"/>
        <w:rPr>
          <w:ins w:id="13154" w:author="st1" w:date="2021-04-15T14:57:00Z"/>
          <w:rFonts w:ascii="標楷體" w:eastAsia="標楷體" w:hAnsi="標楷體"/>
        </w:rPr>
        <w:pPrChange w:id="13155" w:author="st1" w:date="2021-04-15T15:09:00Z">
          <w:pPr>
            <w:pStyle w:val="af9"/>
            <w:ind w:leftChars="0" w:left="2694"/>
          </w:pPr>
        </w:pPrChange>
      </w:pPr>
    </w:p>
    <w:p w14:paraId="08FDCAD2" w14:textId="756C37E8" w:rsidR="00101117" w:rsidRPr="00B8780E" w:rsidRDefault="00101117">
      <w:pPr>
        <w:pStyle w:val="af9"/>
        <w:ind w:leftChars="0" w:left="2694"/>
        <w:jc w:val="both"/>
        <w:rPr>
          <w:ins w:id="13156" w:author="st1" w:date="2021-04-15T14:57:00Z"/>
          <w:rFonts w:ascii="標楷體" w:eastAsia="標楷體" w:hAnsi="標楷體"/>
        </w:rPr>
        <w:pPrChange w:id="13157" w:author="st1" w:date="2021-04-15T15:09:00Z">
          <w:pPr>
            <w:pStyle w:val="af9"/>
            <w:ind w:leftChars="0" w:left="2694"/>
          </w:pPr>
        </w:pPrChange>
      </w:pPr>
    </w:p>
    <w:p w14:paraId="53A9C8B3" w14:textId="5719A68F" w:rsidR="00101117" w:rsidRPr="00B8780E" w:rsidRDefault="00101117">
      <w:pPr>
        <w:pStyle w:val="af9"/>
        <w:ind w:leftChars="0" w:left="2694"/>
        <w:jc w:val="both"/>
        <w:rPr>
          <w:ins w:id="13158" w:author="st1" w:date="2021-04-15T14:57:00Z"/>
          <w:rFonts w:ascii="標楷體" w:eastAsia="標楷體" w:hAnsi="標楷體"/>
        </w:rPr>
        <w:pPrChange w:id="13159" w:author="st1" w:date="2021-04-15T15:09:00Z">
          <w:pPr>
            <w:pStyle w:val="af9"/>
            <w:ind w:leftChars="0" w:left="2694"/>
          </w:pPr>
        </w:pPrChange>
      </w:pPr>
    </w:p>
    <w:p w14:paraId="0E178F59" w14:textId="2E300141" w:rsidR="00101117" w:rsidRPr="00B8780E" w:rsidRDefault="00101117">
      <w:pPr>
        <w:pStyle w:val="af9"/>
        <w:ind w:leftChars="0" w:left="2694"/>
        <w:jc w:val="both"/>
        <w:rPr>
          <w:ins w:id="13160" w:author="st1" w:date="2021-04-15T14:57:00Z"/>
          <w:rFonts w:ascii="標楷體" w:eastAsia="標楷體" w:hAnsi="標楷體"/>
        </w:rPr>
        <w:pPrChange w:id="13161" w:author="st1" w:date="2021-04-15T15:09:00Z">
          <w:pPr>
            <w:pStyle w:val="af9"/>
            <w:ind w:leftChars="0" w:left="2694"/>
          </w:pPr>
        </w:pPrChange>
      </w:pPr>
    </w:p>
    <w:p w14:paraId="02ACD37D" w14:textId="102387CF" w:rsidR="00101117" w:rsidRPr="00B8780E" w:rsidRDefault="00101117">
      <w:pPr>
        <w:pStyle w:val="af9"/>
        <w:ind w:leftChars="0" w:left="2694"/>
        <w:jc w:val="both"/>
        <w:rPr>
          <w:ins w:id="13162" w:author="st1" w:date="2021-04-15T14:57:00Z"/>
          <w:rFonts w:ascii="標楷體" w:eastAsia="標楷體" w:hAnsi="標楷體"/>
        </w:rPr>
        <w:pPrChange w:id="13163" w:author="st1" w:date="2021-04-15T15:09:00Z">
          <w:pPr>
            <w:pStyle w:val="af9"/>
            <w:ind w:leftChars="0" w:left="2694"/>
          </w:pPr>
        </w:pPrChange>
      </w:pPr>
    </w:p>
    <w:p w14:paraId="3E1DD954" w14:textId="15C9263E" w:rsidR="00101117" w:rsidRPr="00B8780E" w:rsidRDefault="00101117">
      <w:pPr>
        <w:pStyle w:val="af9"/>
        <w:ind w:leftChars="0" w:left="2694"/>
        <w:jc w:val="both"/>
        <w:rPr>
          <w:ins w:id="13164" w:author="st1" w:date="2021-04-15T14:57:00Z"/>
          <w:rFonts w:ascii="標楷體" w:eastAsia="標楷體" w:hAnsi="標楷體"/>
        </w:rPr>
        <w:pPrChange w:id="13165" w:author="st1" w:date="2021-04-15T15:09:00Z">
          <w:pPr>
            <w:pStyle w:val="af9"/>
            <w:ind w:leftChars="0" w:left="2694"/>
          </w:pPr>
        </w:pPrChange>
      </w:pPr>
    </w:p>
    <w:p w14:paraId="60CCD3DD" w14:textId="3CFFDE43" w:rsidR="00101117" w:rsidRPr="00B8780E" w:rsidRDefault="00101117">
      <w:pPr>
        <w:pStyle w:val="af9"/>
        <w:ind w:leftChars="0" w:left="2694"/>
        <w:jc w:val="both"/>
        <w:rPr>
          <w:ins w:id="13166" w:author="st1" w:date="2021-04-15T14:57:00Z"/>
          <w:rFonts w:ascii="標楷體" w:eastAsia="標楷體" w:hAnsi="標楷體"/>
        </w:rPr>
        <w:pPrChange w:id="13167" w:author="st1" w:date="2021-04-15T15:09:00Z">
          <w:pPr>
            <w:pStyle w:val="af9"/>
            <w:ind w:leftChars="0" w:left="2694"/>
          </w:pPr>
        </w:pPrChange>
      </w:pPr>
    </w:p>
    <w:p w14:paraId="3EFE8F6D" w14:textId="2B405D83" w:rsidR="00101117" w:rsidRPr="00B8780E" w:rsidRDefault="00101117">
      <w:pPr>
        <w:pStyle w:val="af9"/>
        <w:ind w:leftChars="0" w:left="2694"/>
        <w:jc w:val="both"/>
        <w:rPr>
          <w:ins w:id="13168" w:author="st1" w:date="2021-04-15T14:57:00Z"/>
          <w:rFonts w:ascii="標楷體" w:eastAsia="標楷體" w:hAnsi="標楷體"/>
        </w:rPr>
        <w:pPrChange w:id="13169" w:author="st1" w:date="2021-04-15T15:09:00Z">
          <w:pPr>
            <w:pStyle w:val="af9"/>
            <w:ind w:leftChars="0" w:left="2694"/>
          </w:pPr>
        </w:pPrChange>
      </w:pPr>
    </w:p>
    <w:p w14:paraId="5F502615" w14:textId="6DAF0D46" w:rsidR="00101117" w:rsidRPr="00B8780E" w:rsidRDefault="00101117">
      <w:pPr>
        <w:pStyle w:val="af9"/>
        <w:ind w:leftChars="0" w:left="2694"/>
        <w:jc w:val="both"/>
        <w:rPr>
          <w:ins w:id="13170" w:author="st1" w:date="2021-04-15T14:57:00Z"/>
          <w:rFonts w:ascii="標楷體" w:eastAsia="標楷體" w:hAnsi="標楷體"/>
        </w:rPr>
        <w:pPrChange w:id="13171" w:author="st1" w:date="2021-04-15T15:09:00Z">
          <w:pPr>
            <w:pStyle w:val="af9"/>
            <w:ind w:leftChars="0" w:left="2694"/>
          </w:pPr>
        </w:pPrChange>
      </w:pPr>
    </w:p>
    <w:p w14:paraId="6F9D32CF" w14:textId="0DDD2892" w:rsidR="00101117" w:rsidRPr="00B8780E" w:rsidRDefault="00101117">
      <w:pPr>
        <w:pStyle w:val="af9"/>
        <w:ind w:leftChars="0" w:left="2694"/>
        <w:jc w:val="both"/>
        <w:rPr>
          <w:ins w:id="13172" w:author="st1" w:date="2021-04-15T14:57:00Z"/>
          <w:rFonts w:ascii="標楷體" w:eastAsia="標楷體" w:hAnsi="標楷體"/>
        </w:rPr>
        <w:pPrChange w:id="13173" w:author="st1" w:date="2021-04-15T15:09:00Z">
          <w:pPr>
            <w:pStyle w:val="af9"/>
            <w:ind w:leftChars="0" w:left="2694"/>
          </w:pPr>
        </w:pPrChange>
      </w:pPr>
    </w:p>
    <w:p w14:paraId="786A3457" w14:textId="49FB3380" w:rsidR="00101117" w:rsidRPr="00B8780E" w:rsidRDefault="00101117">
      <w:pPr>
        <w:pStyle w:val="af9"/>
        <w:ind w:leftChars="0" w:left="2694"/>
        <w:jc w:val="both"/>
        <w:rPr>
          <w:ins w:id="13174" w:author="st1" w:date="2021-04-15T14:57:00Z"/>
          <w:rFonts w:ascii="標楷體" w:eastAsia="標楷體" w:hAnsi="標楷體"/>
        </w:rPr>
        <w:pPrChange w:id="13175" w:author="st1" w:date="2021-04-15T15:09:00Z">
          <w:pPr>
            <w:pStyle w:val="af9"/>
            <w:ind w:leftChars="0" w:left="2694"/>
          </w:pPr>
        </w:pPrChange>
      </w:pPr>
    </w:p>
    <w:p w14:paraId="44F37F28" w14:textId="6DC5294B" w:rsidR="00101117" w:rsidRPr="00B8780E" w:rsidRDefault="00101117">
      <w:pPr>
        <w:pStyle w:val="af9"/>
        <w:ind w:leftChars="0" w:left="2694"/>
        <w:jc w:val="both"/>
        <w:rPr>
          <w:ins w:id="13176" w:author="st1" w:date="2021-04-15T14:57:00Z"/>
          <w:rFonts w:ascii="標楷體" w:eastAsia="標楷體" w:hAnsi="標楷體"/>
        </w:rPr>
        <w:pPrChange w:id="13177" w:author="st1" w:date="2021-04-15T15:09:00Z">
          <w:pPr>
            <w:pStyle w:val="af9"/>
            <w:ind w:leftChars="0" w:left="2694"/>
          </w:pPr>
        </w:pPrChange>
      </w:pPr>
    </w:p>
    <w:p w14:paraId="3FCE26A5" w14:textId="2FB50325" w:rsidR="00101117" w:rsidRPr="00B8780E" w:rsidRDefault="00101117">
      <w:pPr>
        <w:pStyle w:val="af9"/>
        <w:ind w:leftChars="0" w:left="2694"/>
        <w:jc w:val="both"/>
        <w:rPr>
          <w:ins w:id="13178" w:author="st1" w:date="2021-04-15T14:57:00Z"/>
          <w:rFonts w:ascii="標楷體" w:eastAsia="標楷體" w:hAnsi="標楷體"/>
        </w:rPr>
        <w:pPrChange w:id="13179" w:author="st1" w:date="2021-04-15T15:09:00Z">
          <w:pPr>
            <w:pStyle w:val="af9"/>
            <w:ind w:leftChars="0" w:left="2694"/>
          </w:pPr>
        </w:pPrChange>
      </w:pPr>
    </w:p>
    <w:p w14:paraId="4E467D7B" w14:textId="68F94BDF" w:rsidR="00101117" w:rsidRPr="00B8780E" w:rsidRDefault="00101117" w:rsidP="003137C2">
      <w:pPr>
        <w:pStyle w:val="af9"/>
        <w:ind w:leftChars="0" w:left="2694"/>
        <w:rPr>
          <w:ins w:id="13180" w:author="st1" w:date="2021-04-15T14:57:00Z"/>
          <w:rFonts w:ascii="標楷體" w:eastAsia="標楷體" w:hAnsi="標楷體"/>
        </w:rPr>
      </w:pPr>
    </w:p>
    <w:p w14:paraId="3F202986" w14:textId="18C93621" w:rsidR="003137C2" w:rsidRPr="00B8780E" w:rsidRDefault="003137C2">
      <w:pPr>
        <w:rPr>
          <w:ins w:id="13181" w:author="st1" w:date="2021-04-15T14:40:00Z"/>
          <w:rFonts w:ascii="標楷體" w:eastAsia="標楷體" w:hAnsi="標楷體"/>
          <w:rPrChange w:id="13182" w:author="st1" w:date="2021-04-15T15:13:00Z">
            <w:rPr>
              <w:ins w:id="13183" w:author="st1" w:date="2021-04-15T14:40:00Z"/>
            </w:rPr>
          </w:rPrChange>
        </w:rPr>
        <w:pPrChange w:id="13184" w:author="st1" w:date="2021-04-15T14:57:00Z">
          <w:pPr>
            <w:pStyle w:val="af9"/>
            <w:ind w:leftChars="0" w:left="1701"/>
          </w:pPr>
        </w:pPrChange>
      </w:pPr>
    </w:p>
    <w:p w14:paraId="039F859B" w14:textId="77777777" w:rsidR="00581213" w:rsidRPr="00B8780E" w:rsidRDefault="00581213">
      <w:pPr>
        <w:pStyle w:val="af9"/>
        <w:numPr>
          <w:ilvl w:val="1"/>
          <w:numId w:val="25"/>
        </w:numPr>
        <w:ind w:leftChars="0" w:left="2410"/>
        <w:rPr>
          <w:ins w:id="13185" w:author="st1" w:date="2021-04-15T14:16:00Z"/>
          <w:rFonts w:ascii="標楷體" w:eastAsia="標楷體" w:hAnsi="標楷體"/>
        </w:rPr>
        <w:pPrChange w:id="13186" w:author="st1" w:date="2021-04-15T15:10:00Z">
          <w:pPr>
            <w:pStyle w:val="af9"/>
            <w:numPr>
              <w:numId w:val="25"/>
            </w:numPr>
            <w:ind w:leftChars="0" w:left="1276" w:hanging="425"/>
          </w:pPr>
        </w:pPrChange>
      </w:pPr>
      <w:ins w:id="13187" w:author="st1" w:date="2021-04-15T14:16:00Z">
        <w:r w:rsidRPr="00B8780E">
          <w:rPr>
            <w:rFonts w:ascii="標楷體" w:eastAsia="標楷體" w:hAnsi="標楷體" w:hint="eastAsia"/>
          </w:rPr>
          <w:t>輸出畫面資料說明</w:t>
        </w:r>
      </w:ins>
    </w:p>
    <w:p w14:paraId="2D8A6BF1" w14:textId="77777777" w:rsidR="00EF10B7" w:rsidRPr="00B8780E" w:rsidRDefault="00581213" w:rsidP="00EF10B7">
      <w:pPr>
        <w:pStyle w:val="af9"/>
        <w:numPr>
          <w:ilvl w:val="2"/>
          <w:numId w:val="25"/>
        </w:numPr>
        <w:ind w:leftChars="0" w:left="2410" w:firstLine="0"/>
        <w:rPr>
          <w:ins w:id="13188" w:author="st1" w:date="2021-04-15T15:11:00Z"/>
          <w:rFonts w:ascii="標楷體" w:eastAsia="標楷體" w:hAnsi="標楷體"/>
        </w:rPr>
      </w:pPr>
      <w:ins w:id="13189" w:author="st1" w:date="2021-04-15T14:16:00Z">
        <w:r w:rsidRPr="00B8780E">
          <w:rPr>
            <w:rFonts w:ascii="標楷體" w:eastAsia="標楷體" w:hAnsi="標楷體" w:hint="eastAsia"/>
          </w:rPr>
          <w:t>選擇</w:t>
        </w:r>
        <w:r w:rsidRPr="00B8780E">
          <w:rPr>
            <w:rFonts w:ascii="標楷體" w:eastAsia="標楷體" w:hAnsi="標楷體"/>
          </w:rPr>
          <w:t>1:產生介紹協辦獎金發放</w:t>
        </w:r>
        <w:proofErr w:type="gramStart"/>
        <w:r w:rsidRPr="00B8780E">
          <w:rPr>
            <w:rFonts w:ascii="標楷體" w:eastAsia="標楷體" w:hAnsi="標楷體"/>
          </w:rPr>
          <w:t>檔</w:t>
        </w:r>
      </w:ins>
      <w:proofErr w:type="gramEnd"/>
    </w:p>
    <w:p w14:paraId="19D53F16" w14:textId="7E1884DC" w:rsidR="00581213" w:rsidRPr="00B8780E" w:rsidRDefault="00581213">
      <w:pPr>
        <w:pStyle w:val="af9"/>
        <w:ind w:leftChars="0" w:left="3402"/>
        <w:rPr>
          <w:ins w:id="13190" w:author="st1" w:date="2021-04-15T14:16:00Z"/>
          <w:rFonts w:ascii="標楷體" w:eastAsia="標楷體" w:hAnsi="標楷體"/>
        </w:rPr>
        <w:pPrChange w:id="13191" w:author="st1" w:date="2021-04-15T15:11:00Z">
          <w:pPr>
            <w:pStyle w:val="af9"/>
            <w:numPr>
              <w:ilvl w:val="1"/>
              <w:numId w:val="25"/>
            </w:numPr>
            <w:ind w:leftChars="0" w:left="1843" w:hanging="567"/>
          </w:pPr>
        </w:pPrChange>
      </w:pPr>
      <w:ins w:id="13192" w:author="st1" w:date="2021-04-15T14:16:00Z">
        <w:r w:rsidRPr="00B8780E">
          <w:rPr>
            <w:rFonts w:ascii="標楷體" w:eastAsia="標楷體" w:hAnsi="標楷體" w:hint="eastAsia"/>
          </w:rPr>
          <w:t>依據</w:t>
        </w:r>
        <w:r w:rsidRPr="00B8780E">
          <w:rPr>
            <w:rFonts w:ascii="標楷體" w:eastAsia="標楷體" w:hAnsi="標楷體"/>
          </w:rPr>
          <w:t>L5053,L5503修改後的資料,產生媒體檔案.</w:t>
        </w:r>
        <w:r w:rsidRPr="00B8780E">
          <w:rPr>
            <w:rFonts w:ascii="標楷體" w:eastAsia="標楷體" w:hAnsi="標楷體"/>
          </w:rPr>
          <w:br/>
        </w:r>
        <w:r w:rsidRPr="00B8780E">
          <w:rPr>
            <w:rFonts w:ascii="標楷體" w:eastAsia="標楷體" w:hAnsi="標楷體" w:hint="eastAsia"/>
          </w:rPr>
          <w:t>產生媒體碼後無法前往</w:t>
        </w:r>
        <w:r w:rsidRPr="00B8780E">
          <w:rPr>
            <w:rFonts w:ascii="標楷體" w:eastAsia="標楷體" w:hAnsi="標楷體"/>
          </w:rPr>
          <w:t>L5053[修改]與[刪除]相關資料.</w:t>
        </w:r>
      </w:ins>
    </w:p>
    <w:p w14:paraId="1210CEE4" w14:textId="015CC7E1" w:rsidR="00EF10B7" w:rsidRPr="00B8780E" w:rsidRDefault="00581213" w:rsidP="00EF10B7">
      <w:pPr>
        <w:pStyle w:val="af9"/>
        <w:numPr>
          <w:ilvl w:val="2"/>
          <w:numId w:val="25"/>
        </w:numPr>
        <w:ind w:leftChars="0" w:left="2410" w:firstLine="0"/>
        <w:rPr>
          <w:ins w:id="13193" w:author="st1" w:date="2021-04-15T15:11:00Z"/>
          <w:rFonts w:ascii="標楷體" w:eastAsia="標楷體" w:hAnsi="標楷體"/>
          <w:lang w:val="x-none" w:eastAsia="x-none"/>
          <w:rPrChange w:id="13194" w:author="st1" w:date="2021-04-15T15:13:00Z">
            <w:rPr>
              <w:ins w:id="13195" w:author="st1" w:date="2021-04-15T15:11:00Z"/>
              <w:rFonts w:ascii="標楷體" w:eastAsia="標楷體" w:hAnsi="標楷體"/>
            </w:rPr>
          </w:rPrChange>
        </w:rPr>
      </w:pPr>
      <w:ins w:id="13196" w:author="st1" w:date="2021-04-15T14:16:00Z">
        <w:r w:rsidRPr="00B8780E">
          <w:rPr>
            <w:rFonts w:ascii="標楷體" w:eastAsia="標楷體" w:hAnsi="標楷體" w:hint="eastAsia"/>
          </w:rPr>
          <w:t>選擇</w:t>
        </w:r>
        <w:r w:rsidRPr="00B8780E">
          <w:rPr>
            <w:rFonts w:ascii="標楷體" w:eastAsia="標楷體" w:hAnsi="標楷體"/>
          </w:rPr>
          <w:t>2:取消介紹協辦獎金發放</w:t>
        </w:r>
        <w:proofErr w:type="gramStart"/>
        <w:r w:rsidRPr="00B8780E">
          <w:rPr>
            <w:rFonts w:ascii="標楷體" w:eastAsia="標楷體" w:hAnsi="標楷體"/>
          </w:rPr>
          <w:t>檔</w:t>
        </w:r>
      </w:ins>
      <w:proofErr w:type="gramEnd"/>
    </w:p>
    <w:p w14:paraId="5F6CB9A9" w14:textId="177D759F" w:rsidR="00EF10B7" w:rsidRPr="00EF10B7" w:rsidRDefault="00EF10B7">
      <w:pPr>
        <w:pStyle w:val="af9"/>
        <w:ind w:leftChars="0" w:left="2890" w:firstLine="470"/>
        <w:rPr>
          <w:ins w:id="13197" w:author="st1" w:date="2021-04-15T15:11:00Z"/>
          <w:lang w:val="x-none" w:eastAsia="x-none"/>
          <w:rPrChange w:id="13198" w:author="st1" w:date="2021-04-15T15:11:00Z">
            <w:rPr>
              <w:ins w:id="13199" w:author="st1" w:date="2021-04-15T15:11:00Z"/>
              <w:rFonts w:ascii="標楷體" w:eastAsia="標楷體" w:hAnsi="標楷體"/>
            </w:rPr>
          </w:rPrChange>
        </w:rPr>
        <w:pPrChange w:id="13200" w:author="st1" w:date="2021-04-15T15:11:00Z">
          <w:pPr>
            <w:pStyle w:val="af9"/>
            <w:numPr>
              <w:ilvl w:val="2"/>
              <w:numId w:val="25"/>
            </w:numPr>
            <w:ind w:leftChars="0" w:left="2410" w:hanging="709"/>
          </w:pPr>
        </w:pPrChange>
      </w:pPr>
      <w:ins w:id="13201" w:author="st1" w:date="2021-04-15T15:11:00Z">
        <w:r w:rsidRPr="00B8780E">
          <w:rPr>
            <w:rFonts w:ascii="標楷體" w:eastAsia="標楷體" w:hAnsi="標楷體" w:hint="eastAsia"/>
          </w:rPr>
          <w:t>可將狀態回復到產生媒體檔前</w:t>
        </w:r>
      </w:ins>
    </w:p>
    <w:p w14:paraId="303BA78F" w14:textId="7871C3F0" w:rsidR="00581213" w:rsidRDefault="00581213">
      <w:pPr>
        <w:widowControl/>
        <w:rPr>
          <w:ins w:id="13202" w:author="st1" w:date="2021-04-15T14:18:00Z"/>
          <w:lang w:val="x-none" w:eastAsia="x-none"/>
        </w:rPr>
      </w:pPr>
      <w:ins w:id="13203" w:author="st1" w:date="2021-04-15T14:18:00Z">
        <w:r>
          <w:rPr>
            <w:lang w:val="x-none" w:eastAsia="x-none"/>
          </w:rPr>
          <w:br w:type="page"/>
        </w:r>
      </w:ins>
    </w:p>
    <w:p w14:paraId="4E104C92" w14:textId="7559FB4E" w:rsidR="00581213" w:rsidRPr="00AF1A82" w:rsidRDefault="00581213" w:rsidP="00581213">
      <w:pPr>
        <w:pStyle w:val="3"/>
        <w:numPr>
          <w:ilvl w:val="2"/>
          <w:numId w:val="8"/>
        </w:numPr>
        <w:rPr>
          <w:ins w:id="13204" w:author="st1" w:date="2021-04-15T14:14:00Z"/>
          <w:rFonts w:ascii="標楷體" w:hAnsi="標楷體"/>
        </w:rPr>
      </w:pPr>
      <w:ins w:id="13205" w:author="st1" w:date="2021-04-15T14:14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5503</w:t>
        </w:r>
      </w:ins>
      <w:ins w:id="13206" w:author="st1" w:date="2021-04-15T20:26:00Z">
        <w:r w:rsidR="00E4619A">
          <w:rPr>
            <w:rFonts w:ascii="標楷體" w:hAnsi="標楷體" w:hint="eastAsia"/>
            <w:lang w:eastAsia="zh-TW"/>
          </w:rPr>
          <w:t>介紹</w:t>
        </w:r>
        <w:r w:rsidR="00E4619A" w:rsidRPr="00B8780E">
          <w:rPr>
            <w:rFonts w:ascii="標楷體" w:hAnsi="標楷體" w:hint="eastAsia"/>
          </w:rPr>
          <w:t>、</w:t>
        </w:r>
        <w:proofErr w:type="spellStart"/>
        <w:r w:rsidR="00E4619A">
          <w:rPr>
            <w:rFonts w:ascii="標楷體" w:hAnsi="標楷體" w:hint="eastAsia"/>
            <w:lang w:eastAsia="zh-TW"/>
          </w:rPr>
          <w:t>協辦獎金</w:t>
        </w:r>
      </w:ins>
      <w:ins w:id="13207" w:author="st1" w:date="2021-04-15T14:14:00Z">
        <w:r w:rsidRPr="00111CF1">
          <w:rPr>
            <w:rFonts w:ascii="標楷體" w:hAnsi="標楷體" w:hint="eastAsia"/>
          </w:rPr>
          <w:t>案件維護</w:t>
        </w:r>
        <w:proofErr w:type="spellEnd"/>
      </w:ins>
    </w:p>
    <w:p w14:paraId="183643C5" w14:textId="77777777" w:rsidR="00581213" w:rsidRPr="00581213" w:rsidRDefault="00581213">
      <w:pPr>
        <w:rPr>
          <w:rPrChange w:id="13208" w:author="st1" w:date="2021-04-15T14:14:00Z">
            <w:rPr>
              <w:rFonts w:ascii="標楷體" w:hAnsi="標楷體"/>
            </w:rPr>
          </w:rPrChange>
        </w:rPr>
        <w:pPrChange w:id="13209" w:author="st1" w:date="2021-04-15T14:14:00Z">
          <w:pPr>
            <w:pStyle w:val="3"/>
            <w:numPr>
              <w:ilvl w:val="2"/>
              <w:numId w:val="8"/>
            </w:numPr>
            <w:ind w:left="1701" w:hanging="1134"/>
          </w:pPr>
        </w:pPrChange>
      </w:pPr>
    </w:p>
    <w:p w14:paraId="0BDE33C8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DA7033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406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343A22" w14:textId="1348D864" w:rsidR="00B30FC5" w:rsidRPr="00AF1A82" w:rsidRDefault="00E4619A" w:rsidP="00B30FC5">
            <w:pPr>
              <w:rPr>
                <w:rFonts w:ascii="標楷體" w:eastAsia="標楷體" w:hAnsi="標楷體"/>
              </w:rPr>
            </w:pPr>
            <w:ins w:id="13210" w:author="st1" w:date="2021-04-15T20:26:00Z">
              <w:r>
                <w:rPr>
                  <w:rFonts w:ascii="標楷體" w:hAnsi="標楷體" w:hint="eastAsia"/>
                </w:rPr>
                <w:t>介紹</w:t>
              </w:r>
              <w:r w:rsidRPr="00B8780E">
                <w:rPr>
                  <w:rFonts w:ascii="標楷體" w:hAnsi="標楷體" w:hint="eastAsia"/>
                </w:rPr>
                <w:t>、</w:t>
              </w:r>
              <w:r>
                <w:rPr>
                  <w:rFonts w:ascii="標楷體" w:hAnsi="標楷體" w:hint="eastAsia"/>
                </w:rPr>
                <w:t>協辦獎金</w:t>
              </w:r>
              <w:r w:rsidRPr="00111CF1">
                <w:rPr>
                  <w:rFonts w:ascii="標楷體" w:hAnsi="標楷體" w:hint="eastAsia"/>
                </w:rPr>
                <w:t>案件維護</w:t>
              </w:r>
            </w:ins>
            <w:del w:id="13211" w:author="st1" w:date="2021-04-15T20:26:00Z">
              <w:r w:rsidR="00B30FC5" w:rsidRPr="00AF1A82" w:rsidDel="00E4619A">
                <w:rPr>
                  <w:rFonts w:ascii="標楷體" w:eastAsia="標楷體" w:hAnsi="標楷體" w:hint="eastAsia"/>
                </w:rPr>
                <w:delText>業績調整作業(MENU)-</w:delText>
              </w:r>
            </w:del>
            <w:ins w:id="13212" w:author="88692" w:date="2020-06-19T14:41:00Z">
              <w:del w:id="13213" w:author="st1" w:date="2021-04-15T20:26:00Z">
                <w:r w:rsidR="004F3355" w:rsidRPr="004F3355" w:rsidDel="00E4619A">
                  <w:rPr>
                    <w:rFonts w:ascii="標楷體" w:eastAsia="標楷體" w:hAnsi="標楷體" w:hint="eastAsia"/>
                  </w:rPr>
                  <w:delText>介紹獎金案件維護</w:delText>
                </w:r>
              </w:del>
            </w:ins>
            <w:del w:id="13214" w:author="st1" w:date="2021-04-15T20:26:00Z">
              <w:r w:rsidR="00C66EB9" w:rsidDel="00E4619A">
                <w:rPr>
                  <w:rFonts w:hint="eastAsia"/>
                </w:rPr>
                <w:delText xml:space="preserve"> </w:delText>
              </w:r>
              <w:r w:rsidR="00C66EB9" w:rsidRPr="00C66EB9" w:rsidDel="00E4619A">
                <w:rPr>
                  <w:rFonts w:ascii="標楷體" w:eastAsia="標楷體" w:hAnsi="標楷體" w:hint="eastAsia"/>
                </w:rPr>
                <w:delText>追回介紹人業績</w:delText>
              </w:r>
            </w:del>
          </w:p>
        </w:tc>
      </w:tr>
      <w:tr w:rsidR="00B30FC5" w:rsidRPr="00AF1A82" w14:paraId="3B3985E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333F2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0AA3C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DF17F0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D381E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2B6C9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CDCF64A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A2DC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F13F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CC2841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E16AB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C8F09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189289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52E2E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8F70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978356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E74ED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7B50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DAA8C1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A610F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E62F1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2CDCB7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C035E09" w14:textId="00594D94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  <w:ins w:id="13215" w:author="88692" w:date="2020-06-19T16:05:00Z">
        <w:r w:rsidR="00F7392D" w:rsidRPr="00F7392D">
          <w:rPr>
            <w:color w:val="FF0000"/>
            <w:rPrChange w:id="13216" w:author="88692" w:date="2020-06-19T16:05:00Z">
              <w:rPr/>
            </w:rPrChange>
          </w:rPr>
          <w:t>(缺文件)</w:t>
        </w:r>
      </w:ins>
    </w:p>
    <w:p w14:paraId="383B55E3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75ABE67" w14:textId="7C3F0FFC" w:rsidR="00B30FC5" w:rsidRPr="00AF1A82" w:rsidRDefault="008904C5" w:rsidP="00B30FC5">
      <w:pPr>
        <w:rPr>
          <w:rFonts w:ascii="標楷體" w:eastAsia="標楷體" w:hAnsi="標楷體"/>
        </w:rPr>
      </w:pPr>
      <w:del w:id="13217" w:author="88692" w:date="2020-06-19T16:05:00Z">
        <w:r w:rsidDel="00F7392D">
          <w:rPr>
            <w:noProof/>
          </w:rPr>
          <w:drawing>
            <wp:inline distT="0" distB="0" distL="0" distR="0" wp14:anchorId="5E7A016B" wp14:editId="1A552C90">
              <wp:extent cx="6479540" cy="3804285"/>
              <wp:effectExtent l="0" t="0" r="0" b="5715"/>
              <wp:docPr id="89" name="圖片 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804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F47668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136606F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3218" w:author="st1" w:date="2021-04-19T15:52:00Z">
          <w:tblPr>
            <w:tblW w:w="10288" w:type="dxa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696"/>
        <w:gridCol w:w="1466"/>
        <w:gridCol w:w="2376"/>
        <w:gridCol w:w="750"/>
        <w:gridCol w:w="1090"/>
        <w:gridCol w:w="592"/>
        <w:gridCol w:w="662"/>
        <w:gridCol w:w="15"/>
        <w:gridCol w:w="2421"/>
        <w:gridCol w:w="15"/>
        <w:tblGridChange w:id="13219">
          <w:tblGrid>
            <w:gridCol w:w="576"/>
            <w:gridCol w:w="120"/>
            <w:gridCol w:w="1434"/>
            <w:gridCol w:w="32"/>
            <w:gridCol w:w="2376"/>
            <w:gridCol w:w="750"/>
            <w:gridCol w:w="1090"/>
            <w:gridCol w:w="592"/>
            <w:gridCol w:w="662"/>
            <w:gridCol w:w="78"/>
            <w:gridCol w:w="2358"/>
            <w:gridCol w:w="220"/>
          </w:tblGrid>
        </w:tblGridChange>
      </w:tblGrid>
      <w:tr w:rsidR="00FF6F8B" w:rsidRPr="006958E0" w14:paraId="44E753FB" w14:textId="77777777" w:rsidTr="002B46ED">
        <w:trPr>
          <w:trHeight w:val="388"/>
          <w:jc w:val="center"/>
          <w:trPrChange w:id="13220" w:author="st1" w:date="2021-04-19T15:52:00Z">
            <w:trPr>
              <w:trHeight w:val="388"/>
              <w:jc w:val="center"/>
            </w:trPr>
          </w:trPrChange>
        </w:trPr>
        <w:tc>
          <w:tcPr>
            <w:tcW w:w="576" w:type="dxa"/>
            <w:vMerge w:val="restart"/>
            <w:tcPrChange w:id="13221" w:author="st1" w:date="2021-04-19T15:52:00Z">
              <w:tcPr>
                <w:tcW w:w="577" w:type="dxa"/>
                <w:vMerge w:val="restart"/>
              </w:tcPr>
            </w:tcPrChange>
          </w:tcPr>
          <w:p w14:paraId="1E1E25B1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22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23" w:author="88692" w:date="2020-06-19T16:35:00Z">
                  <w:rPr>
                    <w:rFonts w:eastAsia="標楷體" w:hint="eastAsia"/>
                  </w:rPr>
                </w:rPrChange>
              </w:rPr>
              <w:t>序號</w:t>
            </w:r>
          </w:p>
        </w:tc>
        <w:tc>
          <w:tcPr>
            <w:tcW w:w="1554" w:type="dxa"/>
            <w:vMerge w:val="restart"/>
            <w:tcPrChange w:id="13224" w:author="st1" w:date="2021-04-19T15:52:00Z">
              <w:tcPr>
                <w:tcW w:w="1658" w:type="dxa"/>
                <w:gridSpan w:val="2"/>
                <w:vMerge w:val="restart"/>
              </w:tcPr>
            </w:tcPrChange>
          </w:tcPr>
          <w:p w14:paraId="0598C6F4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25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26" w:author="88692" w:date="2020-06-19T16:35:00Z">
                  <w:rPr>
                    <w:rFonts w:eastAsia="標楷體" w:hint="eastAsia"/>
                  </w:rPr>
                </w:rPrChange>
              </w:rPr>
              <w:t>欄位</w:t>
            </w:r>
          </w:p>
        </w:tc>
        <w:tc>
          <w:tcPr>
            <w:tcW w:w="5375" w:type="dxa"/>
            <w:gridSpan w:val="6"/>
            <w:tcPrChange w:id="13227" w:author="st1" w:date="2021-04-19T15:52:00Z">
              <w:tcPr>
                <w:tcW w:w="5296" w:type="dxa"/>
                <w:gridSpan w:val="7"/>
              </w:tcPr>
            </w:tcPrChange>
          </w:tcPr>
          <w:p w14:paraId="511540D7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28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29" w:author="88692" w:date="2020-06-19T16:35:00Z">
                  <w:rPr>
                    <w:rFonts w:eastAsia="標楷體" w:hint="eastAsia"/>
                  </w:rPr>
                </w:rPrChange>
              </w:rPr>
              <w:t>說明</w:t>
            </w:r>
          </w:p>
        </w:tc>
        <w:tc>
          <w:tcPr>
            <w:tcW w:w="2578" w:type="dxa"/>
            <w:gridSpan w:val="2"/>
            <w:tcPrChange w:id="13230" w:author="st1" w:date="2021-04-19T15:52:00Z">
              <w:tcPr>
                <w:tcW w:w="2757" w:type="dxa"/>
                <w:gridSpan w:val="2"/>
              </w:tcPr>
            </w:tcPrChange>
          </w:tcPr>
          <w:p w14:paraId="37655129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1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32" w:author="88692" w:date="2020-06-19T16:35:00Z">
                  <w:rPr>
                    <w:rFonts w:eastAsia="標楷體" w:hint="eastAsia"/>
                  </w:rPr>
                </w:rPrChange>
              </w:rPr>
              <w:t>處理邏輯及注意事項</w:t>
            </w:r>
          </w:p>
        </w:tc>
      </w:tr>
      <w:tr w:rsidR="002B46ED" w:rsidRPr="006958E0" w14:paraId="16994BDE" w14:textId="77777777" w:rsidTr="002B46ED">
        <w:trPr>
          <w:gridAfter w:val="1"/>
          <w:wAfter w:w="16" w:type="dxa"/>
          <w:trHeight w:val="244"/>
          <w:jc w:val="center"/>
        </w:trPr>
        <w:tc>
          <w:tcPr>
            <w:tcW w:w="576" w:type="dxa"/>
            <w:vMerge/>
          </w:tcPr>
          <w:p w14:paraId="798DA5F6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3" w:author="88692" w:date="2020-06-19T16:35:00Z">
                  <w:rPr>
                    <w:rFonts w:eastAsia="標楷體"/>
                  </w:rPr>
                </w:rPrChange>
              </w:rPr>
            </w:pPr>
          </w:p>
        </w:tc>
        <w:tc>
          <w:tcPr>
            <w:tcW w:w="1554" w:type="dxa"/>
            <w:vMerge/>
          </w:tcPr>
          <w:p w14:paraId="4A24D025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4" w:author="88692" w:date="2020-06-19T16:35:00Z">
                  <w:rPr>
                    <w:rFonts w:eastAsia="標楷體"/>
                  </w:rPr>
                </w:rPrChange>
              </w:rPr>
            </w:pPr>
          </w:p>
        </w:tc>
        <w:tc>
          <w:tcPr>
            <w:tcW w:w="2165" w:type="dxa"/>
          </w:tcPr>
          <w:p w14:paraId="0151E600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5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36" w:author="88692" w:date="2020-06-19T16:35:00Z">
                  <w:rPr>
                    <w:rFonts w:eastAsia="標楷體" w:hint="eastAsia"/>
                  </w:rPr>
                </w:rPrChange>
              </w:rPr>
              <w:t>資料型態長度</w:t>
            </w:r>
          </w:p>
        </w:tc>
        <w:tc>
          <w:tcPr>
            <w:tcW w:w="776" w:type="dxa"/>
          </w:tcPr>
          <w:p w14:paraId="3DF13736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7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38" w:author="88692" w:date="2020-06-19T16:35:00Z">
                  <w:rPr>
                    <w:rFonts w:eastAsia="標楷體" w:hint="eastAsia"/>
                  </w:rPr>
                </w:rPrChange>
              </w:rPr>
              <w:t>預設值</w:t>
            </w:r>
          </w:p>
        </w:tc>
        <w:tc>
          <w:tcPr>
            <w:tcW w:w="1145" w:type="dxa"/>
          </w:tcPr>
          <w:p w14:paraId="69DFE8B5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39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240" w:author="88692" w:date="2020-06-19T16:35:00Z">
                  <w:rPr>
                    <w:rFonts w:eastAsia="標楷體" w:hint="eastAsia"/>
                  </w:rPr>
                </w:rPrChange>
              </w:rPr>
              <w:t>選單內容</w:t>
            </w:r>
          </w:p>
        </w:tc>
        <w:tc>
          <w:tcPr>
            <w:tcW w:w="604" w:type="dxa"/>
          </w:tcPr>
          <w:p w14:paraId="4DEF681B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41" w:author="88692" w:date="2020-06-19T16:35:00Z">
                  <w:rPr>
                    <w:rFonts w:eastAsia="標楷體"/>
                  </w:rPr>
                </w:rPrChange>
              </w:rPr>
            </w:pPr>
            <w:proofErr w:type="gramStart"/>
            <w:r w:rsidRPr="006958E0">
              <w:rPr>
                <w:rFonts w:ascii="標楷體" w:eastAsia="標楷體" w:hAnsi="標楷體" w:hint="eastAsia"/>
                <w:rPrChange w:id="13242" w:author="88692" w:date="2020-06-19T16:35:00Z">
                  <w:rPr>
                    <w:rFonts w:eastAsia="標楷體" w:hint="eastAsia"/>
                  </w:rPr>
                </w:rPrChange>
              </w:rPr>
              <w:t>必填</w:t>
            </w:r>
            <w:proofErr w:type="gramEnd"/>
          </w:p>
        </w:tc>
        <w:tc>
          <w:tcPr>
            <w:tcW w:w="669" w:type="dxa"/>
          </w:tcPr>
          <w:p w14:paraId="7479B36A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43" w:author="88692" w:date="2020-06-19T16:35:00Z">
                  <w:rPr>
                    <w:rFonts w:eastAsia="標楷體"/>
                  </w:rPr>
                </w:rPrChange>
              </w:rPr>
            </w:pPr>
            <w:r w:rsidRPr="006958E0">
              <w:rPr>
                <w:rFonts w:ascii="標楷體" w:eastAsia="標楷體" w:hAnsi="標楷體"/>
                <w:rPrChange w:id="13244" w:author="88692" w:date="2020-06-19T16:35:00Z">
                  <w:rPr>
                    <w:rFonts w:eastAsia="標楷體"/>
                  </w:rPr>
                </w:rPrChange>
              </w:rPr>
              <w:t>R/W</w:t>
            </w:r>
          </w:p>
        </w:tc>
        <w:tc>
          <w:tcPr>
            <w:tcW w:w="2578" w:type="dxa"/>
            <w:gridSpan w:val="2"/>
          </w:tcPr>
          <w:p w14:paraId="7BE4E104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45" w:author="88692" w:date="2020-06-19T16:35:00Z">
                  <w:rPr>
                    <w:rFonts w:eastAsia="標楷體"/>
                  </w:rPr>
                </w:rPrChange>
              </w:rPr>
            </w:pPr>
          </w:p>
        </w:tc>
      </w:tr>
      <w:tr w:rsidR="002B46ED" w:rsidRPr="006958E0" w14:paraId="51AF963F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2004F67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4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/>
                <w:rPrChange w:id="1324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1</w:t>
            </w:r>
          </w:p>
        </w:tc>
        <w:tc>
          <w:tcPr>
            <w:tcW w:w="1554" w:type="dxa"/>
          </w:tcPr>
          <w:p w14:paraId="30F2EE66" w14:textId="0194BA32" w:rsidR="00FF6F8B" w:rsidRPr="006958E0" w:rsidRDefault="002B46ED" w:rsidP="00642BAE">
            <w:pPr>
              <w:rPr>
                <w:rFonts w:ascii="標楷體" w:eastAsia="標楷體" w:hAnsi="標楷體"/>
                <w:rPrChange w:id="13248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249" w:author="st1" w:date="2021-04-19T15:52:00Z">
              <w:r>
                <w:rPr>
                  <w:rFonts w:ascii="標楷體" w:eastAsia="標楷體" w:hAnsi="標楷體" w:hint="eastAsia"/>
                </w:rPr>
                <w:t>業績日期</w:t>
              </w:r>
            </w:ins>
            <w:del w:id="13250" w:author="st1" w:date="2021-04-19T15:52:00Z">
              <w:r w:rsidR="00FF6F8B" w:rsidRPr="006958E0" w:rsidDel="002B46ED">
                <w:rPr>
                  <w:rFonts w:ascii="標楷體" w:eastAsia="標楷體" w:hAnsi="標楷體" w:hint="eastAsia"/>
                  <w:rPrChange w:id="13251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借款人戶號</w:delText>
              </w:r>
            </w:del>
          </w:p>
        </w:tc>
        <w:tc>
          <w:tcPr>
            <w:tcW w:w="2165" w:type="dxa"/>
          </w:tcPr>
          <w:p w14:paraId="72B07992" w14:textId="40B744C5" w:rsidR="00FF6F8B" w:rsidRPr="006958E0" w:rsidRDefault="002B46ED" w:rsidP="00642BAE">
            <w:pPr>
              <w:rPr>
                <w:rFonts w:ascii="標楷體" w:eastAsia="標楷體" w:hAnsi="標楷體"/>
                <w:rPrChange w:id="13252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253" w:author="st1" w:date="2021-04-19T15:52:00Z">
              <w:r>
                <w:rPr>
                  <w:rFonts w:ascii="標楷體" w:eastAsia="標楷體" w:hAnsi="標楷體" w:hint="eastAsia"/>
                </w:rPr>
                <w:t>9(7)</w:t>
              </w:r>
            </w:ins>
            <w:del w:id="13254" w:author="st1" w:date="2021-04-19T15:52:00Z">
              <w:r w:rsidR="00FF6F8B" w:rsidRPr="006958E0" w:rsidDel="002B46ED">
                <w:rPr>
                  <w:rFonts w:ascii="標楷體" w:eastAsia="標楷體" w:hAnsi="標楷體"/>
                  <w:rPrChange w:id="13255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9(7)-9(3)-9(3)</w:delText>
              </w:r>
            </w:del>
          </w:p>
        </w:tc>
        <w:tc>
          <w:tcPr>
            <w:tcW w:w="776" w:type="dxa"/>
          </w:tcPr>
          <w:p w14:paraId="7734D0EB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5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403FC361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5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69372B64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58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04887C4A" w14:textId="77777777" w:rsidR="00FF6F8B" w:rsidRPr="006958E0" w:rsidRDefault="00FF6F8B" w:rsidP="00642BAE">
            <w:pPr>
              <w:rPr>
                <w:rFonts w:ascii="標楷體" w:eastAsia="標楷體" w:hAnsi="標楷體"/>
                <w:rPrChange w:id="1325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6556D6D7" w14:textId="77777777" w:rsidR="002B46ED" w:rsidRPr="00AB5C9A" w:rsidRDefault="002B46ED" w:rsidP="002B46ED">
            <w:pPr>
              <w:rPr>
                <w:ins w:id="13260" w:author="st1" w:date="2021-04-19T15:53:00Z"/>
                <w:rFonts w:ascii="標楷體" w:eastAsia="標楷體" w:hAnsi="標楷體"/>
              </w:rPr>
            </w:pPr>
            <w:ins w:id="13261" w:author="st1" w:date="2021-04-19T15:53:00Z">
              <w:r w:rsidRPr="00AB5C9A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  <w:p w14:paraId="39A4259E" w14:textId="77E1F539" w:rsidR="00F7392D" w:rsidRPr="006958E0" w:rsidDel="002B46ED" w:rsidRDefault="002B46ED" w:rsidP="00F7392D">
            <w:pPr>
              <w:rPr>
                <w:ins w:id="13262" w:author="88692" w:date="2020-06-19T16:04:00Z"/>
                <w:del w:id="13263" w:author="st1" w:date="2021-04-19T15:52:00Z"/>
                <w:rFonts w:ascii="標楷體" w:eastAsia="標楷體" w:hAnsi="標楷體"/>
                <w:rPrChange w:id="13264" w:author="88692" w:date="2020-06-19T16:35:00Z">
                  <w:rPr>
                    <w:ins w:id="13265" w:author="88692" w:date="2020-06-19T16:04:00Z"/>
                    <w:del w:id="13266" w:author="st1" w:date="2021-04-19T15:5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267" w:author="st1" w:date="2021-04-19T15:53:00Z">
              <w:r>
                <w:rPr>
                  <w:rFonts w:ascii="標楷體" w:eastAsia="標楷體" w:hAnsi="標楷體" w:hint="eastAsia"/>
                </w:rPr>
                <w:t>(新增時,必輸入)</w:t>
              </w:r>
            </w:ins>
            <w:ins w:id="13268" w:author="88692" w:date="2020-06-19T16:04:00Z">
              <w:del w:id="13269" w:author="st1" w:date="2021-04-19T15:52:00Z">
                <w:r w:rsidR="00F7392D" w:rsidRPr="006958E0" w:rsidDel="002B46ED">
                  <w:rPr>
                    <w:rFonts w:ascii="標楷體" w:eastAsia="標楷體" w:hAnsi="標楷體" w:hint="eastAsia"/>
                    <w:rPrChange w:id="13270" w:author="88692" w:date="2020-06-19T16:35:00Z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</w:rPrChange>
                  </w:rPr>
                  <w:delText>不必輸入，自動顯示</w:delText>
                </w:r>
              </w:del>
            </w:ins>
          </w:p>
          <w:p w14:paraId="0314D803" w14:textId="1D0855CD" w:rsidR="002B46ED" w:rsidRPr="006958E0" w:rsidRDefault="00F7392D" w:rsidP="00F7392D">
            <w:pPr>
              <w:rPr>
                <w:rFonts w:ascii="標楷體" w:eastAsia="標楷體" w:hAnsi="標楷體"/>
                <w:rPrChange w:id="1327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272" w:author="88692" w:date="2020-06-19T16:04:00Z">
              <w:del w:id="13273" w:author="st1" w:date="2021-04-19T15:52:00Z">
                <w:r w:rsidRPr="006958E0" w:rsidDel="002B46ED">
                  <w:rPr>
                    <w:rFonts w:ascii="標楷體" w:eastAsia="標楷體" w:hAnsi="標楷體" w:hint="eastAsia"/>
                    <w:rPrChange w:id="13274" w:author="88692" w:date="2020-06-19T16:35:00Z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</w:rPrChange>
                  </w:rPr>
                  <w:delText>戶號</w:delText>
                </w:r>
                <w:r w:rsidRPr="006958E0" w:rsidDel="002B46ED">
                  <w:rPr>
                    <w:rFonts w:ascii="標楷體" w:eastAsia="標楷體" w:hAnsi="標楷體"/>
                    <w:rPrChange w:id="13275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-額度編號-撥款序號</w:delText>
                </w:r>
              </w:del>
            </w:ins>
            <w:del w:id="13276" w:author="st1" w:date="2021-04-19T15:52:00Z">
              <w:r w:rsidR="00FF6F8B" w:rsidRPr="006958E0" w:rsidDel="002B46ED">
                <w:rPr>
                  <w:rFonts w:ascii="標楷體" w:eastAsia="標楷體" w:hAnsi="標楷體" w:hint="eastAsia"/>
                  <w:rPrChange w:id="13277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14:paraId="1B1AF0C0" w14:textId="77777777" w:rsidTr="002B46ED">
        <w:trPr>
          <w:gridAfter w:val="1"/>
          <w:wAfter w:w="16" w:type="dxa"/>
          <w:trHeight w:val="291"/>
          <w:jc w:val="center"/>
          <w:ins w:id="13278" w:author="st1" w:date="2021-04-19T15:52:00Z"/>
        </w:trPr>
        <w:tc>
          <w:tcPr>
            <w:tcW w:w="576" w:type="dxa"/>
          </w:tcPr>
          <w:p w14:paraId="775EE9BC" w14:textId="62027FD9" w:rsidR="002B46ED" w:rsidRPr="006958E0" w:rsidRDefault="002B46ED" w:rsidP="002B46ED">
            <w:pPr>
              <w:rPr>
                <w:ins w:id="13279" w:author="st1" w:date="2021-04-19T15:52:00Z"/>
                <w:rFonts w:ascii="標楷體" w:eastAsia="標楷體" w:hAnsi="標楷體"/>
              </w:rPr>
            </w:pPr>
            <w:ins w:id="13280" w:author="st1" w:date="2021-04-19T15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54" w:type="dxa"/>
          </w:tcPr>
          <w:p w14:paraId="0F39C61D" w14:textId="02965DBC" w:rsidR="002B46ED" w:rsidRPr="006958E0" w:rsidRDefault="002B46ED" w:rsidP="002B46ED">
            <w:pPr>
              <w:rPr>
                <w:ins w:id="13281" w:author="st1" w:date="2021-04-19T15:52:00Z"/>
                <w:rFonts w:ascii="標楷體" w:eastAsia="標楷體" w:hAnsi="標楷體"/>
              </w:rPr>
            </w:pPr>
            <w:proofErr w:type="gramStart"/>
            <w:ins w:id="13282" w:author="st1" w:date="2021-04-19T15:52:00Z">
              <w:r w:rsidRPr="00AB5C9A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</w:ins>
          </w:p>
        </w:tc>
        <w:tc>
          <w:tcPr>
            <w:tcW w:w="2165" w:type="dxa"/>
          </w:tcPr>
          <w:p w14:paraId="367200E8" w14:textId="5D96AC4B" w:rsidR="002B46ED" w:rsidRPr="006958E0" w:rsidRDefault="002B46ED" w:rsidP="002B46ED">
            <w:pPr>
              <w:rPr>
                <w:ins w:id="13283" w:author="st1" w:date="2021-04-19T15:52:00Z"/>
                <w:rFonts w:ascii="標楷體" w:eastAsia="標楷體" w:hAnsi="標楷體"/>
              </w:rPr>
            </w:pPr>
            <w:ins w:id="13284" w:author="st1" w:date="2021-04-19T15:52:00Z">
              <w:r w:rsidRPr="00AB5C9A">
                <w:rPr>
                  <w:rFonts w:ascii="標楷體" w:eastAsia="標楷體" w:hAnsi="標楷體"/>
                </w:rPr>
                <w:t>9(7)-9(3)-9(3)</w:t>
              </w:r>
            </w:ins>
          </w:p>
        </w:tc>
        <w:tc>
          <w:tcPr>
            <w:tcW w:w="776" w:type="dxa"/>
          </w:tcPr>
          <w:p w14:paraId="4E998ADD" w14:textId="77777777" w:rsidR="002B46ED" w:rsidRPr="006958E0" w:rsidRDefault="002B46ED" w:rsidP="002B46ED">
            <w:pPr>
              <w:rPr>
                <w:ins w:id="13285" w:author="st1" w:date="2021-04-19T15:52:00Z"/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711E2B" w14:textId="77777777" w:rsidR="002B46ED" w:rsidRPr="006958E0" w:rsidRDefault="002B46ED" w:rsidP="002B46ED">
            <w:pPr>
              <w:rPr>
                <w:ins w:id="13286" w:author="st1" w:date="2021-04-19T15:52:00Z"/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559F4850" w14:textId="77777777" w:rsidR="002B46ED" w:rsidRPr="006958E0" w:rsidRDefault="002B46ED" w:rsidP="002B46ED">
            <w:pPr>
              <w:rPr>
                <w:ins w:id="13287" w:author="st1" w:date="2021-04-19T15:52:00Z"/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AA60618" w14:textId="77777777" w:rsidR="002B46ED" w:rsidRPr="006958E0" w:rsidRDefault="002B46ED" w:rsidP="002B46ED">
            <w:pPr>
              <w:rPr>
                <w:ins w:id="13288" w:author="st1" w:date="2021-04-19T15:52:00Z"/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785C9F86" w14:textId="77777777" w:rsidR="002B46ED" w:rsidRPr="00AB5C9A" w:rsidRDefault="002B46ED" w:rsidP="002B46ED">
            <w:pPr>
              <w:rPr>
                <w:ins w:id="13289" w:author="st1" w:date="2021-04-19T15:52:00Z"/>
                <w:rFonts w:ascii="標楷體" w:eastAsia="標楷體" w:hAnsi="標楷體"/>
              </w:rPr>
            </w:pPr>
            <w:ins w:id="13290" w:author="st1" w:date="2021-04-19T15:52:00Z">
              <w:r w:rsidRPr="00AB5C9A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  <w:p w14:paraId="1460C634" w14:textId="77777777" w:rsidR="002B46ED" w:rsidRDefault="002B46ED" w:rsidP="002B46ED">
            <w:pPr>
              <w:rPr>
                <w:ins w:id="13291" w:author="st1" w:date="2021-04-19T15:52:00Z"/>
                <w:rFonts w:ascii="標楷體" w:eastAsia="標楷體" w:hAnsi="標楷體"/>
              </w:rPr>
            </w:pPr>
            <w:ins w:id="13292" w:author="st1" w:date="2021-04-19T15:52:00Z">
              <w:r w:rsidRPr="00AB5C9A">
                <w:rPr>
                  <w:rFonts w:ascii="標楷體" w:eastAsia="標楷體" w:hAnsi="標楷體" w:hint="eastAsia"/>
                </w:rPr>
                <w:t>戶號</w:t>
              </w:r>
              <w:r w:rsidRPr="00AB5C9A">
                <w:rPr>
                  <w:rFonts w:ascii="標楷體" w:eastAsia="標楷體" w:hAnsi="標楷體"/>
                </w:rPr>
                <w:t>-額度編號-撥款序號</w:t>
              </w:r>
            </w:ins>
          </w:p>
          <w:p w14:paraId="2E44A92D" w14:textId="5FA0695E" w:rsidR="002B46ED" w:rsidRPr="006958E0" w:rsidRDefault="002B46ED" w:rsidP="002B46ED">
            <w:pPr>
              <w:rPr>
                <w:ins w:id="13293" w:author="st1" w:date="2021-04-19T15:52:00Z"/>
                <w:rFonts w:ascii="標楷體" w:eastAsia="標楷體" w:hAnsi="標楷體"/>
              </w:rPr>
            </w:pPr>
            <w:ins w:id="13294" w:author="st1" w:date="2021-04-19T15:52:00Z">
              <w:r>
                <w:rPr>
                  <w:rFonts w:ascii="標楷體" w:eastAsia="標楷體" w:hAnsi="標楷體" w:hint="eastAsia"/>
                </w:rPr>
                <w:t>(新增時,必輸入)</w:t>
              </w:r>
            </w:ins>
          </w:p>
        </w:tc>
      </w:tr>
      <w:tr w:rsidR="002B46ED" w:rsidRPr="006958E0" w14:paraId="547E9019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823E0B4" w14:textId="68EACDA2" w:rsidR="002B46ED" w:rsidRPr="006958E0" w:rsidRDefault="002B46ED" w:rsidP="002B46ED">
            <w:pPr>
              <w:rPr>
                <w:rFonts w:ascii="標楷體" w:eastAsia="標楷體" w:hAnsi="標楷體"/>
                <w:rPrChange w:id="13295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296" w:author="st1" w:date="2021-04-19T15:52:00Z">
              <w:r>
                <w:rPr>
                  <w:rFonts w:ascii="標楷體" w:eastAsia="標楷體" w:hAnsi="標楷體" w:hint="eastAsia"/>
                </w:rPr>
                <w:t>3</w:t>
              </w:r>
            </w:ins>
            <w:del w:id="13297" w:author="st1" w:date="2021-04-19T15:52:00Z">
              <w:r w:rsidRPr="006958E0" w:rsidDel="002B46ED">
                <w:rPr>
                  <w:rFonts w:ascii="標楷體" w:eastAsia="標楷體" w:hAnsi="標楷體"/>
                  <w:rPrChange w:id="13298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2</w:delText>
              </w:r>
            </w:del>
          </w:p>
        </w:tc>
        <w:tc>
          <w:tcPr>
            <w:tcW w:w="1554" w:type="dxa"/>
          </w:tcPr>
          <w:p w14:paraId="737046DC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29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300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戶名</w:t>
            </w:r>
          </w:p>
        </w:tc>
        <w:tc>
          <w:tcPr>
            <w:tcW w:w="2165" w:type="dxa"/>
          </w:tcPr>
          <w:p w14:paraId="355B4E39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30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6958E0">
              <w:rPr>
                <w:rFonts w:ascii="標楷體" w:eastAsia="標楷體" w:hAnsi="標楷體"/>
                <w:rPrChange w:id="13302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r w:rsidRPr="006958E0">
              <w:rPr>
                <w:rFonts w:ascii="標楷體" w:eastAsia="標楷體" w:hAnsi="標楷體"/>
                <w:rPrChange w:id="13303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100)</w:t>
            </w:r>
          </w:p>
        </w:tc>
        <w:tc>
          <w:tcPr>
            <w:tcW w:w="776" w:type="dxa"/>
          </w:tcPr>
          <w:p w14:paraId="0AD4B48E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304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1D1F68E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305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5907498B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30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079D301E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30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18EC9FF6" w14:textId="77777777" w:rsidR="002B46ED" w:rsidRDefault="002B46ED" w:rsidP="002B46ED">
            <w:pPr>
              <w:rPr>
                <w:ins w:id="13308" w:author="st1" w:date="2021-04-19T15:48:00Z"/>
                <w:rFonts w:ascii="標楷體" w:eastAsia="標楷體" w:hAnsi="標楷體"/>
              </w:rPr>
            </w:pPr>
            <w:r w:rsidRPr="006958E0">
              <w:rPr>
                <w:rFonts w:ascii="標楷體" w:eastAsia="標楷體" w:hAnsi="標楷體" w:hint="eastAsia"/>
                <w:rPrChange w:id="13309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不必輸入，自動顯示</w:t>
            </w:r>
          </w:p>
          <w:p w14:paraId="344BA17A" w14:textId="1330199C" w:rsidR="002B46ED" w:rsidRPr="006958E0" w:rsidRDefault="002B46ED" w:rsidP="002B46ED">
            <w:pPr>
              <w:rPr>
                <w:rFonts w:ascii="標楷體" w:eastAsia="標楷體" w:hAnsi="標楷體"/>
                <w:rPrChange w:id="13310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11" w:author="st1" w:date="2021-04-19T15:48:00Z">
              <w:r>
                <w:rPr>
                  <w:rFonts w:ascii="標楷體" w:eastAsia="標楷體" w:hAnsi="標楷體" w:hint="eastAsia"/>
                </w:rPr>
                <w:t>(新增時,必輸入)</w:t>
              </w:r>
            </w:ins>
          </w:p>
        </w:tc>
      </w:tr>
      <w:tr w:rsidR="002B46ED" w:rsidRPr="006958E0" w14:paraId="2B1FD313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15C84F4" w14:textId="77777777" w:rsidR="002B46ED" w:rsidRPr="006958E0" w:rsidRDefault="002B46ED" w:rsidP="002B46ED">
            <w:pPr>
              <w:rPr>
                <w:ins w:id="13312" w:author="88692" w:date="2020-06-19T16:12:00Z"/>
                <w:rFonts w:ascii="標楷體" w:eastAsia="標楷體" w:hAnsi="標楷體"/>
                <w:rPrChange w:id="13313" w:author="88692" w:date="2020-06-19T16:35:00Z">
                  <w:rPr>
                    <w:ins w:id="13314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15" w:author="88692" w:date="2020-06-19T16:16:00Z">
              <w:del w:id="13316" w:author="st1" w:date="2021-04-19T15:52:00Z">
                <w:r w:rsidRPr="006958E0" w:rsidDel="002B46ED">
                  <w:rPr>
                    <w:rFonts w:ascii="標楷體" w:eastAsia="標楷體" w:hAnsi="標楷體"/>
                    <w:rPrChange w:id="13317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3</w:delText>
                </w:r>
              </w:del>
            </w:ins>
            <w:ins w:id="13318" w:author="st1" w:date="2021-04-19T15:52:00Z">
              <w:r>
                <w:rPr>
                  <w:rFonts w:ascii="標楷體" w:eastAsia="標楷體" w:hAnsi="標楷體" w:hint="eastAsia"/>
                </w:rPr>
                <w:t>4</w:t>
              </w:r>
            </w:ins>
            <w:moveToRangeStart w:id="13319" w:author="88692" w:date="2020-06-19T16:12:00Z" w:name="move43475579"/>
            <w:ins w:id="13320" w:author="88692" w:date="2020-06-19T16:12:00Z">
              <w:del w:id="13321" w:author="88692" w:date="2020-06-19T16:16:00Z">
                <w:r w:rsidRPr="006958E0" w:rsidDel="0059603F">
                  <w:rPr>
                    <w:rFonts w:ascii="標楷體" w:eastAsia="標楷體" w:hAnsi="標楷體"/>
                    <w:rPrChange w:id="13322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4</w:delText>
                </w:r>
              </w:del>
            </w:ins>
          </w:p>
        </w:tc>
        <w:tc>
          <w:tcPr>
            <w:tcW w:w="1554" w:type="dxa"/>
          </w:tcPr>
          <w:p w14:paraId="65656080" w14:textId="77777777" w:rsidR="002B46ED" w:rsidRPr="006958E0" w:rsidRDefault="002B46ED" w:rsidP="002B46ED">
            <w:pPr>
              <w:rPr>
                <w:ins w:id="13323" w:author="88692" w:date="2020-06-19T16:12:00Z"/>
                <w:rFonts w:ascii="標楷體" w:eastAsia="標楷體" w:hAnsi="標楷體"/>
                <w:rPrChange w:id="13324" w:author="88692" w:date="2020-06-19T16:35:00Z">
                  <w:rPr>
                    <w:ins w:id="1332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26" w:author="88692" w:date="2020-06-19T16:12:00Z">
              <w:r w:rsidRPr="006958E0">
                <w:rPr>
                  <w:rFonts w:ascii="標楷體" w:eastAsia="標楷體" w:hAnsi="標楷體" w:hint="eastAsia"/>
                  <w:rPrChange w:id="13327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房貸專員</w:t>
              </w:r>
            </w:ins>
          </w:p>
        </w:tc>
        <w:tc>
          <w:tcPr>
            <w:tcW w:w="2165" w:type="dxa"/>
          </w:tcPr>
          <w:p w14:paraId="7D3402DC" w14:textId="77777777" w:rsidR="002B46ED" w:rsidRPr="006958E0" w:rsidRDefault="002B46ED" w:rsidP="002B46ED">
            <w:pPr>
              <w:rPr>
                <w:ins w:id="13328" w:author="88692" w:date="2020-06-19T16:12:00Z"/>
                <w:rFonts w:ascii="標楷體" w:eastAsia="標楷體" w:hAnsi="標楷體"/>
                <w:rPrChange w:id="13329" w:author="88692" w:date="2020-06-19T16:35:00Z">
                  <w:rPr>
                    <w:ins w:id="1333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3331" w:author="88692" w:date="2020-06-19T16:12:00Z">
              <w:r w:rsidRPr="006958E0">
                <w:rPr>
                  <w:rFonts w:ascii="標楷體" w:eastAsia="標楷體" w:hAnsi="標楷體"/>
                  <w:rPrChange w:id="13332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13333" w:author="st1" w:date="2021-04-19T15:48:00Z">
                <w:r w:rsidRPr="006958E0" w:rsidDel="002B46ED">
                  <w:rPr>
                    <w:rFonts w:ascii="標楷體" w:eastAsia="標楷體" w:hAnsi="標楷體"/>
                    <w:rPrChange w:id="13334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8</w:delText>
                </w:r>
              </w:del>
            </w:ins>
            <w:ins w:id="13335" w:author="st1" w:date="2021-04-19T15:48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3336" w:author="88692" w:date="2020-06-19T16:12:00Z">
              <w:r w:rsidRPr="006958E0">
                <w:rPr>
                  <w:rFonts w:ascii="標楷體" w:eastAsia="標楷體" w:hAnsi="標楷體"/>
                  <w:rPrChange w:id="1333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ins>
          </w:p>
        </w:tc>
        <w:tc>
          <w:tcPr>
            <w:tcW w:w="776" w:type="dxa"/>
          </w:tcPr>
          <w:p w14:paraId="4F5EB57F" w14:textId="77777777" w:rsidR="002B46ED" w:rsidRPr="006958E0" w:rsidRDefault="002B46ED" w:rsidP="002B46ED">
            <w:pPr>
              <w:rPr>
                <w:ins w:id="13338" w:author="88692" w:date="2020-06-19T16:12:00Z"/>
                <w:rFonts w:ascii="標楷體" w:eastAsia="標楷體" w:hAnsi="標楷體"/>
                <w:rPrChange w:id="13339" w:author="88692" w:date="2020-06-19T16:35:00Z">
                  <w:rPr>
                    <w:ins w:id="1334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7F65A179" w14:textId="77777777" w:rsidR="002B46ED" w:rsidRPr="006958E0" w:rsidRDefault="002B46ED" w:rsidP="002B46ED">
            <w:pPr>
              <w:rPr>
                <w:ins w:id="13341" w:author="88692" w:date="2020-06-19T16:12:00Z"/>
                <w:rFonts w:ascii="標楷體" w:eastAsia="標楷體" w:hAnsi="標楷體"/>
                <w:rPrChange w:id="13342" w:author="88692" w:date="2020-06-19T16:35:00Z">
                  <w:rPr>
                    <w:ins w:id="13343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78F0A513" w14:textId="77777777" w:rsidR="002B46ED" w:rsidRPr="006958E0" w:rsidRDefault="002B46ED" w:rsidP="002B46ED">
            <w:pPr>
              <w:rPr>
                <w:ins w:id="13344" w:author="88692" w:date="2020-06-19T16:12:00Z"/>
                <w:rFonts w:ascii="標楷體" w:eastAsia="標楷體" w:hAnsi="標楷體"/>
                <w:rPrChange w:id="13345" w:author="88692" w:date="2020-06-19T16:35:00Z">
                  <w:rPr>
                    <w:ins w:id="13346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42F9CF80" w14:textId="77777777" w:rsidR="002B46ED" w:rsidRPr="006958E0" w:rsidRDefault="002B46ED" w:rsidP="002B46ED">
            <w:pPr>
              <w:rPr>
                <w:ins w:id="13347" w:author="88692" w:date="2020-06-19T16:12:00Z"/>
                <w:rFonts w:ascii="標楷體" w:eastAsia="標楷體" w:hAnsi="標楷體"/>
                <w:rPrChange w:id="13348" w:author="88692" w:date="2020-06-19T16:35:00Z">
                  <w:rPr>
                    <w:ins w:id="13349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49E9ACBD" w14:textId="77777777" w:rsidR="002B46ED" w:rsidRDefault="002B46ED" w:rsidP="002B46ED">
            <w:pPr>
              <w:rPr>
                <w:ins w:id="13350" w:author="st1" w:date="2021-04-19T15:53:00Z"/>
                <w:rFonts w:ascii="標楷體" w:eastAsia="標楷體" w:hAnsi="標楷體"/>
              </w:rPr>
            </w:pPr>
            <w:ins w:id="13351" w:author="88692" w:date="2020-06-19T16:12:00Z">
              <w:r w:rsidRPr="006958E0">
                <w:rPr>
                  <w:rFonts w:ascii="標楷體" w:eastAsia="標楷體" w:hAnsi="標楷體" w:hint="eastAsia"/>
                  <w:rPrChange w:id="13352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不必輸入，自動顯示</w:t>
              </w:r>
            </w:ins>
          </w:p>
          <w:p w14:paraId="049A363F" w14:textId="27E2838D" w:rsidR="002B46ED" w:rsidRPr="006958E0" w:rsidRDefault="002B46ED" w:rsidP="002B46ED">
            <w:pPr>
              <w:rPr>
                <w:ins w:id="13353" w:author="88692" w:date="2020-06-19T16:12:00Z"/>
                <w:rFonts w:ascii="標楷體" w:eastAsia="標楷體" w:hAnsi="標楷體"/>
                <w:rPrChange w:id="13354" w:author="88692" w:date="2020-06-19T16:35:00Z">
                  <w:rPr>
                    <w:ins w:id="1335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56" w:author="st1" w:date="2021-04-19T15:54:00Z">
              <w:r>
                <w:rPr>
                  <w:rFonts w:ascii="標楷體" w:eastAsia="標楷體" w:hAnsi="標楷體" w:hint="eastAsia"/>
                </w:rPr>
                <w:t>(新增時,依上述4</w:t>
              </w:r>
              <w:proofErr w:type="gramStart"/>
              <w:r>
                <w:rPr>
                  <w:rFonts w:ascii="標楷體" w:eastAsia="標楷體" w:hAnsi="標楷體" w:hint="eastAsia"/>
                </w:rPr>
                <w:t>欄位抓區房貸</w:t>
              </w:r>
              <w:proofErr w:type="gramEnd"/>
              <w:r>
                <w:rPr>
                  <w:rFonts w:ascii="標楷體" w:eastAsia="標楷體" w:hAnsi="標楷體" w:hint="eastAsia"/>
                </w:rPr>
                <w:t>專員檔案，若無資料則必須輸入。)</w:t>
              </w:r>
            </w:ins>
          </w:p>
        </w:tc>
      </w:tr>
      <w:tr w:rsidR="002B46ED" w:rsidRPr="006958E0" w:rsidDel="006958E0" w14:paraId="6EC70B11" w14:textId="77777777" w:rsidTr="002B46ED">
        <w:trPr>
          <w:gridAfter w:val="1"/>
          <w:wAfter w:w="16" w:type="dxa"/>
          <w:trHeight w:val="291"/>
          <w:jc w:val="center"/>
          <w:del w:id="13357" w:author="88692" w:date="2020-06-19T16:34:00Z"/>
        </w:trPr>
        <w:tc>
          <w:tcPr>
            <w:tcW w:w="576" w:type="dxa"/>
          </w:tcPr>
          <w:p w14:paraId="7EF13E9D" w14:textId="77777777" w:rsidR="002B46ED" w:rsidRPr="006958E0" w:rsidDel="006958E0" w:rsidRDefault="002B46ED" w:rsidP="002B46ED">
            <w:pPr>
              <w:rPr>
                <w:ins w:id="13358" w:author="88692" w:date="2020-06-19T16:12:00Z"/>
                <w:del w:id="13359" w:author="88692" w:date="2020-06-19T16:34:00Z"/>
                <w:rFonts w:ascii="標楷體" w:eastAsia="標楷體" w:hAnsi="標楷體"/>
                <w:rPrChange w:id="13360" w:author="88692" w:date="2020-06-19T16:35:00Z">
                  <w:rPr>
                    <w:ins w:id="13361" w:author="88692" w:date="2020-06-19T16:12:00Z"/>
                    <w:del w:id="13362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moveToRangeStart w:id="13363" w:author="88692" w:date="2020-06-19T16:12:00Z" w:name="move43475587"/>
            <w:moveToRangeEnd w:id="13319"/>
            <w:ins w:id="13364" w:author="88692" w:date="2020-06-19T16:12:00Z">
              <w:del w:id="13365" w:author="88692" w:date="2020-06-19T16:16:00Z">
                <w:r w:rsidRPr="006958E0" w:rsidDel="0059603F">
                  <w:rPr>
                    <w:rFonts w:ascii="標楷體" w:eastAsia="標楷體" w:hAnsi="標楷體"/>
                    <w:rPrChange w:id="13366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5</w:delText>
                </w:r>
              </w:del>
            </w:ins>
          </w:p>
        </w:tc>
        <w:tc>
          <w:tcPr>
            <w:tcW w:w="1554" w:type="dxa"/>
          </w:tcPr>
          <w:p w14:paraId="07FC0E84" w14:textId="77777777" w:rsidR="002B46ED" w:rsidRPr="006958E0" w:rsidDel="006958E0" w:rsidRDefault="002B46ED" w:rsidP="002B46ED">
            <w:pPr>
              <w:rPr>
                <w:ins w:id="13367" w:author="88692" w:date="2020-06-19T16:12:00Z"/>
                <w:del w:id="13368" w:author="88692" w:date="2020-06-19T16:34:00Z"/>
                <w:rFonts w:ascii="標楷體" w:eastAsia="標楷體" w:hAnsi="標楷體"/>
                <w:rPrChange w:id="13369" w:author="88692" w:date="2020-06-19T16:35:00Z">
                  <w:rPr>
                    <w:ins w:id="13370" w:author="88692" w:date="2020-06-19T16:12:00Z"/>
                    <w:del w:id="13371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72" w:author="88692" w:date="2020-06-19T16:12:00Z">
              <w:del w:id="13373" w:author="88692" w:date="2020-06-19T16:34:00Z">
                <w:r w:rsidRPr="006958E0" w:rsidDel="006958E0">
                  <w:rPr>
                    <w:rFonts w:ascii="標楷體" w:eastAsia="標楷體" w:hAnsi="標楷體" w:hint="eastAsia"/>
                    <w:rPrChange w:id="13374" w:author="88692" w:date="2020-06-19T16:35:00Z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</w:rPrChange>
                  </w:rPr>
                  <w:delText>計件代碼</w:delText>
                </w:r>
              </w:del>
            </w:ins>
          </w:p>
        </w:tc>
        <w:tc>
          <w:tcPr>
            <w:tcW w:w="2165" w:type="dxa"/>
          </w:tcPr>
          <w:p w14:paraId="6BC58CA2" w14:textId="77777777" w:rsidR="002B46ED" w:rsidRPr="006958E0" w:rsidDel="006958E0" w:rsidRDefault="002B46ED" w:rsidP="002B46ED">
            <w:pPr>
              <w:rPr>
                <w:ins w:id="13375" w:author="88692" w:date="2020-06-19T16:12:00Z"/>
                <w:del w:id="13376" w:author="88692" w:date="2020-06-19T16:34:00Z"/>
                <w:rFonts w:ascii="標楷體" w:eastAsia="標楷體" w:hAnsi="標楷體"/>
                <w:rPrChange w:id="13377" w:author="88692" w:date="2020-06-19T16:35:00Z">
                  <w:rPr>
                    <w:ins w:id="13378" w:author="88692" w:date="2020-06-19T16:12:00Z"/>
                    <w:del w:id="13379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380" w:author="88692" w:date="2020-06-19T16:12:00Z">
              <w:del w:id="13381" w:author="88692" w:date="2020-06-19T16:14:00Z">
                <w:r w:rsidRPr="006958E0" w:rsidDel="0059603F">
                  <w:rPr>
                    <w:rFonts w:ascii="標楷體" w:eastAsia="標楷體" w:hAnsi="標楷體"/>
                    <w:rPrChange w:id="13382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9</w:delText>
                </w:r>
              </w:del>
              <w:del w:id="13383" w:author="88692" w:date="2020-06-19T16:34:00Z">
                <w:r w:rsidRPr="006958E0" w:rsidDel="006958E0">
                  <w:rPr>
                    <w:rFonts w:ascii="標楷體" w:eastAsia="標楷體" w:hAnsi="標楷體"/>
                    <w:rPrChange w:id="13384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(1)</w:delText>
                </w:r>
              </w:del>
            </w:ins>
          </w:p>
        </w:tc>
        <w:tc>
          <w:tcPr>
            <w:tcW w:w="776" w:type="dxa"/>
          </w:tcPr>
          <w:p w14:paraId="14B102EA" w14:textId="77777777" w:rsidR="002B46ED" w:rsidRPr="006958E0" w:rsidDel="006958E0" w:rsidRDefault="002B46ED" w:rsidP="002B46ED">
            <w:pPr>
              <w:rPr>
                <w:ins w:id="13385" w:author="88692" w:date="2020-06-19T16:12:00Z"/>
                <w:del w:id="13386" w:author="88692" w:date="2020-06-19T16:34:00Z"/>
                <w:rFonts w:ascii="標楷體" w:eastAsia="標楷體" w:hAnsi="標楷體"/>
                <w:rPrChange w:id="13387" w:author="88692" w:date="2020-06-19T16:35:00Z">
                  <w:rPr>
                    <w:ins w:id="13388" w:author="88692" w:date="2020-06-19T16:12:00Z"/>
                    <w:del w:id="13389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65C97963" w14:textId="77777777" w:rsidR="002B46ED" w:rsidRPr="006958E0" w:rsidDel="006958E0" w:rsidRDefault="002B46ED" w:rsidP="002B46ED">
            <w:pPr>
              <w:rPr>
                <w:ins w:id="13390" w:author="88692" w:date="2020-06-19T16:12:00Z"/>
                <w:del w:id="13391" w:author="88692" w:date="2020-06-19T16:34:00Z"/>
                <w:rFonts w:ascii="標楷體" w:eastAsia="標楷體" w:hAnsi="標楷體"/>
                <w:rPrChange w:id="13392" w:author="88692" w:date="2020-06-19T16:35:00Z">
                  <w:rPr>
                    <w:ins w:id="13393" w:author="88692" w:date="2020-06-19T16:12:00Z"/>
                    <w:del w:id="13394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7D42B582" w14:textId="77777777" w:rsidR="002B46ED" w:rsidRPr="006958E0" w:rsidDel="006958E0" w:rsidRDefault="002B46ED" w:rsidP="002B46ED">
            <w:pPr>
              <w:rPr>
                <w:ins w:id="13395" w:author="88692" w:date="2020-06-19T16:12:00Z"/>
                <w:del w:id="13396" w:author="88692" w:date="2020-06-19T16:34:00Z"/>
                <w:rFonts w:ascii="標楷體" w:eastAsia="標楷體" w:hAnsi="標楷體"/>
                <w:rPrChange w:id="13397" w:author="88692" w:date="2020-06-19T16:35:00Z">
                  <w:rPr>
                    <w:ins w:id="13398" w:author="88692" w:date="2020-06-19T16:12:00Z"/>
                    <w:del w:id="13399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033A47AC" w14:textId="77777777" w:rsidR="002B46ED" w:rsidRPr="006958E0" w:rsidDel="006958E0" w:rsidRDefault="002B46ED" w:rsidP="002B46ED">
            <w:pPr>
              <w:rPr>
                <w:ins w:id="13400" w:author="88692" w:date="2020-06-19T16:12:00Z"/>
                <w:del w:id="13401" w:author="88692" w:date="2020-06-19T16:34:00Z"/>
                <w:rFonts w:ascii="標楷體" w:eastAsia="標楷體" w:hAnsi="標楷體"/>
                <w:rPrChange w:id="13402" w:author="88692" w:date="2020-06-19T16:35:00Z">
                  <w:rPr>
                    <w:ins w:id="13403" w:author="88692" w:date="2020-06-19T16:12:00Z"/>
                    <w:del w:id="13404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6DDC464E" w14:textId="77777777" w:rsidR="002B46ED" w:rsidRPr="006958E0" w:rsidDel="0059603F" w:rsidRDefault="002B46ED" w:rsidP="002B46ED">
            <w:pPr>
              <w:rPr>
                <w:ins w:id="13405" w:author="88692" w:date="2020-06-19T16:12:00Z"/>
                <w:del w:id="13406" w:author="88692" w:date="2020-06-19T16:15:00Z"/>
                <w:rFonts w:ascii="標楷體" w:eastAsia="標楷體" w:hAnsi="標楷體"/>
                <w:rPrChange w:id="13407" w:author="88692" w:date="2020-06-19T16:35:00Z">
                  <w:rPr>
                    <w:ins w:id="13408" w:author="88692" w:date="2020-06-19T16:12:00Z"/>
                    <w:del w:id="13409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10" w:author="88692" w:date="2020-06-19T16:12:00Z">
              <w:del w:id="13411" w:author="88692" w:date="2020-06-19T16:34:00Z">
                <w:r w:rsidRPr="006958E0" w:rsidDel="006958E0">
                  <w:rPr>
                    <w:rFonts w:ascii="標楷體" w:eastAsia="標楷體" w:hAnsi="標楷體" w:hint="eastAsia"/>
                    <w:rPrChange w:id="13412" w:author="88692" w:date="2020-06-19T16:35:00Z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</w:rPrChange>
                  </w:rPr>
                  <w:delText>不必輸入，自動顯示</w:delText>
                </w:r>
              </w:del>
            </w:ins>
          </w:p>
          <w:p w14:paraId="368220B7" w14:textId="77777777" w:rsidR="002B46ED" w:rsidRPr="006958E0" w:rsidDel="0059603F" w:rsidRDefault="002B46ED" w:rsidP="002B46ED">
            <w:pPr>
              <w:rPr>
                <w:ins w:id="13413" w:author="88692" w:date="2020-06-19T16:12:00Z"/>
                <w:del w:id="13414" w:author="88692" w:date="2020-06-19T16:15:00Z"/>
                <w:rFonts w:ascii="標楷體" w:eastAsia="標楷體" w:hAnsi="標楷體"/>
                <w:rPrChange w:id="13415" w:author="88692" w:date="2020-06-19T16:35:00Z">
                  <w:rPr>
                    <w:ins w:id="13416" w:author="88692" w:date="2020-06-19T16:12:00Z"/>
                    <w:del w:id="13417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18" w:author="88692" w:date="2020-06-19T16:12:00Z">
              <w:del w:id="13419" w:author="88692" w:date="2020-06-19T16:15:00Z">
                <w:r w:rsidRPr="006958E0" w:rsidDel="0059603F">
                  <w:rPr>
                    <w:rFonts w:ascii="標楷體" w:eastAsia="標楷體" w:hAnsi="標楷體"/>
                    <w:rPrChange w:id="13420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1.新貸件</w:delText>
                </w:r>
              </w:del>
            </w:ins>
          </w:p>
          <w:p w14:paraId="392DD922" w14:textId="77777777" w:rsidR="002B46ED" w:rsidRPr="006958E0" w:rsidDel="0059603F" w:rsidRDefault="002B46ED" w:rsidP="002B46ED">
            <w:pPr>
              <w:rPr>
                <w:ins w:id="13421" w:author="88692" w:date="2020-06-19T16:12:00Z"/>
                <w:del w:id="13422" w:author="88692" w:date="2020-06-19T16:15:00Z"/>
                <w:rFonts w:ascii="標楷體" w:eastAsia="標楷體" w:hAnsi="標楷體"/>
                <w:rPrChange w:id="13423" w:author="88692" w:date="2020-06-19T16:35:00Z">
                  <w:rPr>
                    <w:ins w:id="13424" w:author="88692" w:date="2020-06-19T16:12:00Z"/>
                    <w:del w:id="13425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26" w:author="88692" w:date="2020-06-19T16:12:00Z">
              <w:del w:id="13427" w:author="88692" w:date="2020-06-19T16:15:00Z">
                <w:r w:rsidRPr="006958E0" w:rsidDel="0059603F">
                  <w:rPr>
                    <w:rFonts w:ascii="標楷體" w:eastAsia="標楷體" w:hAnsi="標楷體"/>
                    <w:rPrChange w:id="13428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2.新貸件_一擔保品數個額度，額度一以外之額度</w:delText>
                </w:r>
              </w:del>
            </w:ins>
          </w:p>
          <w:p w14:paraId="2EEFC039" w14:textId="77777777" w:rsidR="002B46ED" w:rsidRPr="006958E0" w:rsidDel="0059603F" w:rsidRDefault="002B46ED" w:rsidP="002B46ED">
            <w:pPr>
              <w:rPr>
                <w:ins w:id="13429" w:author="88692" w:date="2020-06-19T16:12:00Z"/>
                <w:del w:id="13430" w:author="88692" w:date="2020-06-19T16:15:00Z"/>
                <w:rFonts w:ascii="標楷體" w:eastAsia="標楷體" w:hAnsi="標楷體"/>
                <w:rPrChange w:id="13431" w:author="88692" w:date="2020-06-19T16:35:00Z">
                  <w:rPr>
                    <w:ins w:id="13432" w:author="88692" w:date="2020-06-19T16:12:00Z"/>
                    <w:del w:id="13433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34" w:author="88692" w:date="2020-06-19T16:12:00Z">
              <w:del w:id="13435" w:author="88692" w:date="2020-06-19T16:15:00Z">
                <w:r w:rsidRPr="006958E0" w:rsidDel="0059603F">
                  <w:rPr>
                    <w:rFonts w:ascii="標楷體" w:eastAsia="標楷體" w:hAnsi="標楷體"/>
                    <w:rPrChange w:id="13436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3.原額度內動支，增貸</w:delText>
                </w:r>
              </w:del>
            </w:ins>
          </w:p>
          <w:p w14:paraId="3EAE2080" w14:textId="77777777" w:rsidR="002B46ED" w:rsidRPr="006958E0" w:rsidDel="0059603F" w:rsidRDefault="002B46ED" w:rsidP="002B46ED">
            <w:pPr>
              <w:rPr>
                <w:ins w:id="13437" w:author="88692" w:date="2020-06-19T16:12:00Z"/>
                <w:del w:id="13438" w:author="88692" w:date="2020-06-19T16:15:00Z"/>
                <w:rFonts w:ascii="標楷體" w:eastAsia="標楷體" w:hAnsi="標楷體"/>
                <w:rPrChange w:id="13439" w:author="88692" w:date="2020-06-19T16:35:00Z">
                  <w:rPr>
                    <w:ins w:id="13440" w:author="88692" w:date="2020-06-19T16:12:00Z"/>
                    <w:del w:id="13441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42" w:author="88692" w:date="2020-06-19T16:12:00Z">
              <w:del w:id="13443" w:author="88692" w:date="2020-06-19T16:15:00Z">
                <w:r w:rsidRPr="006958E0" w:rsidDel="0059603F">
                  <w:rPr>
                    <w:rFonts w:ascii="標楷體" w:eastAsia="標楷體" w:hAnsi="標楷體"/>
                    <w:rPrChange w:id="13444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4.新增額度動支，增貸</w:delText>
                </w:r>
              </w:del>
            </w:ins>
          </w:p>
          <w:p w14:paraId="3921A784" w14:textId="77777777" w:rsidR="002B46ED" w:rsidRPr="006958E0" w:rsidDel="0059603F" w:rsidRDefault="002B46ED" w:rsidP="002B46ED">
            <w:pPr>
              <w:rPr>
                <w:ins w:id="13445" w:author="88692" w:date="2020-06-19T16:12:00Z"/>
                <w:del w:id="13446" w:author="88692" w:date="2020-06-19T16:15:00Z"/>
                <w:rFonts w:ascii="標楷體" w:eastAsia="標楷體" w:hAnsi="標楷體"/>
                <w:rPrChange w:id="13447" w:author="88692" w:date="2020-06-19T16:35:00Z">
                  <w:rPr>
                    <w:ins w:id="13448" w:author="88692" w:date="2020-06-19T16:12:00Z"/>
                    <w:del w:id="13449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50" w:author="88692" w:date="2020-06-19T16:12:00Z">
              <w:del w:id="13451" w:author="88692" w:date="2020-06-19T16:15:00Z">
                <w:r w:rsidRPr="006958E0" w:rsidDel="0059603F">
                  <w:rPr>
                    <w:rFonts w:ascii="標楷體" w:eastAsia="標楷體" w:hAnsi="標楷體"/>
                    <w:rPrChange w:id="13452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5.展期件</w:delText>
                </w:r>
              </w:del>
            </w:ins>
          </w:p>
          <w:p w14:paraId="5B2444B3" w14:textId="77777777" w:rsidR="002B46ED" w:rsidRPr="006958E0" w:rsidDel="0059603F" w:rsidRDefault="002B46ED" w:rsidP="002B46ED">
            <w:pPr>
              <w:rPr>
                <w:ins w:id="13453" w:author="88692" w:date="2020-06-19T16:12:00Z"/>
                <w:del w:id="13454" w:author="88692" w:date="2020-06-19T16:15:00Z"/>
                <w:rFonts w:ascii="標楷體" w:eastAsia="標楷體" w:hAnsi="標楷體"/>
                <w:rPrChange w:id="13455" w:author="88692" w:date="2020-06-19T16:35:00Z">
                  <w:rPr>
                    <w:ins w:id="13456" w:author="88692" w:date="2020-06-19T16:12:00Z"/>
                    <w:del w:id="13457" w:author="88692" w:date="2020-06-19T16:15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58" w:author="88692" w:date="2020-06-19T16:12:00Z">
              <w:del w:id="13459" w:author="88692" w:date="2020-06-19T16:15:00Z">
                <w:r w:rsidRPr="006958E0" w:rsidDel="0059603F">
                  <w:rPr>
                    <w:rFonts w:ascii="標楷體" w:eastAsia="標楷體" w:hAnsi="標楷體"/>
                    <w:rPrChange w:id="13460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6.代償新光人壽之買賣件繳息未滿一年</w:delText>
                </w:r>
              </w:del>
            </w:ins>
          </w:p>
          <w:p w14:paraId="196C6763" w14:textId="77777777" w:rsidR="002B46ED" w:rsidRPr="006958E0" w:rsidDel="006958E0" w:rsidRDefault="002B46ED" w:rsidP="002B46ED">
            <w:pPr>
              <w:rPr>
                <w:ins w:id="13461" w:author="88692" w:date="2020-06-19T16:12:00Z"/>
                <w:del w:id="13462" w:author="88692" w:date="2020-06-19T16:34:00Z"/>
                <w:rFonts w:ascii="標楷體" w:eastAsia="標楷體" w:hAnsi="標楷體"/>
                <w:rPrChange w:id="13463" w:author="88692" w:date="2020-06-19T16:35:00Z">
                  <w:rPr>
                    <w:ins w:id="13464" w:author="88692" w:date="2020-06-19T16:12:00Z"/>
                    <w:del w:id="13465" w:author="88692" w:date="2020-06-19T16:3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66" w:author="88692" w:date="2020-06-19T16:12:00Z">
              <w:del w:id="13467" w:author="88692" w:date="2020-06-19T16:15:00Z">
                <w:r w:rsidRPr="006958E0" w:rsidDel="0059603F">
                  <w:rPr>
                    <w:rFonts w:ascii="標楷體" w:eastAsia="標楷體" w:hAnsi="標楷體"/>
                    <w:rPrChange w:id="13468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7.服務件</w:delText>
                </w:r>
              </w:del>
            </w:ins>
          </w:p>
        </w:tc>
      </w:tr>
      <w:moveToRangeEnd w:id="13363"/>
      <w:tr w:rsidR="002B46ED" w:rsidRPr="006958E0" w14:paraId="5AA386E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6AF390" w14:textId="06EDCB36" w:rsidR="002B46ED" w:rsidRPr="006958E0" w:rsidRDefault="002B46ED" w:rsidP="002B46ED">
            <w:pPr>
              <w:rPr>
                <w:rFonts w:ascii="標楷體" w:eastAsia="標楷體" w:hAnsi="標楷體"/>
                <w:rPrChange w:id="1346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70" w:author="88692" w:date="2020-06-19T16:34:00Z">
              <w:del w:id="13471" w:author="st1" w:date="2021-04-19T15:52:00Z">
                <w:r w:rsidRPr="006958E0" w:rsidDel="002B46ED">
                  <w:rPr>
                    <w:rFonts w:ascii="標楷體" w:eastAsia="標楷體" w:hAnsi="標楷體"/>
                    <w:rPrChange w:id="13472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4</w:delText>
                </w:r>
              </w:del>
            </w:ins>
            <w:ins w:id="13473" w:author="st1" w:date="2021-04-19T15:52:00Z">
              <w:r>
                <w:rPr>
                  <w:rFonts w:ascii="標楷體" w:eastAsia="標楷體" w:hAnsi="標楷體" w:hint="eastAsia"/>
                </w:rPr>
                <w:t>5</w:t>
              </w:r>
            </w:ins>
            <w:del w:id="13474" w:author="88692" w:date="2020-06-19T16:16:00Z">
              <w:r w:rsidRPr="006958E0" w:rsidDel="0059603F">
                <w:rPr>
                  <w:rFonts w:ascii="標楷體" w:eastAsia="標楷體" w:hAnsi="標楷體"/>
                  <w:rPrChange w:id="13475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3</w:delText>
              </w:r>
            </w:del>
          </w:p>
        </w:tc>
        <w:tc>
          <w:tcPr>
            <w:tcW w:w="1554" w:type="dxa"/>
          </w:tcPr>
          <w:p w14:paraId="200EA50B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47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477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介紹人</w:t>
            </w:r>
          </w:p>
        </w:tc>
        <w:tc>
          <w:tcPr>
            <w:tcW w:w="2165" w:type="dxa"/>
          </w:tcPr>
          <w:p w14:paraId="6CDE66A4" w14:textId="4AABE853" w:rsidR="002B46ED" w:rsidRPr="006958E0" w:rsidRDefault="002B46ED" w:rsidP="002B46ED">
            <w:pPr>
              <w:rPr>
                <w:rFonts w:ascii="標楷體" w:eastAsia="標楷體" w:hAnsi="標楷體"/>
                <w:rPrChange w:id="13478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r w:rsidRPr="006958E0">
              <w:rPr>
                <w:rFonts w:ascii="標楷體" w:eastAsia="標楷體" w:hAnsi="標楷體"/>
                <w:rPrChange w:id="1347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X(</w:t>
            </w:r>
            <w:proofErr w:type="gramEnd"/>
            <w:del w:id="13480" w:author="st1" w:date="2021-04-19T15:48:00Z">
              <w:r w:rsidRPr="006958E0" w:rsidDel="002B46ED">
                <w:rPr>
                  <w:rFonts w:ascii="標楷體" w:eastAsia="標楷體" w:hAnsi="標楷體"/>
                  <w:rPrChange w:id="13481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8</w:delText>
              </w:r>
            </w:del>
            <w:ins w:id="13482" w:author="st1" w:date="2021-04-19T15:48:00Z">
              <w:r>
                <w:rPr>
                  <w:rFonts w:ascii="標楷體" w:eastAsia="標楷體" w:hAnsi="標楷體" w:hint="eastAsia"/>
                </w:rPr>
                <w:t>6</w:t>
              </w:r>
            </w:ins>
            <w:r w:rsidRPr="006958E0">
              <w:rPr>
                <w:rFonts w:ascii="標楷體" w:eastAsia="標楷體" w:hAnsi="標楷體"/>
                <w:rPrChange w:id="13483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)</w:t>
            </w:r>
          </w:p>
        </w:tc>
        <w:tc>
          <w:tcPr>
            <w:tcW w:w="776" w:type="dxa"/>
          </w:tcPr>
          <w:p w14:paraId="2B14A50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484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520AE1EB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485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0689C3F3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48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6E2EF10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48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68459197" w14:textId="77777777" w:rsidR="002B46ED" w:rsidRDefault="002B46ED" w:rsidP="002B46ED">
            <w:pPr>
              <w:rPr>
                <w:ins w:id="13488" w:author="st1" w:date="2021-04-19T15:48:00Z"/>
                <w:rFonts w:ascii="標楷體" w:eastAsia="標楷體" w:hAnsi="標楷體"/>
              </w:rPr>
            </w:pPr>
            <w:r w:rsidRPr="006958E0">
              <w:rPr>
                <w:rFonts w:ascii="標楷體" w:eastAsia="標楷體" w:hAnsi="標楷體" w:hint="eastAsia"/>
                <w:rPrChange w:id="13489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不必輸入，自動顯示</w:t>
            </w:r>
          </w:p>
          <w:p w14:paraId="19E0A841" w14:textId="73BF8D0C" w:rsidR="002B46ED" w:rsidRPr="006958E0" w:rsidRDefault="002B46ED" w:rsidP="002B46ED">
            <w:pPr>
              <w:rPr>
                <w:rFonts w:ascii="標楷體" w:eastAsia="標楷體" w:hAnsi="標楷體"/>
                <w:rPrChange w:id="13490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491" w:author="st1" w:date="2021-04-19T15:48:00Z">
              <w:r>
                <w:rPr>
                  <w:rFonts w:ascii="標楷體" w:eastAsia="標楷體" w:hAnsi="標楷體" w:hint="eastAsia"/>
                </w:rPr>
                <w:t>(新增時,必輸入)</w:t>
              </w:r>
            </w:ins>
          </w:p>
        </w:tc>
      </w:tr>
      <w:tr w:rsidR="002B46ED" w:rsidRPr="006958E0" w:rsidDel="00A15FED" w14:paraId="7418D112" w14:textId="12B03BBA" w:rsidTr="002B46ED">
        <w:trPr>
          <w:gridAfter w:val="1"/>
          <w:wAfter w:w="16" w:type="dxa"/>
          <w:trHeight w:val="291"/>
          <w:jc w:val="center"/>
          <w:del w:id="13492" w:author="88692" w:date="2020-06-20T17:23:00Z"/>
        </w:trPr>
        <w:tc>
          <w:tcPr>
            <w:tcW w:w="576" w:type="dxa"/>
          </w:tcPr>
          <w:p w14:paraId="4E7A213B" w14:textId="70389787" w:rsidR="002B46ED" w:rsidRPr="006958E0" w:rsidDel="00A15FED" w:rsidRDefault="002B46ED" w:rsidP="002B46ED">
            <w:pPr>
              <w:rPr>
                <w:del w:id="13493" w:author="88692" w:date="2020-06-19T16:12:00Z"/>
                <w:rFonts w:ascii="標楷體" w:eastAsia="標楷體" w:hAnsi="標楷體"/>
                <w:rPrChange w:id="13494" w:author="88692" w:date="2020-06-19T16:35:00Z">
                  <w:rPr>
                    <w:del w:id="1349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496" w:author="88692" w:date="2020-06-19T16:12:00Z">
              <w:r w:rsidRPr="006958E0" w:rsidDel="0059603F">
                <w:rPr>
                  <w:rFonts w:ascii="標楷體" w:eastAsia="標楷體" w:hAnsi="標楷體"/>
                  <w:rPrChange w:id="1349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4</w:delText>
              </w:r>
            </w:del>
          </w:p>
        </w:tc>
        <w:tc>
          <w:tcPr>
            <w:tcW w:w="1554" w:type="dxa"/>
          </w:tcPr>
          <w:p w14:paraId="3E59B6D1" w14:textId="6E6D47BE" w:rsidR="002B46ED" w:rsidRPr="006958E0" w:rsidDel="00A15FED" w:rsidRDefault="002B46ED" w:rsidP="002B46ED">
            <w:pPr>
              <w:rPr>
                <w:del w:id="13498" w:author="88692" w:date="2020-06-19T16:12:00Z"/>
                <w:rFonts w:ascii="標楷體" w:eastAsia="標楷體" w:hAnsi="標楷體"/>
                <w:rPrChange w:id="13499" w:author="88692" w:date="2020-06-19T16:35:00Z">
                  <w:rPr>
                    <w:del w:id="1350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01" w:author="88692" w:date="2020-06-19T16:12:00Z">
              <w:r w:rsidRPr="006958E0" w:rsidDel="00A15FED">
                <w:rPr>
                  <w:rFonts w:ascii="標楷體" w:eastAsia="標楷體" w:hAnsi="標楷體" w:hint="eastAsia"/>
                  <w:rPrChange w:id="13502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房貸專員</w:delText>
              </w:r>
            </w:del>
          </w:p>
        </w:tc>
        <w:tc>
          <w:tcPr>
            <w:tcW w:w="2165" w:type="dxa"/>
          </w:tcPr>
          <w:p w14:paraId="12C7365D" w14:textId="78AAF58A" w:rsidR="002B46ED" w:rsidRPr="006958E0" w:rsidDel="00A15FED" w:rsidRDefault="002B46ED" w:rsidP="002B46ED">
            <w:pPr>
              <w:rPr>
                <w:del w:id="13503" w:author="88692" w:date="2020-06-19T16:12:00Z"/>
                <w:rFonts w:ascii="標楷體" w:eastAsia="標楷體" w:hAnsi="標楷體"/>
                <w:rPrChange w:id="13504" w:author="88692" w:date="2020-06-19T16:35:00Z">
                  <w:rPr>
                    <w:del w:id="1350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06" w:author="88692" w:date="2020-06-19T16:12:00Z">
              <w:r w:rsidRPr="006958E0" w:rsidDel="00A15FED">
                <w:rPr>
                  <w:rFonts w:ascii="標楷體" w:eastAsia="標楷體" w:hAnsi="標楷體"/>
                  <w:rPrChange w:id="1350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X(8)</w:delText>
              </w:r>
            </w:del>
          </w:p>
        </w:tc>
        <w:tc>
          <w:tcPr>
            <w:tcW w:w="776" w:type="dxa"/>
          </w:tcPr>
          <w:p w14:paraId="7F7D375E" w14:textId="519AA824" w:rsidR="002B46ED" w:rsidRPr="006958E0" w:rsidDel="00A15FED" w:rsidRDefault="002B46ED" w:rsidP="002B46ED">
            <w:pPr>
              <w:rPr>
                <w:del w:id="13508" w:author="88692" w:date="2020-06-19T16:12:00Z"/>
                <w:rFonts w:ascii="標楷體" w:eastAsia="標楷體" w:hAnsi="標楷體"/>
                <w:rPrChange w:id="13509" w:author="88692" w:date="2020-06-19T16:35:00Z">
                  <w:rPr>
                    <w:del w:id="1351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01C20A16" w14:textId="35315468" w:rsidR="002B46ED" w:rsidRPr="006958E0" w:rsidDel="00A15FED" w:rsidRDefault="002B46ED" w:rsidP="002B46ED">
            <w:pPr>
              <w:rPr>
                <w:del w:id="13511" w:author="88692" w:date="2020-06-19T16:12:00Z"/>
                <w:rFonts w:ascii="標楷體" w:eastAsia="標楷體" w:hAnsi="標楷體"/>
                <w:rPrChange w:id="13512" w:author="88692" w:date="2020-06-19T16:35:00Z">
                  <w:rPr>
                    <w:del w:id="13513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0C09A811" w14:textId="407FDFC4" w:rsidR="002B46ED" w:rsidRPr="006958E0" w:rsidDel="00A15FED" w:rsidRDefault="002B46ED" w:rsidP="002B46ED">
            <w:pPr>
              <w:rPr>
                <w:del w:id="13514" w:author="88692" w:date="2020-06-19T16:12:00Z"/>
                <w:rFonts w:ascii="標楷體" w:eastAsia="標楷體" w:hAnsi="標楷體"/>
                <w:rPrChange w:id="13515" w:author="88692" w:date="2020-06-19T16:35:00Z">
                  <w:rPr>
                    <w:del w:id="13516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69813EE3" w14:textId="04B82EB5" w:rsidR="002B46ED" w:rsidRPr="006958E0" w:rsidDel="00A15FED" w:rsidRDefault="002B46ED" w:rsidP="002B46ED">
            <w:pPr>
              <w:rPr>
                <w:del w:id="13517" w:author="88692" w:date="2020-06-19T16:12:00Z"/>
                <w:rFonts w:ascii="標楷體" w:eastAsia="標楷體" w:hAnsi="標楷體"/>
                <w:rPrChange w:id="13518" w:author="88692" w:date="2020-06-19T16:35:00Z">
                  <w:rPr>
                    <w:del w:id="13519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1E566978" w14:textId="650F2FF8" w:rsidR="002B46ED" w:rsidRPr="006958E0" w:rsidDel="00A15FED" w:rsidRDefault="002B46ED" w:rsidP="002B46ED">
            <w:pPr>
              <w:rPr>
                <w:del w:id="13520" w:author="88692" w:date="2020-06-19T16:12:00Z"/>
                <w:rFonts w:ascii="標楷體" w:eastAsia="標楷體" w:hAnsi="標楷體"/>
                <w:rPrChange w:id="13521" w:author="88692" w:date="2020-06-19T16:35:00Z">
                  <w:rPr>
                    <w:del w:id="13522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23" w:author="88692" w:date="2020-06-19T16:12:00Z">
              <w:r w:rsidRPr="006958E0" w:rsidDel="00A15FED">
                <w:rPr>
                  <w:rFonts w:ascii="標楷體" w:eastAsia="標楷體" w:hAnsi="標楷體" w:hint="eastAsia"/>
                  <w:rPrChange w:id="13524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:rsidDel="00A15FED" w14:paraId="3B2A7FD7" w14:textId="0E3135DB" w:rsidTr="002B46ED">
        <w:trPr>
          <w:gridAfter w:val="1"/>
          <w:wAfter w:w="16" w:type="dxa"/>
          <w:trHeight w:val="291"/>
          <w:jc w:val="center"/>
          <w:del w:id="13525" w:author="88692" w:date="2020-06-20T17:23:00Z"/>
        </w:trPr>
        <w:tc>
          <w:tcPr>
            <w:tcW w:w="576" w:type="dxa"/>
          </w:tcPr>
          <w:p w14:paraId="77198D62" w14:textId="0DF00100" w:rsidR="002B46ED" w:rsidRPr="006958E0" w:rsidDel="00A15FED" w:rsidRDefault="002B46ED" w:rsidP="002B46ED">
            <w:pPr>
              <w:rPr>
                <w:del w:id="13526" w:author="88692" w:date="2020-06-19T16:12:00Z"/>
                <w:rFonts w:ascii="標楷體" w:eastAsia="標楷體" w:hAnsi="標楷體"/>
                <w:rPrChange w:id="13527" w:author="88692" w:date="2020-06-19T16:35:00Z">
                  <w:rPr>
                    <w:del w:id="13528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29" w:author="88692" w:date="2020-06-19T16:12:00Z">
              <w:r w:rsidRPr="006958E0" w:rsidDel="0059603F">
                <w:rPr>
                  <w:rFonts w:ascii="標楷體" w:eastAsia="標楷體" w:hAnsi="標楷體"/>
                  <w:rPrChange w:id="13530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5</w:delText>
              </w:r>
            </w:del>
          </w:p>
        </w:tc>
        <w:tc>
          <w:tcPr>
            <w:tcW w:w="1554" w:type="dxa"/>
          </w:tcPr>
          <w:p w14:paraId="2A51CD88" w14:textId="33E339D4" w:rsidR="002B46ED" w:rsidRPr="006958E0" w:rsidDel="00A15FED" w:rsidRDefault="002B46ED" w:rsidP="002B46ED">
            <w:pPr>
              <w:rPr>
                <w:del w:id="13531" w:author="88692" w:date="2020-06-19T16:12:00Z"/>
                <w:rFonts w:ascii="標楷體" w:eastAsia="標楷體" w:hAnsi="標楷體"/>
                <w:rPrChange w:id="13532" w:author="88692" w:date="2020-06-19T16:35:00Z">
                  <w:rPr>
                    <w:del w:id="13533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34" w:author="88692" w:date="2020-06-19T16:12:00Z">
              <w:r w:rsidRPr="006958E0" w:rsidDel="00A15FED">
                <w:rPr>
                  <w:rFonts w:ascii="標楷體" w:eastAsia="標楷體" w:hAnsi="標楷體" w:hint="eastAsia"/>
                  <w:rPrChange w:id="13535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計件代碼</w:delText>
              </w:r>
            </w:del>
          </w:p>
        </w:tc>
        <w:tc>
          <w:tcPr>
            <w:tcW w:w="2165" w:type="dxa"/>
          </w:tcPr>
          <w:p w14:paraId="1F46A7A9" w14:textId="1CCD0755" w:rsidR="002B46ED" w:rsidRPr="006958E0" w:rsidDel="00A15FED" w:rsidRDefault="002B46ED" w:rsidP="002B46ED">
            <w:pPr>
              <w:rPr>
                <w:del w:id="13536" w:author="88692" w:date="2020-06-19T16:12:00Z"/>
                <w:rFonts w:ascii="標楷體" w:eastAsia="標楷體" w:hAnsi="標楷體"/>
                <w:rPrChange w:id="13537" w:author="88692" w:date="2020-06-19T16:35:00Z">
                  <w:rPr>
                    <w:del w:id="13538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39" w:author="88692" w:date="2020-06-19T16:12:00Z">
              <w:r w:rsidRPr="006958E0" w:rsidDel="00A15FED">
                <w:rPr>
                  <w:rFonts w:ascii="標楷體" w:eastAsia="標楷體" w:hAnsi="標楷體"/>
                  <w:rPrChange w:id="13540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9(1)</w:delText>
              </w:r>
            </w:del>
          </w:p>
        </w:tc>
        <w:tc>
          <w:tcPr>
            <w:tcW w:w="776" w:type="dxa"/>
          </w:tcPr>
          <w:p w14:paraId="749ABC48" w14:textId="009F016E" w:rsidR="002B46ED" w:rsidRPr="006958E0" w:rsidDel="00A15FED" w:rsidRDefault="002B46ED" w:rsidP="002B46ED">
            <w:pPr>
              <w:rPr>
                <w:del w:id="13541" w:author="88692" w:date="2020-06-19T16:12:00Z"/>
                <w:rFonts w:ascii="標楷體" w:eastAsia="標楷體" w:hAnsi="標楷體"/>
                <w:rPrChange w:id="13542" w:author="88692" w:date="2020-06-19T16:35:00Z">
                  <w:rPr>
                    <w:del w:id="13543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6F3617B4" w14:textId="6F067941" w:rsidR="002B46ED" w:rsidRPr="006958E0" w:rsidDel="00A15FED" w:rsidRDefault="002B46ED" w:rsidP="002B46ED">
            <w:pPr>
              <w:rPr>
                <w:del w:id="13544" w:author="88692" w:date="2020-06-19T16:12:00Z"/>
                <w:rFonts w:ascii="標楷體" w:eastAsia="標楷體" w:hAnsi="標楷體"/>
                <w:rPrChange w:id="13545" w:author="88692" w:date="2020-06-19T16:35:00Z">
                  <w:rPr>
                    <w:del w:id="13546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093856D8" w14:textId="66669777" w:rsidR="002B46ED" w:rsidRPr="006958E0" w:rsidDel="00A15FED" w:rsidRDefault="002B46ED" w:rsidP="002B46ED">
            <w:pPr>
              <w:rPr>
                <w:del w:id="13547" w:author="88692" w:date="2020-06-19T16:12:00Z"/>
                <w:rFonts w:ascii="標楷體" w:eastAsia="標楷體" w:hAnsi="標楷體"/>
                <w:rPrChange w:id="13548" w:author="88692" w:date="2020-06-19T16:35:00Z">
                  <w:rPr>
                    <w:del w:id="13549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51685916" w14:textId="08CDA858" w:rsidR="002B46ED" w:rsidRPr="006958E0" w:rsidDel="00A15FED" w:rsidRDefault="002B46ED" w:rsidP="002B46ED">
            <w:pPr>
              <w:rPr>
                <w:del w:id="13550" w:author="88692" w:date="2020-06-19T16:12:00Z"/>
                <w:rFonts w:ascii="標楷體" w:eastAsia="標楷體" w:hAnsi="標楷體"/>
                <w:rPrChange w:id="13551" w:author="88692" w:date="2020-06-19T16:35:00Z">
                  <w:rPr>
                    <w:del w:id="13552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2B2E78CF" w14:textId="62B25AD5" w:rsidR="002B46ED" w:rsidRPr="006958E0" w:rsidDel="00A15FED" w:rsidRDefault="002B46ED" w:rsidP="002B46ED">
            <w:pPr>
              <w:rPr>
                <w:del w:id="13553" w:author="88692" w:date="2020-06-19T16:12:00Z"/>
                <w:rFonts w:ascii="標楷體" w:eastAsia="標楷體" w:hAnsi="標楷體"/>
                <w:rPrChange w:id="13554" w:author="88692" w:date="2020-06-19T16:35:00Z">
                  <w:rPr>
                    <w:del w:id="1355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56" w:author="88692" w:date="2020-06-19T16:12:00Z">
              <w:r w:rsidRPr="006958E0" w:rsidDel="00A15FED">
                <w:rPr>
                  <w:rFonts w:ascii="標楷體" w:eastAsia="標楷體" w:hAnsi="標楷體" w:hint="eastAsia"/>
                  <w:rPrChange w:id="13557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  <w:p w14:paraId="30DD728B" w14:textId="20A795F3" w:rsidR="002B46ED" w:rsidRPr="006958E0" w:rsidDel="00A15FED" w:rsidRDefault="002B46ED" w:rsidP="002B46ED">
            <w:pPr>
              <w:rPr>
                <w:del w:id="13558" w:author="88692" w:date="2020-06-19T16:12:00Z"/>
                <w:rFonts w:ascii="標楷體" w:eastAsia="標楷體" w:hAnsi="標楷體"/>
                <w:rPrChange w:id="13559" w:author="88692" w:date="2020-06-19T16:35:00Z">
                  <w:rPr>
                    <w:del w:id="1356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61" w:author="88692" w:date="2020-06-19T16:12:00Z">
              <w:r w:rsidRPr="006958E0" w:rsidDel="00A15FED">
                <w:rPr>
                  <w:rFonts w:ascii="標楷體" w:eastAsia="標楷體" w:hAnsi="標楷體"/>
                  <w:rPrChange w:id="13562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1.新貸件</w:delText>
              </w:r>
            </w:del>
          </w:p>
          <w:p w14:paraId="3A801411" w14:textId="17BF92FB" w:rsidR="002B46ED" w:rsidRPr="006958E0" w:rsidDel="00A15FED" w:rsidRDefault="002B46ED" w:rsidP="002B46ED">
            <w:pPr>
              <w:rPr>
                <w:del w:id="13563" w:author="88692" w:date="2020-06-19T16:12:00Z"/>
                <w:rFonts w:ascii="標楷體" w:eastAsia="標楷體" w:hAnsi="標楷體"/>
                <w:rPrChange w:id="13564" w:author="88692" w:date="2020-06-19T16:35:00Z">
                  <w:rPr>
                    <w:del w:id="1356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66" w:author="88692" w:date="2020-06-19T16:12:00Z">
              <w:r w:rsidRPr="006958E0" w:rsidDel="00A15FED">
                <w:rPr>
                  <w:rFonts w:ascii="標楷體" w:eastAsia="標楷體" w:hAnsi="標楷體"/>
                  <w:rPrChange w:id="1356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2.新貸件_一擔保品數個額度，額度一以外之額度</w:delText>
              </w:r>
            </w:del>
          </w:p>
          <w:p w14:paraId="5E8E9449" w14:textId="55B34E8C" w:rsidR="002B46ED" w:rsidRPr="006958E0" w:rsidDel="00A15FED" w:rsidRDefault="002B46ED" w:rsidP="002B46ED">
            <w:pPr>
              <w:rPr>
                <w:del w:id="13568" w:author="88692" w:date="2020-06-19T16:12:00Z"/>
                <w:rFonts w:ascii="標楷體" w:eastAsia="標楷體" w:hAnsi="標楷體"/>
                <w:rPrChange w:id="13569" w:author="88692" w:date="2020-06-19T16:35:00Z">
                  <w:rPr>
                    <w:del w:id="1357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71" w:author="88692" w:date="2020-06-19T16:12:00Z">
              <w:r w:rsidRPr="006958E0" w:rsidDel="00A15FED">
                <w:rPr>
                  <w:rFonts w:ascii="標楷體" w:eastAsia="標楷體" w:hAnsi="標楷體"/>
                  <w:rPrChange w:id="13572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3.原額度內動支，增貸</w:delText>
              </w:r>
            </w:del>
          </w:p>
          <w:p w14:paraId="1EDB92A2" w14:textId="6736EB4A" w:rsidR="002B46ED" w:rsidRPr="006958E0" w:rsidDel="00A15FED" w:rsidRDefault="002B46ED" w:rsidP="002B46ED">
            <w:pPr>
              <w:rPr>
                <w:del w:id="13573" w:author="88692" w:date="2020-06-19T16:12:00Z"/>
                <w:rFonts w:ascii="標楷體" w:eastAsia="標楷體" w:hAnsi="標楷體"/>
                <w:rPrChange w:id="13574" w:author="88692" w:date="2020-06-19T16:35:00Z">
                  <w:rPr>
                    <w:del w:id="1357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76" w:author="88692" w:date="2020-06-19T16:12:00Z">
              <w:r w:rsidRPr="006958E0" w:rsidDel="00A15FED">
                <w:rPr>
                  <w:rFonts w:ascii="標楷體" w:eastAsia="標楷體" w:hAnsi="標楷體"/>
                  <w:rPrChange w:id="1357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4.新增額度動支，增貸</w:delText>
              </w:r>
            </w:del>
          </w:p>
          <w:p w14:paraId="689509B8" w14:textId="293BD978" w:rsidR="002B46ED" w:rsidRPr="006958E0" w:rsidDel="00A15FED" w:rsidRDefault="002B46ED" w:rsidP="002B46ED">
            <w:pPr>
              <w:rPr>
                <w:del w:id="13578" w:author="88692" w:date="2020-06-19T16:12:00Z"/>
                <w:rFonts w:ascii="標楷體" w:eastAsia="標楷體" w:hAnsi="標楷體"/>
                <w:rPrChange w:id="13579" w:author="88692" w:date="2020-06-19T16:35:00Z">
                  <w:rPr>
                    <w:del w:id="1358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81" w:author="88692" w:date="2020-06-19T16:12:00Z">
              <w:r w:rsidRPr="006958E0" w:rsidDel="00A15FED">
                <w:rPr>
                  <w:rFonts w:ascii="標楷體" w:eastAsia="標楷體" w:hAnsi="標楷體"/>
                  <w:rPrChange w:id="13582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5.展期件</w:delText>
              </w:r>
            </w:del>
          </w:p>
          <w:p w14:paraId="38A2D2E0" w14:textId="6B864C8B" w:rsidR="002B46ED" w:rsidRPr="006958E0" w:rsidDel="00A15FED" w:rsidRDefault="002B46ED" w:rsidP="002B46ED">
            <w:pPr>
              <w:rPr>
                <w:del w:id="13583" w:author="88692" w:date="2020-06-19T16:12:00Z"/>
                <w:rFonts w:ascii="標楷體" w:eastAsia="標楷體" w:hAnsi="標楷體"/>
                <w:rPrChange w:id="13584" w:author="88692" w:date="2020-06-19T16:35:00Z">
                  <w:rPr>
                    <w:del w:id="13585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86" w:author="88692" w:date="2020-06-19T16:12:00Z">
              <w:r w:rsidRPr="006958E0" w:rsidDel="00A15FED">
                <w:rPr>
                  <w:rFonts w:ascii="標楷體" w:eastAsia="標楷體" w:hAnsi="標楷體"/>
                  <w:rPrChange w:id="1358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6.代償新光人壽之買賣件繳息未滿一年</w:delText>
              </w:r>
            </w:del>
          </w:p>
          <w:p w14:paraId="5980BEF4" w14:textId="4D95FDAA" w:rsidR="002B46ED" w:rsidRPr="006958E0" w:rsidDel="00A15FED" w:rsidRDefault="002B46ED" w:rsidP="002B46ED">
            <w:pPr>
              <w:rPr>
                <w:del w:id="13588" w:author="88692" w:date="2020-06-19T16:12:00Z"/>
                <w:rFonts w:ascii="標楷體" w:eastAsia="標楷體" w:hAnsi="標楷體"/>
                <w:rPrChange w:id="13589" w:author="88692" w:date="2020-06-19T16:35:00Z">
                  <w:rPr>
                    <w:del w:id="13590" w:author="88692" w:date="2020-06-19T16:12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91" w:author="88692" w:date="2020-06-19T16:12:00Z">
              <w:r w:rsidRPr="006958E0" w:rsidDel="00A15FED">
                <w:rPr>
                  <w:rFonts w:ascii="標楷體" w:eastAsia="標楷體" w:hAnsi="標楷體"/>
                  <w:rPrChange w:id="13592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7.服務件</w:delText>
              </w:r>
            </w:del>
          </w:p>
        </w:tc>
      </w:tr>
      <w:tr w:rsidR="002B46ED" w:rsidRPr="006958E0" w:rsidDel="00F7392D" w14:paraId="6CBBB9D8" w14:textId="65932195" w:rsidTr="002B46ED">
        <w:trPr>
          <w:gridAfter w:val="1"/>
          <w:wAfter w:w="16" w:type="dxa"/>
          <w:trHeight w:val="291"/>
          <w:jc w:val="center"/>
          <w:del w:id="13593" w:author="88692" w:date="2020-06-19T16:13:00Z"/>
        </w:trPr>
        <w:tc>
          <w:tcPr>
            <w:tcW w:w="576" w:type="dxa"/>
          </w:tcPr>
          <w:p w14:paraId="687735D7" w14:textId="5E6D218A" w:rsidR="002B46ED" w:rsidRPr="006958E0" w:rsidDel="00F7392D" w:rsidRDefault="002B46ED" w:rsidP="002B46ED">
            <w:pPr>
              <w:rPr>
                <w:del w:id="13594" w:author="88692" w:date="2020-06-19T16:13:00Z"/>
                <w:rFonts w:ascii="標楷體" w:eastAsia="標楷體" w:hAnsi="標楷體"/>
                <w:rPrChange w:id="13595" w:author="88692" w:date="2020-06-19T16:35:00Z">
                  <w:rPr>
                    <w:del w:id="13596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597" w:author="88692" w:date="2020-06-19T16:13:00Z">
              <w:r w:rsidRPr="006958E0" w:rsidDel="00F7392D">
                <w:rPr>
                  <w:rFonts w:ascii="標楷體" w:eastAsia="標楷體" w:hAnsi="標楷體"/>
                  <w:rPrChange w:id="13598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6</w:delText>
              </w:r>
            </w:del>
          </w:p>
        </w:tc>
        <w:tc>
          <w:tcPr>
            <w:tcW w:w="1554" w:type="dxa"/>
          </w:tcPr>
          <w:p w14:paraId="40597809" w14:textId="463C41B2" w:rsidR="002B46ED" w:rsidRPr="006958E0" w:rsidDel="00F7392D" w:rsidRDefault="002B46ED" w:rsidP="002B46ED">
            <w:pPr>
              <w:rPr>
                <w:del w:id="13599" w:author="88692" w:date="2020-06-19T16:13:00Z"/>
                <w:rFonts w:ascii="標楷體" w:eastAsia="標楷體" w:hAnsi="標楷體"/>
                <w:rPrChange w:id="13600" w:author="88692" w:date="2020-06-19T16:35:00Z">
                  <w:rPr>
                    <w:del w:id="13601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02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03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件數</w:delText>
              </w:r>
            </w:del>
          </w:p>
        </w:tc>
        <w:tc>
          <w:tcPr>
            <w:tcW w:w="2165" w:type="dxa"/>
          </w:tcPr>
          <w:p w14:paraId="435EBF92" w14:textId="76C2DC7F" w:rsidR="002B46ED" w:rsidRPr="006958E0" w:rsidDel="00F7392D" w:rsidRDefault="002B46ED" w:rsidP="002B46ED">
            <w:pPr>
              <w:rPr>
                <w:del w:id="13604" w:author="88692" w:date="2020-06-19T16:13:00Z"/>
                <w:rFonts w:ascii="標楷體" w:eastAsia="標楷體" w:hAnsi="標楷體"/>
                <w:rPrChange w:id="13605" w:author="88692" w:date="2020-06-19T16:35:00Z">
                  <w:rPr>
                    <w:del w:id="13606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07" w:author="88692" w:date="2020-06-19T16:13:00Z">
              <w:r w:rsidRPr="006958E0" w:rsidDel="00F7392D">
                <w:rPr>
                  <w:rFonts w:ascii="標楷體" w:eastAsia="標楷體" w:hAnsi="標楷體"/>
                  <w:rPrChange w:id="13608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9(1.1)</w:delText>
              </w:r>
            </w:del>
          </w:p>
        </w:tc>
        <w:tc>
          <w:tcPr>
            <w:tcW w:w="776" w:type="dxa"/>
          </w:tcPr>
          <w:p w14:paraId="24E816C3" w14:textId="2C91F949" w:rsidR="002B46ED" w:rsidRPr="006958E0" w:rsidDel="00F7392D" w:rsidRDefault="002B46ED" w:rsidP="002B46ED">
            <w:pPr>
              <w:rPr>
                <w:del w:id="13609" w:author="88692" w:date="2020-06-19T16:13:00Z"/>
                <w:rFonts w:ascii="標楷體" w:eastAsia="標楷體" w:hAnsi="標楷體"/>
                <w:rPrChange w:id="13610" w:author="88692" w:date="2020-06-19T16:35:00Z">
                  <w:rPr>
                    <w:del w:id="13611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76BDFEB1" w14:textId="771536D0" w:rsidR="002B46ED" w:rsidRPr="006958E0" w:rsidDel="00F7392D" w:rsidRDefault="002B46ED" w:rsidP="002B46ED">
            <w:pPr>
              <w:rPr>
                <w:del w:id="13612" w:author="88692" w:date="2020-06-19T16:13:00Z"/>
                <w:rFonts w:ascii="標楷體" w:eastAsia="標楷體" w:hAnsi="標楷體"/>
                <w:rPrChange w:id="13613" w:author="88692" w:date="2020-06-19T16:35:00Z">
                  <w:rPr>
                    <w:del w:id="13614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71E0D3EB" w14:textId="03E4CCD7" w:rsidR="002B46ED" w:rsidRPr="006958E0" w:rsidDel="00F7392D" w:rsidRDefault="002B46ED" w:rsidP="002B46ED">
            <w:pPr>
              <w:rPr>
                <w:del w:id="13615" w:author="88692" w:date="2020-06-19T16:13:00Z"/>
                <w:rFonts w:ascii="標楷體" w:eastAsia="標楷體" w:hAnsi="標楷體"/>
                <w:rPrChange w:id="13616" w:author="88692" w:date="2020-06-19T16:35:00Z">
                  <w:rPr>
                    <w:del w:id="13617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592ED5E1" w14:textId="7B931092" w:rsidR="002B46ED" w:rsidRPr="006958E0" w:rsidDel="00F7392D" w:rsidRDefault="002B46ED" w:rsidP="002B46ED">
            <w:pPr>
              <w:rPr>
                <w:del w:id="13618" w:author="88692" w:date="2020-06-19T16:13:00Z"/>
                <w:rFonts w:ascii="標楷體" w:eastAsia="標楷體" w:hAnsi="標楷體"/>
                <w:rPrChange w:id="13619" w:author="88692" w:date="2020-06-19T16:35:00Z">
                  <w:rPr>
                    <w:del w:id="13620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74D00E26" w14:textId="2B0B24E5" w:rsidR="002B46ED" w:rsidRPr="006958E0" w:rsidDel="00F7392D" w:rsidRDefault="002B46ED" w:rsidP="002B46ED">
            <w:pPr>
              <w:rPr>
                <w:del w:id="13621" w:author="88692" w:date="2020-06-19T16:13:00Z"/>
                <w:rFonts w:ascii="標楷體" w:eastAsia="標楷體" w:hAnsi="標楷體"/>
                <w:rPrChange w:id="13622" w:author="88692" w:date="2020-06-19T16:35:00Z">
                  <w:rPr>
                    <w:del w:id="13623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24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25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:rsidDel="00F7392D" w14:paraId="4DBE7079" w14:textId="71BB6433" w:rsidTr="002B46ED">
        <w:trPr>
          <w:gridAfter w:val="1"/>
          <w:wAfter w:w="16" w:type="dxa"/>
          <w:trHeight w:val="291"/>
          <w:jc w:val="center"/>
          <w:del w:id="13626" w:author="88692" w:date="2020-06-19T16:13:00Z"/>
        </w:trPr>
        <w:tc>
          <w:tcPr>
            <w:tcW w:w="576" w:type="dxa"/>
          </w:tcPr>
          <w:p w14:paraId="78D57EFD" w14:textId="30D96320" w:rsidR="002B46ED" w:rsidRPr="006958E0" w:rsidDel="00F7392D" w:rsidRDefault="002B46ED" w:rsidP="002B46ED">
            <w:pPr>
              <w:rPr>
                <w:del w:id="13627" w:author="88692" w:date="2020-06-19T16:13:00Z"/>
                <w:rFonts w:ascii="標楷體" w:eastAsia="標楷體" w:hAnsi="標楷體"/>
                <w:rPrChange w:id="13628" w:author="88692" w:date="2020-06-19T16:35:00Z">
                  <w:rPr>
                    <w:del w:id="13629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30" w:author="88692" w:date="2020-06-19T16:13:00Z">
              <w:r w:rsidRPr="006958E0" w:rsidDel="00F7392D">
                <w:rPr>
                  <w:rFonts w:ascii="標楷體" w:eastAsia="標楷體" w:hAnsi="標楷體"/>
                  <w:rPrChange w:id="13631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7</w:delText>
              </w:r>
            </w:del>
          </w:p>
        </w:tc>
        <w:tc>
          <w:tcPr>
            <w:tcW w:w="1554" w:type="dxa"/>
          </w:tcPr>
          <w:p w14:paraId="3175A2ED" w14:textId="43FC5C37" w:rsidR="002B46ED" w:rsidRPr="006958E0" w:rsidDel="00F7392D" w:rsidRDefault="002B46ED" w:rsidP="002B46ED">
            <w:pPr>
              <w:rPr>
                <w:del w:id="13632" w:author="88692" w:date="2020-06-19T16:13:00Z"/>
                <w:rFonts w:ascii="標楷體" w:eastAsia="標楷體" w:hAnsi="標楷體"/>
                <w:rPrChange w:id="13633" w:author="88692" w:date="2020-06-19T16:35:00Z">
                  <w:rPr>
                    <w:del w:id="13634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35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36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換算業績</w:delText>
              </w:r>
            </w:del>
          </w:p>
        </w:tc>
        <w:tc>
          <w:tcPr>
            <w:tcW w:w="2165" w:type="dxa"/>
          </w:tcPr>
          <w:p w14:paraId="08F8310C" w14:textId="66B7B353" w:rsidR="002B46ED" w:rsidRPr="006958E0" w:rsidDel="00F7392D" w:rsidRDefault="002B46ED" w:rsidP="002B46ED">
            <w:pPr>
              <w:rPr>
                <w:del w:id="13637" w:author="88692" w:date="2020-06-19T16:13:00Z"/>
                <w:rFonts w:ascii="標楷體" w:eastAsia="標楷體" w:hAnsi="標楷體"/>
                <w:rPrChange w:id="13638" w:author="88692" w:date="2020-06-19T16:35:00Z">
                  <w:rPr>
                    <w:del w:id="13639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40" w:author="88692" w:date="2020-06-19T16:13:00Z">
              <w:r w:rsidRPr="006958E0" w:rsidDel="00F7392D">
                <w:rPr>
                  <w:rFonts w:ascii="標楷體" w:eastAsia="標楷體" w:hAnsi="標楷體"/>
                  <w:rPrChange w:id="13641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9(14.2)</w:delText>
              </w:r>
            </w:del>
          </w:p>
        </w:tc>
        <w:tc>
          <w:tcPr>
            <w:tcW w:w="776" w:type="dxa"/>
          </w:tcPr>
          <w:p w14:paraId="347E4FC2" w14:textId="30675A49" w:rsidR="002B46ED" w:rsidRPr="006958E0" w:rsidDel="00F7392D" w:rsidRDefault="002B46ED" w:rsidP="002B46ED">
            <w:pPr>
              <w:rPr>
                <w:del w:id="13642" w:author="88692" w:date="2020-06-19T16:13:00Z"/>
                <w:rFonts w:ascii="標楷體" w:eastAsia="標楷體" w:hAnsi="標楷體"/>
                <w:rPrChange w:id="13643" w:author="88692" w:date="2020-06-19T16:35:00Z">
                  <w:rPr>
                    <w:del w:id="13644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6CC69A5E" w14:textId="07FF61EA" w:rsidR="002B46ED" w:rsidRPr="006958E0" w:rsidDel="00F7392D" w:rsidRDefault="002B46ED" w:rsidP="002B46ED">
            <w:pPr>
              <w:rPr>
                <w:del w:id="13645" w:author="88692" w:date="2020-06-19T16:13:00Z"/>
                <w:rFonts w:ascii="標楷體" w:eastAsia="標楷體" w:hAnsi="標楷體"/>
                <w:rPrChange w:id="13646" w:author="88692" w:date="2020-06-19T16:35:00Z">
                  <w:rPr>
                    <w:del w:id="13647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1A1D00A3" w14:textId="6B5BF4BE" w:rsidR="002B46ED" w:rsidRPr="006958E0" w:rsidDel="00F7392D" w:rsidRDefault="002B46ED" w:rsidP="002B46ED">
            <w:pPr>
              <w:rPr>
                <w:del w:id="13648" w:author="88692" w:date="2020-06-19T16:13:00Z"/>
                <w:rFonts w:ascii="標楷體" w:eastAsia="標楷體" w:hAnsi="標楷體"/>
                <w:rPrChange w:id="13649" w:author="88692" w:date="2020-06-19T16:35:00Z">
                  <w:rPr>
                    <w:del w:id="13650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65AE23B0" w14:textId="41C919B4" w:rsidR="002B46ED" w:rsidRPr="006958E0" w:rsidDel="00F7392D" w:rsidRDefault="002B46ED" w:rsidP="002B46ED">
            <w:pPr>
              <w:rPr>
                <w:del w:id="13651" w:author="88692" w:date="2020-06-19T16:13:00Z"/>
                <w:rFonts w:ascii="標楷體" w:eastAsia="標楷體" w:hAnsi="標楷體"/>
                <w:rPrChange w:id="13652" w:author="88692" w:date="2020-06-19T16:35:00Z">
                  <w:rPr>
                    <w:del w:id="13653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649BF2CC" w14:textId="28A8E08E" w:rsidR="002B46ED" w:rsidRPr="006958E0" w:rsidDel="00F7392D" w:rsidRDefault="002B46ED" w:rsidP="002B46ED">
            <w:pPr>
              <w:rPr>
                <w:del w:id="13654" w:author="88692" w:date="2020-06-19T16:13:00Z"/>
                <w:rFonts w:ascii="標楷體" w:eastAsia="標楷體" w:hAnsi="標楷體"/>
                <w:rPrChange w:id="13655" w:author="88692" w:date="2020-06-19T16:35:00Z">
                  <w:rPr>
                    <w:del w:id="13656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57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58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:rsidDel="00F7392D" w14:paraId="7FB8549F" w14:textId="4E983548" w:rsidTr="002B46ED">
        <w:trPr>
          <w:gridAfter w:val="1"/>
          <w:wAfter w:w="16" w:type="dxa"/>
          <w:trHeight w:val="291"/>
          <w:jc w:val="center"/>
          <w:del w:id="13659" w:author="88692" w:date="2020-06-19T16:13:00Z"/>
        </w:trPr>
        <w:tc>
          <w:tcPr>
            <w:tcW w:w="576" w:type="dxa"/>
          </w:tcPr>
          <w:p w14:paraId="1DEDAF2C" w14:textId="42A85319" w:rsidR="002B46ED" w:rsidRPr="006958E0" w:rsidDel="00F7392D" w:rsidRDefault="002B46ED" w:rsidP="002B46ED">
            <w:pPr>
              <w:rPr>
                <w:del w:id="13660" w:author="88692" w:date="2020-06-19T16:13:00Z"/>
                <w:rFonts w:ascii="標楷體" w:eastAsia="標楷體" w:hAnsi="標楷體"/>
                <w:rPrChange w:id="13661" w:author="88692" w:date="2020-06-19T16:35:00Z">
                  <w:rPr>
                    <w:del w:id="13662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63" w:author="88692" w:date="2020-06-19T16:13:00Z">
              <w:r w:rsidRPr="006958E0" w:rsidDel="00F7392D">
                <w:rPr>
                  <w:rFonts w:ascii="標楷體" w:eastAsia="標楷體" w:hAnsi="標楷體"/>
                  <w:rPrChange w:id="13664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8</w:delText>
              </w:r>
            </w:del>
          </w:p>
        </w:tc>
        <w:tc>
          <w:tcPr>
            <w:tcW w:w="1554" w:type="dxa"/>
          </w:tcPr>
          <w:p w14:paraId="4265DCF6" w14:textId="6E93B9C6" w:rsidR="002B46ED" w:rsidRPr="006958E0" w:rsidDel="00F7392D" w:rsidRDefault="002B46ED" w:rsidP="002B46ED">
            <w:pPr>
              <w:rPr>
                <w:del w:id="13665" w:author="88692" w:date="2020-06-19T16:13:00Z"/>
                <w:rFonts w:ascii="標楷體" w:eastAsia="標楷體" w:hAnsi="標楷體"/>
                <w:rPrChange w:id="13666" w:author="88692" w:date="2020-06-19T16:35:00Z">
                  <w:rPr>
                    <w:del w:id="13667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68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69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業務報酬</w:delText>
              </w:r>
            </w:del>
          </w:p>
        </w:tc>
        <w:tc>
          <w:tcPr>
            <w:tcW w:w="2165" w:type="dxa"/>
          </w:tcPr>
          <w:p w14:paraId="58DAA920" w14:textId="384F7FA7" w:rsidR="002B46ED" w:rsidRPr="006958E0" w:rsidDel="00F7392D" w:rsidRDefault="002B46ED" w:rsidP="002B46ED">
            <w:pPr>
              <w:rPr>
                <w:del w:id="13670" w:author="88692" w:date="2020-06-19T16:13:00Z"/>
                <w:rFonts w:ascii="標楷體" w:eastAsia="標楷體" w:hAnsi="標楷體"/>
                <w:rPrChange w:id="13671" w:author="88692" w:date="2020-06-19T16:35:00Z">
                  <w:rPr>
                    <w:del w:id="13672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73" w:author="88692" w:date="2020-06-19T16:13:00Z">
              <w:r w:rsidRPr="006958E0" w:rsidDel="00F7392D">
                <w:rPr>
                  <w:rFonts w:ascii="標楷體" w:eastAsia="標楷體" w:hAnsi="標楷體"/>
                  <w:rPrChange w:id="13674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9(14.2)</w:delText>
              </w:r>
            </w:del>
          </w:p>
        </w:tc>
        <w:tc>
          <w:tcPr>
            <w:tcW w:w="776" w:type="dxa"/>
          </w:tcPr>
          <w:p w14:paraId="57970FB5" w14:textId="5CE0FE56" w:rsidR="002B46ED" w:rsidRPr="006958E0" w:rsidDel="00F7392D" w:rsidRDefault="002B46ED" w:rsidP="002B46ED">
            <w:pPr>
              <w:rPr>
                <w:del w:id="13675" w:author="88692" w:date="2020-06-19T16:13:00Z"/>
                <w:rFonts w:ascii="標楷體" w:eastAsia="標楷體" w:hAnsi="標楷體"/>
                <w:rPrChange w:id="13676" w:author="88692" w:date="2020-06-19T16:35:00Z">
                  <w:rPr>
                    <w:del w:id="13677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59427FD9" w14:textId="3E8A0CD3" w:rsidR="002B46ED" w:rsidRPr="006958E0" w:rsidDel="00F7392D" w:rsidRDefault="002B46ED" w:rsidP="002B46ED">
            <w:pPr>
              <w:rPr>
                <w:del w:id="13678" w:author="88692" w:date="2020-06-19T16:13:00Z"/>
                <w:rFonts w:ascii="標楷體" w:eastAsia="標楷體" w:hAnsi="標楷體"/>
                <w:rPrChange w:id="13679" w:author="88692" w:date="2020-06-19T16:35:00Z">
                  <w:rPr>
                    <w:del w:id="13680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672F93A7" w14:textId="511ABD7D" w:rsidR="002B46ED" w:rsidRPr="006958E0" w:rsidDel="00F7392D" w:rsidRDefault="002B46ED" w:rsidP="002B46ED">
            <w:pPr>
              <w:rPr>
                <w:del w:id="13681" w:author="88692" w:date="2020-06-19T16:13:00Z"/>
                <w:rFonts w:ascii="標楷體" w:eastAsia="標楷體" w:hAnsi="標楷體"/>
                <w:rPrChange w:id="13682" w:author="88692" w:date="2020-06-19T16:35:00Z">
                  <w:rPr>
                    <w:del w:id="13683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2740561F" w14:textId="09E43F27" w:rsidR="002B46ED" w:rsidRPr="006958E0" w:rsidDel="00F7392D" w:rsidRDefault="002B46ED" w:rsidP="002B46ED">
            <w:pPr>
              <w:rPr>
                <w:del w:id="13684" w:author="88692" w:date="2020-06-19T16:13:00Z"/>
                <w:rFonts w:ascii="標楷體" w:eastAsia="標楷體" w:hAnsi="標楷體"/>
                <w:rPrChange w:id="13685" w:author="88692" w:date="2020-06-19T16:35:00Z">
                  <w:rPr>
                    <w:del w:id="13686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6A349EAD" w14:textId="790BA3CF" w:rsidR="002B46ED" w:rsidRPr="006958E0" w:rsidDel="00F7392D" w:rsidRDefault="002B46ED" w:rsidP="002B46ED">
            <w:pPr>
              <w:rPr>
                <w:del w:id="13687" w:author="88692" w:date="2020-06-19T16:13:00Z"/>
                <w:rFonts w:ascii="標楷體" w:eastAsia="標楷體" w:hAnsi="標楷體"/>
                <w:rPrChange w:id="13688" w:author="88692" w:date="2020-06-19T16:35:00Z">
                  <w:rPr>
                    <w:del w:id="13689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90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691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:rsidDel="00F7392D" w14:paraId="09A192BF" w14:textId="0CA3F12D" w:rsidTr="002B46ED">
        <w:trPr>
          <w:gridAfter w:val="1"/>
          <w:wAfter w:w="16" w:type="dxa"/>
          <w:trHeight w:val="291"/>
          <w:jc w:val="center"/>
          <w:del w:id="13692" w:author="88692" w:date="2020-06-19T16:13:00Z"/>
        </w:trPr>
        <w:tc>
          <w:tcPr>
            <w:tcW w:w="576" w:type="dxa"/>
          </w:tcPr>
          <w:p w14:paraId="5D9348AD" w14:textId="17ABB922" w:rsidR="002B46ED" w:rsidRPr="006958E0" w:rsidDel="00F7392D" w:rsidRDefault="002B46ED" w:rsidP="002B46ED">
            <w:pPr>
              <w:rPr>
                <w:del w:id="13693" w:author="88692" w:date="2020-06-19T16:13:00Z"/>
                <w:rFonts w:ascii="標楷體" w:eastAsia="標楷體" w:hAnsi="標楷體"/>
                <w:rPrChange w:id="13694" w:author="88692" w:date="2020-06-19T16:35:00Z">
                  <w:rPr>
                    <w:del w:id="13695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696" w:author="88692" w:date="2020-06-19T16:13:00Z">
              <w:r w:rsidRPr="006958E0" w:rsidDel="00F7392D">
                <w:rPr>
                  <w:rFonts w:ascii="標楷體" w:eastAsia="標楷體" w:hAnsi="標楷體"/>
                  <w:rPrChange w:id="1369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</w:delText>
              </w:r>
            </w:del>
          </w:p>
        </w:tc>
        <w:tc>
          <w:tcPr>
            <w:tcW w:w="1554" w:type="dxa"/>
          </w:tcPr>
          <w:p w14:paraId="76580ADB" w14:textId="7D9B23BB" w:rsidR="002B46ED" w:rsidRPr="006958E0" w:rsidDel="00F7392D" w:rsidRDefault="002B46ED" w:rsidP="002B46ED">
            <w:pPr>
              <w:rPr>
                <w:del w:id="13698" w:author="88692" w:date="2020-06-19T16:13:00Z"/>
                <w:rFonts w:ascii="標楷體" w:eastAsia="標楷體" w:hAnsi="標楷體"/>
                <w:rPrChange w:id="13699" w:author="88692" w:date="2020-06-19T16:35:00Z">
                  <w:rPr>
                    <w:del w:id="13700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701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702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業績金額</w:delText>
              </w:r>
            </w:del>
          </w:p>
        </w:tc>
        <w:tc>
          <w:tcPr>
            <w:tcW w:w="2165" w:type="dxa"/>
          </w:tcPr>
          <w:p w14:paraId="2AA576FC" w14:textId="52944FB4" w:rsidR="002B46ED" w:rsidRPr="006958E0" w:rsidDel="00F7392D" w:rsidRDefault="002B46ED" w:rsidP="002B46ED">
            <w:pPr>
              <w:rPr>
                <w:del w:id="13703" w:author="88692" w:date="2020-06-19T16:13:00Z"/>
                <w:rFonts w:ascii="標楷體" w:eastAsia="標楷體" w:hAnsi="標楷體"/>
                <w:rPrChange w:id="13704" w:author="88692" w:date="2020-06-19T16:35:00Z">
                  <w:rPr>
                    <w:del w:id="13705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706" w:author="88692" w:date="2020-06-19T16:13:00Z">
              <w:r w:rsidRPr="006958E0" w:rsidDel="00F7392D">
                <w:rPr>
                  <w:rFonts w:ascii="標楷體" w:eastAsia="標楷體" w:hAnsi="標楷體"/>
                  <w:rPrChange w:id="1370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9(14.2)</w:delText>
              </w:r>
            </w:del>
          </w:p>
        </w:tc>
        <w:tc>
          <w:tcPr>
            <w:tcW w:w="776" w:type="dxa"/>
          </w:tcPr>
          <w:p w14:paraId="28D26C1A" w14:textId="1EC29F09" w:rsidR="002B46ED" w:rsidRPr="006958E0" w:rsidDel="00F7392D" w:rsidRDefault="002B46ED" w:rsidP="002B46ED">
            <w:pPr>
              <w:rPr>
                <w:del w:id="13708" w:author="88692" w:date="2020-06-19T16:13:00Z"/>
                <w:rFonts w:ascii="標楷體" w:eastAsia="標楷體" w:hAnsi="標楷體"/>
                <w:rPrChange w:id="13709" w:author="88692" w:date="2020-06-19T16:35:00Z">
                  <w:rPr>
                    <w:del w:id="13710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2B89F105" w14:textId="2B5BCC4D" w:rsidR="002B46ED" w:rsidRPr="006958E0" w:rsidDel="00F7392D" w:rsidRDefault="002B46ED" w:rsidP="002B46ED">
            <w:pPr>
              <w:rPr>
                <w:del w:id="13711" w:author="88692" w:date="2020-06-19T16:13:00Z"/>
                <w:rFonts w:ascii="標楷體" w:eastAsia="標楷體" w:hAnsi="標楷體"/>
                <w:rPrChange w:id="13712" w:author="88692" w:date="2020-06-19T16:35:00Z">
                  <w:rPr>
                    <w:del w:id="13713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65F022E8" w14:textId="7BB96A01" w:rsidR="002B46ED" w:rsidRPr="006958E0" w:rsidDel="00F7392D" w:rsidRDefault="002B46ED" w:rsidP="002B46ED">
            <w:pPr>
              <w:rPr>
                <w:del w:id="13714" w:author="88692" w:date="2020-06-19T16:13:00Z"/>
                <w:rFonts w:ascii="標楷體" w:eastAsia="標楷體" w:hAnsi="標楷體"/>
                <w:rPrChange w:id="13715" w:author="88692" w:date="2020-06-19T16:35:00Z">
                  <w:rPr>
                    <w:del w:id="13716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4878132B" w14:textId="1324A5DF" w:rsidR="002B46ED" w:rsidRPr="006958E0" w:rsidDel="00F7392D" w:rsidRDefault="002B46ED" w:rsidP="002B46ED">
            <w:pPr>
              <w:rPr>
                <w:del w:id="13717" w:author="88692" w:date="2020-06-19T16:13:00Z"/>
                <w:rFonts w:ascii="標楷體" w:eastAsia="標楷體" w:hAnsi="標楷體"/>
                <w:rPrChange w:id="13718" w:author="88692" w:date="2020-06-19T16:35:00Z">
                  <w:rPr>
                    <w:del w:id="13719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4184403F" w14:textId="055AEF88" w:rsidR="002B46ED" w:rsidRPr="006958E0" w:rsidDel="00F7392D" w:rsidRDefault="002B46ED" w:rsidP="002B46ED">
            <w:pPr>
              <w:rPr>
                <w:del w:id="13720" w:author="88692" w:date="2020-06-19T16:13:00Z"/>
                <w:rFonts w:ascii="標楷體" w:eastAsia="標楷體" w:hAnsi="標楷體"/>
                <w:rPrChange w:id="13721" w:author="88692" w:date="2020-06-19T16:35:00Z">
                  <w:rPr>
                    <w:del w:id="13722" w:author="88692" w:date="2020-06-19T16:13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del w:id="13723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724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不必輸入，自動顯示</w:delText>
              </w:r>
            </w:del>
          </w:p>
        </w:tc>
      </w:tr>
      <w:tr w:rsidR="002B46ED" w:rsidRPr="006958E0" w14:paraId="285A1712" w14:textId="77777777" w:rsidTr="002B46ED">
        <w:trPr>
          <w:gridAfter w:val="1"/>
          <w:wAfter w:w="16" w:type="dxa"/>
          <w:trHeight w:val="291"/>
          <w:jc w:val="center"/>
          <w:ins w:id="13725" w:author="88692" w:date="2020-06-19T16:14:00Z"/>
        </w:trPr>
        <w:tc>
          <w:tcPr>
            <w:tcW w:w="576" w:type="dxa"/>
          </w:tcPr>
          <w:p w14:paraId="55270868" w14:textId="496993D1" w:rsidR="002B46ED" w:rsidRPr="006958E0" w:rsidRDefault="002B46ED" w:rsidP="002B46ED">
            <w:pPr>
              <w:rPr>
                <w:ins w:id="13726" w:author="88692" w:date="2020-06-19T16:14:00Z"/>
                <w:rFonts w:ascii="標楷體" w:eastAsia="標楷體" w:hAnsi="標楷體"/>
                <w:rPrChange w:id="13727" w:author="88692" w:date="2020-06-19T16:35:00Z">
                  <w:rPr>
                    <w:ins w:id="13728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29" w:author="st1" w:date="2021-04-19T15:52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3730" w:author="88692" w:date="2020-06-19T16:39:00Z">
              <w:del w:id="13731" w:author="st1" w:date="2021-04-19T15:52:00Z">
                <w:r w:rsidDel="002B46ED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554" w:type="dxa"/>
          </w:tcPr>
          <w:p w14:paraId="557A688E" w14:textId="7B8541F3" w:rsidR="002B46ED" w:rsidRPr="006958E0" w:rsidRDefault="002B46ED" w:rsidP="002B46ED">
            <w:pPr>
              <w:rPr>
                <w:ins w:id="13732" w:author="88692" w:date="2020-06-19T16:14:00Z"/>
                <w:rFonts w:ascii="標楷體" w:eastAsia="標楷體" w:hAnsi="標楷體"/>
                <w:rPrChange w:id="13733" w:author="88692" w:date="2020-06-19T16:35:00Z">
                  <w:rPr>
                    <w:ins w:id="13734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35" w:author="88692" w:date="2020-06-19T16:14:00Z">
              <w:r w:rsidRPr="006958E0">
                <w:rPr>
                  <w:rFonts w:ascii="標楷體" w:eastAsia="標楷體" w:hAnsi="標楷體" w:hint="eastAsia"/>
                  <w:rPrChange w:id="13736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調整後介紹人</w:t>
              </w:r>
            </w:ins>
          </w:p>
        </w:tc>
        <w:tc>
          <w:tcPr>
            <w:tcW w:w="2165" w:type="dxa"/>
          </w:tcPr>
          <w:p w14:paraId="5409E334" w14:textId="663B816C" w:rsidR="002B46ED" w:rsidRPr="006958E0" w:rsidRDefault="002B46ED" w:rsidP="002B46ED">
            <w:pPr>
              <w:rPr>
                <w:ins w:id="13737" w:author="88692" w:date="2020-06-19T16:14:00Z"/>
                <w:rFonts w:ascii="標楷體" w:eastAsia="標楷體" w:hAnsi="標楷體"/>
                <w:rPrChange w:id="13738" w:author="88692" w:date="2020-06-19T16:35:00Z">
                  <w:rPr>
                    <w:ins w:id="13739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proofErr w:type="gramStart"/>
            <w:ins w:id="13740" w:author="88692" w:date="2020-06-19T16:14:00Z">
              <w:r w:rsidRPr="006958E0">
                <w:rPr>
                  <w:rFonts w:ascii="標楷體" w:eastAsia="標楷體" w:hAnsi="標楷體"/>
                  <w:rPrChange w:id="13741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X(</w:t>
              </w:r>
              <w:proofErr w:type="gramEnd"/>
              <w:del w:id="13742" w:author="st1" w:date="2021-04-19T15:51:00Z">
                <w:r w:rsidRPr="006958E0" w:rsidDel="002B46ED">
                  <w:rPr>
                    <w:rFonts w:ascii="標楷體" w:eastAsia="標楷體" w:hAnsi="標楷體"/>
                    <w:rPrChange w:id="13743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8</w:delText>
                </w:r>
              </w:del>
            </w:ins>
            <w:ins w:id="13744" w:author="st1" w:date="2021-04-19T15:51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3745" w:author="88692" w:date="2020-06-19T16:14:00Z">
              <w:r w:rsidRPr="006958E0">
                <w:rPr>
                  <w:rFonts w:ascii="標楷體" w:eastAsia="標楷體" w:hAnsi="標楷體"/>
                  <w:rPrChange w:id="13746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)</w:t>
              </w:r>
            </w:ins>
          </w:p>
        </w:tc>
        <w:tc>
          <w:tcPr>
            <w:tcW w:w="776" w:type="dxa"/>
          </w:tcPr>
          <w:p w14:paraId="1A5E3702" w14:textId="77777777" w:rsidR="002B46ED" w:rsidRPr="006958E0" w:rsidRDefault="002B46ED" w:rsidP="002B46ED">
            <w:pPr>
              <w:rPr>
                <w:ins w:id="13747" w:author="88692" w:date="2020-06-19T16:14:00Z"/>
                <w:rFonts w:ascii="標楷體" w:eastAsia="標楷體" w:hAnsi="標楷體"/>
                <w:rPrChange w:id="13748" w:author="88692" w:date="2020-06-19T16:35:00Z">
                  <w:rPr>
                    <w:ins w:id="13749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2B70F788" w14:textId="77777777" w:rsidR="002B46ED" w:rsidRPr="006958E0" w:rsidRDefault="002B46ED" w:rsidP="002B46ED">
            <w:pPr>
              <w:rPr>
                <w:ins w:id="13750" w:author="88692" w:date="2020-06-19T16:14:00Z"/>
                <w:rFonts w:ascii="標楷體" w:eastAsia="標楷體" w:hAnsi="標楷體"/>
                <w:rPrChange w:id="13751" w:author="88692" w:date="2020-06-19T16:35:00Z">
                  <w:rPr>
                    <w:ins w:id="13752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27D4F1E7" w14:textId="18188818" w:rsidR="002B46ED" w:rsidRPr="006958E0" w:rsidRDefault="002B46ED" w:rsidP="002B46ED">
            <w:pPr>
              <w:rPr>
                <w:ins w:id="13753" w:author="88692" w:date="2020-06-19T16:14:00Z"/>
                <w:rFonts w:ascii="標楷體" w:eastAsia="標楷體" w:hAnsi="標楷體"/>
                <w:rPrChange w:id="13754" w:author="88692" w:date="2020-06-19T16:35:00Z">
                  <w:rPr>
                    <w:ins w:id="13755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56" w:author="88692" w:date="2020-06-19T16:15:00Z">
              <w:r w:rsidRPr="006958E0">
                <w:rPr>
                  <w:rFonts w:ascii="標楷體" w:eastAsia="標楷體" w:hAnsi="標楷體"/>
                  <w:rPrChange w:id="1375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V</w:t>
              </w:r>
            </w:ins>
          </w:p>
        </w:tc>
        <w:tc>
          <w:tcPr>
            <w:tcW w:w="669" w:type="dxa"/>
          </w:tcPr>
          <w:p w14:paraId="2F50E810" w14:textId="77777777" w:rsidR="002B46ED" w:rsidRPr="006958E0" w:rsidRDefault="002B46ED" w:rsidP="002B46ED">
            <w:pPr>
              <w:rPr>
                <w:ins w:id="13758" w:author="88692" w:date="2020-06-19T16:14:00Z"/>
                <w:rFonts w:ascii="標楷體" w:eastAsia="標楷體" w:hAnsi="標楷體"/>
                <w:rPrChange w:id="13759" w:author="88692" w:date="2020-06-19T16:35:00Z">
                  <w:rPr>
                    <w:ins w:id="13760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4DE369AE" w14:textId="62BC2AD1" w:rsidR="002B46ED" w:rsidRPr="006958E0" w:rsidRDefault="002B46ED" w:rsidP="002B46ED">
            <w:pPr>
              <w:rPr>
                <w:ins w:id="13761" w:author="88692" w:date="2020-06-19T16:14:00Z"/>
                <w:rFonts w:ascii="標楷體" w:eastAsia="標楷體" w:hAnsi="標楷體"/>
                <w:rPrChange w:id="13762" w:author="88692" w:date="2020-06-19T16:35:00Z">
                  <w:rPr>
                    <w:ins w:id="13763" w:author="88692" w:date="2020-06-19T16:14:00Z"/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64" w:author="88692" w:date="2020-06-19T16:15:00Z">
              <w:r w:rsidRPr="006958E0">
                <w:rPr>
                  <w:rFonts w:ascii="標楷體" w:eastAsia="標楷體" w:hAnsi="標楷體" w:hint="eastAsia"/>
                  <w:rPrChange w:id="13765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變更時必須輸入</w:t>
              </w:r>
              <w:r w:rsidRPr="006958E0">
                <w:rPr>
                  <w:rFonts w:ascii="標楷體" w:eastAsia="標楷體" w:hAnsi="標楷體"/>
                  <w:rPrChange w:id="13766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,否則不必輸入</w:t>
              </w:r>
            </w:ins>
          </w:p>
        </w:tc>
      </w:tr>
      <w:tr w:rsidR="002B46ED" w:rsidRPr="006958E0" w14:paraId="34B9F85E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876568" w14:textId="1F4CAF81" w:rsidR="002B46ED" w:rsidRPr="006958E0" w:rsidRDefault="002B46ED" w:rsidP="002B46ED">
            <w:pPr>
              <w:rPr>
                <w:rFonts w:ascii="標楷體" w:eastAsia="標楷體" w:hAnsi="標楷體"/>
                <w:rPrChange w:id="1376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68" w:author="st1" w:date="2021-04-19T15:53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3769" w:author="88692" w:date="2020-06-19T16:34:00Z">
              <w:del w:id="13770" w:author="st1" w:date="2021-04-19T15:53:00Z">
                <w:r w:rsidRPr="006958E0" w:rsidDel="002B46ED">
                  <w:rPr>
                    <w:rFonts w:ascii="標楷體" w:eastAsia="標楷體" w:hAnsi="標楷體"/>
                    <w:rPrChange w:id="13771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6</w:delText>
                </w:r>
              </w:del>
            </w:ins>
            <w:del w:id="13772" w:author="88692" w:date="2020-06-19T16:16:00Z">
              <w:r w:rsidRPr="006958E0" w:rsidDel="0059603F">
                <w:rPr>
                  <w:rFonts w:ascii="標楷體" w:eastAsia="標楷體" w:hAnsi="標楷體"/>
                  <w:rPrChange w:id="13773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10</w:delText>
              </w:r>
            </w:del>
          </w:p>
        </w:tc>
        <w:tc>
          <w:tcPr>
            <w:tcW w:w="1554" w:type="dxa"/>
          </w:tcPr>
          <w:p w14:paraId="634A0D36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774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 w:hint="eastAsia"/>
                <w:rPrChange w:id="13775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介紹獎金</w:t>
            </w:r>
          </w:p>
        </w:tc>
        <w:tc>
          <w:tcPr>
            <w:tcW w:w="2165" w:type="dxa"/>
          </w:tcPr>
          <w:p w14:paraId="2AE9C6EE" w14:textId="7BC40B24" w:rsidR="002B46ED" w:rsidRPr="006958E0" w:rsidRDefault="002B46ED" w:rsidP="002B46ED">
            <w:pPr>
              <w:rPr>
                <w:rFonts w:ascii="標楷體" w:eastAsia="標楷體" w:hAnsi="標楷體"/>
                <w:rPrChange w:id="1377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/>
                <w:rPrChange w:id="13777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9(14</w:t>
            </w:r>
            <w:del w:id="13778" w:author="88692" w:date="2020-06-19T16:15:00Z">
              <w:r w:rsidRPr="006958E0" w:rsidDel="0059603F">
                <w:rPr>
                  <w:rFonts w:ascii="標楷體" w:eastAsia="標楷體" w:hAnsi="標楷體"/>
                  <w:rPrChange w:id="13779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.2</w:delText>
              </w:r>
            </w:del>
            <w:r w:rsidRPr="006958E0">
              <w:rPr>
                <w:rFonts w:ascii="標楷體" w:eastAsia="標楷體" w:hAnsi="標楷體"/>
                <w:rPrChange w:id="13780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)</w:t>
            </w:r>
          </w:p>
        </w:tc>
        <w:tc>
          <w:tcPr>
            <w:tcW w:w="776" w:type="dxa"/>
          </w:tcPr>
          <w:p w14:paraId="65816B08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78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30F3F23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782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199F04F0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783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69" w:type="dxa"/>
          </w:tcPr>
          <w:p w14:paraId="048D3B7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784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1A7F9A40" w14:textId="77777777" w:rsidR="002B46ED" w:rsidRDefault="002B46ED" w:rsidP="002B46ED">
            <w:pPr>
              <w:rPr>
                <w:ins w:id="13785" w:author="st1" w:date="2021-04-19T15:49:00Z"/>
                <w:rFonts w:ascii="標楷體" w:eastAsia="標楷體" w:hAnsi="標楷體"/>
              </w:rPr>
            </w:pPr>
            <w:r w:rsidRPr="006958E0">
              <w:rPr>
                <w:rFonts w:ascii="標楷體" w:eastAsia="標楷體" w:hAnsi="標楷體" w:hint="eastAsia"/>
                <w:rPrChange w:id="13786" w:author="88692" w:date="2020-06-19T16:35:00Z">
                  <w:rPr>
                    <w:rFonts w:ascii="標楷體" w:eastAsia="標楷體" w:hAnsi="標楷體" w:hint="eastAsia"/>
                    <w:sz w:val="18"/>
                    <w:szCs w:val="18"/>
                  </w:rPr>
                </w:rPrChange>
              </w:rPr>
              <w:t>不必輸入，自動顯示</w:t>
            </w:r>
          </w:p>
          <w:p w14:paraId="4125A679" w14:textId="77777777" w:rsidR="002B46ED" w:rsidRDefault="002B46ED" w:rsidP="002B46ED">
            <w:pPr>
              <w:rPr>
                <w:ins w:id="13787" w:author="st1" w:date="2021-04-19T15:50:00Z"/>
                <w:rFonts w:ascii="標楷體" w:eastAsia="標楷體" w:hAnsi="標楷體"/>
              </w:rPr>
            </w:pPr>
            <w:ins w:id="13788" w:author="st1" w:date="2021-04-19T15:49:00Z">
              <w:r>
                <w:rPr>
                  <w:rFonts w:ascii="標楷體" w:eastAsia="標楷體" w:hAnsi="標楷體" w:hint="eastAsia"/>
                </w:rPr>
                <w:t>(新增時,必輸入)</w:t>
              </w:r>
            </w:ins>
          </w:p>
          <w:p w14:paraId="392DFFC5" w14:textId="716EBB08" w:rsidR="002B46ED" w:rsidRPr="006958E0" w:rsidRDefault="002B46ED" w:rsidP="002B46ED">
            <w:pPr>
              <w:rPr>
                <w:rFonts w:ascii="標楷體" w:eastAsia="標楷體" w:hAnsi="標楷體"/>
                <w:rPrChange w:id="1378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90" w:author="st1" w:date="2021-04-19T15:50:00Z">
              <w:r>
                <w:rPr>
                  <w:rFonts w:ascii="標楷體" w:eastAsia="標楷體" w:hAnsi="標楷體" w:hint="eastAsia"/>
                </w:rPr>
                <w:t>可輸入/顯示負數</w:t>
              </w:r>
            </w:ins>
          </w:p>
        </w:tc>
      </w:tr>
      <w:tr w:rsidR="002B46ED" w:rsidRPr="006958E0" w14:paraId="1810A3A5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D79F2C8" w14:textId="262C0053" w:rsidR="002B46ED" w:rsidRPr="006958E0" w:rsidRDefault="002B46ED" w:rsidP="002B46ED">
            <w:pPr>
              <w:rPr>
                <w:rFonts w:ascii="標楷體" w:eastAsia="標楷體" w:hAnsi="標楷體"/>
                <w:rPrChange w:id="1379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92" w:author="st1" w:date="2021-04-19T15:53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3793" w:author="88692" w:date="2020-06-19T16:34:00Z">
              <w:del w:id="13794" w:author="st1" w:date="2021-04-19T15:53:00Z">
                <w:r w:rsidRPr="006958E0" w:rsidDel="002B46ED">
                  <w:rPr>
                    <w:rFonts w:ascii="標楷體" w:eastAsia="標楷體" w:hAnsi="標楷體"/>
                    <w:rPrChange w:id="13795" w:author="88692" w:date="2020-06-19T16:35:00Z">
                      <w:rPr>
                        <w:rFonts w:ascii="標楷體" w:eastAsia="標楷體" w:hAnsi="標楷體"/>
                        <w:sz w:val="18"/>
                        <w:szCs w:val="18"/>
                      </w:rPr>
                    </w:rPrChange>
                  </w:rPr>
                  <w:delText>7</w:delText>
                </w:r>
              </w:del>
            </w:ins>
            <w:del w:id="13796" w:author="88692" w:date="2020-06-19T16:16:00Z">
              <w:r w:rsidRPr="006958E0" w:rsidDel="0059603F">
                <w:rPr>
                  <w:rFonts w:ascii="標楷體" w:eastAsia="標楷體" w:hAnsi="標楷體"/>
                  <w:rPrChange w:id="13797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11</w:delText>
              </w:r>
            </w:del>
          </w:p>
        </w:tc>
        <w:tc>
          <w:tcPr>
            <w:tcW w:w="1554" w:type="dxa"/>
          </w:tcPr>
          <w:p w14:paraId="2A63CB2F" w14:textId="2C3AA884" w:rsidR="002B46ED" w:rsidRPr="006958E0" w:rsidRDefault="002B46ED" w:rsidP="002B46ED">
            <w:pPr>
              <w:rPr>
                <w:rFonts w:ascii="標楷體" w:eastAsia="標楷體" w:hAnsi="標楷體"/>
                <w:rPrChange w:id="13798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799" w:author="88692" w:date="2020-06-19T16:14:00Z">
              <w:r w:rsidRPr="006958E0">
                <w:rPr>
                  <w:rFonts w:ascii="標楷體" w:eastAsia="標楷體" w:hAnsi="標楷體" w:hint="eastAsia"/>
                  <w:rPrChange w:id="13800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調整後</w:t>
              </w:r>
            </w:ins>
            <w:ins w:id="13801" w:author="88692" w:date="2020-06-19T16:13:00Z">
              <w:r w:rsidRPr="006958E0">
                <w:rPr>
                  <w:rFonts w:ascii="標楷體" w:eastAsia="標楷體" w:hAnsi="標楷體" w:hint="eastAsia"/>
                  <w:rPrChange w:id="13802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介紹獎金</w:t>
              </w:r>
            </w:ins>
            <w:del w:id="13803" w:author="88692" w:date="2020-06-19T16:13:00Z">
              <w:r w:rsidRPr="006958E0" w:rsidDel="00F7392D">
                <w:rPr>
                  <w:rFonts w:ascii="標楷體" w:eastAsia="標楷體" w:hAnsi="標楷體" w:hint="eastAsia"/>
                  <w:rPrChange w:id="13804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追回業績</w:delText>
              </w:r>
            </w:del>
          </w:p>
        </w:tc>
        <w:tc>
          <w:tcPr>
            <w:tcW w:w="2165" w:type="dxa"/>
          </w:tcPr>
          <w:p w14:paraId="51768C76" w14:textId="73EFE037" w:rsidR="002B46ED" w:rsidRPr="006958E0" w:rsidRDefault="002B46ED" w:rsidP="002B46ED">
            <w:pPr>
              <w:rPr>
                <w:rFonts w:ascii="標楷體" w:eastAsia="標楷體" w:hAnsi="標楷體"/>
                <w:rPrChange w:id="13805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/>
                <w:rPrChange w:id="13806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9(14</w:t>
            </w:r>
            <w:del w:id="13807" w:author="88692" w:date="2020-06-19T16:15:00Z">
              <w:r w:rsidRPr="006958E0" w:rsidDel="0059603F">
                <w:rPr>
                  <w:rFonts w:ascii="標楷體" w:eastAsia="標楷體" w:hAnsi="標楷體"/>
                  <w:rPrChange w:id="13808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delText>.2</w:delText>
              </w:r>
            </w:del>
            <w:r w:rsidRPr="006958E0">
              <w:rPr>
                <w:rFonts w:ascii="標楷體" w:eastAsia="標楷體" w:hAnsi="標楷體"/>
                <w:rPrChange w:id="13809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)</w:t>
            </w:r>
          </w:p>
        </w:tc>
        <w:tc>
          <w:tcPr>
            <w:tcW w:w="776" w:type="dxa"/>
          </w:tcPr>
          <w:p w14:paraId="4BF76229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810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1145" w:type="dxa"/>
          </w:tcPr>
          <w:p w14:paraId="6C7D89D2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81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604" w:type="dxa"/>
          </w:tcPr>
          <w:p w14:paraId="271D2FB5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812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r w:rsidRPr="006958E0">
              <w:rPr>
                <w:rFonts w:ascii="標楷體" w:eastAsia="標楷體" w:hAnsi="標楷體"/>
                <w:rPrChange w:id="13813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  <w:t>V</w:t>
            </w:r>
          </w:p>
        </w:tc>
        <w:tc>
          <w:tcPr>
            <w:tcW w:w="669" w:type="dxa"/>
          </w:tcPr>
          <w:p w14:paraId="25BBF451" w14:textId="77777777" w:rsidR="002B46ED" w:rsidRPr="006958E0" w:rsidRDefault="002B46ED" w:rsidP="002B46ED">
            <w:pPr>
              <w:rPr>
                <w:rFonts w:ascii="標楷體" w:eastAsia="標楷體" w:hAnsi="標楷體"/>
                <w:rPrChange w:id="13814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</w:p>
        </w:tc>
        <w:tc>
          <w:tcPr>
            <w:tcW w:w="2578" w:type="dxa"/>
            <w:gridSpan w:val="2"/>
          </w:tcPr>
          <w:p w14:paraId="7F226D00" w14:textId="77777777" w:rsidR="002B46ED" w:rsidRDefault="002B46ED" w:rsidP="002B46ED">
            <w:pPr>
              <w:rPr>
                <w:ins w:id="13815" w:author="st1" w:date="2021-04-19T15:50:00Z"/>
                <w:rFonts w:ascii="標楷體" w:eastAsia="標楷體" w:hAnsi="標楷體"/>
              </w:rPr>
            </w:pPr>
            <w:ins w:id="13816" w:author="88692" w:date="2020-06-19T16:15:00Z">
              <w:r w:rsidRPr="006958E0">
                <w:rPr>
                  <w:rFonts w:ascii="標楷體" w:eastAsia="標楷體" w:hAnsi="標楷體" w:hint="eastAsia"/>
                  <w:rPrChange w:id="13817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t>變更時必須輸入</w:t>
              </w:r>
              <w:r w:rsidRPr="006958E0">
                <w:rPr>
                  <w:rFonts w:ascii="標楷體" w:eastAsia="標楷體" w:hAnsi="標楷體"/>
                  <w:rPrChange w:id="13818" w:author="88692" w:date="2020-06-19T16:35:00Z">
                    <w:rPr>
                      <w:rFonts w:ascii="標楷體" w:eastAsia="標楷體" w:hAnsi="標楷體"/>
                      <w:sz w:val="18"/>
                      <w:szCs w:val="18"/>
                    </w:rPr>
                  </w:rPrChange>
                </w:rPr>
                <w:t>,否則不必輸入</w:t>
              </w:r>
            </w:ins>
            <w:del w:id="13819" w:author="88692" w:date="2020-06-19T16:15:00Z">
              <w:r w:rsidRPr="006958E0" w:rsidDel="0059603F">
                <w:rPr>
                  <w:rFonts w:ascii="標楷體" w:eastAsia="標楷體" w:hAnsi="標楷體" w:hint="eastAsia"/>
                  <w:rPrChange w:id="13820" w:author="88692" w:date="2020-06-19T16:35:00Z">
                    <w:rPr>
                      <w:rFonts w:ascii="標楷體" w:eastAsia="標楷體" w:hAnsi="標楷體" w:hint="eastAsia"/>
                      <w:sz w:val="18"/>
                      <w:szCs w:val="18"/>
                    </w:rPr>
                  </w:rPrChange>
                </w:rPr>
                <w:delText>必輸入</w:delText>
              </w:r>
            </w:del>
          </w:p>
          <w:p w14:paraId="36989ECB" w14:textId="3144E505" w:rsidR="002B46ED" w:rsidRPr="006958E0" w:rsidRDefault="002B46ED" w:rsidP="002B46ED">
            <w:pPr>
              <w:rPr>
                <w:rFonts w:ascii="標楷體" w:eastAsia="標楷體" w:hAnsi="標楷體"/>
                <w:rPrChange w:id="13821" w:author="88692" w:date="2020-06-19T16:35:00Z">
                  <w:rPr>
                    <w:rFonts w:ascii="標楷體" w:eastAsia="標楷體" w:hAnsi="標楷體"/>
                    <w:sz w:val="18"/>
                    <w:szCs w:val="18"/>
                  </w:rPr>
                </w:rPrChange>
              </w:rPr>
            </w:pPr>
            <w:ins w:id="13822" w:author="st1" w:date="2021-04-19T15:50:00Z">
              <w:r>
                <w:rPr>
                  <w:rFonts w:ascii="標楷體" w:eastAsia="標楷體" w:hAnsi="標楷體" w:hint="eastAsia"/>
                </w:rPr>
                <w:t>可輸入負數</w:t>
              </w:r>
            </w:ins>
          </w:p>
        </w:tc>
      </w:tr>
      <w:tr w:rsidR="002B46ED" w:rsidRPr="006958E0" w14:paraId="32D227C5" w14:textId="77777777" w:rsidTr="002B46ED">
        <w:trPr>
          <w:gridAfter w:val="1"/>
          <w:wAfter w:w="16" w:type="dxa"/>
          <w:trHeight w:val="291"/>
          <w:jc w:val="center"/>
          <w:ins w:id="13823" w:author="st1" w:date="2021-04-19T15:47:00Z"/>
        </w:trPr>
        <w:tc>
          <w:tcPr>
            <w:tcW w:w="576" w:type="dxa"/>
          </w:tcPr>
          <w:p w14:paraId="1F2883DF" w14:textId="7E0755E7" w:rsidR="002B46ED" w:rsidRPr="006958E0" w:rsidRDefault="002B46ED" w:rsidP="002B46ED">
            <w:pPr>
              <w:rPr>
                <w:ins w:id="13824" w:author="st1" w:date="2021-04-19T15:47:00Z"/>
                <w:rFonts w:ascii="標楷體" w:eastAsia="標楷體" w:hAnsi="標楷體"/>
              </w:rPr>
            </w:pPr>
            <w:ins w:id="13825" w:author="st1" w:date="2021-04-19T15:53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554" w:type="dxa"/>
          </w:tcPr>
          <w:p w14:paraId="7057D58E" w14:textId="6555EDD1" w:rsidR="002B46ED" w:rsidRPr="006958E0" w:rsidRDefault="002B46ED" w:rsidP="002B46ED">
            <w:pPr>
              <w:rPr>
                <w:ins w:id="13826" w:author="st1" w:date="2021-04-19T15:47:00Z"/>
                <w:rFonts w:ascii="標楷體" w:eastAsia="標楷體" w:hAnsi="標楷體"/>
              </w:rPr>
            </w:pPr>
            <w:ins w:id="13827" w:author="st1" w:date="2021-04-19T15:47:00Z">
              <w:r>
                <w:rPr>
                  <w:rFonts w:ascii="標楷體" w:eastAsia="標楷體" w:hAnsi="標楷體" w:hint="eastAsia"/>
                </w:rPr>
                <w:t>協辦人</w:t>
              </w:r>
            </w:ins>
          </w:p>
        </w:tc>
        <w:tc>
          <w:tcPr>
            <w:tcW w:w="2165" w:type="dxa"/>
          </w:tcPr>
          <w:p w14:paraId="74A896BA" w14:textId="4E12E232" w:rsidR="002B46ED" w:rsidRPr="006958E0" w:rsidRDefault="002B46ED" w:rsidP="002B46ED">
            <w:pPr>
              <w:rPr>
                <w:ins w:id="13828" w:author="st1" w:date="2021-04-19T15:47:00Z"/>
                <w:rFonts w:ascii="標楷體" w:eastAsia="標楷體" w:hAnsi="標楷體"/>
              </w:rPr>
            </w:pPr>
            <w:ins w:id="13829" w:author="st1" w:date="2021-04-19T15:49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776" w:type="dxa"/>
          </w:tcPr>
          <w:p w14:paraId="02AB5E60" w14:textId="77777777" w:rsidR="002B46ED" w:rsidRPr="006958E0" w:rsidRDefault="002B46ED" w:rsidP="002B46ED">
            <w:pPr>
              <w:rPr>
                <w:ins w:id="13830" w:author="st1" w:date="2021-04-19T15:47:00Z"/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035045A5" w14:textId="77777777" w:rsidR="002B46ED" w:rsidRPr="006958E0" w:rsidRDefault="002B46ED" w:rsidP="002B46ED">
            <w:pPr>
              <w:rPr>
                <w:ins w:id="13831" w:author="st1" w:date="2021-04-19T15:47:00Z"/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98C8A55" w14:textId="77777777" w:rsidR="002B46ED" w:rsidRPr="006958E0" w:rsidRDefault="002B46ED" w:rsidP="002B46ED">
            <w:pPr>
              <w:rPr>
                <w:ins w:id="13832" w:author="st1" w:date="2021-04-19T15:47:00Z"/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FA3C2FA" w14:textId="77777777" w:rsidR="002B46ED" w:rsidRPr="006958E0" w:rsidRDefault="002B46ED" w:rsidP="002B46ED">
            <w:pPr>
              <w:rPr>
                <w:ins w:id="13833" w:author="st1" w:date="2021-04-19T15:47:00Z"/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0D6B0389" w14:textId="7934D8B3" w:rsidR="002B46ED" w:rsidRDefault="002B46ED" w:rsidP="002B46ED">
            <w:pPr>
              <w:rPr>
                <w:ins w:id="13834" w:author="st1" w:date="2021-04-19T15:49:00Z"/>
                <w:rFonts w:ascii="標楷體" w:eastAsia="標楷體" w:hAnsi="標楷體"/>
              </w:rPr>
            </w:pPr>
            <w:ins w:id="13835" w:author="st1" w:date="2021-04-19T15:49:00Z">
              <w:r>
                <w:rPr>
                  <w:rFonts w:ascii="標楷體" w:eastAsia="標楷體" w:hAnsi="標楷體" w:hint="eastAsia"/>
                </w:rPr>
                <w:t>可輸入負數</w:t>
              </w:r>
            </w:ins>
          </w:p>
          <w:p w14:paraId="287BDCCB" w14:textId="7CBEEE02" w:rsidR="002B46ED" w:rsidRPr="006958E0" w:rsidRDefault="002B46ED" w:rsidP="002B46ED">
            <w:pPr>
              <w:rPr>
                <w:ins w:id="13836" w:author="st1" w:date="2021-04-19T15:47:00Z"/>
                <w:rFonts w:ascii="標楷體" w:eastAsia="標楷體" w:hAnsi="標楷體"/>
              </w:rPr>
            </w:pPr>
            <w:ins w:id="13837" w:author="st1" w:date="2021-04-19T15:49:00Z">
              <w:r>
                <w:rPr>
                  <w:rFonts w:ascii="標楷體" w:eastAsia="標楷體" w:hAnsi="標楷體" w:hint="eastAsia"/>
                </w:rPr>
                <w:t>(新增時,</w:t>
              </w:r>
            </w:ins>
            <w:ins w:id="13838" w:author="st1" w:date="2021-04-19T15:50:00Z">
              <w:r>
                <w:rPr>
                  <w:rFonts w:ascii="標楷體" w:eastAsia="標楷體" w:hAnsi="標楷體" w:hint="eastAsia"/>
                </w:rPr>
                <w:t>可不</w:t>
              </w:r>
            </w:ins>
            <w:ins w:id="13839" w:author="st1" w:date="2021-04-19T15:49:00Z">
              <w:r>
                <w:rPr>
                  <w:rFonts w:ascii="標楷體" w:eastAsia="標楷體" w:hAnsi="標楷體" w:hint="eastAsia"/>
                </w:rPr>
                <w:t>必輸入)</w:t>
              </w:r>
            </w:ins>
          </w:p>
        </w:tc>
      </w:tr>
      <w:tr w:rsidR="002B46ED" w:rsidRPr="006958E0" w14:paraId="47A1149D" w14:textId="77777777" w:rsidTr="002B46ED">
        <w:trPr>
          <w:gridAfter w:val="1"/>
          <w:wAfter w:w="16" w:type="dxa"/>
          <w:trHeight w:val="291"/>
          <w:jc w:val="center"/>
          <w:ins w:id="13840" w:author="st1" w:date="2021-04-19T15:47:00Z"/>
        </w:trPr>
        <w:tc>
          <w:tcPr>
            <w:tcW w:w="576" w:type="dxa"/>
          </w:tcPr>
          <w:p w14:paraId="682E7340" w14:textId="49909BE9" w:rsidR="002B46ED" w:rsidRDefault="002B46ED" w:rsidP="002B46ED">
            <w:pPr>
              <w:rPr>
                <w:ins w:id="13841" w:author="st1" w:date="2021-04-19T15:47:00Z"/>
                <w:rFonts w:ascii="標楷體" w:eastAsia="標楷體" w:hAnsi="標楷體"/>
              </w:rPr>
            </w:pPr>
            <w:ins w:id="13842" w:author="st1" w:date="2021-04-19T15:53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4" w:type="dxa"/>
          </w:tcPr>
          <w:p w14:paraId="59085BD4" w14:textId="6F0B75C1" w:rsidR="002B46ED" w:rsidRDefault="002B46ED" w:rsidP="002B46ED">
            <w:pPr>
              <w:rPr>
                <w:ins w:id="13843" w:author="st1" w:date="2021-04-19T15:47:00Z"/>
                <w:rFonts w:ascii="標楷體" w:eastAsia="標楷體" w:hAnsi="標楷體"/>
              </w:rPr>
            </w:pPr>
            <w:ins w:id="13844" w:author="st1" w:date="2021-04-19T15:47:00Z">
              <w:r>
                <w:rPr>
                  <w:rFonts w:ascii="標楷體" w:eastAsia="標楷體" w:hAnsi="標楷體" w:hint="eastAsia"/>
                </w:rPr>
                <w:t>調整後協辦人</w:t>
              </w:r>
            </w:ins>
          </w:p>
        </w:tc>
        <w:tc>
          <w:tcPr>
            <w:tcW w:w="2165" w:type="dxa"/>
          </w:tcPr>
          <w:p w14:paraId="30B7BE57" w14:textId="3C25C55F" w:rsidR="002B46ED" w:rsidRPr="006958E0" w:rsidRDefault="002B46ED" w:rsidP="002B46ED">
            <w:pPr>
              <w:rPr>
                <w:ins w:id="13845" w:author="st1" w:date="2021-04-19T15:47:00Z"/>
                <w:rFonts w:ascii="標楷體" w:eastAsia="標楷體" w:hAnsi="標楷體"/>
              </w:rPr>
            </w:pPr>
            <w:proofErr w:type="gramStart"/>
            <w:ins w:id="13846" w:author="st1" w:date="2021-04-19T15:51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6)</w:t>
              </w:r>
            </w:ins>
          </w:p>
        </w:tc>
        <w:tc>
          <w:tcPr>
            <w:tcW w:w="776" w:type="dxa"/>
          </w:tcPr>
          <w:p w14:paraId="140DDFC8" w14:textId="77777777" w:rsidR="002B46ED" w:rsidRPr="006958E0" w:rsidRDefault="002B46ED" w:rsidP="002B46ED">
            <w:pPr>
              <w:rPr>
                <w:ins w:id="13847" w:author="st1" w:date="2021-04-19T15:47:00Z"/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4EBCC4" w14:textId="77777777" w:rsidR="002B46ED" w:rsidRPr="006958E0" w:rsidRDefault="002B46ED" w:rsidP="002B46ED">
            <w:pPr>
              <w:rPr>
                <w:ins w:id="13848" w:author="st1" w:date="2021-04-19T15:47:00Z"/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EACA57D" w14:textId="77777777" w:rsidR="002B46ED" w:rsidRPr="006958E0" w:rsidRDefault="002B46ED" w:rsidP="002B46ED">
            <w:pPr>
              <w:rPr>
                <w:ins w:id="13849" w:author="st1" w:date="2021-04-19T15:47:00Z"/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305570AC" w14:textId="77777777" w:rsidR="002B46ED" w:rsidRPr="006958E0" w:rsidRDefault="002B46ED" w:rsidP="002B46ED">
            <w:pPr>
              <w:rPr>
                <w:ins w:id="13850" w:author="st1" w:date="2021-04-19T15:47:00Z"/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58D03C2B" w14:textId="77777777" w:rsidR="002B46ED" w:rsidRPr="006958E0" w:rsidRDefault="002B46ED" w:rsidP="002B46ED">
            <w:pPr>
              <w:rPr>
                <w:ins w:id="13851" w:author="st1" w:date="2021-04-19T15:47:00Z"/>
                <w:rFonts w:ascii="標楷體" w:eastAsia="標楷體" w:hAnsi="標楷體"/>
              </w:rPr>
            </w:pPr>
          </w:p>
        </w:tc>
      </w:tr>
      <w:tr w:rsidR="002B46ED" w:rsidRPr="006958E0" w14:paraId="403D653D" w14:textId="77777777" w:rsidTr="002B46ED">
        <w:trPr>
          <w:gridAfter w:val="1"/>
          <w:wAfter w:w="16" w:type="dxa"/>
          <w:trHeight w:val="291"/>
          <w:jc w:val="center"/>
          <w:ins w:id="13852" w:author="st1" w:date="2021-04-19T15:47:00Z"/>
        </w:trPr>
        <w:tc>
          <w:tcPr>
            <w:tcW w:w="576" w:type="dxa"/>
          </w:tcPr>
          <w:p w14:paraId="044219AA" w14:textId="380E1F16" w:rsidR="002B46ED" w:rsidRDefault="002B46ED" w:rsidP="002B46ED">
            <w:pPr>
              <w:rPr>
                <w:ins w:id="13853" w:author="st1" w:date="2021-04-19T15:47:00Z"/>
                <w:rFonts w:ascii="標楷體" w:eastAsia="標楷體" w:hAnsi="標楷體"/>
              </w:rPr>
            </w:pPr>
            <w:ins w:id="13854" w:author="st1" w:date="2021-04-19T15:4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3855" w:author="st1" w:date="2021-04-19T15:5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4" w:type="dxa"/>
          </w:tcPr>
          <w:p w14:paraId="76DF4E5E" w14:textId="203BC7CE" w:rsidR="002B46ED" w:rsidRDefault="002B46ED" w:rsidP="002B46ED">
            <w:pPr>
              <w:rPr>
                <w:ins w:id="13856" w:author="st1" w:date="2021-04-19T15:47:00Z"/>
                <w:rFonts w:ascii="標楷體" w:eastAsia="標楷體" w:hAnsi="標楷體"/>
              </w:rPr>
            </w:pPr>
            <w:ins w:id="13857" w:author="st1" w:date="2021-04-19T15:47:00Z">
              <w:r>
                <w:rPr>
                  <w:rFonts w:ascii="標楷體" w:eastAsia="標楷體" w:hAnsi="標楷體" w:hint="eastAsia"/>
                </w:rPr>
                <w:t>協辦獎金</w:t>
              </w:r>
            </w:ins>
          </w:p>
        </w:tc>
        <w:tc>
          <w:tcPr>
            <w:tcW w:w="2165" w:type="dxa"/>
          </w:tcPr>
          <w:p w14:paraId="6FCE7484" w14:textId="51A5BC08" w:rsidR="002B46ED" w:rsidRPr="006958E0" w:rsidRDefault="002B46ED" w:rsidP="002B46ED">
            <w:pPr>
              <w:rPr>
                <w:ins w:id="13858" w:author="st1" w:date="2021-04-19T15:47:00Z"/>
                <w:rFonts w:ascii="標楷體" w:eastAsia="標楷體" w:hAnsi="標楷體"/>
              </w:rPr>
            </w:pPr>
            <w:ins w:id="13859" w:author="st1" w:date="2021-04-19T15:5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776" w:type="dxa"/>
          </w:tcPr>
          <w:p w14:paraId="5E58DC45" w14:textId="324AAADF" w:rsidR="002B46ED" w:rsidRPr="006958E0" w:rsidRDefault="002B46ED" w:rsidP="002B46ED">
            <w:pPr>
              <w:rPr>
                <w:ins w:id="13860" w:author="st1" w:date="2021-04-19T15:47:00Z"/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120727B3" w14:textId="77777777" w:rsidR="002B46ED" w:rsidRPr="006958E0" w:rsidRDefault="002B46ED" w:rsidP="002B46ED">
            <w:pPr>
              <w:rPr>
                <w:ins w:id="13861" w:author="st1" w:date="2021-04-19T15:47:00Z"/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78AAF55" w14:textId="77777777" w:rsidR="002B46ED" w:rsidRPr="006958E0" w:rsidRDefault="002B46ED" w:rsidP="002B46ED">
            <w:pPr>
              <w:rPr>
                <w:ins w:id="13862" w:author="st1" w:date="2021-04-19T15:47:00Z"/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E751749" w14:textId="77777777" w:rsidR="002B46ED" w:rsidRPr="006958E0" w:rsidRDefault="002B46ED" w:rsidP="002B46ED">
            <w:pPr>
              <w:rPr>
                <w:ins w:id="13863" w:author="st1" w:date="2021-04-19T15:47:00Z"/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D0B2954" w14:textId="708ABD5E" w:rsidR="002B46ED" w:rsidRPr="006958E0" w:rsidRDefault="002B46ED" w:rsidP="002B46ED">
            <w:pPr>
              <w:rPr>
                <w:ins w:id="13864" w:author="st1" w:date="2021-04-19T15:47:00Z"/>
                <w:rFonts w:ascii="標楷體" w:eastAsia="標楷體" w:hAnsi="標楷體"/>
              </w:rPr>
            </w:pPr>
            <w:ins w:id="13865" w:author="st1" w:date="2021-04-19T15:51:00Z">
              <w:r>
                <w:rPr>
                  <w:rFonts w:ascii="標楷體" w:eastAsia="標楷體" w:hAnsi="標楷體" w:hint="eastAsia"/>
                </w:rPr>
                <w:t>(新增時,可不必輸入)</w:t>
              </w:r>
            </w:ins>
          </w:p>
        </w:tc>
      </w:tr>
      <w:tr w:rsidR="002B46ED" w:rsidRPr="006958E0" w14:paraId="496F9750" w14:textId="77777777" w:rsidTr="002B46ED">
        <w:trPr>
          <w:gridAfter w:val="1"/>
          <w:wAfter w:w="16" w:type="dxa"/>
          <w:trHeight w:val="291"/>
          <w:jc w:val="center"/>
          <w:ins w:id="13866" w:author="st1" w:date="2021-04-19T15:47:00Z"/>
        </w:trPr>
        <w:tc>
          <w:tcPr>
            <w:tcW w:w="576" w:type="dxa"/>
          </w:tcPr>
          <w:p w14:paraId="400E236F" w14:textId="06C513C7" w:rsidR="002B46ED" w:rsidRPr="006958E0" w:rsidRDefault="002B46ED" w:rsidP="002B46ED">
            <w:pPr>
              <w:rPr>
                <w:ins w:id="13867" w:author="st1" w:date="2021-04-19T15:47:00Z"/>
                <w:rFonts w:ascii="標楷體" w:eastAsia="標楷體" w:hAnsi="標楷體"/>
              </w:rPr>
            </w:pPr>
            <w:ins w:id="13868" w:author="st1" w:date="2021-04-19T15:4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3869" w:author="st1" w:date="2021-04-19T15:5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54" w:type="dxa"/>
          </w:tcPr>
          <w:p w14:paraId="79722273" w14:textId="1FB7A7B9" w:rsidR="002B46ED" w:rsidRPr="006958E0" w:rsidRDefault="002B46ED" w:rsidP="002B46ED">
            <w:pPr>
              <w:rPr>
                <w:ins w:id="13870" w:author="st1" w:date="2021-04-19T15:47:00Z"/>
                <w:rFonts w:ascii="標楷體" w:eastAsia="標楷體" w:hAnsi="標楷體"/>
              </w:rPr>
            </w:pPr>
            <w:ins w:id="13871" w:author="st1" w:date="2021-04-19T15:47:00Z">
              <w:r>
                <w:rPr>
                  <w:rFonts w:ascii="標楷體" w:eastAsia="標楷體" w:hAnsi="標楷體" w:hint="eastAsia"/>
                </w:rPr>
                <w:t>調整後協辦獎金</w:t>
              </w:r>
            </w:ins>
          </w:p>
        </w:tc>
        <w:tc>
          <w:tcPr>
            <w:tcW w:w="2165" w:type="dxa"/>
          </w:tcPr>
          <w:p w14:paraId="2AA0A0C5" w14:textId="0999E54A" w:rsidR="002B46ED" w:rsidRPr="006958E0" w:rsidRDefault="002B46ED" w:rsidP="002B46ED">
            <w:pPr>
              <w:rPr>
                <w:ins w:id="13872" w:author="st1" w:date="2021-04-19T15:47:00Z"/>
                <w:rFonts w:ascii="標楷體" w:eastAsia="標楷體" w:hAnsi="標楷體"/>
              </w:rPr>
            </w:pPr>
            <w:ins w:id="13873" w:author="st1" w:date="2021-04-19T15:5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776" w:type="dxa"/>
          </w:tcPr>
          <w:p w14:paraId="6F447D4E" w14:textId="77777777" w:rsidR="002B46ED" w:rsidRPr="006958E0" w:rsidRDefault="002B46ED" w:rsidP="002B46ED">
            <w:pPr>
              <w:rPr>
                <w:ins w:id="13874" w:author="st1" w:date="2021-04-19T15:47:00Z"/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31880E13" w14:textId="77777777" w:rsidR="002B46ED" w:rsidRPr="006958E0" w:rsidRDefault="002B46ED" w:rsidP="002B46ED">
            <w:pPr>
              <w:rPr>
                <w:ins w:id="13875" w:author="st1" w:date="2021-04-19T15:47:00Z"/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4B90C8BE" w14:textId="77777777" w:rsidR="002B46ED" w:rsidRPr="006958E0" w:rsidRDefault="002B46ED" w:rsidP="002B46ED">
            <w:pPr>
              <w:rPr>
                <w:ins w:id="13876" w:author="st1" w:date="2021-04-19T15:47:00Z"/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C71F2B3" w14:textId="77777777" w:rsidR="002B46ED" w:rsidRPr="006958E0" w:rsidRDefault="002B46ED" w:rsidP="002B46ED">
            <w:pPr>
              <w:rPr>
                <w:ins w:id="13877" w:author="st1" w:date="2021-04-19T15:47:00Z"/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0A78700F" w14:textId="77777777" w:rsidR="002B46ED" w:rsidRPr="006958E0" w:rsidRDefault="002B46ED" w:rsidP="002B46ED">
            <w:pPr>
              <w:rPr>
                <w:ins w:id="13878" w:author="st1" w:date="2021-04-19T15:47:00Z"/>
                <w:rFonts w:ascii="標楷體" w:eastAsia="標楷體" w:hAnsi="標楷體"/>
              </w:rPr>
            </w:pPr>
          </w:p>
        </w:tc>
      </w:tr>
    </w:tbl>
    <w:p w14:paraId="5162B8DF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35B2B3C" w14:textId="61E06A5C" w:rsidR="00B30FC5" w:rsidRPr="00AF1A82" w:rsidDel="00ED3A87" w:rsidRDefault="00B30FC5" w:rsidP="00887594">
      <w:pPr>
        <w:pStyle w:val="3"/>
        <w:numPr>
          <w:ilvl w:val="2"/>
          <w:numId w:val="8"/>
        </w:numPr>
        <w:rPr>
          <w:moveFrom w:id="13879" w:author="88692" w:date="2020-06-19T09:28:00Z"/>
          <w:rFonts w:ascii="標楷體" w:hAnsi="標楷體"/>
        </w:rPr>
      </w:pPr>
      <w:moveFromRangeStart w:id="13880" w:author="88692" w:date="2020-06-19T09:28:00Z" w:name="move43451296"/>
      <w:moveFrom w:id="13881" w:author="88692" w:date="2020-06-19T09:28:00Z">
        <w:r w:rsidRPr="00AF1A82" w:rsidDel="00ED3A87">
          <w:rPr>
            <w:rFonts w:ascii="標楷體" w:hAnsi="標楷體" w:hint="eastAsia"/>
          </w:rPr>
          <w:t>L</w:t>
        </w:r>
        <w:r w:rsidR="00E551F9" w:rsidRPr="00AF1A82" w:rsidDel="00ED3A87">
          <w:rPr>
            <w:rFonts w:ascii="標楷體" w:hAnsi="標楷體"/>
          </w:rPr>
          <w:t>595</w:t>
        </w:r>
        <w:r w:rsidR="007B6521" w:rsidRPr="00AF1A82" w:rsidDel="00ED3A87">
          <w:rPr>
            <w:rFonts w:ascii="標楷體" w:hAnsi="標楷體"/>
          </w:rPr>
          <w:t>3</w:t>
        </w:r>
        <w:r w:rsidRPr="00AF1A82" w:rsidDel="00ED3A87">
          <w:rPr>
            <w:rFonts w:ascii="標楷體" w:hAnsi="標楷體" w:hint="eastAsia"/>
            <w:lang w:eastAsia="zh-TW"/>
          </w:rPr>
          <w:t>房貸專員件數金額明細資料查詢</w:t>
        </w:r>
      </w:moveFrom>
    </w:p>
    <w:p w14:paraId="6B969009" w14:textId="07F4EFCA" w:rsidR="00B30FC5" w:rsidRPr="00AF1A82" w:rsidDel="00ED3A87" w:rsidRDefault="00B30FC5" w:rsidP="00AD50CB">
      <w:pPr>
        <w:pStyle w:val="a"/>
        <w:rPr>
          <w:moveFrom w:id="13882" w:author="88692" w:date="2020-06-19T09:28:00Z"/>
        </w:rPr>
      </w:pPr>
      <w:moveFrom w:id="13883" w:author="88692" w:date="2020-06-19T09:28:00Z">
        <w:r w:rsidRPr="00AF1A82" w:rsidDel="00ED3A87">
          <w:t>功能說明</w:t>
        </w:r>
      </w:moveFrom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:rsidDel="0059603F" w14:paraId="4736F964" w14:textId="34010D36" w:rsidTr="00B30FC5">
        <w:trPr>
          <w:trHeight w:val="277"/>
          <w:del w:id="13884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20910D" w14:textId="20E121C3" w:rsidR="00B30FC5" w:rsidRPr="00AF1A82" w:rsidDel="0059603F" w:rsidRDefault="00B30FC5" w:rsidP="00B30FC5">
            <w:pPr>
              <w:rPr>
                <w:del w:id="13885" w:author="88692" w:date="2020-06-19T16:21:00Z"/>
                <w:moveFrom w:id="13886" w:author="88692" w:date="2020-06-19T09:28:00Z"/>
                <w:rFonts w:ascii="標楷體" w:eastAsia="標楷體" w:hAnsi="標楷體"/>
              </w:rPr>
            </w:pPr>
            <w:moveFrom w:id="13887" w:author="88692" w:date="2020-06-19T09:28:00Z">
              <w:del w:id="13888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6942DE" w14:textId="4FACD1FF" w:rsidR="00B30FC5" w:rsidRPr="00AF1A82" w:rsidDel="0059603F" w:rsidRDefault="00B30FC5" w:rsidP="00B30FC5">
            <w:pPr>
              <w:rPr>
                <w:del w:id="13889" w:author="88692" w:date="2020-06-19T16:21:00Z"/>
                <w:moveFrom w:id="13890" w:author="88692" w:date="2020-06-19T09:28:00Z"/>
                <w:rFonts w:ascii="標楷體" w:eastAsia="標楷體" w:hAnsi="標楷體"/>
              </w:rPr>
            </w:pPr>
            <w:moveFrom w:id="13891" w:author="88692" w:date="2020-06-19T09:28:00Z">
              <w:del w:id="13892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業績調整作業(MENU)-房貸專員件數金額明細資料查詢</w:delText>
                </w:r>
              </w:del>
            </w:moveFrom>
          </w:p>
        </w:tc>
      </w:tr>
      <w:tr w:rsidR="00B30FC5" w:rsidRPr="00AF1A82" w:rsidDel="0059603F" w14:paraId="77B359E4" w14:textId="475000CA" w:rsidTr="00B30FC5">
        <w:trPr>
          <w:trHeight w:val="277"/>
          <w:del w:id="13893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0A5AC1" w14:textId="5B8780B3" w:rsidR="00B30FC5" w:rsidRPr="00AF1A82" w:rsidDel="0059603F" w:rsidRDefault="00B30FC5" w:rsidP="00B30FC5">
            <w:pPr>
              <w:rPr>
                <w:del w:id="13894" w:author="88692" w:date="2020-06-19T16:21:00Z"/>
                <w:moveFrom w:id="13895" w:author="88692" w:date="2020-06-19T09:28:00Z"/>
                <w:rFonts w:ascii="標楷體" w:eastAsia="標楷體" w:hAnsi="標楷體"/>
              </w:rPr>
            </w:pPr>
            <w:moveFrom w:id="13896" w:author="88692" w:date="2020-06-19T09:28:00Z">
              <w:del w:id="13897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進入條件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486764" w14:textId="78614990" w:rsidR="00B30FC5" w:rsidRPr="00AF1A82" w:rsidDel="0059603F" w:rsidRDefault="00B30FC5" w:rsidP="00B30FC5">
            <w:pPr>
              <w:rPr>
                <w:del w:id="13898" w:author="88692" w:date="2020-06-19T16:21:00Z"/>
                <w:moveFrom w:id="13899" w:author="88692" w:date="2020-06-19T09:28:00Z"/>
                <w:rFonts w:ascii="標楷體" w:eastAsia="標楷體" w:hAnsi="標楷體"/>
              </w:rPr>
            </w:pPr>
          </w:p>
        </w:tc>
      </w:tr>
      <w:tr w:rsidR="00B30FC5" w:rsidRPr="00AF1A82" w:rsidDel="0059603F" w14:paraId="32677C5B" w14:textId="43C9FC52" w:rsidTr="00B30FC5">
        <w:trPr>
          <w:trHeight w:val="773"/>
          <w:del w:id="13900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8C759E" w14:textId="345FE228" w:rsidR="00B30FC5" w:rsidRPr="00AF1A82" w:rsidDel="0059603F" w:rsidRDefault="00B30FC5" w:rsidP="00B30FC5">
            <w:pPr>
              <w:rPr>
                <w:del w:id="13901" w:author="88692" w:date="2020-06-19T16:21:00Z"/>
                <w:moveFrom w:id="13902" w:author="88692" w:date="2020-06-19T09:28:00Z"/>
                <w:rFonts w:ascii="標楷體" w:eastAsia="標楷體" w:hAnsi="標楷體"/>
              </w:rPr>
            </w:pPr>
            <w:moveFrom w:id="13903" w:author="88692" w:date="2020-06-19T09:28:00Z">
              <w:del w:id="13904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88F68E" w14:textId="5D73EFF9" w:rsidR="00B30FC5" w:rsidRPr="00AF1A82" w:rsidDel="0059603F" w:rsidRDefault="00B30FC5" w:rsidP="00B30FC5">
            <w:pPr>
              <w:rPr>
                <w:del w:id="13905" w:author="88692" w:date="2020-06-19T16:21:00Z"/>
                <w:moveFrom w:id="13906" w:author="88692" w:date="2020-06-19T09:28:00Z"/>
                <w:rFonts w:ascii="標楷體" w:eastAsia="標楷體" w:hAnsi="標楷體"/>
              </w:rPr>
            </w:pPr>
          </w:p>
        </w:tc>
      </w:tr>
      <w:tr w:rsidR="00B30FC5" w:rsidRPr="00AF1A82" w:rsidDel="0059603F" w14:paraId="495E086A" w14:textId="567ABDF2" w:rsidTr="00B30FC5">
        <w:trPr>
          <w:trHeight w:val="321"/>
          <w:del w:id="13907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A6F92" w14:textId="0D8E28F8" w:rsidR="00B30FC5" w:rsidRPr="00AF1A82" w:rsidDel="0059603F" w:rsidRDefault="00B30FC5" w:rsidP="00B30FC5">
            <w:pPr>
              <w:rPr>
                <w:del w:id="13908" w:author="88692" w:date="2020-06-19T16:21:00Z"/>
                <w:moveFrom w:id="13909" w:author="88692" w:date="2020-06-19T09:28:00Z"/>
                <w:rFonts w:ascii="標楷體" w:eastAsia="標楷體" w:hAnsi="標楷體"/>
              </w:rPr>
            </w:pPr>
            <w:moveFrom w:id="13910" w:author="88692" w:date="2020-06-19T09:28:00Z">
              <w:del w:id="13911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選用流程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371CF0" w14:textId="21C67B73" w:rsidR="00B30FC5" w:rsidRPr="00AF1A82" w:rsidDel="0059603F" w:rsidRDefault="00B30FC5" w:rsidP="00B30FC5">
            <w:pPr>
              <w:rPr>
                <w:del w:id="13912" w:author="88692" w:date="2020-06-19T16:21:00Z"/>
                <w:moveFrom w:id="13913" w:author="88692" w:date="2020-06-19T09:28:00Z"/>
                <w:rFonts w:ascii="標楷體" w:eastAsia="標楷體" w:hAnsi="標楷體"/>
              </w:rPr>
            </w:pPr>
          </w:p>
        </w:tc>
      </w:tr>
      <w:tr w:rsidR="00B30FC5" w:rsidRPr="00AF1A82" w:rsidDel="0059603F" w14:paraId="12BD9281" w14:textId="216FCDEE" w:rsidTr="00B30FC5">
        <w:trPr>
          <w:trHeight w:val="1311"/>
          <w:del w:id="13914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75B38F" w14:textId="50C8C2A9" w:rsidR="00B30FC5" w:rsidRPr="00AF1A82" w:rsidDel="0059603F" w:rsidRDefault="00B30FC5" w:rsidP="00B30FC5">
            <w:pPr>
              <w:rPr>
                <w:del w:id="13915" w:author="88692" w:date="2020-06-19T16:21:00Z"/>
                <w:moveFrom w:id="13916" w:author="88692" w:date="2020-06-19T09:28:00Z"/>
                <w:rFonts w:ascii="標楷體" w:eastAsia="標楷體" w:hAnsi="標楷體"/>
              </w:rPr>
            </w:pPr>
            <w:moveFrom w:id="13917" w:author="88692" w:date="2020-06-19T09:28:00Z">
              <w:del w:id="13918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例外流程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7641C0" w14:textId="40E0A0A4" w:rsidR="00B30FC5" w:rsidRPr="00AF1A82" w:rsidDel="0059603F" w:rsidRDefault="00B30FC5" w:rsidP="00B30FC5">
            <w:pPr>
              <w:rPr>
                <w:del w:id="13919" w:author="88692" w:date="2020-06-19T16:21:00Z"/>
                <w:moveFrom w:id="13920" w:author="88692" w:date="2020-06-19T09:28:00Z"/>
                <w:rFonts w:ascii="標楷體" w:eastAsia="標楷體" w:hAnsi="標楷體"/>
              </w:rPr>
            </w:pPr>
          </w:p>
          <w:p w14:paraId="08C54390" w14:textId="2B3EC09B" w:rsidR="00B30FC5" w:rsidRPr="00AF1A82" w:rsidDel="0059603F" w:rsidRDefault="00B30FC5" w:rsidP="00B30FC5">
            <w:pPr>
              <w:rPr>
                <w:del w:id="13921" w:author="88692" w:date="2020-06-19T16:21:00Z"/>
                <w:moveFrom w:id="13922" w:author="88692" w:date="2020-06-19T09:28:00Z"/>
                <w:rFonts w:ascii="標楷體" w:eastAsia="標楷體" w:hAnsi="標楷體"/>
              </w:rPr>
            </w:pPr>
            <w:moveFrom w:id="13923" w:author="88692" w:date="2020-06-19T09:28:00Z">
              <w:del w:id="13924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tab/>
                </w:r>
              </w:del>
            </w:moveFrom>
          </w:p>
        </w:tc>
      </w:tr>
      <w:tr w:rsidR="00B30FC5" w:rsidRPr="00AF1A82" w:rsidDel="0059603F" w14:paraId="1389C44B" w14:textId="505E72E5" w:rsidTr="00B30FC5">
        <w:trPr>
          <w:trHeight w:val="278"/>
          <w:del w:id="13925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A1244" w14:textId="6CAE0F83" w:rsidR="00B30FC5" w:rsidRPr="00AF1A82" w:rsidDel="0059603F" w:rsidRDefault="00B30FC5" w:rsidP="00B30FC5">
            <w:pPr>
              <w:rPr>
                <w:del w:id="13926" w:author="88692" w:date="2020-06-19T16:21:00Z"/>
                <w:moveFrom w:id="13927" w:author="88692" w:date="2020-06-19T09:28:00Z"/>
                <w:rFonts w:ascii="標楷體" w:eastAsia="標楷體" w:hAnsi="標楷體"/>
              </w:rPr>
            </w:pPr>
            <w:moveFrom w:id="13928" w:author="88692" w:date="2020-06-19T09:28:00Z">
              <w:del w:id="13929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8B8568" w14:textId="6C95F82B" w:rsidR="00B30FC5" w:rsidRPr="00AF1A82" w:rsidDel="0059603F" w:rsidRDefault="00B30FC5" w:rsidP="00B30FC5">
            <w:pPr>
              <w:rPr>
                <w:del w:id="13930" w:author="88692" w:date="2020-06-19T16:21:00Z"/>
                <w:moveFrom w:id="13931" w:author="88692" w:date="2020-06-19T09:28:00Z"/>
                <w:rFonts w:ascii="標楷體" w:eastAsia="標楷體" w:hAnsi="標楷體"/>
              </w:rPr>
            </w:pPr>
          </w:p>
        </w:tc>
      </w:tr>
      <w:tr w:rsidR="00B30FC5" w:rsidRPr="00AF1A82" w:rsidDel="0059603F" w14:paraId="2F0290A4" w14:textId="49E19A40" w:rsidTr="00B30FC5">
        <w:trPr>
          <w:trHeight w:val="358"/>
          <w:del w:id="13932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3C3F19" w14:textId="5F14D7DE" w:rsidR="00B30FC5" w:rsidRPr="00AF1A82" w:rsidDel="0059603F" w:rsidRDefault="00B30FC5" w:rsidP="00B30FC5">
            <w:pPr>
              <w:rPr>
                <w:del w:id="13933" w:author="88692" w:date="2020-06-19T16:21:00Z"/>
                <w:moveFrom w:id="13934" w:author="88692" w:date="2020-06-19T09:28:00Z"/>
                <w:rFonts w:ascii="標楷體" w:eastAsia="標楷體" w:hAnsi="標楷體"/>
              </w:rPr>
            </w:pPr>
            <w:moveFrom w:id="13935" w:author="88692" w:date="2020-06-19T09:28:00Z">
              <w:del w:id="13936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特別需求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4D715B" w14:textId="3DAA5091" w:rsidR="00B30FC5" w:rsidRPr="00AF1A82" w:rsidDel="0059603F" w:rsidRDefault="00B30FC5" w:rsidP="00B30FC5">
            <w:pPr>
              <w:rPr>
                <w:del w:id="13937" w:author="88692" w:date="2020-06-19T16:21:00Z"/>
                <w:moveFrom w:id="13938" w:author="88692" w:date="2020-06-19T09:28:00Z"/>
                <w:rFonts w:ascii="標楷體" w:eastAsia="標楷體" w:hAnsi="標楷體"/>
              </w:rPr>
            </w:pPr>
          </w:p>
        </w:tc>
      </w:tr>
      <w:tr w:rsidR="00B30FC5" w:rsidRPr="00AF1A82" w:rsidDel="0059603F" w14:paraId="565BCF57" w14:textId="0F106507" w:rsidTr="00B30FC5">
        <w:trPr>
          <w:trHeight w:val="278"/>
          <w:del w:id="13939" w:author="88692" w:date="2020-06-19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73C297" w14:textId="1511A667" w:rsidR="00B30FC5" w:rsidRPr="00AF1A82" w:rsidDel="0059603F" w:rsidRDefault="00B30FC5" w:rsidP="00B30FC5">
            <w:pPr>
              <w:rPr>
                <w:del w:id="13940" w:author="88692" w:date="2020-06-19T16:21:00Z"/>
                <w:moveFrom w:id="13941" w:author="88692" w:date="2020-06-19T09:28:00Z"/>
                <w:rFonts w:ascii="標楷體" w:eastAsia="標楷體" w:hAnsi="標楷體"/>
              </w:rPr>
            </w:pPr>
            <w:moveFrom w:id="13942" w:author="88692" w:date="2020-06-19T09:28:00Z">
              <w:del w:id="13943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moveFrom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CDA9F" w14:textId="612978E9" w:rsidR="00B30FC5" w:rsidRPr="00AF1A82" w:rsidDel="0059603F" w:rsidRDefault="00B30FC5" w:rsidP="00B30FC5">
            <w:pPr>
              <w:rPr>
                <w:del w:id="13944" w:author="88692" w:date="2020-06-19T16:21:00Z"/>
                <w:moveFrom w:id="13945" w:author="88692" w:date="2020-06-19T09:28:00Z"/>
                <w:rFonts w:ascii="標楷體" w:eastAsia="標楷體" w:hAnsi="標楷體"/>
              </w:rPr>
            </w:pPr>
          </w:p>
        </w:tc>
      </w:tr>
    </w:tbl>
    <w:p w14:paraId="1B2E24AF" w14:textId="030083FB" w:rsidR="00B30FC5" w:rsidRPr="00AF1A82" w:rsidDel="0059603F" w:rsidRDefault="00B30FC5" w:rsidP="00B30FC5">
      <w:pPr>
        <w:rPr>
          <w:del w:id="13946" w:author="88692" w:date="2020-06-19T16:21:00Z"/>
          <w:moveFrom w:id="13947" w:author="88692" w:date="2020-06-19T09:28:00Z"/>
          <w:rFonts w:ascii="標楷體" w:eastAsia="標楷體" w:hAnsi="標楷體"/>
        </w:rPr>
      </w:pPr>
    </w:p>
    <w:p w14:paraId="54420C83" w14:textId="6305B300" w:rsidR="00B30FC5" w:rsidRPr="00AF1A82" w:rsidDel="0059603F" w:rsidRDefault="00B30FC5" w:rsidP="00887594">
      <w:pPr>
        <w:pStyle w:val="1"/>
        <w:numPr>
          <w:ilvl w:val="0"/>
          <w:numId w:val="9"/>
        </w:numPr>
        <w:ind w:left="1418"/>
        <w:rPr>
          <w:del w:id="13948" w:author="88692" w:date="2020-06-19T16:21:00Z"/>
          <w:moveFrom w:id="13949" w:author="88692" w:date="2020-06-19T09:28:00Z"/>
        </w:rPr>
      </w:pPr>
      <w:moveFrom w:id="13950" w:author="88692" w:date="2020-06-19T09:28:00Z">
        <w:del w:id="13951" w:author="88692" w:date="2020-06-19T16:21:00Z">
          <w:r w:rsidRPr="00AF1A82" w:rsidDel="0059603F">
            <w:delText>UI畫面</w:delText>
          </w:r>
        </w:del>
      </w:moveFrom>
    </w:p>
    <w:p w14:paraId="04E6ED9D" w14:textId="59AB5E65" w:rsidR="00B30FC5" w:rsidRPr="00AF1A82" w:rsidDel="0059603F" w:rsidRDefault="00B30FC5" w:rsidP="0091695D">
      <w:pPr>
        <w:ind w:leftChars="472" w:left="1133"/>
        <w:rPr>
          <w:del w:id="13952" w:author="88692" w:date="2020-06-19T16:21:00Z"/>
          <w:moveFrom w:id="13953" w:author="88692" w:date="2020-06-19T09:28:00Z"/>
          <w:rFonts w:ascii="標楷體" w:eastAsia="標楷體" w:hAnsi="標楷體"/>
        </w:rPr>
      </w:pPr>
      <w:moveFrom w:id="13954" w:author="88692" w:date="2020-06-19T09:28:00Z">
        <w:del w:id="13955" w:author="88692" w:date="2020-06-19T16:21:00Z">
          <w:r w:rsidRPr="00AF1A82" w:rsidDel="0059603F">
            <w:rPr>
              <w:rFonts w:ascii="標楷體" w:eastAsia="標楷體" w:hAnsi="標楷體" w:hint="eastAsia"/>
            </w:rPr>
            <w:delText>輸入畫面：</w:delText>
          </w:r>
        </w:del>
      </w:moveFrom>
    </w:p>
    <w:p w14:paraId="2A36425B" w14:textId="1284EF17" w:rsidR="00B30FC5" w:rsidRPr="00AF1A82" w:rsidDel="0059603F" w:rsidRDefault="00C0078D" w:rsidP="00B30FC5">
      <w:pPr>
        <w:rPr>
          <w:del w:id="13956" w:author="88692" w:date="2020-06-19T16:21:00Z"/>
          <w:moveFrom w:id="13957" w:author="88692" w:date="2020-06-19T09:28:00Z"/>
          <w:rFonts w:ascii="標楷體" w:eastAsia="標楷體" w:hAnsi="標楷體"/>
        </w:rPr>
      </w:pPr>
      <w:moveFrom w:id="13958" w:author="88692" w:date="2020-06-19T09:28:00Z">
        <w:del w:id="13959" w:author="88692" w:date="2020-06-19T16:21:00Z">
          <w:r w:rsidRPr="00AF1A82" w:rsidDel="0059603F">
            <w:rPr>
              <w:rFonts w:ascii="標楷體" w:eastAsia="標楷體" w:hAnsi="標楷體"/>
              <w:noProof/>
            </w:rPr>
            <w:drawing>
              <wp:inline distT="0" distB="0" distL="0" distR="0" wp14:anchorId="3DA5DBB2" wp14:editId="1EEA0B8A">
                <wp:extent cx="6483350" cy="1930400"/>
                <wp:effectExtent l="0" t="0" r="0" b="0"/>
                <wp:docPr id="53" name="圖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圖片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833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</w:p>
    <w:p w14:paraId="7E9C57E0" w14:textId="592C2914" w:rsidR="00B30FC5" w:rsidRPr="00AF1A82" w:rsidDel="0059603F" w:rsidRDefault="00B30FC5" w:rsidP="0091695D">
      <w:pPr>
        <w:ind w:leftChars="472" w:left="1133"/>
        <w:rPr>
          <w:del w:id="13960" w:author="88692" w:date="2020-06-19T16:21:00Z"/>
          <w:moveFrom w:id="13961" w:author="88692" w:date="2020-06-19T09:28:00Z"/>
          <w:rFonts w:ascii="標楷體" w:eastAsia="標楷體" w:hAnsi="標楷體"/>
        </w:rPr>
      </w:pPr>
      <w:moveFrom w:id="13962" w:author="88692" w:date="2020-06-19T09:28:00Z">
        <w:del w:id="13963" w:author="88692" w:date="2020-06-19T16:21:00Z">
          <w:r w:rsidRPr="00AF1A82" w:rsidDel="0059603F">
            <w:rPr>
              <w:rFonts w:ascii="標楷體" w:eastAsia="標楷體" w:hAnsi="標楷體" w:hint="eastAsia"/>
            </w:rPr>
            <w:delText>輸出畫面：</w:delText>
          </w:r>
        </w:del>
      </w:moveFrom>
    </w:p>
    <w:p w14:paraId="4EE41CC4" w14:textId="2E3BC7F3" w:rsidR="0029561B" w:rsidRPr="00AF1A82" w:rsidDel="0059603F" w:rsidRDefault="00C0078D" w:rsidP="00B30FC5">
      <w:pPr>
        <w:rPr>
          <w:del w:id="13964" w:author="88692" w:date="2020-06-19T16:21:00Z"/>
          <w:moveFrom w:id="13965" w:author="88692" w:date="2020-06-19T09:28:00Z"/>
          <w:rFonts w:ascii="標楷體" w:eastAsia="標楷體" w:hAnsi="標楷體"/>
        </w:rPr>
      </w:pPr>
      <w:moveFrom w:id="13966" w:author="88692" w:date="2020-06-19T09:28:00Z">
        <w:del w:id="13967" w:author="88692" w:date="2020-06-19T16:21:00Z">
          <w:r w:rsidRPr="00AF1A82" w:rsidDel="0059603F">
            <w:rPr>
              <w:rFonts w:ascii="標楷體" w:eastAsia="標楷體" w:hAnsi="標楷體"/>
              <w:noProof/>
            </w:rPr>
            <w:drawing>
              <wp:inline distT="0" distB="0" distL="0" distR="0" wp14:anchorId="13C978BD" wp14:editId="3329A8B4">
                <wp:extent cx="6477000" cy="2590800"/>
                <wp:effectExtent l="0" t="0" r="0" b="0"/>
                <wp:docPr id="54" name="圖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圖片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77000" cy="259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</w:p>
    <w:p w14:paraId="203076BA" w14:textId="3048CD58" w:rsidR="00B30FC5" w:rsidRPr="00AF1A82" w:rsidDel="0059603F" w:rsidRDefault="00B30FC5" w:rsidP="00B30FC5">
      <w:pPr>
        <w:rPr>
          <w:del w:id="13968" w:author="88692" w:date="2020-06-19T16:21:00Z"/>
          <w:moveFrom w:id="13969" w:author="88692" w:date="2020-06-19T09:28:00Z"/>
          <w:rFonts w:ascii="標楷體" w:eastAsia="標楷體" w:hAnsi="標楷體"/>
        </w:rPr>
      </w:pPr>
      <w:moveFrom w:id="13970" w:author="88692" w:date="2020-06-19T09:28:00Z">
        <w:del w:id="13971" w:author="88692" w:date="2020-06-19T16:21:00Z">
          <w:r w:rsidRPr="00AF1A82" w:rsidDel="0059603F">
            <w:rPr>
              <w:rFonts w:ascii="標楷體" w:eastAsia="標楷體" w:hAnsi="標楷體"/>
            </w:rPr>
            <w:delText>…</w:delText>
          </w:r>
        </w:del>
      </w:moveFrom>
    </w:p>
    <w:p w14:paraId="7E478A25" w14:textId="21407C15" w:rsidR="00B30FC5" w:rsidRPr="00AF1A82" w:rsidDel="0059603F" w:rsidRDefault="0002437F" w:rsidP="00887594">
      <w:pPr>
        <w:pStyle w:val="1"/>
        <w:numPr>
          <w:ilvl w:val="0"/>
          <w:numId w:val="9"/>
        </w:numPr>
        <w:ind w:left="1418"/>
        <w:rPr>
          <w:del w:id="13972" w:author="88692" w:date="2020-06-19T16:21:00Z"/>
          <w:moveFrom w:id="13973" w:author="88692" w:date="2020-06-19T09:28:00Z"/>
        </w:rPr>
      </w:pPr>
      <w:moveFrom w:id="13974" w:author="88692" w:date="2020-06-19T09:28:00Z">
        <w:del w:id="13975" w:author="88692" w:date="2020-06-19T16:21:00Z">
          <w:r w:rsidRPr="00AF1A82" w:rsidDel="0059603F">
            <w:delText>輸入畫面資料說明</w:delText>
          </w:r>
        </w:del>
      </w:moveFrom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806"/>
        <w:gridCol w:w="1037"/>
        <w:gridCol w:w="1126"/>
        <w:gridCol w:w="1189"/>
        <w:gridCol w:w="681"/>
        <w:gridCol w:w="695"/>
        <w:gridCol w:w="3429"/>
      </w:tblGrid>
      <w:tr w:rsidR="00695468" w:rsidRPr="00AF1A82" w:rsidDel="0059603F" w14:paraId="5FCA4AF9" w14:textId="5CAF5067" w:rsidTr="00695468">
        <w:trPr>
          <w:trHeight w:val="388"/>
          <w:jc w:val="center"/>
          <w:del w:id="13976" w:author="88692" w:date="2020-06-19T16:21:00Z"/>
        </w:trPr>
        <w:tc>
          <w:tcPr>
            <w:tcW w:w="457" w:type="dxa"/>
            <w:vMerge w:val="restart"/>
          </w:tcPr>
          <w:p w14:paraId="198B9FB6" w14:textId="06F95A2E" w:rsidR="00695468" w:rsidRPr="00AF1A82" w:rsidDel="0059603F" w:rsidRDefault="00695468" w:rsidP="00B30FC5">
            <w:pPr>
              <w:rPr>
                <w:del w:id="13977" w:author="88692" w:date="2020-06-19T16:21:00Z"/>
                <w:moveFrom w:id="13978" w:author="88692" w:date="2020-06-19T09:28:00Z"/>
                <w:rFonts w:ascii="標楷體" w:eastAsia="標楷體" w:hAnsi="標楷體"/>
              </w:rPr>
            </w:pPr>
            <w:moveFrom w:id="13979" w:author="88692" w:date="2020-06-19T09:28:00Z">
              <w:del w:id="13980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序號</w:delText>
                </w:r>
              </w:del>
            </w:moveFrom>
          </w:p>
        </w:tc>
        <w:tc>
          <w:tcPr>
            <w:tcW w:w="1806" w:type="dxa"/>
            <w:vMerge w:val="restart"/>
          </w:tcPr>
          <w:p w14:paraId="1C7ABCBF" w14:textId="11B0FCF7" w:rsidR="00695468" w:rsidRPr="00AF1A82" w:rsidDel="0059603F" w:rsidRDefault="00695468" w:rsidP="00B30FC5">
            <w:pPr>
              <w:rPr>
                <w:del w:id="13981" w:author="88692" w:date="2020-06-19T16:21:00Z"/>
                <w:moveFrom w:id="13982" w:author="88692" w:date="2020-06-19T09:28:00Z"/>
                <w:rFonts w:ascii="標楷體" w:eastAsia="標楷體" w:hAnsi="標楷體"/>
              </w:rPr>
            </w:pPr>
            <w:moveFrom w:id="13983" w:author="88692" w:date="2020-06-19T09:28:00Z">
              <w:del w:id="13984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欄位</w:delText>
                </w:r>
              </w:del>
            </w:moveFrom>
          </w:p>
        </w:tc>
        <w:tc>
          <w:tcPr>
            <w:tcW w:w="4728" w:type="dxa"/>
            <w:gridSpan w:val="5"/>
          </w:tcPr>
          <w:p w14:paraId="2BA7A4A2" w14:textId="7094EB4F" w:rsidR="00695468" w:rsidRPr="00AF1A82" w:rsidDel="0059603F" w:rsidRDefault="00695468" w:rsidP="00695468">
            <w:pPr>
              <w:jc w:val="center"/>
              <w:rPr>
                <w:del w:id="13985" w:author="88692" w:date="2020-06-19T16:21:00Z"/>
                <w:moveFrom w:id="13986" w:author="88692" w:date="2020-06-19T09:28:00Z"/>
                <w:rFonts w:ascii="標楷體" w:eastAsia="標楷體" w:hAnsi="標楷體"/>
              </w:rPr>
            </w:pPr>
            <w:moveFrom w:id="13987" w:author="88692" w:date="2020-06-19T09:28:00Z">
              <w:del w:id="13988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說明</w:delText>
                </w:r>
              </w:del>
            </w:moveFrom>
          </w:p>
        </w:tc>
        <w:tc>
          <w:tcPr>
            <w:tcW w:w="3429" w:type="dxa"/>
            <w:vMerge w:val="restart"/>
          </w:tcPr>
          <w:p w14:paraId="5963ABFF" w14:textId="4D875AB2" w:rsidR="00695468" w:rsidRPr="00AF1A82" w:rsidDel="0059603F" w:rsidRDefault="00695468" w:rsidP="00B30FC5">
            <w:pPr>
              <w:rPr>
                <w:del w:id="13989" w:author="88692" w:date="2020-06-19T16:21:00Z"/>
                <w:moveFrom w:id="13990" w:author="88692" w:date="2020-06-19T09:28:00Z"/>
                <w:rFonts w:ascii="標楷體" w:eastAsia="標楷體" w:hAnsi="標楷體"/>
              </w:rPr>
            </w:pPr>
            <w:moveFrom w:id="13991" w:author="88692" w:date="2020-06-19T09:28:00Z">
              <w:del w:id="13992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moveFrom>
          </w:p>
        </w:tc>
      </w:tr>
      <w:tr w:rsidR="00695468" w:rsidRPr="00AF1A82" w:rsidDel="0059603F" w14:paraId="37E015DF" w14:textId="47A7A874" w:rsidTr="00695468">
        <w:trPr>
          <w:trHeight w:val="244"/>
          <w:jc w:val="center"/>
          <w:del w:id="13993" w:author="88692" w:date="2020-06-19T16:21:00Z"/>
        </w:trPr>
        <w:tc>
          <w:tcPr>
            <w:tcW w:w="457" w:type="dxa"/>
            <w:vMerge/>
          </w:tcPr>
          <w:p w14:paraId="6EAB1D87" w14:textId="4CAC7548" w:rsidR="00695468" w:rsidRPr="00AF1A82" w:rsidDel="0059603F" w:rsidRDefault="00695468" w:rsidP="00B30FC5">
            <w:pPr>
              <w:rPr>
                <w:del w:id="13994" w:author="88692" w:date="2020-06-19T16:21:00Z"/>
                <w:moveFrom w:id="13995" w:author="88692" w:date="2020-06-19T09:28:00Z"/>
                <w:rFonts w:ascii="標楷體" w:eastAsia="標楷體" w:hAnsi="標楷體"/>
              </w:rPr>
            </w:pPr>
          </w:p>
        </w:tc>
        <w:tc>
          <w:tcPr>
            <w:tcW w:w="1806" w:type="dxa"/>
            <w:vMerge/>
          </w:tcPr>
          <w:p w14:paraId="3598B38A" w14:textId="0F1C1A49" w:rsidR="00695468" w:rsidRPr="00AF1A82" w:rsidDel="0059603F" w:rsidRDefault="00695468" w:rsidP="00B30FC5">
            <w:pPr>
              <w:rPr>
                <w:del w:id="13996" w:author="88692" w:date="2020-06-19T16:21:00Z"/>
                <w:moveFrom w:id="13997" w:author="88692" w:date="2020-06-19T09:28:00Z"/>
                <w:rFonts w:ascii="標楷體" w:eastAsia="標楷體" w:hAnsi="標楷體"/>
              </w:rPr>
            </w:pPr>
          </w:p>
        </w:tc>
        <w:tc>
          <w:tcPr>
            <w:tcW w:w="1037" w:type="dxa"/>
          </w:tcPr>
          <w:p w14:paraId="3E2C7366" w14:textId="7629B5B9" w:rsidR="00695468" w:rsidRPr="00AF1A82" w:rsidDel="0059603F" w:rsidRDefault="00695468" w:rsidP="00B30FC5">
            <w:pPr>
              <w:rPr>
                <w:del w:id="13998" w:author="88692" w:date="2020-06-19T16:21:00Z"/>
                <w:moveFrom w:id="13999" w:author="88692" w:date="2020-06-19T09:28:00Z"/>
                <w:rFonts w:ascii="標楷體" w:eastAsia="標楷體" w:hAnsi="標楷體"/>
              </w:rPr>
            </w:pPr>
            <w:moveFrom w:id="14000" w:author="88692" w:date="2020-06-19T09:28:00Z">
              <w:del w:id="14001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moveFrom>
          </w:p>
        </w:tc>
        <w:tc>
          <w:tcPr>
            <w:tcW w:w="1126" w:type="dxa"/>
          </w:tcPr>
          <w:p w14:paraId="4A53E7B8" w14:textId="1CB8CE31" w:rsidR="00695468" w:rsidRPr="00AF1A82" w:rsidDel="0059603F" w:rsidRDefault="00695468" w:rsidP="00B30FC5">
            <w:pPr>
              <w:rPr>
                <w:del w:id="14002" w:author="88692" w:date="2020-06-19T16:21:00Z"/>
                <w:moveFrom w:id="14003" w:author="88692" w:date="2020-06-19T09:28:00Z"/>
                <w:rFonts w:ascii="標楷體" w:eastAsia="標楷體" w:hAnsi="標楷體"/>
              </w:rPr>
            </w:pPr>
            <w:moveFrom w:id="14004" w:author="88692" w:date="2020-06-19T09:28:00Z">
              <w:del w:id="14005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預設值</w:delText>
                </w:r>
              </w:del>
            </w:moveFrom>
          </w:p>
        </w:tc>
        <w:tc>
          <w:tcPr>
            <w:tcW w:w="1189" w:type="dxa"/>
          </w:tcPr>
          <w:p w14:paraId="0FED6B9E" w14:textId="1DCBE8F4" w:rsidR="00695468" w:rsidRPr="00AF1A82" w:rsidDel="0059603F" w:rsidRDefault="00695468" w:rsidP="00B30FC5">
            <w:pPr>
              <w:rPr>
                <w:del w:id="14006" w:author="88692" w:date="2020-06-19T16:21:00Z"/>
                <w:moveFrom w:id="14007" w:author="88692" w:date="2020-06-19T09:28:00Z"/>
                <w:rFonts w:ascii="標楷體" w:eastAsia="標楷體" w:hAnsi="標楷體"/>
              </w:rPr>
            </w:pPr>
            <w:moveFrom w:id="14008" w:author="88692" w:date="2020-06-19T09:28:00Z">
              <w:del w:id="14009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選單內容</w:delText>
                </w:r>
              </w:del>
            </w:moveFrom>
          </w:p>
        </w:tc>
        <w:tc>
          <w:tcPr>
            <w:tcW w:w="681" w:type="dxa"/>
          </w:tcPr>
          <w:p w14:paraId="224643D9" w14:textId="565B8AF2" w:rsidR="00695468" w:rsidRPr="00AF1A82" w:rsidDel="0059603F" w:rsidRDefault="00695468" w:rsidP="00B30FC5">
            <w:pPr>
              <w:rPr>
                <w:del w:id="14010" w:author="88692" w:date="2020-06-19T16:21:00Z"/>
                <w:moveFrom w:id="14011" w:author="88692" w:date="2020-06-19T09:28:00Z"/>
                <w:rFonts w:ascii="標楷體" w:eastAsia="標楷體" w:hAnsi="標楷體"/>
              </w:rPr>
            </w:pPr>
            <w:moveFrom w:id="14012" w:author="88692" w:date="2020-06-19T09:28:00Z">
              <w:del w:id="14013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必填</w:delText>
                </w:r>
              </w:del>
            </w:moveFrom>
          </w:p>
        </w:tc>
        <w:tc>
          <w:tcPr>
            <w:tcW w:w="695" w:type="dxa"/>
          </w:tcPr>
          <w:p w14:paraId="7CA59F30" w14:textId="1F66DCE8" w:rsidR="00695468" w:rsidRPr="00AF1A82" w:rsidDel="0059603F" w:rsidRDefault="00695468" w:rsidP="00B30FC5">
            <w:pPr>
              <w:rPr>
                <w:del w:id="14014" w:author="88692" w:date="2020-06-19T16:21:00Z"/>
                <w:moveFrom w:id="14015" w:author="88692" w:date="2020-06-19T09:28:00Z"/>
                <w:rFonts w:ascii="標楷體" w:eastAsia="標楷體" w:hAnsi="標楷體"/>
              </w:rPr>
            </w:pPr>
            <w:moveFrom w:id="14016" w:author="88692" w:date="2020-06-19T09:28:00Z">
              <w:del w:id="14017" w:author="88692" w:date="2020-06-19T16:21:00Z">
                <w:r w:rsidRPr="00AF1A82" w:rsidDel="0059603F">
                  <w:rPr>
                    <w:rFonts w:ascii="標楷體" w:eastAsia="標楷體" w:hAnsi="標楷體"/>
                  </w:rPr>
                  <w:delText>R/W</w:delText>
                </w:r>
              </w:del>
            </w:moveFrom>
          </w:p>
        </w:tc>
        <w:tc>
          <w:tcPr>
            <w:tcW w:w="3429" w:type="dxa"/>
            <w:vMerge/>
          </w:tcPr>
          <w:p w14:paraId="78D8FFF3" w14:textId="48358121" w:rsidR="00695468" w:rsidRPr="00AF1A82" w:rsidDel="0059603F" w:rsidRDefault="00695468" w:rsidP="00B30FC5">
            <w:pPr>
              <w:rPr>
                <w:del w:id="14018" w:author="88692" w:date="2020-06-19T16:21:00Z"/>
                <w:moveFrom w:id="14019" w:author="88692" w:date="2020-06-19T09:28:00Z"/>
                <w:rFonts w:ascii="標楷體" w:eastAsia="標楷體" w:hAnsi="標楷體"/>
              </w:rPr>
            </w:pPr>
          </w:p>
        </w:tc>
      </w:tr>
      <w:tr w:rsidR="00695468" w:rsidRPr="00AF1A82" w:rsidDel="0059603F" w14:paraId="2CAF5073" w14:textId="7F86D91C" w:rsidTr="00695468">
        <w:trPr>
          <w:trHeight w:val="244"/>
          <w:jc w:val="center"/>
          <w:del w:id="14020" w:author="88692" w:date="2020-06-19T16:21:00Z"/>
        </w:trPr>
        <w:tc>
          <w:tcPr>
            <w:tcW w:w="457" w:type="dxa"/>
          </w:tcPr>
          <w:p w14:paraId="2AB3EAF3" w14:textId="52E88DDF" w:rsidR="00695468" w:rsidRPr="00AF1A82" w:rsidDel="0059603F" w:rsidRDefault="00695468" w:rsidP="00B30FC5">
            <w:pPr>
              <w:rPr>
                <w:del w:id="14021" w:author="88692" w:date="2020-06-19T16:21:00Z"/>
                <w:moveFrom w:id="14022" w:author="88692" w:date="2020-06-19T09:28:00Z"/>
                <w:rFonts w:ascii="標楷體" w:eastAsia="標楷體" w:hAnsi="標楷體"/>
              </w:rPr>
            </w:pPr>
            <w:moveFrom w:id="14023" w:author="88692" w:date="2020-06-19T09:28:00Z">
              <w:del w:id="14024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1</w:delText>
                </w:r>
              </w:del>
            </w:moveFrom>
          </w:p>
        </w:tc>
        <w:tc>
          <w:tcPr>
            <w:tcW w:w="1806" w:type="dxa"/>
          </w:tcPr>
          <w:p w14:paraId="53492512" w14:textId="587E3AEE" w:rsidR="00695468" w:rsidRPr="00AF1A82" w:rsidDel="0059603F" w:rsidRDefault="00695468" w:rsidP="00B30FC5">
            <w:pPr>
              <w:rPr>
                <w:del w:id="14025" w:author="88692" w:date="2020-06-19T16:21:00Z"/>
                <w:moveFrom w:id="14026" w:author="88692" w:date="2020-06-19T09:28:00Z"/>
                <w:rFonts w:ascii="標楷體" w:eastAsia="標楷體" w:hAnsi="標楷體"/>
              </w:rPr>
            </w:pPr>
            <w:moveFrom w:id="14027" w:author="88692" w:date="2020-06-19T09:28:00Z">
              <w:del w:id="14028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借款人戶號</w:delText>
                </w:r>
              </w:del>
            </w:moveFrom>
          </w:p>
        </w:tc>
        <w:tc>
          <w:tcPr>
            <w:tcW w:w="1037" w:type="dxa"/>
          </w:tcPr>
          <w:p w14:paraId="3820179B" w14:textId="231B042E" w:rsidR="00695468" w:rsidRPr="00AF1A82" w:rsidDel="0059603F" w:rsidRDefault="00695468" w:rsidP="00B30FC5">
            <w:pPr>
              <w:rPr>
                <w:del w:id="14029" w:author="88692" w:date="2020-06-19T16:21:00Z"/>
                <w:moveFrom w:id="14030" w:author="88692" w:date="2020-06-19T09:28:00Z"/>
                <w:rFonts w:ascii="標楷體" w:eastAsia="標楷體" w:hAnsi="標楷體"/>
              </w:rPr>
            </w:pPr>
            <w:moveFrom w:id="14031" w:author="88692" w:date="2020-06-19T09:28:00Z">
              <w:del w:id="14032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9(07)</w:delText>
                </w:r>
              </w:del>
            </w:moveFrom>
          </w:p>
        </w:tc>
        <w:tc>
          <w:tcPr>
            <w:tcW w:w="1126" w:type="dxa"/>
          </w:tcPr>
          <w:p w14:paraId="423656A5" w14:textId="58D254C3" w:rsidR="00695468" w:rsidRPr="00AF1A82" w:rsidDel="0059603F" w:rsidRDefault="00695468" w:rsidP="00B30FC5">
            <w:pPr>
              <w:rPr>
                <w:del w:id="14033" w:author="88692" w:date="2020-06-19T16:21:00Z"/>
                <w:moveFrom w:id="14034" w:author="88692" w:date="2020-06-19T09:28:00Z"/>
                <w:rFonts w:ascii="標楷體" w:eastAsia="標楷體" w:hAnsi="標楷體"/>
              </w:rPr>
            </w:pPr>
            <w:moveFrom w:id="14035" w:author="88692" w:date="2020-06-19T09:28:00Z">
              <w:del w:id="14036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0000000</w:delText>
                </w:r>
              </w:del>
            </w:moveFrom>
          </w:p>
        </w:tc>
        <w:tc>
          <w:tcPr>
            <w:tcW w:w="1189" w:type="dxa"/>
          </w:tcPr>
          <w:p w14:paraId="39A6E0C4" w14:textId="180AA5D1" w:rsidR="00695468" w:rsidRPr="00AF1A82" w:rsidDel="0059603F" w:rsidRDefault="00695468" w:rsidP="00B30FC5">
            <w:pPr>
              <w:rPr>
                <w:del w:id="14037" w:author="88692" w:date="2020-06-19T16:21:00Z"/>
                <w:moveFrom w:id="14038" w:author="88692" w:date="2020-06-19T09:28:00Z"/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2099D76" w14:textId="6B8808C2" w:rsidR="00695468" w:rsidRPr="00AF1A82" w:rsidDel="0059603F" w:rsidRDefault="00695468" w:rsidP="00B30FC5">
            <w:pPr>
              <w:rPr>
                <w:del w:id="14039" w:author="88692" w:date="2020-06-19T16:21:00Z"/>
                <w:moveFrom w:id="14040" w:author="88692" w:date="2020-06-19T09:28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55EAA509" w14:textId="5CC4DF67" w:rsidR="00695468" w:rsidRPr="00AF1A82" w:rsidDel="0059603F" w:rsidRDefault="00695468" w:rsidP="00B30FC5">
            <w:pPr>
              <w:rPr>
                <w:del w:id="14041" w:author="88692" w:date="2020-06-19T16:21:00Z"/>
                <w:moveFrom w:id="14042" w:author="88692" w:date="2020-06-19T09:28:00Z"/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25CA3D10" w14:textId="71D0EE55" w:rsidR="00695468" w:rsidRPr="00AF1A82" w:rsidDel="0059603F" w:rsidRDefault="00695468" w:rsidP="00B30FC5">
            <w:pPr>
              <w:rPr>
                <w:del w:id="14043" w:author="88692" w:date="2020-06-19T16:21:00Z"/>
                <w:moveFrom w:id="14044" w:author="88692" w:date="2020-06-19T09:28:00Z"/>
                <w:rFonts w:ascii="標楷體" w:eastAsia="標楷體" w:hAnsi="標楷體"/>
                <w:b/>
              </w:rPr>
            </w:pPr>
            <w:moveFrom w:id="14045" w:author="88692" w:date="2020-06-19T09:28:00Z">
              <w:del w:id="14046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i.按</w:delText>
                </w:r>
                <w:r w:rsidRPr="00AF1A82" w:rsidDel="0059603F">
                  <w:rPr>
                    <w:rFonts w:ascii="標楷體" w:eastAsia="標楷體" w:hAnsi="標楷體" w:hint="eastAsia"/>
                    <w:b/>
                  </w:rPr>
                  <w:delText>[瀏覽]</w:delText>
                </w:r>
                <w:r w:rsidRPr="00AF1A82" w:rsidDel="0059603F">
                  <w:rPr>
                    <w:rFonts w:ascii="標楷體" w:eastAsia="標楷體" w:hAnsi="標楷體" w:hint="eastAsia"/>
                  </w:rPr>
                  <w:delText>連結</w:delText>
                </w:r>
                <w:r w:rsidRPr="00AF1A82" w:rsidDel="0059603F">
                  <w:rPr>
                    <w:rFonts w:ascii="標楷體" w:eastAsia="標楷體" w:hAnsi="標楷體" w:hint="eastAsia"/>
                    <w:b/>
                  </w:rPr>
                  <w:delText>[顧客明細資料查詢]</w:delText>
                </w:r>
              </w:del>
            </w:moveFrom>
          </w:p>
          <w:p w14:paraId="5A954CC7" w14:textId="4A74D7C7" w:rsidR="00695468" w:rsidRPr="00AF1A82" w:rsidDel="0059603F" w:rsidRDefault="00695468" w:rsidP="00B30FC5">
            <w:pPr>
              <w:rPr>
                <w:del w:id="14047" w:author="88692" w:date="2020-06-19T16:21:00Z"/>
                <w:moveFrom w:id="14048" w:author="88692" w:date="2020-06-19T09:28:00Z"/>
                <w:rFonts w:ascii="標楷體" w:eastAsia="標楷體" w:hAnsi="標楷體"/>
              </w:rPr>
            </w:pPr>
            <w:moveFrom w:id="14049" w:author="88692" w:date="2020-06-19T09:28:00Z">
              <w:del w:id="14050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ii.可不輸入</w:delText>
                </w:r>
              </w:del>
            </w:moveFrom>
          </w:p>
        </w:tc>
      </w:tr>
      <w:tr w:rsidR="00695468" w:rsidRPr="00AF1A82" w:rsidDel="0059603F" w14:paraId="673EDE58" w14:textId="5501C4D5" w:rsidTr="00695468">
        <w:trPr>
          <w:trHeight w:val="291"/>
          <w:jc w:val="center"/>
          <w:del w:id="14051" w:author="88692" w:date="2020-06-19T16:21:00Z"/>
        </w:trPr>
        <w:tc>
          <w:tcPr>
            <w:tcW w:w="457" w:type="dxa"/>
          </w:tcPr>
          <w:p w14:paraId="5CAE23AB" w14:textId="160C467B" w:rsidR="00695468" w:rsidRPr="00AF1A82" w:rsidDel="0059603F" w:rsidRDefault="00695468" w:rsidP="00B30FC5">
            <w:pPr>
              <w:rPr>
                <w:del w:id="14052" w:author="88692" w:date="2020-06-19T16:21:00Z"/>
                <w:moveFrom w:id="14053" w:author="88692" w:date="2020-06-19T09:28:00Z"/>
                <w:rFonts w:ascii="標楷體" w:eastAsia="標楷體" w:hAnsi="標楷體"/>
              </w:rPr>
            </w:pPr>
            <w:moveFrom w:id="14054" w:author="88692" w:date="2020-06-19T09:28:00Z">
              <w:del w:id="14055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2</w:delText>
                </w:r>
              </w:del>
            </w:moveFrom>
          </w:p>
        </w:tc>
        <w:tc>
          <w:tcPr>
            <w:tcW w:w="1806" w:type="dxa"/>
          </w:tcPr>
          <w:p w14:paraId="1F9B336F" w14:textId="30152BAB" w:rsidR="00695468" w:rsidRPr="00AF1A82" w:rsidDel="0059603F" w:rsidRDefault="00695468" w:rsidP="00B30FC5">
            <w:pPr>
              <w:rPr>
                <w:del w:id="14056" w:author="88692" w:date="2020-06-19T16:21:00Z"/>
                <w:moveFrom w:id="14057" w:author="88692" w:date="2020-06-19T09:28:00Z"/>
                <w:rFonts w:ascii="標楷體" w:eastAsia="標楷體" w:hAnsi="標楷體"/>
              </w:rPr>
            </w:pPr>
            <w:moveFrom w:id="14058" w:author="88692" w:date="2020-06-19T09:28:00Z">
              <w:del w:id="14059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額度編號</w:delText>
                </w:r>
              </w:del>
            </w:moveFrom>
          </w:p>
        </w:tc>
        <w:tc>
          <w:tcPr>
            <w:tcW w:w="1037" w:type="dxa"/>
          </w:tcPr>
          <w:p w14:paraId="2010FAC6" w14:textId="2279FE52" w:rsidR="00695468" w:rsidRPr="00AF1A82" w:rsidDel="0059603F" w:rsidRDefault="00695468" w:rsidP="00B30FC5">
            <w:pPr>
              <w:rPr>
                <w:del w:id="14060" w:author="88692" w:date="2020-06-19T16:21:00Z"/>
                <w:moveFrom w:id="14061" w:author="88692" w:date="2020-06-19T09:28:00Z"/>
                <w:rFonts w:ascii="標楷體" w:eastAsia="標楷體" w:hAnsi="標楷體"/>
              </w:rPr>
            </w:pPr>
            <w:moveFrom w:id="14062" w:author="88692" w:date="2020-06-19T09:28:00Z">
              <w:del w:id="14063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999</w:delText>
                </w:r>
              </w:del>
            </w:moveFrom>
          </w:p>
        </w:tc>
        <w:tc>
          <w:tcPr>
            <w:tcW w:w="1126" w:type="dxa"/>
          </w:tcPr>
          <w:p w14:paraId="4671426A" w14:textId="4EE483E8" w:rsidR="00695468" w:rsidRPr="00AF1A82" w:rsidDel="0059603F" w:rsidRDefault="00695468" w:rsidP="00B30FC5">
            <w:pPr>
              <w:rPr>
                <w:del w:id="14064" w:author="88692" w:date="2020-06-19T16:21:00Z"/>
                <w:moveFrom w:id="14065" w:author="88692" w:date="2020-06-19T09:28:00Z"/>
                <w:rFonts w:ascii="標楷體" w:eastAsia="標楷體" w:hAnsi="標楷體"/>
              </w:rPr>
            </w:pPr>
            <w:moveFrom w:id="14066" w:author="88692" w:date="2020-06-19T09:28:00Z">
              <w:del w:id="14067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000</w:delText>
                </w:r>
              </w:del>
            </w:moveFrom>
          </w:p>
        </w:tc>
        <w:tc>
          <w:tcPr>
            <w:tcW w:w="1189" w:type="dxa"/>
          </w:tcPr>
          <w:p w14:paraId="020DB71A" w14:textId="2FA53B1E" w:rsidR="00695468" w:rsidRPr="00AF1A82" w:rsidDel="0059603F" w:rsidRDefault="00695468" w:rsidP="00B30FC5">
            <w:pPr>
              <w:rPr>
                <w:del w:id="14068" w:author="88692" w:date="2020-06-19T16:21:00Z"/>
                <w:moveFrom w:id="14069" w:author="88692" w:date="2020-06-19T09:28:00Z"/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33604B5" w14:textId="70D9AD96" w:rsidR="00695468" w:rsidRPr="00AF1A82" w:rsidDel="0059603F" w:rsidRDefault="00695468" w:rsidP="00B30FC5">
            <w:pPr>
              <w:rPr>
                <w:del w:id="14070" w:author="88692" w:date="2020-06-19T16:21:00Z"/>
                <w:moveFrom w:id="14071" w:author="88692" w:date="2020-06-19T09:28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2A5F90AA" w14:textId="69E53C77" w:rsidR="00695468" w:rsidRPr="00AF1A82" w:rsidDel="0059603F" w:rsidRDefault="00695468" w:rsidP="00B30FC5">
            <w:pPr>
              <w:rPr>
                <w:del w:id="14072" w:author="88692" w:date="2020-06-19T16:21:00Z"/>
                <w:moveFrom w:id="14073" w:author="88692" w:date="2020-06-19T09:28:00Z"/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2F3D8C5F" w14:textId="549E391C" w:rsidR="00695468" w:rsidRPr="00AF1A82" w:rsidDel="0059603F" w:rsidRDefault="00695468" w:rsidP="00B30FC5">
            <w:pPr>
              <w:rPr>
                <w:del w:id="14074" w:author="88692" w:date="2020-06-19T16:21:00Z"/>
                <w:moveFrom w:id="14075" w:author="88692" w:date="2020-06-19T09:28:00Z"/>
                <w:rFonts w:ascii="標楷體" w:eastAsia="標楷體" w:hAnsi="標楷體"/>
              </w:rPr>
            </w:pPr>
            <w:moveFrom w:id="14076" w:author="88692" w:date="2020-06-19T09:28:00Z">
              <w:del w:id="14077" w:author="88692" w:date="2020-06-19T16:21:00Z">
                <w:r w:rsidRPr="00AF1A82" w:rsidDel="0059603F">
                  <w:rPr>
                    <w:rFonts w:ascii="標楷體" w:eastAsia="標楷體" w:hAnsi="標楷體" w:hint="eastAsia"/>
                  </w:rPr>
                  <w:delText>ii.可不輸入</w:delText>
                </w:r>
              </w:del>
            </w:moveFrom>
          </w:p>
        </w:tc>
      </w:tr>
    </w:tbl>
    <w:p w14:paraId="71E4BAE5" w14:textId="639130BB" w:rsidR="00560299" w:rsidRPr="00AF1A82" w:rsidDel="00ED3A87" w:rsidRDefault="0002437F" w:rsidP="00887594">
      <w:pPr>
        <w:pStyle w:val="1"/>
        <w:numPr>
          <w:ilvl w:val="0"/>
          <w:numId w:val="9"/>
        </w:numPr>
        <w:ind w:left="1418"/>
        <w:rPr>
          <w:moveFrom w:id="14078" w:author="88692" w:date="2020-06-19T09:28:00Z"/>
        </w:rPr>
      </w:pPr>
      <w:moveFrom w:id="14079" w:author="88692" w:date="2020-06-19T09:28:00Z">
        <w:r w:rsidRPr="00AF1A82" w:rsidDel="00ED3A87">
          <w:rPr>
            <w:rFonts w:hint="eastAsia"/>
          </w:rPr>
          <w:t>輸出畫面資料說明</w:t>
        </w:r>
      </w:moveFrom>
    </w:p>
    <w:p w14:paraId="5764EDAB" w14:textId="1EDDEDE8" w:rsidR="00B30FC5" w:rsidRPr="00AF1A82" w:rsidDel="00ED3A87" w:rsidRDefault="00B30FC5" w:rsidP="00B30FC5">
      <w:pPr>
        <w:rPr>
          <w:moveFrom w:id="14080" w:author="88692" w:date="2020-06-19T09:28:00Z"/>
          <w:rFonts w:ascii="標楷體" w:eastAsia="標楷體" w:hAnsi="標楷體"/>
        </w:rPr>
      </w:pPr>
    </w:p>
    <w:p w14:paraId="55FE98CE" w14:textId="6ED42DF0" w:rsidR="00B30FC5" w:rsidRPr="00AF1A82" w:rsidDel="00ED3A87" w:rsidRDefault="00210672" w:rsidP="00B30FC5">
      <w:pPr>
        <w:rPr>
          <w:moveFrom w:id="14081" w:author="88692" w:date="2020-06-19T09:28:00Z"/>
          <w:rFonts w:ascii="標楷體" w:eastAsia="標楷體" w:hAnsi="標楷體"/>
        </w:rPr>
      </w:pPr>
      <w:moveFrom w:id="14082" w:author="88692" w:date="2020-06-19T09:28:00Z">
        <w:r w:rsidRPr="00AF1A82" w:rsidDel="00ED3A87">
          <w:rPr>
            <w:rFonts w:ascii="標楷體" w:eastAsia="標楷體" w:hAnsi="標楷體"/>
          </w:rPr>
          <w:br w:type="page"/>
        </w:r>
      </w:moveFrom>
    </w:p>
    <w:moveFromRangeEnd w:id="13880"/>
    <w:p w14:paraId="63F5E08F" w14:textId="53D47648" w:rsidR="00ED3A87" w:rsidRDefault="00ED3A87" w:rsidP="00887594">
      <w:pPr>
        <w:pStyle w:val="3"/>
        <w:numPr>
          <w:ilvl w:val="2"/>
          <w:numId w:val="8"/>
        </w:numPr>
        <w:rPr>
          <w:ins w:id="14083" w:author="88692" w:date="2020-06-19T16:47:00Z"/>
          <w:rFonts w:ascii="標楷體" w:hAnsi="標楷體"/>
          <w:lang w:eastAsia="zh-TW"/>
        </w:rPr>
      </w:pPr>
      <w:ins w:id="14084" w:author="88692" w:date="2020-06-19T09:27:00Z">
        <w:r>
          <w:rPr>
            <w:rFonts w:ascii="標楷體" w:hAnsi="標楷體" w:hint="eastAsia"/>
            <w:lang w:eastAsia="zh-TW"/>
          </w:rPr>
          <w:t>L</w:t>
        </w:r>
        <w:r>
          <w:rPr>
            <w:rFonts w:ascii="標楷體" w:hAnsi="標楷體"/>
            <w:lang w:eastAsia="zh-TW"/>
          </w:rPr>
          <w:t>5054</w:t>
        </w:r>
        <w:r w:rsidRPr="00ED3A87">
          <w:rPr>
            <w:rFonts w:ascii="標楷體" w:hAnsi="標楷體" w:hint="eastAsia"/>
            <w:lang w:eastAsia="zh-TW"/>
          </w:rPr>
          <w:t>協辦獎金處理清單</w:t>
        </w:r>
      </w:ins>
    </w:p>
    <w:p w14:paraId="4557B492" w14:textId="77777777" w:rsidR="00142E6D" w:rsidRPr="0040066E" w:rsidRDefault="00142E6D" w:rsidP="00142E6D">
      <w:pPr>
        <w:snapToGrid w:val="0"/>
        <w:ind w:left="1418" w:hanging="480"/>
        <w:rPr>
          <w:ins w:id="14085" w:author="88692" w:date="2020-06-19T16:48:00Z"/>
          <w:rFonts w:eastAsia="標楷體"/>
          <w:sz w:val="26"/>
        </w:rPr>
      </w:pPr>
      <w:ins w:id="14086" w:author="88692" w:date="2020-06-19T16:48:00Z">
        <w:r w:rsidRPr="0040066E">
          <w:rPr>
            <w:rFonts w:eastAsia="標楷體"/>
            <w:sz w:val="26"/>
          </w:rPr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42E6D" w:rsidRPr="0040066E" w14:paraId="79BA14C0" w14:textId="77777777" w:rsidTr="00E26020">
        <w:trPr>
          <w:trHeight w:val="277"/>
          <w:ins w:id="14087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71EBA" w14:textId="77777777" w:rsidR="00142E6D" w:rsidRPr="0040066E" w:rsidRDefault="00142E6D" w:rsidP="00E26020">
            <w:pPr>
              <w:rPr>
                <w:ins w:id="14088" w:author="88692" w:date="2020-06-19T16:48:00Z"/>
                <w:rFonts w:ascii="標楷體" w:eastAsia="標楷體" w:hAnsi="標楷體"/>
              </w:rPr>
            </w:pPr>
            <w:ins w:id="14089" w:author="88692" w:date="2020-06-19T16:48:00Z">
              <w:r w:rsidRPr="0040066E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2AFAC" w14:textId="6C7BA96A" w:rsidR="00142E6D" w:rsidRPr="0040066E" w:rsidRDefault="00142E6D" w:rsidP="00E26020">
            <w:pPr>
              <w:rPr>
                <w:ins w:id="14090" w:author="88692" w:date="2020-06-19T16:48:00Z"/>
                <w:rFonts w:ascii="標楷體" w:eastAsia="標楷體" w:hAnsi="標楷體"/>
              </w:rPr>
            </w:pPr>
            <w:ins w:id="14091" w:author="88692" w:date="2020-06-19T16:48:00Z">
              <w:r w:rsidRPr="0040066E">
                <w:rPr>
                  <w:rFonts w:ascii="標楷體" w:eastAsia="標楷體" w:hAnsi="標楷體" w:hint="eastAsia"/>
                </w:rPr>
                <w:t>業績調整作業-</w:t>
              </w:r>
              <w:r>
                <w:rPr>
                  <w:rFonts w:ascii="標楷體" w:eastAsia="標楷體" w:hAnsi="標楷體"/>
                </w:rPr>
                <w:t xml:space="preserve"> </w:t>
              </w:r>
              <w:r w:rsidRPr="00142E6D">
                <w:rPr>
                  <w:rFonts w:ascii="標楷體" w:eastAsia="標楷體" w:hAnsi="標楷體" w:hint="eastAsia"/>
                </w:rPr>
                <w:t>協辦獎金處理清單</w:t>
              </w:r>
            </w:ins>
          </w:p>
        </w:tc>
      </w:tr>
      <w:tr w:rsidR="00142E6D" w:rsidRPr="0040066E" w14:paraId="1EB80150" w14:textId="77777777" w:rsidTr="00E26020">
        <w:trPr>
          <w:trHeight w:val="277"/>
          <w:ins w:id="14092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BAFD96" w14:textId="77777777" w:rsidR="00142E6D" w:rsidRPr="0040066E" w:rsidRDefault="00142E6D" w:rsidP="00E26020">
            <w:pPr>
              <w:rPr>
                <w:ins w:id="14093" w:author="88692" w:date="2020-06-19T16:48:00Z"/>
                <w:rFonts w:ascii="標楷體" w:eastAsia="標楷體" w:hAnsi="標楷體"/>
              </w:rPr>
            </w:pPr>
            <w:ins w:id="14094" w:author="88692" w:date="2020-06-19T16:48:00Z">
              <w:r w:rsidRPr="0040066E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F5CCE" w14:textId="77777777" w:rsidR="00142E6D" w:rsidRPr="0040066E" w:rsidRDefault="00142E6D" w:rsidP="00E26020">
            <w:pPr>
              <w:rPr>
                <w:ins w:id="14095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0E503B47" w14:textId="77777777" w:rsidTr="00E26020">
        <w:trPr>
          <w:trHeight w:val="773"/>
          <w:ins w:id="14096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170F90" w14:textId="77777777" w:rsidR="00142E6D" w:rsidRPr="0040066E" w:rsidRDefault="00142E6D" w:rsidP="00E26020">
            <w:pPr>
              <w:rPr>
                <w:ins w:id="14097" w:author="88692" w:date="2020-06-19T16:48:00Z"/>
                <w:rFonts w:ascii="標楷體" w:eastAsia="標楷體" w:hAnsi="標楷體"/>
              </w:rPr>
            </w:pPr>
            <w:ins w:id="14098" w:author="88692" w:date="2020-06-19T16:48:00Z">
              <w:r w:rsidRPr="0040066E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BCD550" w14:textId="77777777" w:rsidR="00142E6D" w:rsidRPr="0040066E" w:rsidRDefault="00142E6D" w:rsidP="00E26020">
            <w:pPr>
              <w:rPr>
                <w:ins w:id="14099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4539E43D" w14:textId="77777777" w:rsidTr="00E26020">
        <w:trPr>
          <w:trHeight w:val="321"/>
          <w:ins w:id="14100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EC4C5" w14:textId="77777777" w:rsidR="00142E6D" w:rsidRPr="0040066E" w:rsidRDefault="00142E6D" w:rsidP="00E26020">
            <w:pPr>
              <w:rPr>
                <w:ins w:id="14101" w:author="88692" w:date="2020-06-19T16:48:00Z"/>
                <w:rFonts w:ascii="標楷體" w:eastAsia="標楷體" w:hAnsi="標楷體"/>
              </w:rPr>
            </w:pPr>
            <w:ins w:id="14102" w:author="88692" w:date="2020-06-19T16:48:00Z">
              <w:r w:rsidRPr="0040066E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F9953" w14:textId="77777777" w:rsidR="00142E6D" w:rsidRPr="0040066E" w:rsidRDefault="00142E6D" w:rsidP="00E26020">
            <w:pPr>
              <w:rPr>
                <w:ins w:id="14103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6C0671E4" w14:textId="77777777" w:rsidTr="00E26020">
        <w:trPr>
          <w:trHeight w:val="1311"/>
          <w:ins w:id="14104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5BEE4" w14:textId="77777777" w:rsidR="00142E6D" w:rsidRPr="0040066E" w:rsidRDefault="00142E6D" w:rsidP="00E26020">
            <w:pPr>
              <w:rPr>
                <w:ins w:id="14105" w:author="88692" w:date="2020-06-19T16:48:00Z"/>
                <w:rFonts w:ascii="標楷體" w:eastAsia="標楷體" w:hAnsi="標楷體"/>
              </w:rPr>
            </w:pPr>
            <w:ins w:id="14106" w:author="88692" w:date="2020-06-19T16:48:00Z">
              <w:r w:rsidRPr="0040066E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91CA6" w14:textId="2159F1EB" w:rsidR="00142E6D" w:rsidRPr="0040066E" w:rsidDel="002B46ED" w:rsidRDefault="00142E6D" w:rsidP="00E26020">
            <w:pPr>
              <w:rPr>
                <w:ins w:id="14107" w:author="88692" w:date="2020-06-19T16:48:00Z"/>
                <w:del w:id="14108" w:author="st1" w:date="2021-04-19T15:55:00Z"/>
                <w:rFonts w:ascii="標楷體" w:eastAsia="標楷體" w:hAnsi="標楷體"/>
              </w:rPr>
            </w:pPr>
          </w:p>
          <w:p w14:paraId="00BCF4C2" w14:textId="12A29B84" w:rsidR="00142E6D" w:rsidRPr="0040066E" w:rsidRDefault="00142E6D" w:rsidP="00E26020">
            <w:pPr>
              <w:rPr>
                <w:ins w:id="14109" w:author="88692" w:date="2020-06-19T16:48:00Z"/>
                <w:rFonts w:ascii="標楷體" w:eastAsia="標楷體" w:hAnsi="標楷體"/>
              </w:rPr>
            </w:pPr>
            <w:ins w:id="14110" w:author="88692" w:date="2020-06-19T16:48:00Z">
              <w:del w:id="14111" w:author="st1" w:date="2021-04-19T15:55:00Z">
                <w:r w:rsidRPr="0040066E" w:rsidDel="002B46ED">
                  <w:rPr>
                    <w:rFonts w:ascii="標楷體" w:eastAsia="標楷體" w:hAnsi="標楷體"/>
                  </w:rPr>
                  <w:tab/>
                </w:r>
              </w:del>
            </w:ins>
          </w:p>
        </w:tc>
      </w:tr>
      <w:tr w:rsidR="00142E6D" w:rsidRPr="0040066E" w14:paraId="1883CEF2" w14:textId="77777777" w:rsidTr="00E26020">
        <w:trPr>
          <w:trHeight w:val="278"/>
          <w:ins w:id="14112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4C399B" w14:textId="77777777" w:rsidR="00142E6D" w:rsidRPr="0040066E" w:rsidRDefault="00142E6D" w:rsidP="00E26020">
            <w:pPr>
              <w:rPr>
                <w:ins w:id="14113" w:author="88692" w:date="2020-06-19T16:48:00Z"/>
                <w:rFonts w:ascii="標楷體" w:eastAsia="標楷體" w:hAnsi="標楷體"/>
              </w:rPr>
            </w:pPr>
            <w:ins w:id="14114" w:author="88692" w:date="2020-06-19T16:48:00Z">
              <w:r w:rsidRPr="0040066E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AC566" w14:textId="77777777" w:rsidR="00142E6D" w:rsidRPr="0040066E" w:rsidRDefault="00142E6D" w:rsidP="00E26020">
            <w:pPr>
              <w:rPr>
                <w:ins w:id="14115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5DA6C045" w14:textId="77777777" w:rsidTr="00E26020">
        <w:trPr>
          <w:trHeight w:val="358"/>
          <w:ins w:id="14116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6DB2E" w14:textId="77777777" w:rsidR="00142E6D" w:rsidRPr="0040066E" w:rsidRDefault="00142E6D" w:rsidP="00E26020">
            <w:pPr>
              <w:rPr>
                <w:ins w:id="14117" w:author="88692" w:date="2020-06-19T16:48:00Z"/>
                <w:rFonts w:ascii="標楷體" w:eastAsia="標楷體" w:hAnsi="標楷體"/>
              </w:rPr>
            </w:pPr>
            <w:ins w:id="14118" w:author="88692" w:date="2020-06-19T16:48:00Z">
              <w:r w:rsidRPr="0040066E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332F35" w14:textId="77777777" w:rsidR="00142E6D" w:rsidRPr="0040066E" w:rsidRDefault="00142E6D" w:rsidP="00E26020">
            <w:pPr>
              <w:rPr>
                <w:ins w:id="14119" w:author="88692" w:date="2020-06-19T16:48:00Z"/>
                <w:rFonts w:ascii="標楷體" w:eastAsia="標楷體" w:hAnsi="標楷體"/>
              </w:rPr>
            </w:pPr>
            <w:ins w:id="14120" w:author="88692" w:date="2020-06-19T16:48:00Z">
              <w:r w:rsidRPr="0040066E">
                <w:rPr>
                  <w:rFonts w:ascii="標楷體" w:eastAsia="標楷體" w:hAnsi="標楷體" w:hint="eastAsia"/>
                </w:rPr>
                <w:t>該戶為[已處理]後，則不允許再做變更</w:t>
              </w:r>
            </w:ins>
          </w:p>
        </w:tc>
      </w:tr>
      <w:tr w:rsidR="00142E6D" w:rsidRPr="0040066E" w14:paraId="188819AB" w14:textId="77777777" w:rsidTr="00E26020">
        <w:trPr>
          <w:trHeight w:val="278"/>
          <w:ins w:id="14121" w:author="88692" w:date="2020-06-19T16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2B03DD" w14:textId="77777777" w:rsidR="00142E6D" w:rsidRPr="0040066E" w:rsidRDefault="00142E6D" w:rsidP="00E26020">
            <w:pPr>
              <w:rPr>
                <w:ins w:id="14122" w:author="88692" w:date="2020-06-19T16:48:00Z"/>
                <w:rFonts w:ascii="標楷體" w:eastAsia="標楷體" w:hAnsi="標楷體"/>
              </w:rPr>
            </w:pPr>
            <w:ins w:id="14123" w:author="88692" w:date="2020-06-19T16:48:00Z">
              <w:r w:rsidRPr="0040066E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401C3C" w14:textId="77777777" w:rsidR="00142E6D" w:rsidRPr="0040066E" w:rsidRDefault="00142E6D" w:rsidP="00E26020">
            <w:pPr>
              <w:rPr>
                <w:ins w:id="14124" w:author="88692" w:date="2020-06-19T16:48:00Z"/>
                <w:rFonts w:ascii="標楷體" w:eastAsia="標楷體" w:hAnsi="標楷體"/>
              </w:rPr>
            </w:pPr>
          </w:p>
        </w:tc>
      </w:tr>
    </w:tbl>
    <w:p w14:paraId="384D6FDE" w14:textId="77777777" w:rsidR="00142E6D" w:rsidRPr="0040066E" w:rsidRDefault="00142E6D" w:rsidP="00142E6D">
      <w:pPr>
        <w:rPr>
          <w:ins w:id="14125" w:author="88692" w:date="2020-06-19T16:48:00Z"/>
          <w:rFonts w:ascii="標楷體" w:eastAsia="標楷體" w:hAnsi="標楷體"/>
        </w:rPr>
      </w:pPr>
    </w:p>
    <w:p w14:paraId="0DC95AB6" w14:textId="77777777" w:rsidR="00142E6D" w:rsidRPr="0040066E" w:rsidRDefault="00142E6D" w:rsidP="00142E6D">
      <w:pPr>
        <w:numPr>
          <w:ilvl w:val="0"/>
          <w:numId w:val="9"/>
        </w:numPr>
        <w:ind w:left="1418"/>
        <w:rPr>
          <w:ins w:id="14126" w:author="88692" w:date="2020-06-19T16:48:00Z"/>
          <w:rFonts w:ascii="標楷體" w:eastAsia="標楷體" w:hAnsi="標楷體"/>
          <w:sz w:val="26"/>
        </w:rPr>
      </w:pPr>
      <w:ins w:id="14127" w:author="88692" w:date="2020-06-19T16:48:00Z">
        <w:r w:rsidRPr="0040066E">
          <w:rPr>
            <w:rFonts w:ascii="標楷體" w:eastAsia="標楷體" w:hAnsi="標楷體"/>
            <w:sz w:val="26"/>
          </w:rPr>
          <w:t>UI畫面</w:t>
        </w:r>
        <w:r w:rsidRPr="00403C4C">
          <w:rPr>
            <w:rFonts w:ascii="標楷體" w:eastAsia="標楷體" w:hAnsi="標楷體" w:hint="eastAsia"/>
            <w:color w:val="FF0000"/>
            <w:sz w:val="26"/>
          </w:rPr>
          <w:t>(缺文件)</w:t>
        </w:r>
      </w:ins>
    </w:p>
    <w:p w14:paraId="00A9C167" w14:textId="77777777" w:rsidR="00142E6D" w:rsidRPr="0040066E" w:rsidRDefault="00142E6D" w:rsidP="00142E6D">
      <w:pPr>
        <w:ind w:leftChars="472" w:left="1133"/>
        <w:rPr>
          <w:ins w:id="14128" w:author="88692" w:date="2020-06-19T16:48:00Z"/>
          <w:rFonts w:ascii="標楷體" w:eastAsia="標楷體" w:hAnsi="標楷體"/>
        </w:rPr>
      </w:pPr>
      <w:ins w:id="14129" w:author="88692" w:date="2020-06-19T16:48:00Z">
        <w:r w:rsidRPr="0040066E">
          <w:rPr>
            <w:rFonts w:ascii="標楷體" w:eastAsia="標楷體" w:hAnsi="標楷體" w:hint="eastAsia"/>
          </w:rPr>
          <w:t>輸入畫面：</w:t>
        </w:r>
      </w:ins>
    </w:p>
    <w:p w14:paraId="0B6D3243" w14:textId="77777777" w:rsidR="00142E6D" w:rsidRPr="0040066E" w:rsidRDefault="00142E6D" w:rsidP="00142E6D">
      <w:pPr>
        <w:rPr>
          <w:ins w:id="14130" w:author="88692" w:date="2020-06-19T16:48:00Z"/>
          <w:rFonts w:ascii="標楷體" w:eastAsia="標楷體" w:hAnsi="標楷體"/>
        </w:rPr>
      </w:pPr>
    </w:p>
    <w:p w14:paraId="772DDD66" w14:textId="77777777" w:rsidR="00142E6D" w:rsidRPr="0040066E" w:rsidRDefault="00142E6D" w:rsidP="00142E6D">
      <w:pPr>
        <w:ind w:leftChars="472" w:left="1133"/>
        <w:rPr>
          <w:ins w:id="14131" w:author="88692" w:date="2020-06-19T16:48:00Z"/>
          <w:rFonts w:ascii="標楷體" w:eastAsia="標楷體" w:hAnsi="標楷體"/>
        </w:rPr>
      </w:pPr>
      <w:ins w:id="14132" w:author="88692" w:date="2020-06-19T16:48:00Z">
        <w:r w:rsidRPr="0040066E">
          <w:rPr>
            <w:rFonts w:ascii="標楷體" w:eastAsia="標楷體" w:hAnsi="標楷體" w:hint="eastAsia"/>
          </w:rPr>
          <w:t>輸出畫面：</w:t>
        </w:r>
      </w:ins>
    </w:p>
    <w:p w14:paraId="35938C14" w14:textId="77777777" w:rsidR="00142E6D" w:rsidRPr="0040066E" w:rsidRDefault="00142E6D" w:rsidP="00142E6D">
      <w:pPr>
        <w:rPr>
          <w:ins w:id="14133" w:author="88692" w:date="2020-06-19T16:48:00Z"/>
          <w:rFonts w:ascii="標楷體" w:eastAsia="標楷體" w:hAnsi="標楷體"/>
        </w:rPr>
      </w:pPr>
      <w:ins w:id="14134" w:author="88692" w:date="2020-06-19T16:48:00Z">
        <w:r w:rsidRPr="0040066E">
          <w:rPr>
            <w:rFonts w:ascii="標楷體" w:eastAsia="標楷體" w:hAnsi="標楷體"/>
          </w:rPr>
          <w:t>…</w:t>
        </w:r>
      </w:ins>
    </w:p>
    <w:p w14:paraId="78719A6D" w14:textId="77777777" w:rsidR="00142E6D" w:rsidRPr="0040066E" w:rsidRDefault="00142E6D" w:rsidP="00142E6D">
      <w:pPr>
        <w:numPr>
          <w:ilvl w:val="0"/>
          <w:numId w:val="9"/>
        </w:numPr>
        <w:ind w:left="1418"/>
        <w:rPr>
          <w:ins w:id="14135" w:author="88692" w:date="2020-06-19T16:48:00Z"/>
          <w:rFonts w:ascii="標楷體" w:eastAsia="標楷體" w:hAnsi="標楷體"/>
          <w:sz w:val="26"/>
        </w:rPr>
      </w:pPr>
      <w:ins w:id="14136" w:author="88692" w:date="2020-06-19T16:48:00Z">
        <w:r w:rsidRPr="0040066E">
          <w:rPr>
            <w:rFonts w:ascii="標楷體" w:eastAsia="標楷體" w:hAnsi="標楷體"/>
            <w:sz w:val="26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80"/>
        <w:gridCol w:w="1536"/>
        <w:gridCol w:w="998"/>
        <w:gridCol w:w="1094"/>
        <w:gridCol w:w="661"/>
        <w:gridCol w:w="683"/>
        <w:gridCol w:w="3312"/>
      </w:tblGrid>
      <w:tr w:rsidR="00142E6D" w:rsidRPr="0040066E" w14:paraId="2B5E08CA" w14:textId="77777777" w:rsidTr="00E26020">
        <w:trPr>
          <w:trHeight w:val="388"/>
          <w:jc w:val="center"/>
          <w:ins w:id="14137" w:author="88692" w:date="2020-06-19T16:48:00Z"/>
        </w:trPr>
        <w:tc>
          <w:tcPr>
            <w:tcW w:w="456" w:type="dxa"/>
            <w:vMerge w:val="restart"/>
          </w:tcPr>
          <w:p w14:paraId="393E4C85" w14:textId="77777777" w:rsidR="00142E6D" w:rsidRPr="0040066E" w:rsidRDefault="00142E6D" w:rsidP="00E26020">
            <w:pPr>
              <w:rPr>
                <w:ins w:id="14138" w:author="88692" w:date="2020-06-19T16:48:00Z"/>
                <w:rFonts w:ascii="標楷體" w:eastAsia="標楷體" w:hAnsi="標楷體"/>
              </w:rPr>
            </w:pPr>
            <w:ins w:id="14139" w:author="88692" w:date="2020-06-19T16:48:00Z">
              <w:r w:rsidRPr="0040066E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10" w:type="dxa"/>
            <w:vMerge w:val="restart"/>
          </w:tcPr>
          <w:p w14:paraId="260A6D26" w14:textId="77777777" w:rsidR="00142E6D" w:rsidRPr="0040066E" w:rsidRDefault="00142E6D" w:rsidP="00E26020">
            <w:pPr>
              <w:rPr>
                <w:ins w:id="14140" w:author="88692" w:date="2020-06-19T16:48:00Z"/>
                <w:rFonts w:ascii="標楷體" w:eastAsia="標楷體" w:hAnsi="標楷體"/>
              </w:rPr>
            </w:pPr>
            <w:ins w:id="14141" w:author="88692" w:date="2020-06-19T16:48:00Z">
              <w:r w:rsidRPr="0040066E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564" w:type="dxa"/>
            <w:gridSpan w:val="5"/>
          </w:tcPr>
          <w:p w14:paraId="790A14AE" w14:textId="77777777" w:rsidR="00142E6D" w:rsidRPr="0040066E" w:rsidRDefault="00142E6D" w:rsidP="00E26020">
            <w:pPr>
              <w:jc w:val="center"/>
              <w:rPr>
                <w:ins w:id="14142" w:author="88692" w:date="2020-06-19T16:48:00Z"/>
                <w:rFonts w:ascii="標楷體" w:eastAsia="標楷體" w:hAnsi="標楷體"/>
              </w:rPr>
            </w:pPr>
            <w:ins w:id="14143" w:author="88692" w:date="2020-06-19T16:48:00Z">
              <w:r w:rsidRPr="0040066E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590" w:type="dxa"/>
            <w:vMerge w:val="restart"/>
          </w:tcPr>
          <w:p w14:paraId="12C85B2A" w14:textId="77777777" w:rsidR="00142E6D" w:rsidRPr="0040066E" w:rsidRDefault="00142E6D" w:rsidP="00E26020">
            <w:pPr>
              <w:rPr>
                <w:ins w:id="14144" w:author="88692" w:date="2020-06-19T16:48:00Z"/>
                <w:rFonts w:ascii="標楷體" w:eastAsia="標楷體" w:hAnsi="標楷體"/>
              </w:rPr>
            </w:pPr>
            <w:ins w:id="14145" w:author="88692" w:date="2020-06-19T16:48:00Z">
              <w:r w:rsidRPr="0040066E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142E6D" w:rsidRPr="0040066E" w14:paraId="3B3CC99D" w14:textId="77777777" w:rsidTr="00E26020">
        <w:trPr>
          <w:trHeight w:val="244"/>
          <w:jc w:val="center"/>
          <w:ins w:id="14146" w:author="88692" w:date="2020-06-19T16:48:00Z"/>
        </w:trPr>
        <w:tc>
          <w:tcPr>
            <w:tcW w:w="456" w:type="dxa"/>
            <w:vMerge/>
          </w:tcPr>
          <w:p w14:paraId="5183FF81" w14:textId="77777777" w:rsidR="00142E6D" w:rsidRPr="0040066E" w:rsidRDefault="00142E6D" w:rsidP="00E26020">
            <w:pPr>
              <w:rPr>
                <w:ins w:id="14147" w:author="88692" w:date="2020-06-19T16:48:00Z"/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4FEDD4B3" w14:textId="77777777" w:rsidR="00142E6D" w:rsidRPr="0040066E" w:rsidRDefault="00142E6D" w:rsidP="00E26020">
            <w:pPr>
              <w:rPr>
                <w:ins w:id="14148" w:author="88692" w:date="2020-06-19T16:48:00Z"/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205B2E3" w14:textId="77777777" w:rsidR="00142E6D" w:rsidRPr="0040066E" w:rsidRDefault="00142E6D" w:rsidP="00E26020">
            <w:pPr>
              <w:rPr>
                <w:ins w:id="14149" w:author="88692" w:date="2020-06-19T16:48:00Z"/>
                <w:rFonts w:ascii="標楷體" w:eastAsia="標楷體" w:hAnsi="標楷體"/>
              </w:rPr>
            </w:pPr>
            <w:ins w:id="14150" w:author="88692" w:date="2020-06-19T16:48:00Z">
              <w:r w:rsidRPr="0040066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056" w:type="dxa"/>
          </w:tcPr>
          <w:p w14:paraId="5FACA2D4" w14:textId="77777777" w:rsidR="00142E6D" w:rsidRPr="0040066E" w:rsidRDefault="00142E6D" w:rsidP="00E26020">
            <w:pPr>
              <w:rPr>
                <w:ins w:id="14151" w:author="88692" w:date="2020-06-19T16:48:00Z"/>
                <w:rFonts w:ascii="標楷體" w:eastAsia="標楷體" w:hAnsi="標楷體"/>
              </w:rPr>
            </w:pPr>
            <w:ins w:id="14152" w:author="88692" w:date="2020-06-19T16:48:00Z">
              <w:r w:rsidRPr="0040066E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162" w:type="dxa"/>
          </w:tcPr>
          <w:p w14:paraId="7CEF7C4C" w14:textId="77777777" w:rsidR="00142E6D" w:rsidRPr="0040066E" w:rsidRDefault="00142E6D" w:rsidP="00E26020">
            <w:pPr>
              <w:rPr>
                <w:ins w:id="14153" w:author="88692" w:date="2020-06-19T16:48:00Z"/>
                <w:rFonts w:ascii="標楷體" w:eastAsia="標楷體" w:hAnsi="標楷體"/>
              </w:rPr>
            </w:pPr>
            <w:ins w:id="14154" w:author="88692" w:date="2020-06-19T16:48:00Z">
              <w:r w:rsidRPr="0040066E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83" w:type="dxa"/>
          </w:tcPr>
          <w:p w14:paraId="0A807549" w14:textId="77777777" w:rsidR="00142E6D" w:rsidRPr="0040066E" w:rsidRDefault="00142E6D" w:rsidP="00E26020">
            <w:pPr>
              <w:rPr>
                <w:ins w:id="14155" w:author="88692" w:date="2020-06-19T16:48:00Z"/>
                <w:rFonts w:ascii="標楷體" w:eastAsia="標楷體" w:hAnsi="標楷體"/>
              </w:rPr>
            </w:pPr>
            <w:proofErr w:type="gramStart"/>
            <w:ins w:id="14156" w:author="88692" w:date="2020-06-19T16:48:00Z">
              <w:r w:rsidRPr="0040066E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94" w:type="dxa"/>
          </w:tcPr>
          <w:p w14:paraId="7D2026CA" w14:textId="77777777" w:rsidR="00142E6D" w:rsidRPr="0040066E" w:rsidRDefault="00142E6D" w:rsidP="00E26020">
            <w:pPr>
              <w:rPr>
                <w:ins w:id="14157" w:author="88692" w:date="2020-06-19T16:48:00Z"/>
                <w:rFonts w:ascii="標楷體" w:eastAsia="標楷體" w:hAnsi="標楷體"/>
              </w:rPr>
            </w:pPr>
            <w:ins w:id="14158" w:author="88692" w:date="2020-06-19T16:48:00Z">
              <w:r w:rsidRPr="0040066E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590" w:type="dxa"/>
            <w:vMerge/>
          </w:tcPr>
          <w:p w14:paraId="557D1934" w14:textId="77777777" w:rsidR="00142E6D" w:rsidRPr="0040066E" w:rsidRDefault="00142E6D" w:rsidP="00E26020">
            <w:pPr>
              <w:rPr>
                <w:ins w:id="14159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59920B02" w14:textId="77777777" w:rsidTr="00E26020">
        <w:trPr>
          <w:trHeight w:val="244"/>
          <w:jc w:val="center"/>
          <w:ins w:id="14160" w:author="88692" w:date="2020-06-19T16:48:00Z"/>
        </w:trPr>
        <w:tc>
          <w:tcPr>
            <w:tcW w:w="456" w:type="dxa"/>
          </w:tcPr>
          <w:p w14:paraId="260F7131" w14:textId="77777777" w:rsidR="00142E6D" w:rsidRPr="0040066E" w:rsidRDefault="00142E6D" w:rsidP="00E26020">
            <w:pPr>
              <w:rPr>
                <w:ins w:id="14161" w:author="88692" w:date="2020-06-19T16:48:00Z"/>
                <w:rFonts w:ascii="標楷體" w:eastAsia="標楷體" w:hAnsi="標楷體"/>
              </w:rPr>
            </w:pPr>
            <w:ins w:id="14162" w:author="88692" w:date="2020-06-19T16:48:00Z">
              <w:r w:rsidRPr="0040066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10" w:type="dxa"/>
          </w:tcPr>
          <w:p w14:paraId="39762085" w14:textId="77777777" w:rsidR="00142E6D" w:rsidRPr="0040066E" w:rsidRDefault="00142E6D" w:rsidP="00E26020">
            <w:pPr>
              <w:rPr>
                <w:ins w:id="14163" w:author="88692" w:date="2020-06-19T16:48:00Z"/>
                <w:rFonts w:ascii="標楷體" w:eastAsia="標楷體" w:hAnsi="標楷體"/>
              </w:rPr>
            </w:pPr>
            <w:ins w:id="14164" w:author="88692" w:date="2020-06-19T16:48:00Z">
              <w:r>
                <w:rPr>
                  <w:rFonts w:ascii="標楷體" w:eastAsia="標楷體" w:hAnsi="標楷體" w:hint="eastAsia"/>
                </w:rPr>
                <w:t>查詢方式</w:t>
              </w:r>
            </w:ins>
          </w:p>
        </w:tc>
        <w:tc>
          <w:tcPr>
            <w:tcW w:w="969" w:type="dxa"/>
          </w:tcPr>
          <w:p w14:paraId="03CA5F3E" w14:textId="77777777" w:rsidR="00142E6D" w:rsidRPr="0040066E" w:rsidRDefault="00142E6D" w:rsidP="00E26020">
            <w:pPr>
              <w:rPr>
                <w:ins w:id="14165" w:author="88692" w:date="2020-06-19T16:48:00Z"/>
                <w:rFonts w:ascii="標楷體" w:eastAsia="標楷體" w:hAnsi="標楷體"/>
              </w:rPr>
            </w:pPr>
            <w:ins w:id="14166" w:author="88692" w:date="2020-06-19T16:48:00Z">
              <w:r w:rsidRPr="0040066E">
                <w:rPr>
                  <w:rFonts w:ascii="標楷體" w:eastAsia="標楷體" w:hAnsi="標楷體" w:hint="eastAsia"/>
                </w:rPr>
                <w:t>9(0</w:t>
              </w:r>
              <w:r>
                <w:rPr>
                  <w:rFonts w:ascii="標楷體" w:eastAsia="標楷體" w:hAnsi="標楷體"/>
                </w:rPr>
                <w:t>1</w:t>
              </w:r>
              <w:r w:rsidRPr="0040066E"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1056" w:type="dxa"/>
          </w:tcPr>
          <w:p w14:paraId="05B48799" w14:textId="77777777" w:rsidR="00142E6D" w:rsidRPr="0040066E" w:rsidRDefault="00142E6D" w:rsidP="00E26020">
            <w:pPr>
              <w:rPr>
                <w:ins w:id="14167" w:author="88692" w:date="2020-06-19T16:48:00Z"/>
                <w:rFonts w:ascii="標楷體" w:eastAsia="標楷體" w:hAnsi="標楷體"/>
              </w:rPr>
            </w:pPr>
          </w:p>
        </w:tc>
        <w:tc>
          <w:tcPr>
            <w:tcW w:w="1162" w:type="dxa"/>
          </w:tcPr>
          <w:p w14:paraId="79C2A34A" w14:textId="77777777" w:rsidR="00142E6D" w:rsidRPr="0040066E" w:rsidRDefault="00142E6D" w:rsidP="00E26020">
            <w:pPr>
              <w:rPr>
                <w:ins w:id="14168" w:author="88692" w:date="2020-06-19T16:48:00Z"/>
                <w:rFonts w:ascii="標楷體" w:eastAsia="標楷體" w:hAnsi="標楷體"/>
              </w:rPr>
            </w:pPr>
            <w:ins w:id="14169" w:author="88692" w:date="2020-06-19T16:48:00Z">
              <w:r w:rsidRPr="00E86DCC">
                <w:rPr>
                  <w:rFonts w:ascii="標楷體" w:eastAsia="標楷體" w:hAnsi="標楷體" w:hint="eastAsia"/>
                </w:rPr>
                <w:t>下拉式選單</w:t>
              </w:r>
            </w:ins>
          </w:p>
        </w:tc>
        <w:tc>
          <w:tcPr>
            <w:tcW w:w="683" w:type="dxa"/>
          </w:tcPr>
          <w:p w14:paraId="3AFF3C41" w14:textId="77777777" w:rsidR="00142E6D" w:rsidRPr="0040066E" w:rsidRDefault="00142E6D" w:rsidP="00E26020">
            <w:pPr>
              <w:rPr>
                <w:ins w:id="14170" w:author="88692" w:date="2020-06-19T16:48:00Z"/>
                <w:rFonts w:ascii="標楷體" w:eastAsia="標楷體" w:hAnsi="標楷體"/>
              </w:rPr>
            </w:pPr>
            <w:ins w:id="14171" w:author="88692" w:date="2020-06-19T16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4" w:type="dxa"/>
          </w:tcPr>
          <w:p w14:paraId="6CB75284" w14:textId="77777777" w:rsidR="00142E6D" w:rsidRPr="0040066E" w:rsidRDefault="00142E6D" w:rsidP="00E26020">
            <w:pPr>
              <w:rPr>
                <w:ins w:id="14172" w:author="88692" w:date="2020-06-19T16:48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FE5880A" w14:textId="77777777" w:rsidR="00142E6D" w:rsidRPr="00E86DCC" w:rsidRDefault="00142E6D" w:rsidP="00E26020">
            <w:pPr>
              <w:rPr>
                <w:ins w:id="14173" w:author="88692" w:date="2020-06-19T16:48:00Z"/>
                <w:rFonts w:ascii="標楷體" w:eastAsia="標楷體" w:hAnsi="標楷體"/>
              </w:rPr>
            </w:pPr>
            <w:proofErr w:type="spellStart"/>
            <w:ins w:id="14174" w:author="88692" w:date="2020-06-19T16:48:00Z">
              <w:r w:rsidRPr="00E86DCC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E86DCC">
                <w:rPr>
                  <w:rFonts w:ascii="標楷體" w:eastAsia="標楷體" w:hAnsi="標楷體" w:hint="eastAsia"/>
                </w:rPr>
                <w:t>.必須輸入</w:t>
              </w:r>
            </w:ins>
          </w:p>
          <w:p w14:paraId="33A0CBAA" w14:textId="77777777" w:rsidR="00142E6D" w:rsidRDefault="00142E6D" w:rsidP="00E26020">
            <w:pPr>
              <w:rPr>
                <w:ins w:id="14175" w:author="88692" w:date="2020-06-19T16:48:00Z"/>
                <w:rFonts w:ascii="標楷體" w:eastAsia="標楷體" w:hAnsi="標楷體"/>
              </w:rPr>
            </w:pPr>
            <w:ins w:id="14176" w:author="88692" w:date="2020-06-19T16:48:00Z">
              <w:r w:rsidRPr="00E86DCC">
                <w:rPr>
                  <w:rFonts w:ascii="標楷體" w:eastAsia="標楷體" w:hAnsi="標楷體" w:hint="eastAsia"/>
                </w:rPr>
                <w:t>1:業績</w:t>
              </w:r>
              <w:r>
                <w:rPr>
                  <w:rFonts w:ascii="標楷體" w:eastAsia="標楷體" w:hAnsi="標楷體" w:hint="eastAsia"/>
                </w:rPr>
                <w:t>日期</w:t>
              </w:r>
            </w:ins>
          </w:p>
          <w:p w14:paraId="3AB1FF0B" w14:textId="77777777" w:rsidR="00142E6D" w:rsidRPr="00403C4C" w:rsidRDefault="00142E6D" w:rsidP="00E26020">
            <w:pPr>
              <w:rPr>
                <w:ins w:id="14177" w:author="88692" w:date="2020-06-19T16:48:00Z"/>
                <w:rFonts w:ascii="標楷體" w:eastAsia="標楷體" w:hAnsi="標楷體"/>
              </w:rPr>
            </w:pPr>
            <w:ins w:id="14178" w:author="88692" w:date="2020-06-19T16:48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 w:hint="eastAsia"/>
                </w:rPr>
                <w:t>:戶號</w:t>
              </w:r>
            </w:ins>
          </w:p>
        </w:tc>
      </w:tr>
      <w:tr w:rsidR="00142E6D" w:rsidRPr="0040066E" w14:paraId="69D267FC" w14:textId="77777777" w:rsidTr="00E26020">
        <w:trPr>
          <w:trHeight w:val="244"/>
          <w:jc w:val="center"/>
          <w:ins w:id="14179" w:author="88692" w:date="2020-06-19T16:48:00Z"/>
        </w:trPr>
        <w:tc>
          <w:tcPr>
            <w:tcW w:w="456" w:type="dxa"/>
          </w:tcPr>
          <w:p w14:paraId="52BD268A" w14:textId="77777777" w:rsidR="00142E6D" w:rsidRPr="0040066E" w:rsidRDefault="00142E6D" w:rsidP="00E26020">
            <w:pPr>
              <w:rPr>
                <w:ins w:id="14180" w:author="88692" w:date="2020-06-19T16:48:00Z"/>
                <w:rFonts w:ascii="標楷體" w:eastAsia="標楷體" w:hAnsi="標楷體"/>
              </w:rPr>
            </w:pPr>
            <w:ins w:id="14181" w:author="88692" w:date="2020-06-19T16:4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10" w:type="dxa"/>
          </w:tcPr>
          <w:p w14:paraId="3D7C5BAB" w14:textId="77777777" w:rsidR="00142E6D" w:rsidRDefault="00142E6D" w:rsidP="00E26020">
            <w:pPr>
              <w:rPr>
                <w:ins w:id="14182" w:author="88692" w:date="2020-06-19T16:48:00Z"/>
                <w:rFonts w:ascii="標楷體" w:eastAsia="標楷體" w:hAnsi="標楷體"/>
              </w:rPr>
            </w:pPr>
            <w:ins w:id="14183" w:author="88692" w:date="2020-06-19T16:48:00Z">
              <w:r>
                <w:rPr>
                  <w:rFonts w:ascii="標楷體" w:eastAsia="標楷體" w:hAnsi="標楷體" w:hint="eastAsia"/>
                </w:rPr>
                <w:t>業績年月區間</w:t>
              </w:r>
            </w:ins>
          </w:p>
        </w:tc>
        <w:tc>
          <w:tcPr>
            <w:tcW w:w="969" w:type="dxa"/>
          </w:tcPr>
          <w:p w14:paraId="66D5794C" w14:textId="77777777" w:rsidR="00142E6D" w:rsidRPr="0040066E" w:rsidRDefault="00142E6D" w:rsidP="00E26020">
            <w:pPr>
              <w:rPr>
                <w:ins w:id="14184" w:author="88692" w:date="2020-06-19T16:48:00Z"/>
                <w:rFonts w:ascii="標楷體" w:eastAsia="標楷體" w:hAnsi="標楷體"/>
              </w:rPr>
            </w:pPr>
            <w:ins w:id="14185" w:author="88692" w:date="2020-06-19T16:48:00Z">
              <w:r w:rsidRPr="0040066E">
                <w:rPr>
                  <w:rFonts w:ascii="標楷體" w:eastAsia="標楷體" w:hAnsi="標楷體" w:hint="eastAsia"/>
                </w:rPr>
                <w:t>9(07)</w:t>
              </w:r>
            </w:ins>
          </w:p>
        </w:tc>
        <w:tc>
          <w:tcPr>
            <w:tcW w:w="1056" w:type="dxa"/>
          </w:tcPr>
          <w:p w14:paraId="269B5212" w14:textId="77777777" w:rsidR="00142E6D" w:rsidRDefault="00142E6D" w:rsidP="00E26020">
            <w:pPr>
              <w:rPr>
                <w:ins w:id="14186" w:author="88692" w:date="2020-06-19T16:48:00Z"/>
                <w:rFonts w:ascii="標楷體" w:eastAsia="標楷體" w:hAnsi="標楷體"/>
              </w:rPr>
            </w:pPr>
            <w:ins w:id="14187" w:author="88692" w:date="2020-06-19T16:48:00Z">
              <w:r>
                <w:rPr>
                  <w:rFonts w:ascii="標楷體" w:eastAsia="標楷體" w:hAnsi="標楷體" w:hint="eastAsia"/>
                </w:rPr>
                <w:t>會計日</w:t>
              </w:r>
            </w:ins>
          </w:p>
        </w:tc>
        <w:tc>
          <w:tcPr>
            <w:tcW w:w="1162" w:type="dxa"/>
          </w:tcPr>
          <w:p w14:paraId="2FA840E0" w14:textId="77777777" w:rsidR="00142E6D" w:rsidRPr="0040066E" w:rsidRDefault="00142E6D" w:rsidP="00E26020">
            <w:pPr>
              <w:rPr>
                <w:ins w:id="14188" w:author="88692" w:date="2020-06-19T16:48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4CD9E06" w14:textId="77777777" w:rsidR="00142E6D" w:rsidRPr="0040066E" w:rsidRDefault="00142E6D" w:rsidP="00E26020">
            <w:pPr>
              <w:rPr>
                <w:ins w:id="14189" w:author="88692" w:date="2020-06-19T16:48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3F34456A" w14:textId="77777777" w:rsidR="00142E6D" w:rsidRPr="0040066E" w:rsidRDefault="00142E6D" w:rsidP="00E26020">
            <w:pPr>
              <w:rPr>
                <w:ins w:id="14190" w:author="88692" w:date="2020-06-19T16:48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5357C94D" w14:textId="77777777" w:rsidR="00142E6D" w:rsidRPr="0040066E" w:rsidRDefault="00142E6D" w:rsidP="00E26020">
            <w:pPr>
              <w:rPr>
                <w:ins w:id="14191" w:author="88692" w:date="2020-06-19T16:48:00Z"/>
                <w:rFonts w:ascii="標楷體" w:eastAsia="標楷體" w:hAnsi="標楷體"/>
              </w:rPr>
            </w:pPr>
            <w:proofErr w:type="spellStart"/>
            <w:ins w:id="14192" w:author="88692" w:date="2020-06-19T16:48:00Z">
              <w:r w:rsidRPr="0040066E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40066E"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hint="eastAsia"/>
                </w:rPr>
                <w:t xml:space="preserve"> </w:t>
              </w:r>
              <w:r w:rsidRPr="003D3F6D">
                <w:rPr>
                  <w:rFonts w:ascii="標楷體" w:eastAsia="標楷體" w:hAnsi="標楷體" w:hint="eastAsia"/>
                </w:rPr>
                <w:t>可不輸入，自動顯示</w:t>
              </w:r>
            </w:ins>
          </w:p>
        </w:tc>
      </w:tr>
      <w:tr w:rsidR="00142E6D" w:rsidRPr="0040066E" w14:paraId="2A953903" w14:textId="77777777" w:rsidTr="00E26020">
        <w:trPr>
          <w:trHeight w:val="244"/>
          <w:jc w:val="center"/>
          <w:ins w:id="14193" w:author="88692" w:date="2020-06-19T16:48:00Z"/>
        </w:trPr>
        <w:tc>
          <w:tcPr>
            <w:tcW w:w="456" w:type="dxa"/>
          </w:tcPr>
          <w:p w14:paraId="47EC26A8" w14:textId="77777777" w:rsidR="00142E6D" w:rsidRPr="0040066E" w:rsidRDefault="00142E6D" w:rsidP="00E26020">
            <w:pPr>
              <w:rPr>
                <w:ins w:id="14194" w:author="88692" w:date="2020-06-19T16:48:00Z"/>
                <w:rFonts w:ascii="標楷體" w:eastAsia="標楷體" w:hAnsi="標楷體"/>
              </w:rPr>
            </w:pPr>
            <w:ins w:id="14195" w:author="88692" w:date="2020-06-19T16:4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10" w:type="dxa"/>
          </w:tcPr>
          <w:p w14:paraId="4993DB64" w14:textId="77777777" w:rsidR="00142E6D" w:rsidRDefault="00142E6D" w:rsidP="00E26020">
            <w:pPr>
              <w:rPr>
                <w:ins w:id="14196" w:author="88692" w:date="2020-06-19T16:48:00Z"/>
                <w:rFonts w:ascii="標楷體" w:eastAsia="標楷體" w:hAnsi="標楷體"/>
              </w:rPr>
            </w:pPr>
            <w:ins w:id="14197" w:author="88692" w:date="2020-06-19T16:48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969" w:type="dxa"/>
          </w:tcPr>
          <w:p w14:paraId="4854556F" w14:textId="77777777" w:rsidR="00142E6D" w:rsidRPr="0040066E" w:rsidRDefault="00142E6D" w:rsidP="00E26020">
            <w:pPr>
              <w:rPr>
                <w:ins w:id="14198" w:author="88692" w:date="2020-06-19T16:48:00Z"/>
                <w:rFonts w:ascii="標楷體" w:eastAsia="標楷體" w:hAnsi="標楷體"/>
              </w:rPr>
            </w:pPr>
            <w:ins w:id="14199" w:author="88692" w:date="2020-06-19T16:48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(07)-9(03)</w:t>
              </w:r>
            </w:ins>
          </w:p>
        </w:tc>
        <w:tc>
          <w:tcPr>
            <w:tcW w:w="1056" w:type="dxa"/>
          </w:tcPr>
          <w:p w14:paraId="665E4F73" w14:textId="77777777" w:rsidR="00142E6D" w:rsidRDefault="00142E6D" w:rsidP="00E26020">
            <w:pPr>
              <w:rPr>
                <w:ins w:id="14200" w:author="88692" w:date="2020-06-19T16:48:00Z"/>
                <w:rFonts w:ascii="標楷體" w:eastAsia="標楷體" w:hAnsi="標楷體"/>
              </w:rPr>
            </w:pPr>
          </w:p>
        </w:tc>
        <w:tc>
          <w:tcPr>
            <w:tcW w:w="1162" w:type="dxa"/>
          </w:tcPr>
          <w:p w14:paraId="4B1ADD99" w14:textId="77777777" w:rsidR="00142E6D" w:rsidRPr="0040066E" w:rsidRDefault="00142E6D" w:rsidP="00E26020">
            <w:pPr>
              <w:rPr>
                <w:ins w:id="14201" w:author="88692" w:date="2020-06-19T16:48:00Z"/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0B402DB" w14:textId="77777777" w:rsidR="00142E6D" w:rsidRPr="0040066E" w:rsidRDefault="00142E6D" w:rsidP="00E26020">
            <w:pPr>
              <w:rPr>
                <w:ins w:id="14202" w:author="88692" w:date="2020-06-19T16:48:00Z"/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4DE8850" w14:textId="77777777" w:rsidR="00142E6D" w:rsidRPr="0040066E" w:rsidRDefault="00142E6D" w:rsidP="00E26020">
            <w:pPr>
              <w:rPr>
                <w:ins w:id="14203" w:author="88692" w:date="2020-06-19T16:48:00Z"/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18204F77" w14:textId="77777777" w:rsidR="00142E6D" w:rsidRPr="0040066E" w:rsidRDefault="00142E6D" w:rsidP="00E26020">
            <w:pPr>
              <w:rPr>
                <w:ins w:id="14204" w:author="88692" w:date="2020-06-19T16:48:00Z"/>
                <w:rFonts w:ascii="標楷體" w:eastAsia="標楷體" w:hAnsi="標楷體"/>
              </w:rPr>
            </w:pPr>
            <w:ins w:id="14205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  <w:r>
                <w:rPr>
                  <w:rFonts w:ascii="標楷體" w:eastAsia="標楷體" w:hAnsi="標楷體" w:hint="eastAsia"/>
                  <w:color w:val="000000"/>
                </w:rPr>
                <w:t>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額度</w:t>
              </w:r>
              <w:r>
                <w:rPr>
                  <w:rFonts w:ascii="標楷體" w:eastAsia="標楷體" w:hAnsi="標楷體" w:hint="eastAsia"/>
                  <w:color w:val="000000"/>
                </w:rPr>
                <w:t>編號</w:t>
              </w:r>
            </w:ins>
          </w:p>
        </w:tc>
      </w:tr>
    </w:tbl>
    <w:p w14:paraId="39B8E515" w14:textId="322D105F" w:rsidR="00142E6D" w:rsidRPr="0040066E" w:rsidRDefault="00142E6D" w:rsidP="00142E6D">
      <w:pPr>
        <w:snapToGrid w:val="0"/>
        <w:ind w:left="1418" w:hanging="480"/>
        <w:rPr>
          <w:ins w:id="14206" w:author="88692" w:date="2020-06-19T16:48:00Z"/>
          <w:rFonts w:eastAsia="標楷體"/>
          <w:sz w:val="26"/>
        </w:rPr>
      </w:pPr>
      <w:ins w:id="14207" w:author="88692" w:date="2020-06-19T16:48:00Z">
        <w:r w:rsidRPr="0040066E">
          <w:rPr>
            <w:rFonts w:eastAsia="標楷體" w:hint="eastAsia"/>
            <w:sz w:val="26"/>
          </w:rPr>
          <w:t>輸出畫面資料說明</w:t>
        </w:r>
      </w:ins>
      <w:ins w:id="14208" w:author="88692" w:date="2020-06-19T16:49:00Z">
        <w:r w:rsidRPr="00142E6D">
          <w:rPr>
            <w:rFonts w:eastAsia="標楷體"/>
            <w:color w:val="FF0000"/>
            <w:sz w:val="26"/>
            <w:rPrChange w:id="14209" w:author="88692" w:date="2020-06-19T16:50:00Z">
              <w:rPr>
                <w:rFonts w:eastAsia="標楷體"/>
                <w:sz w:val="26"/>
              </w:rPr>
            </w:rPrChange>
          </w:rPr>
          <w:t>(</w:t>
        </w:r>
        <w:r w:rsidRPr="00142E6D">
          <w:rPr>
            <w:rFonts w:eastAsia="標楷體" w:hint="eastAsia"/>
            <w:color w:val="FF0000"/>
            <w:sz w:val="26"/>
            <w:rPrChange w:id="14210" w:author="88692" w:date="2020-06-19T16:50:00Z">
              <w:rPr>
                <w:rFonts w:eastAsia="標楷體" w:hint="eastAsia"/>
                <w:sz w:val="26"/>
              </w:rPr>
            </w:rPrChange>
          </w:rPr>
          <w:t>未完成</w:t>
        </w:r>
        <w:r w:rsidRPr="00142E6D">
          <w:rPr>
            <w:rFonts w:eastAsia="標楷體"/>
            <w:color w:val="FF0000"/>
            <w:sz w:val="26"/>
            <w:rPrChange w:id="14211" w:author="88692" w:date="2020-06-19T16:50:00Z">
              <w:rPr>
                <w:rFonts w:eastAsia="標楷體"/>
                <w:sz w:val="26"/>
              </w:rPr>
            </w:rPrChange>
          </w:rPr>
          <w:t>)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142E6D" w:rsidRPr="0040066E" w14:paraId="0709C73C" w14:textId="77777777" w:rsidTr="00E26020">
        <w:trPr>
          <w:trHeight w:val="388"/>
          <w:jc w:val="center"/>
          <w:ins w:id="14212" w:author="88692" w:date="2020-06-19T16:48:00Z"/>
        </w:trPr>
        <w:tc>
          <w:tcPr>
            <w:tcW w:w="696" w:type="dxa"/>
            <w:vMerge w:val="restart"/>
          </w:tcPr>
          <w:p w14:paraId="05392AED" w14:textId="77777777" w:rsidR="00142E6D" w:rsidRPr="0040066E" w:rsidRDefault="00142E6D" w:rsidP="00E26020">
            <w:pPr>
              <w:rPr>
                <w:ins w:id="14213" w:author="88692" w:date="2020-06-19T16:48:00Z"/>
                <w:rFonts w:ascii="標楷體" w:eastAsia="標楷體" w:hAnsi="標楷體"/>
              </w:rPr>
            </w:pPr>
            <w:ins w:id="14214" w:author="88692" w:date="2020-06-19T16:48:00Z">
              <w:r w:rsidRPr="0040066E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2137" w:type="dxa"/>
            <w:vMerge w:val="restart"/>
          </w:tcPr>
          <w:p w14:paraId="7D3086D5" w14:textId="77777777" w:rsidR="00142E6D" w:rsidRPr="0040066E" w:rsidRDefault="00142E6D" w:rsidP="00E26020">
            <w:pPr>
              <w:rPr>
                <w:ins w:id="14215" w:author="88692" w:date="2020-06-19T16:48:00Z"/>
                <w:rFonts w:ascii="標楷體" w:eastAsia="標楷體" w:hAnsi="標楷體"/>
              </w:rPr>
            </w:pPr>
            <w:ins w:id="14216" w:author="88692" w:date="2020-06-19T16:48:00Z">
              <w:r w:rsidRPr="0040066E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3969" w:type="dxa"/>
          </w:tcPr>
          <w:p w14:paraId="49B1972F" w14:textId="77777777" w:rsidR="00142E6D" w:rsidRPr="0040066E" w:rsidRDefault="00142E6D" w:rsidP="00E26020">
            <w:pPr>
              <w:jc w:val="center"/>
              <w:rPr>
                <w:ins w:id="14217" w:author="88692" w:date="2020-06-19T16:48:00Z"/>
                <w:rFonts w:ascii="標楷體" w:eastAsia="標楷體" w:hAnsi="標楷體"/>
              </w:rPr>
            </w:pPr>
            <w:ins w:id="14218" w:author="88692" w:date="2020-06-19T16:48:00Z">
              <w:r w:rsidRPr="0040066E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693" w:type="dxa"/>
            <w:vMerge w:val="restart"/>
          </w:tcPr>
          <w:p w14:paraId="3D01BF04" w14:textId="77777777" w:rsidR="00142E6D" w:rsidRPr="0040066E" w:rsidRDefault="00142E6D" w:rsidP="00E26020">
            <w:pPr>
              <w:rPr>
                <w:ins w:id="14219" w:author="88692" w:date="2020-06-19T16:48:00Z"/>
                <w:rFonts w:ascii="標楷體" w:eastAsia="標楷體" w:hAnsi="標楷體"/>
              </w:rPr>
            </w:pPr>
            <w:ins w:id="14220" w:author="88692" w:date="2020-06-19T16:48:00Z">
              <w:r w:rsidRPr="0040066E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142E6D" w:rsidRPr="0040066E" w14:paraId="7485E43E" w14:textId="77777777" w:rsidTr="00E26020">
        <w:trPr>
          <w:trHeight w:val="244"/>
          <w:jc w:val="center"/>
          <w:ins w:id="14221" w:author="88692" w:date="2020-06-19T16:48:00Z"/>
        </w:trPr>
        <w:tc>
          <w:tcPr>
            <w:tcW w:w="696" w:type="dxa"/>
            <w:vMerge/>
          </w:tcPr>
          <w:p w14:paraId="1D2D06EA" w14:textId="77777777" w:rsidR="00142E6D" w:rsidRPr="0040066E" w:rsidRDefault="00142E6D" w:rsidP="00E26020">
            <w:pPr>
              <w:rPr>
                <w:ins w:id="14222" w:author="88692" w:date="2020-06-19T16:48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36F08BC" w14:textId="77777777" w:rsidR="00142E6D" w:rsidRPr="0040066E" w:rsidRDefault="00142E6D" w:rsidP="00E26020">
            <w:pPr>
              <w:rPr>
                <w:ins w:id="14223" w:author="88692" w:date="2020-06-19T16:48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5AF0A4F" w14:textId="77777777" w:rsidR="00142E6D" w:rsidRPr="0040066E" w:rsidRDefault="00142E6D" w:rsidP="00E26020">
            <w:pPr>
              <w:rPr>
                <w:ins w:id="14224" w:author="88692" w:date="2020-06-19T16:48:00Z"/>
                <w:rFonts w:ascii="標楷體" w:eastAsia="標楷體" w:hAnsi="標楷體"/>
              </w:rPr>
            </w:pPr>
            <w:ins w:id="14225" w:author="88692" w:date="2020-06-19T16:48:00Z">
              <w:r w:rsidRPr="0040066E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2693" w:type="dxa"/>
            <w:vMerge/>
          </w:tcPr>
          <w:p w14:paraId="172B55C3" w14:textId="77777777" w:rsidR="00142E6D" w:rsidRPr="0040066E" w:rsidRDefault="00142E6D" w:rsidP="00E26020">
            <w:pPr>
              <w:rPr>
                <w:ins w:id="14226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284C7E5E" w14:textId="77777777" w:rsidTr="00E26020">
        <w:trPr>
          <w:trHeight w:val="291"/>
          <w:jc w:val="center"/>
          <w:ins w:id="14227" w:author="88692" w:date="2020-06-19T16:48:00Z"/>
        </w:trPr>
        <w:tc>
          <w:tcPr>
            <w:tcW w:w="2833" w:type="dxa"/>
            <w:gridSpan w:val="2"/>
          </w:tcPr>
          <w:p w14:paraId="4F920686" w14:textId="77777777" w:rsidR="00142E6D" w:rsidRPr="0040066E" w:rsidRDefault="00142E6D" w:rsidP="00E26020">
            <w:pPr>
              <w:rPr>
                <w:ins w:id="14228" w:author="88692" w:date="2020-06-19T16:48:00Z"/>
                <w:rFonts w:ascii="標楷體" w:eastAsia="標楷體" w:hAnsi="標楷體"/>
                <w:b/>
              </w:rPr>
            </w:pPr>
            <w:ins w:id="14229" w:author="88692" w:date="2020-06-19T16:48:00Z">
              <w:r w:rsidRPr="0040066E">
                <w:rPr>
                  <w:rFonts w:ascii="標楷體" w:eastAsia="標楷體" w:hAnsi="標楷體" w:hint="eastAsia"/>
                  <w:b/>
                </w:rPr>
                <w:t>[</w:t>
              </w:r>
              <w:r>
                <w:rPr>
                  <w:rFonts w:ascii="標楷體" w:eastAsia="標楷體" w:hAnsi="標楷體" w:hint="eastAsia"/>
                  <w:b/>
                </w:rPr>
                <w:t>維護</w:t>
              </w:r>
              <w:r w:rsidRPr="0040066E">
                <w:rPr>
                  <w:rFonts w:ascii="標楷體" w:eastAsia="標楷體" w:hAnsi="標楷體" w:hint="eastAsia"/>
                  <w:b/>
                </w:rPr>
                <w:t>]</w:t>
              </w:r>
            </w:ins>
          </w:p>
        </w:tc>
        <w:tc>
          <w:tcPr>
            <w:tcW w:w="3969" w:type="dxa"/>
          </w:tcPr>
          <w:p w14:paraId="30112104" w14:textId="3724AEE8" w:rsidR="00142E6D" w:rsidRPr="0040066E" w:rsidRDefault="00142E6D" w:rsidP="00E26020">
            <w:pPr>
              <w:rPr>
                <w:ins w:id="14230" w:author="88692" w:date="2020-06-19T16:48:00Z"/>
                <w:rFonts w:ascii="標楷體" w:eastAsia="標楷體" w:hAnsi="標楷體"/>
                <w:b/>
              </w:rPr>
            </w:pPr>
            <w:ins w:id="14231" w:author="88692" w:date="2020-06-19T16:48:00Z">
              <w:r w:rsidRPr="0040066E">
                <w:rPr>
                  <w:rFonts w:ascii="標楷體" w:eastAsia="標楷體" w:hAnsi="標楷體" w:hint="eastAsia"/>
                </w:rPr>
                <w:t>連結</w:t>
              </w:r>
              <w:r w:rsidRPr="0040066E">
                <w:rPr>
                  <w:rFonts w:ascii="標楷體" w:eastAsia="標楷體" w:hAnsi="標楷體" w:hint="eastAsia"/>
                  <w:b/>
                </w:rPr>
                <w:t xml:space="preserve"> [</w:t>
              </w:r>
              <w:r w:rsidRPr="0040066E">
                <w:rPr>
                  <w:rFonts w:ascii="標楷體" w:eastAsia="標楷體" w:hAnsi="標楷體" w:hint="eastAsia"/>
                </w:rPr>
                <w:t>L550</w:t>
              </w:r>
              <w:r>
                <w:rPr>
                  <w:rFonts w:ascii="標楷體" w:eastAsia="標楷體" w:hAnsi="標楷體"/>
                </w:rPr>
                <w:t>4</w:t>
              </w:r>
            </w:ins>
            <w:ins w:id="14232" w:author="88692" w:date="2020-06-19T16:49:00Z">
              <w:r w:rsidRPr="00142E6D">
                <w:rPr>
                  <w:rFonts w:ascii="標楷體" w:eastAsia="標楷體" w:hAnsi="標楷體" w:hint="eastAsia"/>
                  <w:b/>
                  <w:bCs/>
                </w:rPr>
                <w:t>協辦</w:t>
              </w:r>
            </w:ins>
            <w:ins w:id="14233" w:author="88692" w:date="2020-06-19T16:48:00Z">
              <w:r>
                <w:rPr>
                  <w:rFonts w:ascii="標楷體" w:eastAsia="標楷體" w:hAnsi="標楷體" w:hint="eastAsia"/>
                  <w:b/>
                  <w:bCs/>
                </w:rPr>
                <w:t>獎金</w:t>
              </w:r>
              <w:r>
                <w:rPr>
                  <w:rFonts w:ascii="標楷體" w:eastAsia="標楷體" w:hAnsi="標楷體" w:hint="eastAsia"/>
                  <w:b/>
                </w:rPr>
                <w:t>案件</w:t>
              </w:r>
              <w:r w:rsidRPr="0040066E">
                <w:rPr>
                  <w:rFonts w:ascii="標楷體" w:eastAsia="標楷體" w:hAnsi="標楷體" w:hint="eastAsia"/>
                  <w:b/>
                </w:rPr>
                <w:t>維護-修改]</w:t>
              </w:r>
            </w:ins>
          </w:p>
          <w:p w14:paraId="1C2C643B" w14:textId="77777777" w:rsidR="00142E6D" w:rsidRPr="0040066E" w:rsidRDefault="00142E6D" w:rsidP="00E26020">
            <w:pPr>
              <w:rPr>
                <w:ins w:id="14234" w:author="88692" w:date="2020-06-19T16:48:00Z"/>
                <w:rFonts w:ascii="標楷體" w:eastAsia="標楷體" w:hAnsi="標楷體"/>
              </w:rPr>
            </w:pPr>
            <w:ins w:id="14235" w:author="88692" w:date="2020-06-19T16:48:00Z">
              <w:r w:rsidRPr="0040066E">
                <w:rPr>
                  <w:rFonts w:ascii="標楷體" w:eastAsia="標楷體" w:hAnsi="標楷體" w:hint="eastAsia"/>
                </w:rPr>
                <w:t>批次已處理者須[DISABLE]</w:t>
              </w:r>
            </w:ins>
          </w:p>
        </w:tc>
        <w:tc>
          <w:tcPr>
            <w:tcW w:w="2693" w:type="dxa"/>
          </w:tcPr>
          <w:p w14:paraId="6E0DF3BD" w14:textId="77777777" w:rsidR="00142E6D" w:rsidRPr="0040066E" w:rsidRDefault="00142E6D" w:rsidP="00E26020">
            <w:pPr>
              <w:rPr>
                <w:ins w:id="14236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3A5116B4" w14:textId="77777777" w:rsidTr="00E26020">
        <w:trPr>
          <w:trHeight w:val="291"/>
          <w:jc w:val="center"/>
          <w:ins w:id="14237" w:author="88692" w:date="2020-06-19T16:48:00Z"/>
        </w:trPr>
        <w:tc>
          <w:tcPr>
            <w:tcW w:w="2833" w:type="dxa"/>
            <w:gridSpan w:val="2"/>
            <w:vAlign w:val="center"/>
          </w:tcPr>
          <w:p w14:paraId="1998946C" w14:textId="77777777" w:rsidR="00142E6D" w:rsidRPr="00ED423D" w:rsidRDefault="00142E6D" w:rsidP="00E26020">
            <w:pPr>
              <w:widowControl/>
              <w:rPr>
                <w:ins w:id="14238" w:author="88692" w:date="2020-06-19T16:48:00Z"/>
                <w:rFonts w:ascii="標楷體" w:eastAsia="標楷體" w:hAnsi="標楷體"/>
                <w:color w:val="000000"/>
                <w:kern w:val="0"/>
              </w:rPr>
            </w:pPr>
            <w:ins w:id="14239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經辦</w:t>
              </w:r>
            </w:ins>
          </w:p>
        </w:tc>
        <w:tc>
          <w:tcPr>
            <w:tcW w:w="3969" w:type="dxa"/>
          </w:tcPr>
          <w:p w14:paraId="0D82B686" w14:textId="77777777" w:rsidR="00142E6D" w:rsidRPr="0040066E" w:rsidRDefault="00142E6D" w:rsidP="00E26020">
            <w:pPr>
              <w:rPr>
                <w:ins w:id="14240" w:author="88692" w:date="2020-06-19T16:48:00Z"/>
                <w:rFonts w:ascii="標楷體" w:eastAsia="標楷體" w:hAnsi="標楷體"/>
              </w:rPr>
            </w:pPr>
            <w:proofErr w:type="gramStart"/>
            <w:ins w:id="14241" w:author="88692" w:date="2020-06-19T16:48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8)</w:t>
              </w:r>
            </w:ins>
          </w:p>
        </w:tc>
        <w:tc>
          <w:tcPr>
            <w:tcW w:w="2693" w:type="dxa"/>
          </w:tcPr>
          <w:p w14:paraId="6AA0EA80" w14:textId="77777777" w:rsidR="00142E6D" w:rsidRPr="0040066E" w:rsidRDefault="00142E6D" w:rsidP="00E26020">
            <w:pPr>
              <w:rPr>
                <w:ins w:id="14242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3BB190AF" w14:textId="77777777" w:rsidTr="00E26020">
        <w:trPr>
          <w:trHeight w:val="276"/>
          <w:jc w:val="center"/>
          <w:ins w:id="14243" w:author="88692" w:date="2020-06-19T16:48:00Z"/>
        </w:trPr>
        <w:tc>
          <w:tcPr>
            <w:tcW w:w="2833" w:type="dxa"/>
            <w:gridSpan w:val="2"/>
            <w:vAlign w:val="center"/>
          </w:tcPr>
          <w:p w14:paraId="53E0C7F0" w14:textId="77777777" w:rsidR="00142E6D" w:rsidRPr="00ED423D" w:rsidRDefault="00142E6D" w:rsidP="00E26020">
            <w:pPr>
              <w:rPr>
                <w:ins w:id="14244" w:author="88692" w:date="2020-06-19T16:48:00Z"/>
                <w:rFonts w:ascii="標楷體" w:eastAsia="標楷體" w:hAnsi="標楷體"/>
                <w:color w:val="000000"/>
              </w:rPr>
            </w:pPr>
            <w:ins w:id="14245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房貸專員</w:t>
              </w:r>
            </w:ins>
          </w:p>
        </w:tc>
        <w:tc>
          <w:tcPr>
            <w:tcW w:w="3969" w:type="dxa"/>
          </w:tcPr>
          <w:p w14:paraId="71632624" w14:textId="77777777" w:rsidR="00142E6D" w:rsidRPr="0040066E" w:rsidRDefault="00142E6D" w:rsidP="00E26020">
            <w:pPr>
              <w:rPr>
                <w:ins w:id="14246" w:author="88692" w:date="2020-06-19T16:48:00Z"/>
                <w:rFonts w:ascii="標楷體" w:eastAsia="標楷體" w:hAnsi="標楷體"/>
              </w:rPr>
            </w:pPr>
            <w:proofErr w:type="gramStart"/>
            <w:ins w:id="14247" w:author="88692" w:date="2020-06-19T16:48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8)</w:t>
              </w:r>
            </w:ins>
          </w:p>
        </w:tc>
        <w:tc>
          <w:tcPr>
            <w:tcW w:w="2693" w:type="dxa"/>
          </w:tcPr>
          <w:p w14:paraId="03BB18C3" w14:textId="77777777" w:rsidR="00142E6D" w:rsidRPr="0040066E" w:rsidRDefault="00142E6D" w:rsidP="00E26020">
            <w:pPr>
              <w:rPr>
                <w:ins w:id="14248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577BA126" w14:textId="77777777" w:rsidTr="00E26020">
        <w:trPr>
          <w:trHeight w:val="291"/>
          <w:jc w:val="center"/>
          <w:ins w:id="14249" w:author="88692" w:date="2020-06-19T16:48:00Z"/>
        </w:trPr>
        <w:tc>
          <w:tcPr>
            <w:tcW w:w="2833" w:type="dxa"/>
            <w:gridSpan w:val="2"/>
            <w:vAlign w:val="center"/>
          </w:tcPr>
          <w:p w14:paraId="26086AFC" w14:textId="77777777" w:rsidR="00142E6D" w:rsidRPr="00ED423D" w:rsidRDefault="00142E6D" w:rsidP="00E26020">
            <w:pPr>
              <w:rPr>
                <w:ins w:id="14250" w:author="88692" w:date="2020-06-19T16:48:00Z"/>
                <w:rFonts w:ascii="標楷體" w:eastAsia="標楷體" w:hAnsi="標楷體"/>
                <w:color w:val="000000"/>
              </w:rPr>
            </w:pPr>
            <w:ins w:id="14251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戶名</w:t>
              </w:r>
            </w:ins>
          </w:p>
        </w:tc>
        <w:tc>
          <w:tcPr>
            <w:tcW w:w="3969" w:type="dxa"/>
          </w:tcPr>
          <w:p w14:paraId="2BFCFE1F" w14:textId="77777777" w:rsidR="00142E6D" w:rsidRPr="0040066E" w:rsidRDefault="00142E6D" w:rsidP="00E26020">
            <w:pPr>
              <w:rPr>
                <w:ins w:id="14252" w:author="88692" w:date="2020-06-19T16:48:00Z"/>
                <w:rFonts w:ascii="標楷體" w:eastAsia="標楷體" w:hAnsi="標楷體"/>
              </w:rPr>
            </w:pPr>
            <w:proofErr w:type="gramStart"/>
            <w:ins w:id="14253" w:author="88692" w:date="2020-06-19T16:48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100)</w:t>
              </w:r>
            </w:ins>
          </w:p>
        </w:tc>
        <w:tc>
          <w:tcPr>
            <w:tcW w:w="2693" w:type="dxa"/>
          </w:tcPr>
          <w:p w14:paraId="23ADA40F" w14:textId="77777777" w:rsidR="00142E6D" w:rsidRPr="0040066E" w:rsidRDefault="00142E6D" w:rsidP="00E26020">
            <w:pPr>
              <w:rPr>
                <w:ins w:id="14254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5B7D4455" w14:textId="77777777" w:rsidTr="00E26020">
        <w:trPr>
          <w:trHeight w:val="291"/>
          <w:jc w:val="center"/>
          <w:ins w:id="14255" w:author="88692" w:date="2020-06-19T16:48:00Z"/>
        </w:trPr>
        <w:tc>
          <w:tcPr>
            <w:tcW w:w="2833" w:type="dxa"/>
            <w:gridSpan w:val="2"/>
            <w:vAlign w:val="center"/>
          </w:tcPr>
          <w:p w14:paraId="3CE21682" w14:textId="77777777" w:rsidR="00142E6D" w:rsidRPr="00ED423D" w:rsidRDefault="00142E6D" w:rsidP="00E26020">
            <w:pPr>
              <w:rPr>
                <w:ins w:id="14256" w:author="88692" w:date="2020-06-19T16:48:00Z"/>
                <w:rFonts w:ascii="標楷體" w:eastAsia="標楷體" w:hAnsi="標楷體"/>
                <w:color w:val="000000"/>
              </w:rPr>
            </w:pPr>
            <w:ins w:id="14257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</w:ins>
          </w:p>
        </w:tc>
        <w:tc>
          <w:tcPr>
            <w:tcW w:w="3969" w:type="dxa"/>
          </w:tcPr>
          <w:p w14:paraId="48863BB0" w14:textId="77777777" w:rsidR="00142E6D" w:rsidRPr="0040066E" w:rsidRDefault="00142E6D" w:rsidP="00E26020">
            <w:pPr>
              <w:rPr>
                <w:ins w:id="14258" w:author="88692" w:date="2020-06-19T16:48:00Z"/>
                <w:rFonts w:ascii="標楷體" w:eastAsia="標楷體" w:hAnsi="標楷體"/>
              </w:rPr>
            </w:pPr>
            <w:ins w:id="14259" w:author="88692" w:date="2020-06-19T16:48:00Z">
              <w:r>
                <w:rPr>
                  <w:rFonts w:ascii="標楷體" w:eastAsia="標楷體" w:hAnsi="標楷體" w:hint="eastAsia"/>
                </w:rPr>
                <w:t>9(7)</w:t>
              </w:r>
              <w:r>
                <w:rPr>
                  <w:rFonts w:ascii="標楷體" w:eastAsia="標楷體" w:hAnsi="標楷體"/>
                </w:rPr>
                <w:t>-9(3)-9(3)</w:t>
              </w:r>
            </w:ins>
          </w:p>
        </w:tc>
        <w:tc>
          <w:tcPr>
            <w:tcW w:w="2693" w:type="dxa"/>
          </w:tcPr>
          <w:p w14:paraId="60ACAD32" w14:textId="77777777" w:rsidR="00142E6D" w:rsidRPr="0040066E" w:rsidRDefault="00142E6D" w:rsidP="00E26020">
            <w:pPr>
              <w:rPr>
                <w:ins w:id="14260" w:author="88692" w:date="2020-06-19T16:48:00Z"/>
                <w:rFonts w:ascii="標楷體" w:eastAsia="標楷體" w:hAnsi="標楷體"/>
              </w:rPr>
            </w:pPr>
            <w:ins w:id="14261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戶號</w:t>
              </w:r>
              <w:r>
                <w:rPr>
                  <w:rFonts w:ascii="標楷體" w:eastAsia="標楷體" w:hAnsi="標楷體" w:hint="eastAsia"/>
                  <w:color w:val="000000"/>
                </w:rPr>
                <w:t>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額度</w:t>
              </w:r>
              <w:r>
                <w:rPr>
                  <w:rFonts w:ascii="標楷體" w:eastAsia="標楷體" w:hAnsi="標楷體" w:hint="eastAsia"/>
                  <w:color w:val="000000"/>
                </w:rPr>
                <w:t>編號-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撥款</w:t>
              </w:r>
              <w:r>
                <w:rPr>
                  <w:rFonts w:ascii="標楷體" w:eastAsia="標楷體" w:hAnsi="標楷體" w:hint="eastAsia"/>
                  <w:color w:val="000000"/>
                </w:rPr>
                <w:t>序號</w:t>
              </w:r>
            </w:ins>
          </w:p>
        </w:tc>
      </w:tr>
      <w:tr w:rsidR="00142E6D" w:rsidRPr="0040066E" w14:paraId="16FCA497" w14:textId="77777777" w:rsidTr="00E26020">
        <w:trPr>
          <w:trHeight w:val="291"/>
          <w:jc w:val="center"/>
          <w:ins w:id="14262" w:author="88692" w:date="2020-06-19T16:48:00Z"/>
        </w:trPr>
        <w:tc>
          <w:tcPr>
            <w:tcW w:w="2833" w:type="dxa"/>
            <w:gridSpan w:val="2"/>
            <w:vAlign w:val="center"/>
          </w:tcPr>
          <w:p w14:paraId="6FB363AB" w14:textId="77777777" w:rsidR="00142E6D" w:rsidRPr="00ED423D" w:rsidRDefault="00142E6D" w:rsidP="00E26020">
            <w:pPr>
              <w:rPr>
                <w:ins w:id="14263" w:author="88692" w:date="2020-06-19T16:48:00Z"/>
                <w:rFonts w:ascii="標楷體" w:eastAsia="標楷體" w:hAnsi="標楷體"/>
                <w:color w:val="000000"/>
              </w:rPr>
            </w:pPr>
            <w:ins w:id="14264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撥款日</w:t>
              </w:r>
            </w:ins>
          </w:p>
        </w:tc>
        <w:tc>
          <w:tcPr>
            <w:tcW w:w="3969" w:type="dxa"/>
          </w:tcPr>
          <w:p w14:paraId="50037B73" w14:textId="77777777" w:rsidR="00142E6D" w:rsidRPr="0040066E" w:rsidRDefault="00142E6D" w:rsidP="00E26020">
            <w:pPr>
              <w:rPr>
                <w:ins w:id="14265" w:author="88692" w:date="2020-06-19T16:48:00Z"/>
                <w:rFonts w:ascii="標楷體" w:eastAsia="標楷體" w:hAnsi="標楷體"/>
              </w:rPr>
            </w:pPr>
            <w:ins w:id="14266" w:author="88692" w:date="2020-06-19T16:48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30A3CD02" w14:textId="77777777" w:rsidR="00142E6D" w:rsidRPr="0040066E" w:rsidRDefault="00142E6D" w:rsidP="00E26020">
            <w:pPr>
              <w:rPr>
                <w:ins w:id="14267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177E48CD" w14:textId="77777777" w:rsidTr="00E26020">
        <w:trPr>
          <w:trHeight w:val="291"/>
          <w:jc w:val="center"/>
          <w:ins w:id="14268" w:author="88692" w:date="2020-06-19T16:48:00Z"/>
        </w:trPr>
        <w:tc>
          <w:tcPr>
            <w:tcW w:w="2833" w:type="dxa"/>
            <w:gridSpan w:val="2"/>
            <w:vAlign w:val="center"/>
          </w:tcPr>
          <w:p w14:paraId="7542E6AE" w14:textId="77777777" w:rsidR="00142E6D" w:rsidRPr="00ED423D" w:rsidRDefault="00142E6D" w:rsidP="00E26020">
            <w:pPr>
              <w:rPr>
                <w:ins w:id="14269" w:author="88692" w:date="2020-06-19T16:48:00Z"/>
                <w:rFonts w:ascii="標楷體" w:eastAsia="標楷體" w:hAnsi="標楷體"/>
                <w:color w:val="000000"/>
              </w:rPr>
            </w:pPr>
            <w:ins w:id="14270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商品代碼</w:t>
              </w:r>
            </w:ins>
          </w:p>
        </w:tc>
        <w:tc>
          <w:tcPr>
            <w:tcW w:w="3969" w:type="dxa"/>
          </w:tcPr>
          <w:p w14:paraId="22989966" w14:textId="77777777" w:rsidR="00142E6D" w:rsidRPr="0040066E" w:rsidRDefault="00142E6D" w:rsidP="00E26020">
            <w:pPr>
              <w:rPr>
                <w:ins w:id="14271" w:author="88692" w:date="2020-06-19T16:48:00Z"/>
                <w:rFonts w:ascii="標楷體" w:eastAsia="標楷體" w:hAnsi="標楷體"/>
              </w:rPr>
            </w:pPr>
            <w:proofErr w:type="gramStart"/>
            <w:ins w:id="14272" w:author="88692" w:date="2020-06-19T16:48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5)</w:t>
              </w:r>
            </w:ins>
          </w:p>
        </w:tc>
        <w:tc>
          <w:tcPr>
            <w:tcW w:w="2693" w:type="dxa"/>
          </w:tcPr>
          <w:p w14:paraId="53419F04" w14:textId="77777777" w:rsidR="00142E6D" w:rsidRPr="0040066E" w:rsidRDefault="00142E6D" w:rsidP="00E26020">
            <w:pPr>
              <w:rPr>
                <w:ins w:id="14273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72469B11" w14:textId="77777777" w:rsidTr="00E26020">
        <w:trPr>
          <w:trHeight w:val="291"/>
          <w:jc w:val="center"/>
          <w:ins w:id="14274" w:author="88692" w:date="2020-06-19T16:48:00Z"/>
        </w:trPr>
        <w:tc>
          <w:tcPr>
            <w:tcW w:w="2833" w:type="dxa"/>
            <w:gridSpan w:val="2"/>
            <w:vAlign w:val="center"/>
          </w:tcPr>
          <w:p w14:paraId="62BBACF9" w14:textId="77777777" w:rsidR="00142E6D" w:rsidRPr="00ED423D" w:rsidRDefault="00142E6D" w:rsidP="00E26020">
            <w:pPr>
              <w:rPr>
                <w:ins w:id="14275" w:author="88692" w:date="2020-06-19T16:48:00Z"/>
                <w:rFonts w:ascii="標楷體" w:eastAsia="標楷體" w:hAnsi="標楷體"/>
                <w:color w:val="000000"/>
              </w:rPr>
            </w:pPr>
            <w:ins w:id="14276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計件代碼</w:t>
              </w:r>
            </w:ins>
          </w:p>
        </w:tc>
        <w:tc>
          <w:tcPr>
            <w:tcW w:w="3969" w:type="dxa"/>
          </w:tcPr>
          <w:p w14:paraId="54E7B7C1" w14:textId="77777777" w:rsidR="00142E6D" w:rsidRPr="0040066E" w:rsidRDefault="00142E6D" w:rsidP="00E26020">
            <w:pPr>
              <w:rPr>
                <w:ins w:id="14277" w:author="88692" w:date="2020-06-19T16:48:00Z"/>
                <w:rFonts w:ascii="標楷體" w:eastAsia="標楷體" w:hAnsi="標楷體"/>
              </w:rPr>
            </w:pPr>
            <w:proofErr w:type="gramStart"/>
            <w:ins w:id="14278" w:author="88692" w:date="2020-06-19T16:48:00Z">
              <w:r>
                <w:rPr>
                  <w:rFonts w:ascii="標楷體" w:eastAsia="標楷體" w:hAnsi="標楷體"/>
                </w:rPr>
                <w:t>X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2693" w:type="dxa"/>
          </w:tcPr>
          <w:p w14:paraId="58814526" w14:textId="77777777" w:rsidR="00142E6D" w:rsidRPr="0040066E" w:rsidRDefault="00142E6D" w:rsidP="00E26020">
            <w:pPr>
              <w:rPr>
                <w:ins w:id="14279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1735538D" w14:textId="77777777" w:rsidTr="00E26020">
        <w:trPr>
          <w:trHeight w:val="291"/>
          <w:jc w:val="center"/>
          <w:ins w:id="14280" w:author="88692" w:date="2020-06-19T16:48:00Z"/>
        </w:trPr>
        <w:tc>
          <w:tcPr>
            <w:tcW w:w="2833" w:type="dxa"/>
            <w:gridSpan w:val="2"/>
            <w:vAlign w:val="center"/>
          </w:tcPr>
          <w:p w14:paraId="19B7DA55" w14:textId="77777777" w:rsidR="00142E6D" w:rsidRPr="00ED423D" w:rsidRDefault="00142E6D" w:rsidP="00E26020">
            <w:pPr>
              <w:rPr>
                <w:ins w:id="14281" w:author="88692" w:date="2020-06-19T16:48:00Z"/>
                <w:rFonts w:ascii="標楷體" w:eastAsia="標楷體" w:hAnsi="標楷體"/>
                <w:color w:val="000000"/>
              </w:rPr>
            </w:pPr>
            <w:ins w:id="14282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撥款金額</w:t>
              </w:r>
            </w:ins>
          </w:p>
        </w:tc>
        <w:tc>
          <w:tcPr>
            <w:tcW w:w="3969" w:type="dxa"/>
          </w:tcPr>
          <w:p w14:paraId="3D3FABCC" w14:textId="77777777" w:rsidR="00142E6D" w:rsidRPr="0040066E" w:rsidRDefault="00142E6D" w:rsidP="00E26020">
            <w:pPr>
              <w:rPr>
                <w:ins w:id="14283" w:author="88692" w:date="2020-06-19T16:48:00Z"/>
                <w:rFonts w:ascii="標楷體" w:eastAsia="標楷體" w:hAnsi="標楷體"/>
              </w:rPr>
            </w:pPr>
            <w:ins w:id="14284" w:author="88692" w:date="2020-06-19T16:48:00Z">
              <w:r>
                <w:rPr>
                  <w:rFonts w:ascii="標楷體" w:eastAsia="標楷體" w:hAnsi="標楷體" w:hint="eastAsia"/>
                </w:rPr>
                <w:t>9(14.2)</w:t>
              </w:r>
            </w:ins>
          </w:p>
        </w:tc>
        <w:tc>
          <w:tcPr>
            <w:tcW w:w="2693" w:type="dxa"/>
          </w:tcPr>
          <w:p w14:paraId="4EAE7E6F" w14:textId="77777777" w:rsidR="00142E6D" w:rsidRPr="0040066E" w:rsidRDefault="00142E6D" w:rsidP="00E26020">
            <w:pPr>
              <w:rPr>
                <w:ins w:id="14285" w:author="88692" w:date="2020-06-19T16:48:00Z"/>
                <w:rFonts w:ascii="標楷體" w:eastAsia="標楷體" w:hAnsi="標楷體"/>
              </w:rPr>
            </w:pPr>
          </w:p>
        </w:tc>
      </w:tr>
      <w:tr w:rsidR="00142E6D" w:rsidRPr="0040066E" w14:paraId="4C74468A" w14:textId="77777777" w:rsidTr="00E26020">
        <w:trPr>
          <w:trHeight w:val="291"/>
          <w:jc w:val="center"/>
          <w:ins w:id="14286" w:author="88692" w:date="2020-06-19T16:48:00Z"/>
        </w:trPr>
        <w:tc>
          <w:tcPr>
            <w:tcW w:w="2833" w:type="dxa"/>
            <w:gridSpan w:val="2"/>
            <w:vAlign w:val="center"/>
          </w:tcPr>
          <w:p w14:paraId="73D2F8EC" w14:textId="77777777" w:rsidR="00142E6D" w:rsidRPr="00ED423D" w:rsidRDefault="00142E6D" w:rsidP="00E26020">
            <w:pPr>
              <w:rPr>
                <w:ins w:id="14287" w:author="88692" w:date="2020-06-19T16:48:00Z"/>
                <w:rFonts w:ascii="標楷體" w:eastAsia="標楷體" w:hAnsi="標楷體"/>
                <w:color w:val="000000"/>
              </w:rPr>
            </w:pPr>
            <w:ins w:id="14288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員工代號</w:t>
              </w:r>
            </w:ins>
          </w:p>
        </w:tc>
        <w:tc>
          <w:tcPr>
            <w:tcW w:w="3969" w:type="dxa"/>
          </w:tcPr>
          <w:p w14:paraId="7FA4787B" w14:textId="77777777" w:rsidR="00142E6D" w:rsidRDefault="00142E6D" w:rsidP="00E26020">
            <w:pPr>
              <w:rPr>
                <w:ins w:id="14289" w:author="88692" w:date="2020-06-19T16:48:00Z"/>
              </w:rPr>
            </w:pPr>
            <w:proofErr w:type="gramStart"/>
            <w:ins w:id="14290" w:author="88692" w:date="2020-06-19T16:48:00Z">
              <w:r w:rsidRPr="003E0A59">
                <w:rPr>
                  <w:rFonts w:ascii="標楷體" w:eastAsia="標楷體" w:hAnsi="標楷體"/>
                </w:rPr>
                <w:t>X(</w:t>
              </w:r>
              <w:proofErr w:type="gramEnd"/>
              <w:r w:rsidRPr="003E0A59">
                <w:rPr>
                  <w:rFonts w:ascii="標楷體" w:eastAsia="標楷體" w:hAnsi="標楷體"/>
                </w:rPr>
                <w:t>6)</w:t>
              </w:r>
            </w:ins>
          </w:p>
        </w:tc>
        <w:tc>
          <w:tcPr>
            <w:tcW w:w="2693" w:type="dxa"/>
          </w:tcPr>
          <w:p w14:paraId="63AF0589" w14:textId="77777777" w:rsidR="00142E6D" w:rsidRPr="0040066E" w:rsidRDefault="00142E6D" w:rsidP="00E26020">
            <w:pPr>
              <w:rPr>
                <w:ins w:id="14291" w:author="88692" w:date="2020-06-19T16:48:00Z"/>
                <w:rFonts w:ascii="標楷體" w:eastAsia="標楷體" w:hAnsi="標楷體"/>
              </w:rPr>
            </w:pPr>
          </w:p>
        </w:tc>
      </w:tr>
      <w:tr w:rsidR="006F234B" w:rsidRPr="0040066E" w14:paraId="6A262EF4" w14:textId="77777777" w:rsidTr="00E26020">
        <w:trPr>
          <w:trHeight w:val="291"/>
          <w:jc w:val="center"/>
          <w:ins w:id="14292" w:author="88692" w:date="2020-06-19T16:51:00Z"/>
        </w:trPr>
        <w:tc>
          <w:tcPr>
            <w:tcW w:w="2833" w:type="dxa"/>
            <w:gridSpan w:val="2"/>
            <w:vAlign w:val="center"/>
          </w:tcPr>
          <w:p w14:paraId="34F661DB" w14:textId="5A50D140" w:rsidR="006F234B" w:rsidRPr="00ED423D" w:rsidRDefault="006F234B" w:rsidP="00E26020">
            <w:pPr>
              <w:rPr>
                <w:ins w:id="14293" w:author="88692" w:date="2020-06-19T16:51:00Z"/>
                <w:rFonts w:ascii="標楷體" w:eastAsia="標楷體" w:hAnsi="標楷體"/>
                <w:color w:val="000000"/>
              </w:rPr>
            </w:pPr>
            <w:ins w:id="14294" w:author="88692" w:date="2020-06-19T16:51:00Z">
              <w:r w:rsidRPr="006F234B">
                <w:rPr>
                  <w:rFonts w:ascii="標楷體" w:eastAsia="標楷體" w:hAnsi="標楷體" w:hint="eastAsia"/>
                  <w:color w:val="000000"/>
                </w:rPr>
                <w:t>協辦</w:t>
              </w:r>
              <w:r w:rsidRPr="00ED423D">
                <w:rPr>
                  <w:rFonts w:ascii="標楷體" w:eastAsia="標楷體" w:hAnsi="標楷體" w:hint="eastAsia"/>
                  <w:color w:val="000000"/>
                </w:rPr>
                <w:t>人</w:t>
              </w:r>
            </w:ins>
          </w:p>
        </w:tc>
        <w:tc>
          <w:tcPr>
            <w:tcW w:w="3969" w:type="dxa"/>
          </w:tcPr>
          <w:p w14:paraId="6B14E9D2" w14:textId="77777777" w:rsidR="006F234B" w:rsidRPr="0040066E" w:rsidRDefault="006F234B" w:rsidP="00E26020">
            <w:pPr>
              <w:rPr>
                <w:ins w:id="14295" w:author="88692" w:date="2020-06-19T16:51:00Z"/>
                <w:rFonts w:ascii="標楷體" w:eastAsia="標楷體" w:hAnsi="標楷體"/>
              </w:rPr>
            </w:pPr>
            <w:proofErr w:type="gramStart"/>
            <w:ins w:id="14296" w:author="88692" w:date="2020-06-19T16:51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8)</w:t>
              </w:r>
            </w:ins>
          </w:p>
        </w:tc>
        <w:tc>
          <w:tcPr>
            <w:tcW w:w="2693" w:type="dxa"/>
          </w:tcPr>
          <w:p w14:paraId="1C5B0046" w14:textId="77777777" w:rsidR="006F234B" w:rsidRPr="0040066E" w:rsidRDefault="006F234B" w:rsidP="00E26020">
            <w:pPr>
              <w:rPr>
                <w:ins w:id="14297" w:author="88692" w:date="2020-06-19T16:51:00Z"/>
                <w:rFonts w:ascii="標楷體" w:eastAsia="標楷體" w:hAnsi="標楷體"/>
              </w:rPr>
            </w:pPr>
          </w:p>
        </w:tc>
      </w:tr>
      <w:tr w:rsidR="00A15FED" w:rsidRPr="0040066E" w14:paraId="5A839730" w14:textId="77777777" w:rsidTr="00D060E6">
        <w:trPr>
          <w:trHeight w:val="291"/>
          <w:jc w:val="center"/>
          <w:ins w:id="14298" w:author="88692" w:date="2020-06-20T17:24:00Z"/>
        </w:trPr>
        <w:tc>
          <w:tcPr>
            <w:tcW w:w="2833" w:type="dxa"/>
            <w:gridSpan w:val="2"/>
            <w:vAlign w:val="center"/>
          </w:tcPr>
          <w:p w14:paraId="5FD5F31F" w14:textId="77777777" w:rsidR="00A15FED" w:rsidRPr="006F234B" w:rsidRDefault="00A15FED" w:rsidP="00D060E6">
            <w:pPr>
              <w:rPr>
                <w:ins w:id="14299" w:author="88692" w:date="2020-06-20T17:24:00Z"/>
                <w:rFonts w:ascii="標楷體" w:eastAsia="標楷體" w:hAnsi="標楷體"/>
                <w:color w:val="000000"/>
              </w:rPr>
            </w:pPr>
            <w:ins w:id="14300" w:author="88692" w:date="2020-06-20T17:24:00Z">
              <w:r w:rsidRPr="006F234B">
                <w:rPr>
                  <w:rFonts w:ascii="標楷體" w:eastAsia="標楷體" w:hAnsi="標楷體" w:hint="eastAsia"/>
                  <w:color w:val="000000"/>
                </w:rPr>
                <w:t>協辦獎金</w:t>
              </w:r>
            </w:ins>
          </w:p>
        </w:tc>
        <w:tc>
          <w:tcPr>
            <w:tcW w:w="3969" w:type="dxa"/>
          </w:tcPr>
          <w:p w14:paraId="2DDCD95C" w14:textId="77777777" w:rsidR="00A15FED" w:rsidRDefault="00A15FED" w:rsidP="00D060E6">
            <w:pPr>
              <w:rPr>
                <w:ins w:id="14301" w:author="88692" w:date="2020-06-20T17:24:00Z"/>
                <w:rFonts w:ascii="標楷體" w:eastAsia="標楷體" w:hAnsi="標楷體"/>
              </w:rPr>
            </w:pPr>
            <w:ins w:id="14302" w:author="88692" w:date="2020-06-20T17:24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693" w:type="dxa"/>
          </w:tcPr>
          <w:p w14:paraId="0C8B63E2" w14:textId="77777777" w:rsidR="00A15FED" w:rsidRPr="0040066E" w:rsidRDefault="00A15FED" w:rsidP="00D060E6">
            <w:pPr>
              <w:rPr>
                <w:ins w:id="14303" w:author="88692" w:date="2020-06-20T17:24:00Z"/>
                <w:rFonts w:ascii="標楷體" w:eastAsia="標楷體" w:hAnsi="標楷體"/>
              </w:rPr>
            </w:pPr>
          </w:p>
        </w:tc>
      </w:tr>
      <w:tr w:rsidR="00A15FED" w:rsidRPr="0040066E" w14:paraId="33938B8E" w14:textId="77777777" w:rsidTr="00D060E6">
        <w:trPr>
          <w:trHeight w:val="291"/>
          <w:jc w:val="center"/>
          <w:ins w:id="14304" w:author="88692" w:date="2020-06-20T17:23:00Z"/>
        </w:trPr>
        <w:tc>
          <w:tcPr>
            <w:tcW w:w="2833" w:type="dxa"/>
            <w:gridSpan w:val="2"/>
            <w:vAlign w:val="center"/>
          </w:tcPr>
          <w:p w14:paraId="6AE89810" w14:textId="77777777" w:rsidR="00A15FED" w:rsidRPr="00ED423D" w:rsidRDefault="00A15FED" w:rsidP="00D060E6">
            <w:pPr>
              <w:rPr>
                <w:ins w:id="14305" w:author="88692" w:date="2020-06-20T17:23:00Z"/>
                <w:rFonts w:ascii="標楷體" w:eastAsia="標楷體" w:hAnsi="標楷體"/>
                <w:color w:val="000000"/>
              </w:rPr>
            </w:pPr>
            <w:ins w:id="14306" w:author="88692" w:date="2020-06-20T17:23:00Z">
              <w:r w:rsidRPr="00ED423D">
                <w:rPr>
                  <w:rFonts w:ascii="標楷體" w:eastAsia="標楷體" w:hAnsi="標楷體" w:hint="eastAsia"/>
                  <w:color w:val="000000"/>
                </w:rPr>
                <w:t>介紹人</w:t>
              </w:r>
            </w:ins>
          </w:p>
        </w:tc>
        <w:tc>
          <w:tcPr>
            <w:tcW w:w="3969" w:type="dxa"/>
          </w:tcPr>
          <w:p w14:paraId="781E9FA9" w14:textId="77777777" w:rsidR="00A15FED" w:rsidRPr="0040066E" w:rsidRDefault="00A15FED" w:rsidP="00D060E6">
            <w:pPr>
              <w:rPr>
                <w:ins w:id="14307" w:author="88692" w:date="2020-06-20T17:23:00Z"/>
                <w:rFonts w:ascii="標楷體" w:eastAsia="標楷體" w:hAnsi="標楷體"/>
              </w:rPr>
            </w:pPr>
            <w:proofErr w:type="gramStart"/>
            <w:ins w:id="14308" w:author="88692" w:date="2020-06-20T17:23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/>
                </w:rPr>
                <w:t>8)</w:t>
              </w:r>
            </w:ins>
          </w:p>
        </w:tc>
        <w:tc>
          <w:tcPr>
            <w:tcW w:w="2693" w:type="dxa"/>
          </w:tcPr>
          <w:p w14:paraId="49E00E5B" w14:textId="77777777" w:rsidR="00A15FED" w:rsidRPr="0040066E" w:rsidRDefault="00A15FED" w:rsidP="00D060E6">
            <w:pPr>
              <w:rPr>
                <w:ins w:id="14309" w:author="88692" w:date="2020-06-20T17:23:00Z"/>
                <w:rFonts w:ascii="標楷體" w:eastAsia="標楷體" w:hAnsi="標楷體"/>
              </w:rPr>
            </w:pPr>
          </w:p>
        </w:tc>
      </w:tr>
      <w:tr w:rsidR="00A15FED" w:rsidRPr="0040066E" w14:paraId="7217544F" w14:textId="77777777" w:rsidTr="00D060E6">
        <w:trPr>
          <w:trHeight w:val="291"/>
          <w:jc w:val="center"/>
          <w:ins w:id="14310" w:author="88692" w:date="2020-06-20T17:23:00Z"/>
        </w:trPr>
        <w:tc>
          <w:tcPr>
            <w:tcW w:w="2833" w:type="dxa"/>
            <w:gridSpan w:val="2"/>
            <w:vAlign w:val="center"/>
          </w:tcPr>
          <w:p w14:paraId="3E5D9FE7" w14:textId="77777777" w:rsidR="00A15FED" w:rsidRPr="00ED423D" w:rsidRDefault="00A15FED" w:rsidP="00D060E6">
            <w:pPr>
              <w:rPr>
                <w:ins w:id="14311" w:author="88692" w:date="2020-06-20T17:23:00Z"/>
                <w:rFonts w:ascii="標楷體" w:eastAsia="標楷體" w:hAnsi="標楷體"/>
                <w:color w:val="000000"/>
              </w:rPr>
            </w:pPr>
            <w:ins w:id="14312" w:author="88692" w:date="2020-06-20T17:23:00Z">
              <w:r w:rsidRPr="006F234B">
                <w:rPr>
                  <w:rFonts w:ascii="標楷體" w:eastAsia="標楷體" w:hAnsi="標楷體" w:hint="eastAsia"/>
                  <w:color w:val="000000"/>
                </w:rPr>
                <w:t>加碼獎勵津貼</w:t>
              </w:r>
            </w:ins>
          </w:p>
        </w:tc>
        <w:tc>
          <w:tcPr>
            <w:tcW w:w="3969" w:type="dxa"/>
          </w:tcPr>
          <w:p w14:paraId="28CC282D" w14:textId="77777777" w:rsidR="00A15FED" w:rsidRPr="0040066E" w:rsidRDefault="00A15FED" w:rsidP="00D060E6">
            <w:pPr>
              <w:rPr>
                <w:ins w:id="14313" w:author="88692" w:date="2020-06-20T17:23:00Z"/>
                <w:rFonts w:ascii="標楷體" w:eastAsia="標楷體" w:hAnsi="標楷體"/>
              </w:rPr>
            </w:pPr>
            <w:ins w:id="14314" w:author="88692" w:date="2020-06-20T17:23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693" w:type="dxa"/>
          </w:tcPr>
          <w:p w14:paraId="3B2E1639" w14:textId="77777777" w:rsidR="00A15FED" w:rsidRPr="0040066E" w:rsidRDefault="00A15FED" w:rsidP="00D060E6">
            <w:pPr>
              <w:rPr>
                <w:ins w:id="14315" w:author="88692" w:date="2020-06-20T17:23:00Z"/>
                <w:rFonts w:ascii="標楷體" w:eastAsia="標楷體" w:hAnsi="標楷體"/>
              </w:rPr>
            </w:pPr>
          </w:p>
        </w:tc>
      </w:tr>
      <w:tr w:rsidR="00142E6D" w:rsidRPr="0040066E" w14:paraId="6A8B6127" w14:textId="77777777" w:rsidTr="00E26020">
        <w:trPr>
          <w:trHeight w:val="291"/>
          <w:jc w:val="center"/>
          <w:ins w:id="14316" w:author="88692" w:date="2020-06-19T16:48:00Z"/>
        </w:trPr>
        <w:tc>
          <w:tcPr>
            <w:tcW w:w="2833" w:type="dxa"/>
            <w:gridSpan w:val="2"/>
            <w:vAlign w:val="center"/>
          </w:tcPr>
          <w:p w14:paraId="20FE214F" w14:textId="77777777" w:rsidR="00142E6D" w:rsidRPr="00ED423D" w:rsidRDefault="00142E6D" w:rsidP="00E26020">
            <w:pPr>
              <w:rPr>
                <w:ins w:id="14317" w:author="88692" w:date="2020-06-19T16:48:00Z"/>
                <w:rFonts w:ascii="標楷體" w:eastAsia="標楷體" w:hAnsi="標楷體"/>
                <w:color w:val="000000"/>
              </w:rPr>
            </w:pPr>
            <w:ins w:id="14318" w:author="88692" w:date="2020-06-19T16:48:00Z">
              <w:r w:rsidRPr="00ED423D">
                <w:rPr>
                  <w:rFonts w:ascii="標楷體" w:eastAsia="標楷體" w:hAnsi="標楷體" w:hint="eastAsia"/>
                  <w:color w:val="000000"/>
                </w:rPr>
                <w:t>業績日期</w:t>
              </w:r>
            </w:ins>
          </w:p>
        </w:tc>
        <w:tc>
          <w:tcPr>
            <w:tcW w:w="3969" w:type="dxa"/>
          </w:tcPr>
          <w:p w14:paraId="50509C74" w14:textId="77777777" w:rsidR="00142E6D" w:rsidRPr="0040066E" w:rsidRDefault="00142E6D" w:rsidP="00E26020">
            <w:pPr>
              <w:rPr>
                <w:ins w:id="14319" w:author="88692" w:date="2020-06-19T16:48:00Z"/>
                <w:rFonts w:ascii="標楷體" w:eastAsia="標楷體" w:hAnsi="標楷體"/>
              </w:rPr>
            </w:pPr>
            <w:ins w:id="14320" w:author="88692" w:date="2020-06-19T16:48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3F8EF64B" w14:textId="77777777" w:rsidR="00142E6D" w:rsidRPr="0040066E" w:rsidRDefault="00142E6D" w:rsidP="00E26020">
            <w:pPr>
              <w:rPr>
                <w:ins w:id="14321" w:author="88692" w:date="2020-06-19T16:48:00Z"/>
                <w:rFonts w:ascii="標楷體" w:eastAsia="標楷體" w:hAnsi="標楷體"/>
              </w:rPr>
            </w:pPr>
          </w:p>
        </w:tc>
      </w:tr>
    </w:tbl>
    <w:p w14:paraId="65748946" w14:textId="11664960" w:rsidR="00142E6D" w:rsidRDefault="00142E6D" w:rsidP="00142E6D">
      <w:pPr>
        <w:rPr>
          <w:ins w:id="14322" w:author="88692" w:date="2020-06-19T16:48:00Z"/>
          <w:lang w:val="x-none"/>
        </w:rPr>
      </w:pPr>
    </w:p>
    <w:p w14:paraId="1C1994C2" w14:textId="77777777" w:rsidR="00142E6D" w:rsidRDefault="00142E6D">
      <w:pPr>
        <w:widowControl/>
        <w:rPr>
          <w:ins w:id="14323" w:author="88692" w:date="2020-06-19T16:48:00Z"/>
          <w:lang w:val="x-none"/>
        </w:rPr>
      </w:pPr>
      <w:ins w:id="14324" w:author="88692" w:date="2020-06-19T16:48:00Z">
        <w:r>
          <w:rPr>
            <w:lang w:val="x-none"/>
          </w:rPr>
          <w:br w:type="page"/>
        </w:r>
      </w:ins>
    </w:p>
    <w:p w14:paraId="2338EEF4" w14:textId="7A42CE8D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E551F9" w:rsidRPr="00AF1A82">
        <w:rPr>
          <w:rFonts w:ascii="標楷體" w:hAnsi="標楷體"/>
          <w:lang w:eastAsia="zh-TW"/>
        </w:rPr>
        <w:t>550</w:t>
      </w:r>
      <w:r w:rsidR="007B6521" w:rsidRPr="00AF1A82">
        <w:rPr>
          <w:rFonts w:ascii="標楷體" w:hAnsi="標楷體"/>
          <w:lang w:eastAsia="zh-TW"/>
        </w:rPr>
        <w:t>4</w:t>
      </w:r>
      <w:ins w:id="14325" w:author="88692" w:date="2020-06-19T09:34:00Z">
        <w:r w:rsidR="00111CF1" w:rsidRPr="00111CF1">
          <w:rPr>
            <w:rFonts w:ascii="標楷體" w:hAnsi="標楷體" w:hint="eastAsia"/>
            <w:lang w:eastAsia="zh-TW"/>
          </w:rPr>
          <w:t>協辦獎金案件</w:t>
        </w:r>
      </w:ins>
      <w:del w:id="14326" w:author="88692" w:date="2020-06-19T09:34:00Z">
        <w:r w:rsidRPr="00AF1A82" w:rsidDel="00111CF1">
          <w:rPr>
            <w:rFonts w:ascii="標楷體" w:hAnsi="標楷體" w:hint="eastAsia"/>
            <w:lang w:eastAsia="zh-TW"/>
          </w:rPr>
          <w:delText>房貸專員件數金額資料</w:delText>
        </w:r>
      </w:del>
      <w:r w:rsidRPr="00AF1A82">
        <w:rPr>
          <w:rFonts w:ascii="標楷體" w:hAnsi="標楷體" w:hint="eastAsia"/>
          <w:lang w:eastAsia="zh-TW"/>
        </w:rPr>
        <w:t>維護</w:t>
      </w:r>
    </w:p>
    <w:p w14:paraId="5A33D17E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6530D73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F8BA3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0CE251" w14:textId="6070029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</w:t>
            </w:r>
            <w:del w:id="14327" w:author="88692" w:date="2020-06-19T09:36:00Z">
              <w:r w:rsidRPr="00AF1A82" w:rsidDel="00E646A9">
                <w:rPr>
                  <w:rFonts w:ascii="標楷體" w:eastAsia="標楷體" w:hAnsi="標楷體" w:hint="eastAsia"/>
                </w:rPr>
                <w:delText>(MENU)</w:delText>
              </w:r>
            </w:del>
            <w:r w:rsidRPr="00AF1A82">
              <w:rPr>
                <w:rFonts w:ascii="標楷體" w:eastAsia="標楷體" w:hAnsi="標楷體" w:hint="eastAsia"/>
              </w:rPr>
              <w:t>-</w:t>
            </w:r>
            <w:ins w:id="14328" w:author="88692" w:date="2020-06-19T16:30:00Z">
              <w:r w:rsidR="006958E0">
                <w:rPr>
                  <w:rFonts w:ascii="標楷體" w:eastAsia="標楷體" w:hAnsi="標楷體"/>
                </w:rPr>
                <w:t xml:space="preserve"> </w:t>
              </w:r>
            </w:ins>
            <w:ins w:id="14329" w:author="88692" w:date="2020-06-19T16:19:00Z">
              <w:r w:rsidR="0059603F" w:rsidRPr="0059603F">
                <w:rPr>
                  <w:rFonts w:ascii="標楷體" w:eastAsia="標楷體" w:hAnsi="標楷體" w:hint="eastAsia"/>
                </w:rPr>
                <w:t>協辦獎金案件維護</w:t>
              </w:r>
            </w:ins>
            <w:del w:id="14330" w:author="88692" w:date="2020-06-19T16:19:00Z">
              <w:r w:rsidRPr="00AF1A82" w:rsidDel="0059603F">
                <w:rPr>
                  <w:rFonts w:ascii="標楷體" w:eastAsia="標楷體" w:hAnsi="標楷體" w:hint="eastAsia"/>
                </w:rPr>
                <w:delText>房貸專員件數金額資料維護</w:delText>
              </w:r>
            </w:del>
          </w:p>
        </w:tc>
      </w:tr>
      <w:tr w:rsidR="00B30FC5" w:rsidRPr="00AF1A82" w14:paraId="1CF8C55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37CE5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F2D59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78D39A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873E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42323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7F36E99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E9950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082E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5D44EC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E6D5E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A99F9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B54969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29CC8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97BDA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5831B50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22D1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C9104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02D4C5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BB8E8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5788F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74D731D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7EA03628" w14:textId="38B9CDD3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  <w:ins w:id="14331" w:author="88692" w:date="2020-06-19T16:19:00Z">
        <w:r w:rsidR="0059603F" w:rsidRPr="0059603F">
          <w:rPr>
            <w:color w:val="FF0000"/>
            <w:rPrChange w:id="14332" w:author="88692" w:date="2020-06-19T16:19:00Z">
              <w:rPr/>
            </w:rPrChange>
          </w:rPr>
          <w:t>(缺文件)</w:t>
        </w:r>
      </w:ins>
    </w:p>
    <w:p w14:paraId="634AA520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41AD9B8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C359C1C" w14:textId="7A85B1B7" w:rsidR="00B30FC5" w:rsidRPr="00AF1A82" w:rsidRDefault="00486C61" w:rsidP="00B30FC5">
      <w:pPr>
        <w:rPr>
          <w:rFonts w:ascii="標楷體" w:eastAsia="標楷體" w:hAnsi="標楷體"/>
        </w:rPr>
      </w:pPr>
      <w:del w:id="14333" w:author="88692" w:date="2020-06-19T16:19:00Z">
        <w:r w:rsidDel="0059603F">
          <w:rPr>
            <w:noProof/>
          </w:rPr>
          <w:drawing>
            <wp:inline distT="0" distB="0" distL="0" distR="0" wp14:anchorId="6039C426" wp14:editId="75FFC5D1">
              <wp:extent cx="6479540" cy="3106420"/>
              <wp:effectExtent l="0" t="0" r="0" b="0"/>
              <wp:docPr id="93" name="圖片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064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FB2ABDF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4334" w:author="88692" w:date="2020-06-19T16:22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696"/>
        <w:gridCol w:w="1670"/>
        <w:gridCol w:w="2016"/>
        <w:gridCol w:w="837"/>
        <w:gridCol w:w="1040"/>
        <w:gridCol w:w="636"/>
        <w:gridCol w:w="670"/>
        <w:gridCol w:w="2855"/>
        <w:tblGridChange w:id="14335">
          <w:tblGrid>
            <w:gridCol w:w="456"/>
            <w:gridCol w:w="240"/>
            <w:gridCol w:w="1494"/>
            <w:gridCol w:w="176"/>
            <w:gridCol w:w="1840"/>
            <w:gridCol w:w="176"/>
            <w:gridCol w:w="681"/>
            <w:gridCol w:w="156"/>
            <w:gridCol w:w="914"/>
            <w:gridCol w:w="126"/>
            <w:gridCol w:w="519"/>
            <w:gridCol w:w="117"/>
            <w:gridCol w:w="558"/>
            <w:gridCol w:w="112"/>
            <w:gridCol w:w="2855"/>
          </w:tblGrid>
        </w:tblGridChange>
      </w:tblGrid>
      <w:tr w:rsidR="00486C61" w:rsidRPr="00AF1A82" w14:paraId="09462CF1" w14:textId="77777777" w:rsidTr="0059603F">
        <w:trPr>
          <w:trHeight w:val="388"/>
          <w:jc w:val="center"/>
          <w:trPrChange w:id="14336" w:author="88692" w:date="2020-06-19T16:22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PrChange w:id="14337" w:author="88692" w:date="2020-06-19T16:22:00Z">
              <w:tcPr>
                <w:tcW w:w="456" w:type="dxa"/>
                <w:vMerge w:val="restart"/>
              </w:tcPr>
            </w:tcPrChange>
          </w:tcPr>
          <w:p w14:paraId="347871B7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4" w:type="dxa"/>
            <w:vMerge w:val="restart"/>
            <w:tcPrChange w:id="14338" w:author="88692" w:date="2020-06-19T16:22:00Z">
              <w:tcPr>
                <w:tcW w:w="2019" w:type="dxa"/>
                <w:gridSpan w:val="2"/>
                <w:vMerge w:val="restart"/>
              </w:tcPr>
            </w:tcPrChange>
          </w:tcPr>
          <w:p w14:paraId="0BAF3BF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63" w:type="dxa"/>
            <w:gridSpan w:val="5"/>
            <w:tcPrChange w:id="14339" w:author="88692" w:date="2020-06-19T16:22:00Z">
              <w:tcPr>
                <w:tcW w:w="4473" w:type="dxa"/>
                <w:gridSpan w:val="10"/>
              </w:tcPr>
            </w:tcPrChange>
          </w:tcPr>
          <w:p w14:paraId="5C9B6ACF" w14:textId="77777777" w:rsidR="00486C61" w:rsidRPr="00AF1A82" w:rsidRDefault="00486C61" w:rsidP="00642BAE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67" w:type="dxa"/>
            <w:vMerge w:val="restart"/>
            <w:tcPrChange w:id="14340" w:author="88692" w:date="2020-06-19T16:22:00Z">
              <w:tcPr>
                <w:tcW w:w="3472" w:type="dxa"/>
                <w:gridSpan w:val="2"/>
                <w:vMerge w:val="restart"/>
              </w:tcPr>
            </w:tcPrChange>
          </w:tcPr>
          <w:p w14:paraId="515D745E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9603F" w:rsidRPr="00AF1A82" w14:paraId="24BC4986" w14:textId="77777777" w:rsidTr="0059603F">
        <w:trPr>
          <w:trHeight w:val="244"/>
          <w:jc w:val="center"/>
          <w:trPrChange w:id="14341" w:author="88692" w:date="2020-06-19T16:22:00Z">
            <w:trPr>
              <w:trHeight w:val="244"/>
              <w:jc w:val="center"/>
            </w:trPr>
          </w:trPrChange>
        </w:trPr>
        <w:tc>
          <w:tcPr>
            <w:tcW w:w="456" w:type="dxa"/>
            <w:vMerge/>
            <w:tcPrChange w:id="14342" w:author="88692" w:date="2020-06-19T16:22:00Z">
              <w:tcPr>
                <w:tcW w:w="456" w:type="dxa"/>
                <w:vMerge/>
              </w:tcPr>
            </w:tcPrChange>
          </w:tcPr>
          <w:p w14:paraId="6436D78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734" w:type="dxa"/>
            <w:vMerge/>
            <w:tcPrChange w:id="14343" w:author="88692" w:date="2020-06-19T16:22:00Z">
              <w:tcPr>
                <w:tcW w:w="2019" w:type="dxa"/>
                <w:gridSpan w:val="2"/>
                <w:vMerge/>
              </w:tcPr>
            </w:tcPrChange>
          </w:tcPr>
          <w:p w14:paraId="26F6C51C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016" w:type="dxa"/>
            <w:tcPrChange w:id="14344" w:author="88692" w:date="2020-06-19T16:22:00Z">
              <w:tcPr>
                <w:tcW w:w="936" w:type="dxa"/>
                <w:gridSpan w:val="2"/>
              </w:tcPr>
            </w:tcPrChange>
          </w:tcPr>
          <w:p w14:paraId="63F49B1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57" w:type="dxa"/>
            <w:tcPrChange w:id="14345" w:author="88692" w:date="2020-06-19T16:22:00Z">
              <w:tcPr>
                <w:tcW w:w="946" w:type="dxa"/>
                <w:gridSpan w:val="2"/>
              </w:tcPr>
            </w:tcPrChange>
          </w:tcPr>
          <w:p w14:paraId="39ED912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70" w:type="dxa"/>
            <w:tcPrChange w:id="14346" w:author="88692" w:date="2020-06-19T16:22:00Z">
              <w:tcPr>
                <w:tcW w:w="1207" w:type="dxa"/>
                <w:gridSpan w:val="2"/>
              </w:tcPr>
            </w:tcPrChange>
          </w:tcPr>
          <w:p w14:paraId="69E54A1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5" w:type="dxa"/>
            <w:tcPrChange w:id="14347" w:author="88692" w:date="2020-06-19T16:22:00Z">
              <w:tcPr>
                <w:tcW w:w="687" w:type="dxa"/>
                <w:gridSpan w:val="2"/>
              </w:tcPr>
            </w:tcPrChange>
          </w:tcPr>
          <w:p w14:paraId="1C577F6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75" w:type="dxa"/>
            <w:tcPrChange w:id="14348" w:author="88692" w:date="2020-06-19T16:22:00Z">
              <w:tcPr>
                <w:tcW w:w="697" w:type="dxa"/>
                <w:gridSpan w:val="2"/>
              </w:tcPr>
            </w:tcPrChange>
          </w:tcPr>
          <w:p w14:paraId="63BED38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67" w:type="dxa"/>
            <w:vMerge/>
            <w:tcPrChange w:id="14349" w:author="88692" w:date="2020-06-19T16:22:00Z">
              <w:tcPr>
                <w:tcW w:w="3472" w:type="dxa"/>
                <w:gridSpan w:val="2"/>
                <w:vMerge/>
              </w:tcPr>
            </w:tcPrChange>
          </w:tcPr>
          <w:p w14:paraId="2AC6B937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</w:tr>
      <w:tr w:rsidR="0059603F" w:rsidRPr="00AF1A82" w14:paraId="750402B3" w14:textId="77777777" w:rsidTr="0059603F">
        <w:trPr>
          <w:trHeight w:val="244"/>
          <w:jc w:val="center"/>
          <w:trPrChange w:id="14350" w:author="88692" w:date="2020-06-19T16:22:00Z">
            <w:trPr>
              <w:trHeight w:val="244"/>
              <w:jc w:val="center"/>
            </w:trPr>
          </w:trPrChange>
        </w:trPr>
        <w:tc>
          <w:tcPr>
            <w:tcW w:w="456" w:type="dxa"/>
            <w:tcPrChange w:id="14351" w:author="88692" w:date="2020-06-19T16:22:00Z">
              <w:tcPr>
                <w:tcW w:w="456" w:type="dxa"/>
              </w:tcPr>
            </w:tcPrChange>
          </w:tcPr>
          <w:p w14:paraId="665D6BA6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4" w:type="dxa"/>
            <w:tcPrChange w:id="14352" w:author="88692" w:date="2020-06-19T16:22:00Z">
              <w:tcPr>
                <w:tcW w:w="2019" w:type="dxa"/>
                <w:gridSpan w:val="2"/>
              </w:tcPr>
            </w:tcPrChange>
          </w:tcPr>
          <w:p w14:paraId="28F7B49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2016" w:type="dxa"/>
            <w:tcPrChange w:id="14353" w:author="88692" w:date="2020-06-19T16:22:00Z">
              <w:tcPr>
                <w:tcW w:w="936" w:type="dxa"/>
                <w:gridSpan w:val="2"/>
              </w:tcPr>
            </w:tcPrChange>
          </w:tcPr>
          <w:p w14:paraId="41D702C8" w14:textId="68E0C7C9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</w:t>
            </w:r>
            <w:del w:id="14354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0</w:delText>
              </w:r>
            </w:del>
            <w:r w:rsidRPr="00AF1A82">
              <w:rPr>
                <w:rFonts w:ascii="標楷體" w:eastAsia="標楷體" w:hAnsi="標楷體" w:hint="eastAsia"/>
              </w:rPr>
              <w:t>7)</w:t>
            </w:r>
            <w:ins w:id="14355" w:author="88692" w:date="2020-06-19T16:22:00Z">
              <w:r w:rsidR="0059603F">
                <w:rPr>
                  <w:rFonts w:ascii="標楷體" w:eastAsia="標楷體" w:hAnsi="標楷體" w:hint="eastAsia"/>
                </w:rPr>
                <w:t>-</w:t>
              </w:r>
              <w:r w:rsidR="0059603F">
                <w:rPr>
                  <w:rFonts w:ascii="標楷體" w:eastAsia="標楷體" w:hAnsi="標楷體"/>
                </w:rPr>
                <w:t>9(3)-9(3)</w:t>
              </w:r>
            </w:ins>
          </w:p>
        </w:tc>
        <w:tc>
          <w:tcPr>
            <w:tcW w:w="857" w:type="dxa"/>
            <w:tcPrChange w:id="14356" w:author="88692" w:date="2020-06-19T16:22:00Z">
              <w:tcPr>
                <w:tcW w:w="946" w:type="dxa"/>
                <w:gridSpan w:val="2"/>
              </w:tcPr>
            </w:tcPrChange>
          </w:tcPr>
          <w:p w14:paraId="70927FE8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357" w:author="88692" w:date="2020-06-19T16:22:00Z">
              <w:tcPr>
                <w:tcW w:w="1207" w:type="dxa"/>
                <w:gridSpan w:val="2"/>
              </w:tcPr>
            </w:tcPrChange>
          </w:tcPr>
          <w:p w14:paraId="3F41CB89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358" w:author="88692" w:date="2020-06-19T16:22:00Z">
              <w:tcPr>
                <w:tcW w:w="687" w:type="dxa"/>
                <w:gridSpan w:val="2"/>
              </w:tcPr>
            </w:tcPrChange>
          </w:tcPr>
          <w:p w14:paraId="5A2A221B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359" w:author="88692" w:date="2020-06-19T16:22:00Z">
              <w:tcPr>
                <w:tcW w:w="697" w:type="dxa"/>
                <w:gridSpan w:val="2"/>
              </w:tcPr>
            </w:tcPrChange>
          </w:tcPr>
          <w:p w14:paraId="1D6B4FC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360" w:author="88692" w:date="2020-06-19T16:22:00Z">
              <w:tcPr>
                <w:tcW w:w="3472" w:type="dxa"/>
                <w:gridSpan w:val="2"/>
              </w:tcPr>
            </w:tcPrChange>
          </w:tcPr>
          <w:p w14:paraId="1DD56484" w14:textId="77777777" w:rsidR="00486C61" w:rsidRDefault="00486C61" w:rsidP="00642BAE">
            <w:pPr>
              <w:rPr>
                <w:ins w:id="14361" w:author="88692" w:date="2020-06-19T16:22:00Z"/>
                <w:rFonts w:ascii="標楷體" w:eastAsia="標楷體" w:hAnsi="標楷體"/>
              </w:rPr>
            </w:pPr>
            <w:r w:rsidRPr="00FB4093">
              <w:rPr>
                <w:rFonts w:ascii="標楷體" w:eastAsia="標楷體" w:hAnsi="標楷體" w:hint="eastAsia"/>
              </w:rPr>
              <w:t>不必輸入，自動顯示</w:t>
            </w:r>
          </w:p>
          <w:p w14:paraId="38DF992C" w14:textId="1354C422" w:rsidR="0059603F" w:rsidRPr="00AF1A82" w:rsidRDefault="0059603F" w:rsidP="00642BAE">
            <w:pPr>
              <w:rPr>
                <w:rFonts w:ascii="標楷體" w:eastAsia="標楷體" w:hAnsi="標楷體"/>
              </w:rPr>
            </w:pPr>
            <w:ins w:id="14362" w:author="88692" w:date="2020-06-19T16:22:00Z">
              <w:r w:rsidRPr="0059603F">
                <w:rPr>
                  <w:rFonts w:ascii="標楷體" w:eastAsia="標楷體" w:hAnsi="標楷體" w:hint="eastAsia"/>
                </w:rPr>
                <w:t>戶號-額度編號-撥款序號</w:t>
              </w:r>
            </w:ins>
          </w:p>
        </w:tc>
      </w:tr>
      <w:tr w:rsidR="0059603F" w:rsidRPr="00AF1A82" w:rsidDel="0059603F" w14:paraId="304AB07B" w14:textId="64DA147B" w:rsidTr="0059603F">
        <w:trPr>
          <w:trHeight w:val="291"/>
          <w:jc w:val="center"/>
          <w:del w:id="14363" w:author="88692" w:date="2020-06-19T16:22:00Z"/>
          <w:trPrChange w:id="14364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365" w:author="88692" w:date="2020-06-19T16:22:00Z">
              <w:tcPr>
                <w:tcW w:w="456" w:type="dxa"/>
              </w:tcPr>
            </w:tcPrChange>
          </w:tcPr>
          <w:p w14:paraId="35E88570" w14:textId="1A6AE61C" w:rsidR="00486C61" w:rsidRPr="00AF1A82" w:rsidDel="0059603F" w:rsidRDefault="00486C61" w:rsidP="00642BAE">
            <w:pPr>
              <w:rPr>
                <w:del w:id="14366" w:author="88692" w:date="2020-06-19T16:22:00Z"/>
                <w:rFonts w:ascii="標楷體" w:eastAsia="標楷體" w:hAnsi="標楷體"/>
              </w:rPr>
            </w:pPr>
            <w:del w:id="14367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1734" w:type="dxa"/>
            <w:tcPrChange w:id="14368" w:author="88692" w:date="2020-06-19T16:22:00Z">
              <w:tcPr>
                <w:tcW w:w="2019" w:type="dxa"/>
                <w:gridSpan w:val="2"/>
              </w:tcPr>
            </w:tcPrChange>
          </w:tcPr>
          <w:p w14:paraId="3453EFA2" w14:textId="35797F2F" w:rsidR="00486C61" w:rsidRPr="00AF1A82" w:rsidDel="0059603F" w:rsidRDefault="00486C61" w:rsidP="00642BAE">
            <w:pPr>
              <w:rPr>
                <w:del w:id="14369" w:author="88692" w:date="2020-06-19T16:22:00Z"/>
                <w:rFonts w:ascii="標楷體" w:eastAsia="標楷體" w:hAnsi="標楷體"/>
              </w:rPr>
            </w:pPr>
            <w:del w:id="14370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額度編號</w:delText>
              </w:r>
            </w:del>
          </w:p>
        </w:tc>
        <w:tc>
          <w:tcPr>
            <w:tcW w:w="2016" w:type="dxa"/>
            <w:tcPrChange w:id="14371" w:author="88692" w:date="2020-06-19T16:22:00Z">
              <w:tcPr>
                <w:tcW w:w="936" w:type="dxa"/>
                <w:gridSpan w:val="2"/>
              </w:tcPr>
            </w:tcPrChange>
          </w:tcPr>
          <w:p w14:paraId="131CDA71" w14:textId="28FC2183" w:rsidR="00486C61" w:rsidRPr="00AF1A82" w:rsidDel="0059603F" w:rsidRDefault="00486C61" w:rsidP="00642BAE">
            <w:pPr>
              <w:rPr>
                <w:del w:id="14372" w:author="88692" w:date="2020-06-19T16:22:00Z"/>
                <w:rFonts w:ascii="標楷體" w:eastAsia="標楷體" w:hAnsi="標楷體"/>
              </w:rPr>
            </w:pPr>
            <w:del w:id="14373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9</w:delText>
              </w:r>
              <w:r w:rsidDel="0059603F">
                <w:rPr>
                  <w:rFonts w:ascii="標楷體" w:eastAsia="標楷體" w:hAnsi="標楷體"/>
                </w:rPr>
                <w:delText>(3)</w:delText>
              </w:r>
            </w:del>
          </w:p>
        </w:tc>
        <w:tc>
          <w:tcPr>
            <w:tcW w:w="857" w:type="dxa"/>
            <w:tcPrChange w:id="14374" w:author="88692" w:date="2020-06-19T16:22:00Z">
              <w:tcPr>
                <w:tcW w:w="946" w:type="dxa"/>
                <w:gridSpan w:val="2"/>
              </w:tcPr>
            </w:tcPrChange>
          </w:tcPr>
          <w:p w14:paraId="54F4EA8E" w14:textId="6B9E622C" w:rsidR="00486C61" w:rsidRPr="00AF1A82" w:rsidDel="0059603F" w:rsidRDefault="00486C61" w:rsidP="00642BAE">
            <w:pPr>
              <w:rPr>
                <w:del w:id="14375" w:author="88692" w:date="2020-06-19T16:22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376" w:author="88692" w:date="2020-06-19T16:22:00Z">
              <w:tcPr>
                <w:tcW w:w="1207" w:type="dxa"/>
                <w:gridSpan w:val="2"/>
              </w:tcPr>
            </w:tcPrChange>
          </w:tcPr>
          <w:p w14:paraId="52D72AB1" w14:textId="36292C0B" w:rsidR="00486C61" w:rsidRPr="00AF1A82" w:rsidDel="0059603F" w:rsidRDefault="00486C61" w:rsidP="00642BAE">
            <w:pPr>
              <w:rPr>
                <w:del w:id="14377" w:author="88692" w:date="2020-06-19T16:22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378" w:author="88692" w:date="2020-06-19T16:22:00Z">
              <w:tcPr>
                <w:tcW w:w="687" w:type="dxa"/>
                <w:gridSpan w:val="2"/>
              </w:tcPr>
            </w:tcPrChange>
          </w:tcPr>
          <w:p w14:paraId="238DB1BA" w14:textId="648B77C9" w:rsidR="00486C61" w:rsidRPr="00AF1A82" w:rsidDel="0059603F" w:rsidRDefault="00486C61" w:rsidP="00642BAE">
            <w:pPr>
              <w:rPr>
                <w:del w:id="14379" w:author="88692" w:date="2020-06-19T16:22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380" w:author="88692" w:date="2020-06-19T16:22:00Z">
              <w:tcPr>
                <w:tcW w:w="697" w:type="dxa"/>
                <w:gridSpan w:val="2"/>
              </w:tcPr>
            </w:tcPrChange>
          </w:tcPr>
          <w:p w14:paraId="0DE7F5DB" w14:textId="557F5966" w:rsidR="00486C61" w:rsidRPr="00AF1A82" w:rsidDel="0059603F" w:rsidRDefault="00486C61" w:rsidP="00642BAE">
            <w:pPr>
              <w:rPr>
                <w:del w:id="14381" w:author="88692" w:date="2020-06-19T16:22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382" w:author="88692" w:date="2020-06-19T16:22:00Z">
              <w:tcPr>
                <w:tcW w:w="3472" w:type="dxa"/>
                <w:gridSpan w:val="2"/>
              </w:tcPr>
            </w:tcPrChange>
          </w:tcPr>
          <w:p w14:paraId="16CF7866" w14:textId="2CEEEBD5" w:rsidR="00486C61" w:rsidDel="0059603F" w:rsidRDefault="00486C61" w:rsidP="00642BAE">
            <w:pPr>
              <w:rPr>
                <w:del w:id="14383" w:author="88692" w:date="2020-06-19T16:22:00Z"/>
              </w:rPr>
            </w:pPr>
            <w:del w:id="14384" w:author="88692" w:date="2020-06-19T16:22:00Z">
              <w:r w:rsidRPr="006043B0" w:rsidDel="0059603F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59603F" w:rsidRPr="00AF1A82" w:rsidDel="0059603F" w14:paraId="2238CB52" w14:textId="1E3F1E45" w:rsidTr="0059603F">
        <w:trPr>
          <w:trHeight w:val="291"/>
          <w:jc w:val="center"/>
          <w:del w:id="14385" w:author="88692" w:date="2020-06-19T16:22:00Z"/>
          <w:trPrChange w:id="14386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387" w:author="88692" w:date="2020-06-19T16:22:00Z">
              <w:tcPr>
                <w:tcW w:w="456" w:type="dxa"/>
              </w:tcPr>
            </w:tcPrChange>
          </w:tcPr>
          <w:p w14:paraId="3C6126D7" w14:textId="39DD77CE" w:rsidR="00486C61" w:rsidRPr="00AF1A82" w:rsidDel="0059603F" w:rsidRDefault="00486C61" w:rsidP="00642BAE">
            <w:pPr>
              <w:rPr>
                <w:del w:id="14388" w:author="88692" w:date="2020-06-19T16:22:00Z"/>
                <w:rFonts w:ascii="標楷體" w:eastAsia="標楷體" w:hAnsi="標楷體"/>
              </w:rPr>
            </w:pPr>
            <w:del w:id="14389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3</w:delText>
              </w:r>
            </w:del>
          </w:p>
        </w:tc>
        <w:tc>
          <w:tcPr>
            <w:tcW w:w="1734" w:type="dxa"/>
            <w:tcPrChange w:id="14390" w:author="88692" w:date="2020-06-19T16:22:00Z">
              <w:tcPr>
                <w:tcW w:w="2019" w:type="dxa"/>
                <w:gridSpan w:val="2"/>
              </w:tcPr>
            </w:tcPrChange>
          </w:tcPr>
          <w:p w14:paraId="761BDCDF" w14:textId="2E0DBCEE" w:rsidR="00486C61" w:rsidRPr="00AF1A82" w:rsidDel="0059603F" w:rsidRDefault="00486C61" w:rsidP="00642BAE">
            <w:pPr>
              <w:rPr>
                <w:del w:id="14391" w:author="88692" w:date="2020-06-19T16:22:00Z"/>
                <w:rFonts w:ascii="標楷體" w:eastAsia="標楷體" w:hAnsi="標楷體"/>
              </w:rPr>
            </w:pPr>
            <w:del w:id="14392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撥款序號</w:delText>
              </w:r>
            </w:del>
          </w:p>
        </w:tc>
        <w:tc>
          <w:tcPr>
            <w:tcW w:w="2016" w:type="dxa"/>
            <w:tcPrChange w:id="14393" w:author="88692" w:date="2020-06-19T16:22:00Z">
              <w:tcPr>
                <w:tcW w:w="936" w:type="dxa"/>
                <w:gridSpan w:val="2"/>
              </w:tcPr>
            </w:tcPrChange>
          </w:tcPr>
          <w:p w14:paraId="25F53DE4" w14:textId="744E7B50" w:rsidR="00486C61" w:rsidRPr="00AF1A82" w:rsidDel="0059603F" w:rsidRDefault="00486C61" w:rsidP="00642BAE">
            <w:pPr>
              <w:rPr>
                <w:del w:id="14394" w:author="88692" w:date="2020-06-19T16:22:00Z"/>
                <w:rFonts w:ascii="標楷體" w:eastAsia="標楷體" w:hAnsi="標楷體"/>
              </w:rPr>
            </w:pPr>
            <w:del w:id="14395" w:author="88692" w:date="2020-06-19T16:22:00Z">
              <w:r w:rsidRPr="00AF1A82" w:rsidDel="0059603F">
                <w:rPr>
                  <w:rFonts w:ascii="標楷體" w:eastAsia="標楷體" w:hAnsi="標楷體" w:hint="eastAsia"/>
                </w:rPr>
                <w:delText>9</w:delText>
              </w:r>
              <w:r w:rsidRPr="00912148" w:rsidDel="0059603F">
                <w:rPr>
                  <w:rFonts w:ascii="標楷體" w:eastAsia="標楷體" w:hAnsi="標楷體"/>
                </w:rPr>
                <w:delText>(3)</w:delText>
              </w:r>
            </w:del>
          </w:p>
        </w:tc>
        <w:tc>
          <w:tcPr>
            <w:tcW w:w="857" w:type="dxa"/>
            <w:tcPrChange w:id="14396" w:author="88692" w:date="2020-06-19T16:22:00Z">
              <w:tcPr>
                <w:tcW w:w="946" w:type="dxa"/>
                <w:gridSpan w:val="2"/>
              </w:tcPr>
            </w:tcPrChange>
          </w:tcPr>
          <w:p w14:paraId="4C541670" w14:textId="01DDB51C" w:rsidR="00486C61" w:rsidRPr="00AF1A82" w:rsidDel="0059603F" w:rsidRDefault="00486C61" w:rsidP="00642BAE">
            <w:pPr>
              <w:rPr>
                <w:del w:id="14397" w:author="88692" w:date="2020-06-19T16:22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398" w:author="88692" w:date="2020-06-19T16:22:00Z">
              <w:tcPr>
                <w:tcW w:w="1207" w:type="dxa"/>
                <w:gridSpan w:val="2"/>
              </w:tcPr>
            </w:tcPrChange>
          </w:tcPr>
          <w:p w14:paraId="50EDB2E2" w14:textId="3179AF31" w:rsidR="00486C61" w:rsidRPr="00AF1A82" w:rsidDel="0059603F" w:rsidRDefault="00486C61" w:rsidP="00642BAE">
            <w:pPr>
              <w:rPr>
                <w:del w:id="14399" w:author="88692" w:date="2020-06-19T16:22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400" w:author="88692" w:date="2020-06-19T16:22:00Z">
              <w:tcPr>
                <w:tcW w:w="687" w:type="dxa"/>
                <w:gridSpan w:val="2"/>
              </w:tcPr>
            </w:tcPrChange>
          </w:tcPr>
          <w:p w14:paraId="49F46D08" w14:textId="2442B13D" w:rsidR="00486C61" w:rsidRPr="00AF1A82" w:rsidDel="0059603F" w:rsidRDefault="00486C61" w:rsidP="00642BAE">
            <w:pPr>
              <w:rPr>
                <w:del w:id="14401" w:author="88692" w:date="2020-06-19T16:22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402" w:author="88692" w:date="2020-06-19T16:22:00Z">
              <w:tcPr>
                <w:tcW w:w="697" w:type="dxa"/>
                <w:gridSpan w:val="2"/>
              </w:tcPr>
            </w:tcPrChange>
          </w:tcPr>
          <w:p w14:paraId="41079915" w14:textId="2D9631C0" w:rsidR="00486C61" w:rsidRPr="00AF1A82" w:rsidDel="0059603F" w:rsidRDefault="00486C61" w:rsidP="00642BAE">
            <w:pPr>
              <w:rPr>
                <w:del w:id="14403" w:author="88692" w:date="2020-06-19T16:22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404" w:author="88692" w:date="2020-06-19T16:22:00Z">
              <w:tcPr>
                <w:tcW w:w="3472" w:type="dxa"/>
                <w:gridSpan w:val="2"/>
              </w:tcPr>
            </w:tcPrChange>
          </w:tcPr>
          <w:p w14:paraId="5B8897EA" w14:textId="60830AB8" w:rsidR="00486C61" w:rsidDel="0059603F" w:rsidRDefault="00486C61" w:rsidP="00642BAE">
            <w:pPr>
              <w:rPr>
                <w:del w:id="14405" w:author="88692" w:date="2020-06-19T16:22:00Z"/>
              </w:rPr>
            </w:pPr>
            <w:del w:id="14406" w:author="88692" w:date="2020-06-19T16:22:00Z">
              <w:r w:rsidRPr="006043B0" w:rsidDel="0059603F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59603F" w:rsidRPr="00AF1A82" w14:paraId="7D3C7684" w14:textId="77777777" w:rsidTr="0059603F">
        <w:trPr>
          <w:trHeight w:val="291"/>
          <w:jc w:val="center"/>
          <w:trPrChange w:id="14407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408" w:author="88692" w:date="2020-06-19T16:22:00Z">
              <w:tcPr>
                <w:tcW w:w="456" w:type="dxa"/>
              </w:tcPr>
            </w:tcPrChange>
          </w:tcPr>
          <w:p w14:paraId="77DCBE0F" w14:textId="3681C951" w:rsidR="00486C61" w:rsidRPr="00AF1A82" w:rsidRDefault="006958E0" w:rsidP="00642BAE">
            <w:pPr>
              <w:rPr>
                <w:rFonts w:ascii="標楷體" w:eastAsia="標楷體" w:hAnsi="標楷體"/>
              </w:rPr>
            </w:pPr>
            <w:ins w:id="14409" w:author="88692" w:date="2020-06-19T16:38:00Z">
              <w:r>
                <w:rPr>
                  <w:rFonts w:ascii="標楷體" w:eastAsia="標楷體" w:hAnsi="標楷體"/>
                </w:rPr>
                <w:t>2</w:t>
              </w:r>
            </w:ins>
            <w:del w:id="14410" w:author="88692" w:date="2020-06-19T16:38:00Z">
              <w:r w:rsidR="00486C61" w:rsidRPr="00AF1A82" w:rsidDel="006958E0">
                <w:rPr>
                  <w:rFonts w:ascii="標楷體" w:eastAsia="標楷體" w:hAnsi="標楷體" w:hint="eastAsia"/>
                </w:rPr>
                <w:delText>4</w:delText>
              </w:r>
            </w:del>
          </w:p>
        </w:tc>
        <w:tc>
          <w:tcPr>
            <w:tcW w:w="1734" w:type="dxa"/>
            <w:tcPrChange w:id="14411" w:author="88692" w:date="2020-06-19T16:22:00Z">
              <w:tcPr>
                <w:tcW w:w="2019" w:type="dxa"/>
                <w:gridSpan w:val="2"/>
              </w:tcPr>
            </w:tcPrChange>
          </w:tcPr>
          <w:p w14:paraId="6A744B4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016" w:type="dxa"/>
            <w:tcPrChange w:id="14412" w:author="88692" w:date="2020-06-19T16:22:00Z">
              <w:tcPr>
                <w:tcW w:w="936" w:type="dxa"/>
                <w:gridSpan w:val="2"/>
              </w:tcPr>
            </w:tcPrChange>
          </w:tcPr>
          <w:p w14:paraId="0A787FCB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857" w:type="dxa"/>
            <w:tcPrChange w:id="14413" w:author="88692" w:date="2020-06-19T16:22:00Z">
              <w:tcPr>
                <w:tcW w:w="946" w:type="dxa"/>
                <w:gridSpan w:val="2"/>
              </w:tcPr>
            </w:tcPrChange>
          </w:tcPr>
          <w:p w14:paraId="4BCB4D89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414" w:author="88692" w:date="2020-06-19T16:22:00Z">
              <w:tcPr>
                <w:tcW w:w="1207" w:type="dxa"/>
                <w:gridSpan w:val="2"/>
              </w:tcPr>
            </w:tcPrChange>
          </w:tcPr>
          <w:p w14:paraId="516A62DA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415" w:author="88692" w:date="2020-06-19T16:22:00Z">
              <w:tcPr>
                <w:tcW w:w="687" w:type="dxa"/>
                <w:gridSpan w:val="2"/>
              </w:tcPr>
            </w:tcPrChange>
          </w:tcPr>
          <w:p w14:paraId="795F161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416" w:author="88692" w:date="2020-06-19T16:22:00Z">
              <w:tcPr>
                <w:tcW w:w="697" w:type="dxa"/>
                <w:gridSpan w:val="2"/>
              </w:tcPr>
            </w:tcPrChange>
          </w:tcPr>
          <w:p w14:paraId="4FE05D5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417" w:author="88692" w:date="2020-06-19T16:22:00Z">
              <w:tcPr>
                <w:tcW w:w="3472" w:type="dxa"/>
                <w:gridSpan w:val="2"/>
              </w:tcPr>
            </w:tcPrChange>
          </w:tcPr>
          <w:p w14:paraId="6D695706" w14:textId="77777777" w:rsidR="00486C61" w:rsidRDefault="00486C61" w:rsidP="00642BAE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59603F" w:rsidRPr="00AF1A82" w:rsidDel="0059603F" w14:paraId="587C591C" w14:textId="56EA1F2E" w:rsidTr="0059603F">
        <w:trPr>
          <w:trHeight w:val="291"/>
          <w:jc w:val="center"/>
          <w:del w:id="14418" w:author="88692" w:date="2020-06-19T16:20:00Z"/>
          <w:trPrChange w:id="14419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420" w:author="88692" w:date="2020-06-19T16:22:00Z">
              <w:tcPr>
                <w:tcW w:w="456" w:type="dxa"/>
              </w:tcPr>
            </w:tcPrChange>
          </w:tcPr>
          <w:p w14:paraId="139B912E" w14:textId="7C5DD364" w:rsidR="00486C61" w:rsidRPr="00AF1A82" w:rsidDel="0059603F" w:rsidRDefault="00486C61" w:rsidP="00642BAE">
            <w:pPr>
              <w:rPr>
                <w:del w:id="14421" w:author="88692" w:date="2020-06-19T16:20:00Z"/>
                <w:rFonts w:ascii="標楷體" w:eastAsia="標楷體" w:hAnsi="標楷體"/>
              </w:rPr>
            </w:pPr>
            <w:del w:id="14422" w:author="88692" w:date="2020-06-19T16:20:00Z">
              <w:r w:rsidRPr="00AF1A82" w:rsidDel="0059603F">
                <w:rPr>
                  <w:rFonts w:ascii="標楷體" w:eastAsia="標楷體" w:hAnsi="標楷體" w:hint="eastAsia"/>
                </w:rPr>
                <w:delText>5</w:delText>
              </w:r>
            </w:del>
          </w:p>
        </w:tc>
        <w:tc>
          <w:tcPr>
            <w:tcW w:w="1734" w:type="dxa"/>
            <w:tcPrChange w:id="14423" w:author="88692" w:date="2020-06-19T16:22:00Z">
              <w:tcPr>
                <w:tcW w:w="2019" w:type="dxa"/>
                <w:gridSpan w:val="2"/>
              </w:tcPr>
            </w:tcPrChange>
          </w:tcPr>
          <w:p w14:paraId="521D427D" w14:textId="748145F7" w:rsidR="00486C61" w:rsidRPr="00AF1A82" w:rsidDel="0059603F" w:rsidRDefault="00486C61" w:rsidP="00642BAE">
            <w:pPr>
              <w:rPr>
                <w:del w:id="14424" w:author="88692" w:date="2020-06-19T16:20:00Z"/>
                <w:rFonts w:ascii="標楷體" w:eastAsia="標楷體" w:hAnsi="標楷體"/>
              </w:rPr>
            </w:pPr>
            <w:del w:id="14425" w:author="88692" w:date="2020-06-19T16:20:00Z">
              <w:r w:rsidRPr="00AF1A82" w:rsidDel="0059603F">
                <w:rPr>
                  <w:rFonts w:ascii="標楷體" w:eastAsia="標楷體" w:hAnsi="標楷體" w:hint="eastAsia"/>
                </w:rPr>
                <w:delText>介紹人</w:delText>
              </w:r>
            </w:del>
          </w:p>
        </w:tc>
        <w:tc>
          <w:tcPr>
            <w:tcW w:w="2016" w:type="dxa"/>
            <w:tcPrChange w:id="14426" w:author="88692" w:date="2020-06-19T16:22:00Z">
              <w:tcPr>
                <w:tcW w:w="936" w:type="dxa"/>
                <w:gridSpan w:val="2"/>
              </w:tcPr>
            </w:tcPrChange>
          </w:tcPr>
          <w:p w14:paraId="478C98C4" w14:textId="64D9686A" w:rsidR="00486C61" w:rsidRPr="00AF1A82" w:rsidDel="0059603F" w:rsidRDefault="00486C61" w:rsidP="00642BAE">
            <w:pPr>
              <w:rPr>
                <w:del w:id="14427" w:author="88692" w:date="2020-06-19T16:20:00Z"/>
                <w:rFonts w:ascii="標楷體" w:eastAsia="標楷體" w:hAnsi="標楷體"/>
              </w:rPr>
            </w:pPr>
            <w:del w:id="14428" w:author="88692" w:date="2020-06-19T16:20:00Z">
              <w:r w:rsidRPr="00AF1A82" w:rsidDel="0059603F">
                <w:rPr>
                  <w:rFonts w:ascii="標楷體" w:eastAsia="標楷體" w:hAnsi="標楷體" w:hint="eastAsia"/>
                </w:rPr>
                <w:delText>X(0</w:delText>
              </w:r>
              <w:r w:rsidDel="0059603F">
                <w:rPr>
                  <w:rFonts w:ascii="標楷體" w:eastAsia="標楷體" w:hAnsi="標楷體"/>
                </w:rPr>
                <w:delText>8</w:delText>
              </w:r>
              <w:r w:rsidRPr="00AF1A82" w:rsidDel="0059603F">
                <w:rPr>
                  <w:rFonts w:ascii="標楷體" w:eastAsia="標楷體" w:hAnsi="標楷體" w:hint="eastAsia"/>
                </w:rPr>
                <w:delText>)</w:delText>
              </w:r>
            </w:del>
          </w:p>
        </w:tc>
        <w:tc>
          <w:tcPr>
            <w:tcW w:w="857" w:type="dxa"/>
            <w:tcPrChange w:id="14429" w:author="88692" w:date="2020-06-19T16:22:00Z">
              <w:tcPr>
                <w:tcW w:w="946" w:type="dxa"/>
                <w:gridSpan w:val="2"/>
              </w:tcPr>
            </w:tcPrChange>
          </w:tcPr>
          <w:p w14:paraId="77CD6B7F" w14:textId="038792D0" w:rsidR="00486C61" w:rsidRPr="00AF1A82" w:rsidDel="0059603F" w:rsidRDefault="00486C61" w:rsidP="00642BAE">
            <w:pPr>
              <w:rPr>
                <w:del w:id="14430" w:author="88692" w:date="2020-06-19T16:20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431" w:author="88692" w:date="2020-06-19T16:22:00Z">
              <w:tcPr>
                <w:tcW w:w="1207" w:type="dxa"/>
                <w:gridSpan w:val="2"/>
              </w:tcPr>
            </w:tcPrChange>
          </w:tcPr>
          <w:p w14:paraId="1EA1CE3E" w14:textId="0317E30C" w:rsidR="00486C61" w:rsidRPr="00AF1A82" w:rsidDel="0059603F" w:rsidRDefault="00486C61" w:rsidP="00642BAE">
            <w:pPr>
              <w:rPr>
                <w:del w:id="14432" w:author="88692" w:date="2020-06-19T16:20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433" w:author="88692" w:date="2020-06-19T16:22:00Z">
              <w:tcPr>
                <w:tcW w:w="687" w:type="dxa"/>
                <w:gridSpan w:val="2"/>
              </w:tcPr>
            </w:tcPrChange>
          </w:tcPr>
          <w:p w14:paraId="4071D19A" w14:textId="466E00A7" w:rsidR="00486C61" w:rsidRPr="00AF1A82" w:rsidDel="0059603F" w:rsidRDefault="00486C61" w:rsidP="00642BAE">
            <w:pPr>
              <w:rPr>
                <w:del w:id="14434" w:author="88692" w:date="2020-06-19T16:20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435" w:author="88692" w:date="2020-06-19T16:22:00Z">
              <w:tcPr>
                <w:tcW w:w="697" w:type="dxa"/>
                <w:gridSpan w:val="2"/>
              </w:tcPr>
            </w:tcPrChange>
          </w:tcPr>
          <w:p w14:paraId="6982D9CF" w14:textId="051BD07B" w:rsidR="00486C61" w:rsidRPr="00AF1A82" w:rsidDel="0059603F" w:rsidRDefault="00486C61" w:rsidP="00642BAE">
            <w:pPr>
              <w:rPr>
                <w:del w:id="14436" w:author="88692" w:date="2020-06-19T16:20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437" w:author="88692" w:date="2020-06-19T16:22:00Z">
              <w:tcPr>
                <w:tcW w:w="3472" w:type="dxa"/>
                <w:gridSpan w:val="2"/>
              </w:tcPr>
            </w:tcPrChange>
          </w:tcPr>
          <w:p w14:paraId="5BEAC45F" w14:textId="4D0BC0A4" w:rsidR="00486C61" w:rsidDel="0059603F" w:rsidRDefault="00486C61" w:rsidP="00642BAE">
            <w:pPr>
              <w:rPr>
                <w:del w:id="14438" w:author="88692" w:date="2020-06-19T16:20:00Z"/>
              </w:rPr>
            </w:pPr>
            <w:del w:id="14439" w:author="88692" w:date="2020-06-19T16:20:00Z">
              <w:r w:rsidRPr="006043B0" w:rsidDel="0059603F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59603F" w:rsidRPr="00AF1A82" w14:paraId="46766C47" w14:textId="77777777" w:rsidTr="0059603F">
        <w:trPr>
          <w:trHeight w:val="291"/>
          <w:jc w:val="center"/>
          <w:trPrChange w:id="14440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441" w:author="88692" w:date="2020-06-19T16:22:00Z">
              <w:tcPr>
                <w:tcW w:w="456" w:type="dxa"/>
              </w:tcPr>
            </w:tcPrChange>
          </w:tcPr>
          <w:p w14:paraId="357376E4" w14:textId="2EABB766" w:rsidR="00486C61" w:rsidRPr="00AF1A82" w:rsidRDefault="006958E0" w:rsidP="00642BAE">
            <w:pPr>
              <w:rPr>
                <w:rFonts w:ascii="標楷體" w:eastAsia="標楷體" w:hAnsi="標楷體"/>
              </w:rPr>
            </w:pPr>
            <w:ins w:id="14442" w:author="88692" w:date="2020-06-19T16:38:00Z">
              <w:r>
                <w:rPr>
                  <w:rFonts w:ascii="標楷體" w:eastAsia="標楷體" w:hAnsi="標楷體"/>
                </w:rPr>
                <w:t>3</w:t>
              </w:r>
            </w:ins>
            <w:del w:id="14443" w:author="88692" w:date="2020-06-19T16:38:00Z">
              <w:r w:rsidR="00486C61" w:rsidRPr="00AF1A82" w:rsidDel="006958E0">
                <w:rPr>
                  <w:rFonts w:ascii="標楷體" w:eastAsia="標楷體" w:hAnsi="標楷體" w:hint="eastAsia"/>
                </w:rPr>
                <w:delText>6</w:delText>
              </w:r>
            </w:del>
          </w:p>
        </w:tc>
        <w:tc>
          <w:tcPr>
            <w:tcW w:w="1734" w:type="dxa"/>
            <w:tcPrChange w:id="14444" w:author="88692" w:date="2020-06-19T16:22:00Z">
              <w:tcPr>
                <w:tcW w:w="2019" w:type="dxa"/>
                <w:gridSpan w:val="2"/>
              </w:tcPr>
            </w:tcPrChange>
          </w:tcPr>
          <w:p w14:paraId="29A4DC0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  <w:tcPrChange w:id="14445" w:author="88692" w:date="2020-06-19T16:22:00Z">
              <w:tcPr>
                <w:tcW w:w="936" w:type="dxa"/>
                <w:gridSpan w:val="2"/>
              </w:tcPr>
            </w:tcPrChange>
          </w:tcPr>
          <w:p w14:paraId="3498B74E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del w:id="14446" w:author="88692" w:date="2020-06-20T17:25:00Z">
              <w:r w:rsidRPr="00AF1A82" w:rsidDel="00A15FED">
                <w:rPr>
                  <w:rFonts w:ascii="標楷體" w:eastAsia="標楷體" w:hAnsi="標楷體" w:hint="eastAsia"/>
                </w:rPr>
                <w:delText>0</w:delText>
              </w:r>
            </w:del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  <w:tcPrChange w:id="14447" w:author="88692" w:date="2020-06-19T16:22:00Z">
              <w:tcPr>
                <w:tcW w:w="946" w:type="dxa"/>
                <w:gridSpan w:val="2"/>
              </w:tcPr>
            </w:tcPrChange>
          </w:tcPr>
          <w:p w14:paraId="61BCF3D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448" w:author="88692" w:date="2020-06-19T16:22:00Z">
              <w:tcPr>
                <w:tcW w:w="1207" w:type="dxa"/>
                <w:gridSpan w:val="2"/>
              </w:tcPr>
            </w:tcPrChange>
          </w:tcPr>
          <w:p w14:paraId="28E45EE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449" w:author="88692" w:date="2020-06-19T16:22:00Z">
              <w:tcPr>
                <w:tcW w:w="687" w:type="dxa"/>
                <w:gridSpan w:val="2"/>
              </w:tcPr>
            </w:tcPrChange>
          </w:tcPr>
          <w:p w14:paraId="5C194976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450" w:author="88692" w:date="2020-06-19T16:22:00Z">
              <w:tcPr>
                <w:tcW w:w="697" w:type="dxa"/>
                <w:gridSpan w:val="2"/>
              </w:tcPr>
            </w:tcPrChange>
          </w:tcPr>
          <w:p w14:paraId="51241EA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451" w:author="88692" w:date="2020-06-19T16:22:00Z">
              <w:tcPr>
                <w:tcW w:w="3472" w:type="dxa"/>
                <w:gridSpan w:val="2"/>
              </w:tcPr>
            </w:tcPrChange>
          </w:tcPr>
          <w:p w14:paraId="71B84D32" w14:textId="77777777" w:rsidR="00486C61" w:rsidRDefault="00486C61" w:rsidP="00642BAE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6958E0" w:rsidRPr="00AF1A82" w14:paraId="4EEEFC0B" w14:textId="77777777" w:rsidTr="0059603F">
        <w:trPr>
          <w:trHeight w:val="291"/>
          <w:jc w:val="center"/>
          <w:ins w:id="14452" w:author="88692" w:date="2020-06-19T16:37:00Z"/>
        </w:trPr>
        <w:tc>
          <w:tcPr>
            <w:tcW w:w="456" w:type="dxa"/>
          </w:tcPr>
          <w:p w14:paraId="23B139AB" w14:textId="51B4E6C1" w:rsidR="006958E0" w:rsidRPr="00AF1A82" w:rsidRDefault="006958E0" w:rsidP="006958E0">
            <w:pPr>
              <w:rPr>
                <w:ins w:id="14453" w:author="88692" w:date="2020-06-19T16:37:00Z"/>
                <w:rFonts w:ascii="標楷體" w:eastAsia="標楷體" w:hAnsi="標楷體"/>
              </w:rPr>
            </w:pPr>
            <w:ins w:id="14454" w:author="88692" w:date="2020-06-19T16:3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734" w:type="dxa"/>
          </w:tcPr>
          <w:p w14:paraId="60FE29A3" w14:textId="5EA3DE15" w:rsidR="006958E0" w:rsidRPr="00AF1A82" w:rsidRDefault="006958E0" w:rsidP="006958E0">
            <w:pPr>
              <w:rPr>
                <w:ins w:id="14455" w:author="88692" w:date="2020-06-19T16:37:00Z"/>
                <w:rFonts w:ascii="標楷體" w:eastAsia="標楷體" w:hAnsi="標楷體"/>
              </w:rPr>
            </w:pPr>
            <w:ins w:id="14456" w:author="88692" w:date="2020-06-19T16:38:00Z">
              <w:r w:rsidRPr="00403C4C">
                <w:rPr>
                  <w:rFonts w:ascii="標楷體" w:eastAsia="標楷體" w:hAnsi="標楷體" w:hint="eastAsia"/>
                </w:rPr>
                <w:t>介紹人</w:t>
              </w:r>
            </w:ins>
          </w:p>
        </w:tc>
        <w:tc>
          <w:tcPr>
            <w:tcW w:w="2016" w:type="dxa"/>
          </w:tcPr>
          <w:p w14:paraId="11904E39" w14:textId="4F8BA52B" w:rsidR="006958E0" w:rsidRPr="00AF1A82" w:rsidRDefault="006958E0" w:rsidP="006958E0">
            <w:pPr>
              <w:rPr>
                <w:ins w:id="14457" w:author="88692" w:date="2020-06-19T16:37:00Z"/>
                <w:rFonts w:ascii="標楷體" w:eastAsia="標楷體" w:hAnsi="標楷體"/>
              </w:rPr>
            </w:pPr>
            <w:proofErr w:type="gramStart"/>
            <w:ins w:id="14458" w:author="88692" w:date="2020-06-19T16:38:00Z">
              <w:r w:rsidRPr="00403C4C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403C4C">
                <w:rPr>
                  <w:rFonts w:ascii="標楷體" w:eastAsia="標楷體" w:hAnsi="標楷體" w:hint="eastAsia"/>
                </w:rPr>
                <w:t>8)</w:t>
              </w:r>
            </w:ins>
          </w:p>
        </w:tc>
        <w:tc>
          <w:tcPr>
            <w:tcW w:w="857" w:type="dxa"/>
          </w:tcPr>
          <w:p w14:paraId="6815ABC8" w14:textId="77777777" w:rsidR="006958E0" w:rsidRPr="00AF1A82" w:rsidRDefault="006958E0" w:rsidP="006958E0">
            <w:pPr>
              <w:rPr>
                <w:ins w:id="14459" w:author="88692" w:date="2020-06-19T16:37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26C1803" w14:textId="77777777" w:rsidR="006958E0" w:rsidRPr="00AF1A82" w:rsidRDefault="006958E0" w:rsidP="006958E0">
            <w:pPr>
              <w:rPr>
                <w:ins w:id="14460" w:author="88692" w:date="2020-06-19T16:37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7E1E456" w14:textId="77777777" w:rsidR="006958E0" w:rsidRPr="00AF1A82" w:rsidRDefault="006958E0" w:rsidP="006958E0">
            <w:pPr>
              <w:rPr>
                <w:ins w:id="14461" w:author="88692" w:date="2020-06-19T16:37:00Z"/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0018864" w14:textId="77777777" w:rsidR="006958E0" w:rsidRPr="00AF1A82" w:rsidRDefault="006958E0" w:rsidP="006958E0">
            <w:pPr>
              <w:rPr>
                <w:ins w:id="14462" w:author="88692" w:date="2020-06-19T16:37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5DA334D" w14:textId="3B4C3EC9" w:rsidR="006958E0" w:rsidRPr="006043B0" w:rsidRDefault="006958E0" w:rsidP="006958E0">
            <w:pPr>
              <w:rPr>
                <w:ins w:id="14463" w:author="88692" w:date="2020-06-19T16:37:00Z"/>
                <w:rFonts w:ascii="標楷體" w:eastAsia="標楷體" w:hAnsi="標楷體"/>
              </w:rPr>
            </w:pPr>
            <w:ins w:id="14464" w:author="88692" w:date="2020-06-19T16:38:00Z">
              <w:r w:rsidRPr="00403C4C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</w:tc>
      </w:tr>
      <w:tr w:rsidR="00142E6D" w:rsidRPr="00142E6D" w14:paraId="2C93676B" w14:textId="77777777" w:rsidTr="0059603F">
        <w:trPr>
          <w:trHeight w:val="291"/>
          <w:jc w:val="center"/>
          <w:ins w:id="14465" w:author="88692" w:date="2020-06-19T16:41:00Z"/>
        </w:trPr>
        <w:tc>
          <w:tcPr>
            <w:tcW w:w="456" w:type="dxa"/>
          </w:tcPr>
          <w:p w14:paraId="1F92EB01" w14:textId="166E784A" w:rsidR="00142E6D" w:rsidRDefault="00142E6D" w:rsidP="00142E6D">
            <w:pPr>
              <w:rPr>
                <w:ins w:id="14466" w:author="88692" w:date="2020-06-19T16:41:00Z"/>
                <w:rFonts w:ascii="標楷體" w:eastAsia="標楷體" w:hAnsi="標楷體"/>
              </w:rPr>
            </w:pPr>
            <w:ins w:id="14467" w:author="88692" w:date="2020-06-19T16:4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734" w:type="dxa"/>
          </w:tcPr>
          <w:p w14:paraId="624E4487" w14:textId="5DB3FD67" w:rsidR="00142E6D" w:rsidRPr="00403C4C" w:rsidRDefault="00142E6D" w:rsidP="00142E6D">
            <w:pPr>
              <w:rPr>
                <w:ins w:id="14468" w:author="88692" w:date="2020-06-19T16:41:00Z"/>
                <w:rFonts w:ascii="標楷體" w:eastAsia="標楷體" w:hAnsi="標楷體"/>
              </w:rPr>
            </w:pPr>
            <w:ins w:id="14469" w:author="88692" w:date="2020-06-19T16:41:00Z">
              <w:r w:rsidRPr="00142E6D">
                <w:rPr>
                  <w:rFonts w:ascii="標楷體" w:eastAsia="標楷體" w:hAnsi="標楷體" w:hint="eastAsia"/>
                  <w:rPrChange w:id="14470" w:author="88692" w:date="2020-06-19T16:41:00Z">
                    <w:rPr>
                      <w:rFonts w:hint="eastAsia"/>
                    </w:rPr>
                  </w:rPrChange>
                </w:rPr>
                <w:t>協辦人</w:t>
              </w:r>
            </w:ins>
          </w:p>
        </w:tc>
        <w:tc>
          <w:tcPr>
            <w:tcW w:w="2016" w:type="dxa"/>
          </w:tcPr>
          <w:p w14:paraId="6FA7CD9A" w14:textId="5D0D3B8C" w:rsidR="00142E6D" w:rsidRPr="00403C4C" w:rsidRDefault="00142E6D" w:rsidP="00142E6D">
            <w:pPr>
              <w:rPr>
                <w:ins w:id="14471" w:author="88692" w:date="2020-06-19T16:41:00Z"/>
                <w:rFonts w:ascii="標楷體" w:eastAsia="標楷體" w:hAnsi="標楷體"/>
              </w:rPr>
            </w:pPr>
            <w:proofErr w:type="gramStart"/>
            <w:ins w:id="14472" w:author="88692" w:date="2020-06-19T16:41:00Z">
              <w:r w:rsidRPr="00142E6D">
                <w:rPr>
                  <w:rFonts w:ascii="標楷體" w:eastAsia="標楷體" w:hAnsi="標楷體"/>
                  <w:rPrChange w:id="14473" w:author="88692" w:date="2020-06-19T16:41:00Z">
                    <w:rPr/>
                  </w:rPrChange>
                </w:rPr>
                <w:t>X(</w:t>
              </w:r>
              <w:proofErr w:type="gramEnd"/>
              <w:r w:rsidRPr="00142E6D">
                <w:rPr>
                  <w:rFonts w:ascii="標楷體" w:eastAsia="標楷體" w:hAnsi="標楷體"/>
                  <w:rPrChange w:id="14474" w:author="88692" w:date="2020-06-19T16:41:00Z">
                    <w:rPr/>
                  </w:rPrChange>
                </w:rPr>
                <w:t>8)</w:t>
              </w:r>
            </w:ins>
          </w:p>
        </w:tc>
        <w:tc>
          <w:tcPr>
            <w:tcW w:w="857" w:type="dxa"/>
          </w:tcPr>
          <w:p w14:paraId="13876FA1" w14:textId="77777777" w:rsidR="00142E6D" w:rsidRPr="00AF1A82" w:rsidRDefault="00142E6D" w:rsidP="00142E6D">
            <w:pPr>
              <w:rPr>
                <w:ins w:id="14475" w:author="88692" w:date="2020-06-19T16:41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DD22F81" w14:textId="77777777" w:rsidR="00142E6D" w:rsidRPr="00AF1A82" w:rsidRDefault="00142E6D" w:rsidP="00142E6D">
            <w:pPr>
              <w:rPr>
                <w:ins w:id="14476" w:author="88692" w:date="2020-06-19T16:41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37554AA" w14:textId="77777777" w:rsidR="00142E6D" w:rsidRPr="00AF1A82" w:rsidRDefault="00142E6D" w:rsidP="00142E6D">
            <w:pPr>
              <w:rPr>
                <w:ins w:id="14477" w:author="88692" w:date="2020-06-19T16:41:00Z"/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73DA759" w14:textId="77777777" w:rsidR="00142E6D" w:rsidRPr="00AF1A82" w:rsidRDefault="00142E6D" w:rsidP="00142E6D">
            <w:pPr>
              <w:rPr>
                <w:ins w:id="14478" w:author="88692" w:date="2020-06-19T16:41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3349AD8A" w14:textId="5C811D09" w:rsidR="00142E6D" w:rsidRPr="00403C4C" w:rsidRDefault="00142E6D" w:rsidP="00142E6D">
            <w:pPr>
              <w:rPr>
                <w:ins w:id="14479" w:author="88692" w:date="2020-06-19T16:41:00Z"/>
                <w:rFonts w:ascii="標楷體" w:eastAsia="標楷體" w:hAnsi="標楷體"/>
              </w:rPr>
            </w:pPr>
            <w:ins w:id="14480" w:author="88692" w:date="2020-06-19T16:41:00Z">
              <w:r w:rsidRPr="00403C4C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</w:tc>
      </w:tr>
      <w:tr w:rsidR="00142E6D" w:rsidRPr="00142E6D" w14:paraId="08D66969" w14:textId="77777777" w:rsidTr="0059603F">
        <w:trPr>
          <w:trHeight w:val="291"/>
          <w:jc w:val="center"/>
          <w:ins w:id="14481" w:author="88692" w:date="2020-06-19T16:41:00Z"/>
        </w:trPr>
        <w:tc>
          <w:tcPr>
            <w:tcW w:w="456" w:type="dxa"/>
          </w:tcPr>
          <w:p w14:paraId="6F777239" w14:textId="212ECCA1" w:rsidR="00142E6D" w:rsidRDefault="00142E6D" w:rsidP="00142E6D">
            <w:pPr>
              <w:rPr>
                <w:ins w:id="14482" w:author="88692" w:date="2020-06-19T16:41:00Z"/>
                <w:rFonts w:ascii="標楷體" w:eastAsia="標楷體" w:hAnsi="標楷體"/>
              </w:rPr>
            </w:pPr>
            <w:ins w:id="14483" w:author="88692" w:date="2020-06-19T16:4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734" w:type="dxa"/>
          </w:tcPr>
          <w:p w14:paraId="5465DA16" w14:textId="5277F28B" w:rsidR="00142E6D" w:rsidRPr="00142E6D" w:rsidRDefault="00142E6D" w:rsidP="00142E6D">
            <w:pPr>
              <w:rPr>
                <w:ins w:id="14484" w:author="88692" w:date="2020-06-19T16:41:00Z"/>
                <w:rFonts w:ascii="標楷體" w:eastAsia="標楷體" w:hAnsi="標楷體"/>
              </w:rPr>
            </w:pPr>
            <w:ins w:id="14485" w:author="88692" w:date="2020-06-19T16:41:00Z">
              <w:r>
                <w:rPr>
                  <w:rFonts w:ascii="標楷體" w:eastAsia="標楷體" w:hAnsi="標楷體" w:hint="eastAsia"/>
                </w:rPr>
                <w:t>調整後</w:t>
              </w:r>
              <w:r w:rsidRPr="00403C4C">
                <w:rPr>
                  <w:rFonts w:ascii="標楷體" w:eastAsia="標楷體" w:hAnsi="標楷體" w:hint="eastAsia"/>
                </w:rPr>
                <w:t>協辦人</w:t>
              </w:r>
            </w:ins>
          </w:p>
        </w:tc>
        <w:tc>
          <w:tcPr>
            <w:tcW w:w="2016" w:type="dxa"/>
          </w:tcPr>
          <w:p w14:paraId="626C4EB0" w14:textId="054990B6" w:rsidR="00142E6D" w:rsidRPr="00142E6D" w:rsidRDefault="00142E6D" w:rsidP="00142E6D">
            <w:pPr>
              <w:rPr>
                <w:ins w:id="14486" w:author="88692" w:date="2020-06-19T16:41:00Z"/>
                <w:rFonts w:ascii="標楷體" w:eastAsia="標楷體" w:hAnsi="標楷體"/>
              </w:rPr>
            </w:pPr>
            <w:proofErr w:type="gramStart"/>
            <w:ins w:id="14487" w:author="88692" w:date="2020-06-19T16:41:00Z">
              <w:r w:rsidRPr="00403C4C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403C4C">
                <w:rPr>
                  <w:rFonts w:ascii="標楷體" w:eastAsia="標楷體" w:hAnsi="標楷體" w:hint="eastAsia"/>
                </w:rPr>
                <w:t>8)</w:t>
              </w:r>
            </w:ins>
          </w:p>
        </w:tc>
        <w:tc>
          <w:tcPr>
            <w:tcW w:w="857" w:type="dxa"/>
          </w:tcPr>
          <w:p w14:paraId="7013A7D3" w14:textId="77777777" w:rsidR="00142E6D" w:rsidRPr="00AF1A82" w:rsidRDefault="00142E6D" w:rsidP="00142E6D">
            <w:pPr>
              <w:rPr>
                <w:ins w:id="14488" w:author="88692" w:date="2020-06-19T16:41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D1A4D74" w14:textId="77777777" w:rsidR="00142E6D" w:rsidRPr="00AF1A82" w:rsidRDefault="00142E6D" w:rsidP="00142E6D">
            <w:pPr>
              <w:rPr>
                <w:ins w:id="14489" w:author="88692" w:date="2020-06-19T16:41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351A2219" w14:textId="4174CF70" w:rsidR="00142E6D" w:rsidRPr="00AF1A82" w:rsidRDefault="00142E6D" w:rsidP="00142E6D">
            <w:pPr>
              <w:rPr>
                <w:ins w:id="14490" w:author="88692" w:date="2020-06-19T16:41:00Z"/>
                <w:rFonts w:ascii="標楷體" w:eastAsia="標楷體" w:hAnsi="標楷體"/>
              </w:rPr>
            </w:pPr>
            <w:ins w:id="14491" w:author="88692" w:date="2020-06-19T16:4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</w:tcPr>
          <w:p w14:paraId="469AF372" w14:textId="77777777" w:rsidR="00142E6D" w:rsidRPr="00AF1A82" w:rsidRDefault="00142E6D" w:rsidP="00142E6D">
            <w:pPr>
              <w:rPr>
                <w:ins w:id="14492" w:author="88692" w:date="2020-06-19T16:41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17A3880" w14:textId="0D10131E" w:rsidR="00142E6D" w:rsidRPr="00403C4C" w:rsidRDefault="00142E6D" w:rsidP="00142E6D">
            <w:pPr>
              <w:rPr>
                <w:ins w:id="14493" w:author="88692" w:date="2020-06-19T16:41:00Z"/>
                <w:rFonts w:ascii="標楷體" w:eastAsia="標楷體" w:hAnsi="標楷體"/>
              </w:rPr>
            </w:pPr>
            <w:ins w:id="14494" w:author="88692" w:date="2020-06-19T16:42:00Z">
              <w:r w:rsidRPr="00142E6D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</w:p>
        </w:tc>
      </w:tr>
      <w:tr w:rsidR="00142E6D" w:rsidRPr="00142E6D" w14:paraId="305D1FA6" w14:textId="77777777" w:rsidTr="0059603F">
        <w:trPr>
          <w:trHeight w:val="291"/>
          <w:jc w:val="center"/>
          <w:ins w:id="14495" w:author="88692" w:date="2020-06-19T16:42:00Z"/>
        </w:trPr>
        <w:tc>
          <w:tcPr>
            <w:tcW w:w="456" w:type="dxa"/>
          </w:tcPr>
          <w:p w14:paraId="3F40541C" w14:textId="43EC066B" w:rsidR="00142E6D" w:rsidRDefault="00142E6D" w:rsidP="00142E6D">
            <w:pPr>
              <w:rPr>
                <w:ins w:id="14496" w:author="88692" w:date="2020-06-19T16:42:00Z"/>
                <w:rFonts w:ascii="標楷體" w:eastAsia="標楷體" w:hAnsi="標楷體"/>
              </w:rPr>
            </w:pPr>
            <w:ins w:id="14497" w:author="88692" w:date="2020-06-19T16:4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734" w:type="dxa"/>
          </w:tcPr>
          <w:p w14:paraId="21E78945" w14:textId="3C5F74DB" w:rsidR="00142E6D" w:rsidRDefault="00142E6D" w:rsidP="00142E6D">
            <w:pPr>
              <w:rPr>
                <w:ins w:id="14498" w:author="88692" w:date="2020-06-19T16:42:00Z"/>
                <w:rFonts w:ascii="標楷體" w:eastAsia="標楷體" w:hAnsi="標楷體"/>
              </w:rPr>
            </w:pPr>
            <w:ins w:id="14499" w:author="88692" w:date="2020-06-19T16:43:00Z">
              <w:r w:rsidRPr="00142E6D">
                <w:rPr>
                  <w:rFonts w:ascii="標楷體" w:eastAsia="標楷體" w:hAnsi="標楷體" w:hint="eastAsia"/>
                </w:rPr>
                <w:t>協辦獎金</w:t>
              </w:r>
            </w:ins>
          </w:p>
        </w:tc>
        <w:tc>
          <w:tcPr>
            <w:tcW w:w="2016" w:type="dxa"/>
          </w:tcPr>
          <w:p w14:paraId="4A89E067" w14:textId="28BD924B" w:rsidR="00142E6D" w:rsidRPr="00403C4C" w:rsidRDefault="00142E6D" w:rsidP="00142E6D">
            <w:pPr>
              <w:rPr>
                <w:ins w:id="14500" w:author="88692" w:date="2020-06-19T16:42:00Z"/>
                <w:rFonts w:ascii="標楷體" w:eastAsia="標楷體" w:hAnsi="標楷體"/>
              </w:rPr>
            </w:pPr>
            <w:ins w:id="14501" w:author="88692" w:date="2020-06-19T16:43:00Z">
              <w:r w:rsidRPr="00403C4C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857" w:type="dxa"/>
          </w:tcPr>
          <w:p w14:paraId="26729C12" w14:textId="77777777" w:rsidR="00142E6D" w:rsidRPr="00AF1A82" w:rsidRDefault="00142E6D" w:rsidP="00142E6D">
            <w:pPr>
              <w:rPr>
                <w:ins w:id="14502" w:author="88692" w:date="2020-06-19T16:42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15DA316A" w14:textId="77777777" w:rsidR="00142E6D" w:rsidRPr="00AF1A82" w:rsidRDefault="00142E6D" w:rsidP="00142E6D">
            <w:pPr>
              <w:rPr>
                <w:ins w:id="14503" w:author="88692" w:date="2020-06-19T16:42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6EA65EEF" w14:textId="77777777" w:rsidR="00142E6D" w:rsidRDefault="00142E6D" w:rsidP="00142E6D">
            <w:pPr>
              <w:rPr>
                <w:ins w:id="14504" w:author="88692" w:date="2020-06-19T16:42:00Z"/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F94F633" w14:textId="77777777" w:rsidR="00142E6D" w:rsidRPr="00AF1A82" w:rsidRDefault="00142E6D" w:rsidP="00142E6D">
            <w:pPr>
              <w:rPr>
                <w:ins w:id="14505" w:author="88692" w:date="2020-06-19T16:42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10B5FAA4" w14:textId="0BA201B2" w:rsidR="00142E6D" w:rsidRPr="00142E6D" w:rsidRDefault="00142E6D" w:rsidP="00142E6D">
            <w:pPr>
              <w:rPr>
                <w:ins w:id="14506" w:author="88692" w:date="2020-06-19T16:42:00Z"/>
                <w:rFonts w:ascii="標楷體" w:eastAsia="標楷體" w:hAnsi="標楷體"/>
              </w:rPr>
            </w:pPr>
            <w:ins w:id="14507" w:author="88692" w:date="2020-06-19T16:43:00Z">
              <w:r w:rsidRPr="00403C4C">
                <w:rPr>
                  <w:rFonts w:ascii="標楷體" w:eastAsia="標楷體" w:hAnsi="標楷體" w:hint="eastAsia"/>
                </w:rPr>
                <w:t>不必輸入，自動顯示</w:t>
              </w:r>
            </w:ins>
          </w:p>
        </w:tc>
      </w:tr>
      <w:tr w:rsidR="00142E6D" w:rsidRPr="00142E6D" w14:paraId="6A648CEB" w14:textId="77777777" w:rsidTr="0059603F">
        <w:trPr>
          <w:trHeight w:val="291"/>
          <w:jc w:val="center"/>
          <w:ins w:id="14508" w:author="88692" w:date="2020-06-19T16:42:00Z"/>
        </w:trPr>
        <w:tc>
          <w:tcPr>
            <w:tcW w:w="456" w:type="dxa"/>
          </w:tcPr>
          <w:p w14:paraId="3BA7CD6B" w14:textId="0389256E" w:rsidR="00142E6D" w:rsidRDefault="00142E6D" w:rsidP="00142E6D">
            <w:pPr>
              <w:rPr>
                <w:ins w:id="14509" w:author="88692" w:date="2020-06-19T16:42:00Z"/>
                <w:rFonts w:ascii="標楷體" w:eastAsia="標楷體" w:hAnsi="標楷體"/>
              </w:rPr>
            </w:pPr>
            <w:ins w:id="14510" w:author="88692" w:date="2020-06-19T16:4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734" w:type="dxa"/>
          </w:tcPr>
          <w:p w14:paraId="2F80538B" w14:textId="44FD5D6B" w:rsidR="00142E6D" w:rsidRDefault="00142E6D" w:rsidP="00142E6D">
            <w:pPr>
              <w:rPr>
                <w:ins w:id="14511" w:author="88692" w:date="2020-06-19T16:42:00Z"/>
                <w:rFonts w:ascii="標楷體" w:eastAsia="標楷體" w:hAnsi="標楷體"/>
              </w:rPr>
            </w:pPr>
            <w:ins w:id="14512" w:author="88692" w:date="2020-06-19T16:43:00Z">
              <w:r>
                <w:rPr>
                  <w:rFonts w:ascii="標楷體" w:eastAsia="標楷體" w:hAnsi="標楷體" w:hint="eastAsia"/>
                </w:rPr>
                <w:t>調整後</w:t>
              </w:r>
              <w:r w:rsidRPr="00142E6D">
                <w:rPr>
                  <w:rFonts w:ascii="標楷體" w:eastAsia="標楷體" w:hAnsi="標楷體" w:hint="eastAsia"/>
                </w:rPr>
                <w:t>協辦獎金</w:t>
              </w:r>
            </w:ins>
          </w:p>
        </w:tc>
        <w:tc>
          <w:tcPr>
            <w:tcW w:w="2016" w:type="dxa"/>
          </w:tcPr>
          <w:p w14:paraId="6911D4E2" w14:textId="22441349" w:rsidR="00142E6D" w:rsidRPr="00403C4C" w:rsidRDefault="00142E6D" w:rsidP="00142E6D">
            <w:pPr>
              <w:rPr>
                <w:ins w:id="14513" w:author="88692" w:date="2020-06-19T16:42:00Z"/>
                <w:rFonts w:ascii="標楷體" w:eastAsia="標楷體" w:hAnsi="標楷體"/>
              </w:rPr>
            </w:pPr>
            <w:ins w:id="14514" w:author="88692" w:date="2020-06-19T16:43:00Z">
              <w:r w:rsidRPr="00403C4C"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857" w:type="dxa"/>
          </w:tcPr>
          <w:p w14:paraId="6C20D6B0" w14:textId="77777777" w:rsidR="00142E6D" w:rsidRPr="00AF1A82" w:rsidRDefault="00142E6D" w:rsidP="00142E6D">
            <w:pPr>
              <w:rPr>
                <w:ins w:id="14515" w:author="88692" w:date="2020-06-19T16:42:00Z"/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2D9100E" w14:textId="77777777" w:rsidR="00142E6D" w:rsidRPr="00AF1A82" w:rsidRDefault="00142E6D" w:rsidP="00142E6D">
            <w:pPr>
              <w:rPr>
                <w:ins w:id="14516" w:author="88692" w:date="2020-06-19T16:42:00Z"/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C49B524" w14:textId="4AB874F6" w:rsidR="00142E6D" w:rsidRDefault="00142E6D" w:rsidP="00142E6D">
            <w:pPr>
              <w:rPr>
                <w:ins w:id="14517" w:author="88692" w:date="2020-06-19T16:42:00Z"/>
                <w:rFonts w:ascii="標楷體" w:eastAsia="標楷體" w:hAnsi="標楷體"/>
              </w:rPr>
            </w:pPr>
            <w:ins w:id="14518" w:author="88692" w:date="2020-06-19T16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</w:tcPr>
          <w:p w14:paraId="52B6E791" w14:textId="77777777" w:rsidR="00142E6D" w:rsidRPr="00AF1A82" w:rsidRDefault="00142E6D" w:rsidP="00142E6D">
            <w:pPr>
              <w:rPr>
                <w:ins w:id="14519" w:author="88692" w:date="2020-06-19T16:42:00Z"/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DDE7613" w14:textId="216BCC13" w:rsidR="00142E6D" w:rsidRPr="00142E6D" w:rsidRDefault="00142E6D" w:rsidP="00142E6D">
            <w:pPr>
              <w:rPr>
                <w:ins w:id="14520" w:author="88692" w:date="2020-06-19T16:42:00Z"/>
                <w:rFonts w:ascii="標楷體" w:eastAsia="標楷體" w:hAnsi="標楷體"/>
              </w:rPr>
            </w:pPr>
            <w:ins w:id="14521" w:author="88692" w:date="2020-06-19T16:43:00Z">
              <w:r w:rsidRPr="00142E6D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</w:p>
        </w:tc>
      </w:tr>
      <w:tr w:rsidR="00142E6D" w:rsidRPr="00142E6D" w:rsidDel="006958E0" w14:paraId="13270849" w14:textId="5B1AD467" w:rsidTr="0059603F">
        <w:trPr>
          <w:trHeight w:val="291"/>
          <w:jc w:val="center"/>
          <w:ins w:id="14522" w:author="88692" w:date="2020-06-19T16:20:00Z"/>
          <w:del w:id="14523" w:author="88692" w:date="2020-06-19T16:34:00Z"/>
          <w:trPrChange w:id="14524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525" w:author="88692" w:date="2020-06-19T16:22:00Z">
              <w:tcPr>
                <w:tcW w:w="456" w:type="dxa"/>
              </w:tcPr>
            </w:tcPrChange>
          </w:tcPr>
          <w:p w14:paraId="59A8391D" w14:textId="7D4B363C" w:rsidR="00142E6D" w:rsidRPr="00AF1A82" w:rsidDel="006958E0" w:rsidRDefault="00142E6D" w:rsidP="00142E6D">
            <w:pPr>
              <w:rPr>
                <w:ins w:id="14526" w:author="88692" w:date="2020-06-19T16:20:00Z"/>
                <w:del w:id="14527" w:author="88692" w:date="2020-06-19T16:34:00Z"/>
                <w:rFonts w:ascii="標楷體" w:eastAsia="標楷體" w:hAnsi="標楷體"/>
              </w:rPr>
            </w:pPr>
            <w:ins w:id="14528" w:author="88692" w:date="2020-06-19T16:20:00Z">
              <w:del w:id="14529" w:author="88692" w:date="2020-06-19T16:34:00Z">
                <w:r w:rsidRPr="00AF1A82" w:rsidDel="006958E0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</w:p>
        </w:tc>
        <w:tc>
          <w:tcPr>
            <w:tcW w:w="1734" w:type="dxa"/>
            <w:tcPrChange w:id="14530" w:author="88692" w:date="2020-06-19T16:22:00Z">
              <w:tcPr>
                <w:tcW w:w="2019" w:type="dxa"/>
                <w:gridSpan w:val="2"/>
              </w:tcPr>
            </w:tcPrChange>
          </w:tcPr>
          <w:p w14:paraId="25A3EF2B" w14:textId="67EE4F0E" w:rsidR="00142E6D" w:rsidRPr="00AF1A82" w:rsidDel="006958E0" w:rsidRDefault="00142E6D" w:rsidP="00142E6D">
            <w:pPr>
              <w:rPr>
                <w:ins w:id="14531" w:author="88692" w:date="2020-06-19T16:20:00Z"/>
                <w:del w:id="14532" w:author="88692" w:date="2020-06-19T16:34:00Z"/>
                <w:rFonts w:ascii="標楷體" w:eastAsia="標楷體" w:hAnsi="標楷體"/>
              </w:rPr>
            </w:pPr>
            <w:ins w:id="14533" w:author="88692" w:date="2020-06-19T16:20:00Z">
              <w:del w:id="14534" w:author="88692" w:date="2020-06-19T16:34:00Z">
                <w:r w:rsidDel="006958E0">
                  <w:rPr>
                    <w:rFonts w:ascii="標楷體" w:eastAsia="標楷體" w:hAnsi="標楷體" w:hint="eastAsia"/>
                  </w:rPr>
                  <w:delText>計件代碼</w:delText>
                </w:r>
              </w:del>
            </w:ins>
          </w:p>
        </w:tc>
        <w:tc>
          <w:tcPr>
            <w:tcW w:w="2016" w:type="dxa"/>
            <w:tcPrChange w:id="14535" w:author="88692" w:date="2020-06-19T16:22:00Z">
              <w:tcPr>
                <w:tcW w:w="936" w:type="dxa"/>
                <w:gridSpan w:val="2"/>
              </w:tcPr>
            </w:tcPrChange>
          </w:tcPr>
          <w:p w14:paraId="1D1B1219" w14:textId="31C2BB65" w:rsidR="00142E6D" w:rsidRPr="00AF1A82" w:rsidDel="006958E0" w:rsidRDefault="00142E6D" w:rsidP="00142E6D">
            <w:pPr>
              <w:rPr>
                <w:ins w:id="14536" w:author="88692" w:date="2020-06-19T16:20:00Z"/>
                <w:del w:id="14537" w:author="88692" w:date="2020-06-19T16:34:00Z"/>
                <w:rFonts w:ascii="標楷體" w:eastAsia="標楷體" w:hAnsi="標楷體"/>
              </w:rPr>
            </w:pPr>
            <w:ins w:id="14538" w:author="88692" w:date="2020-06-19T16:20:00Z">
              <w:del w:id="14539" w:author="88692" w:date="2020-06-19T16:22:00Z">
                <w:r w:rsidDel="0059603F">
                  <w:rPr>
                    <w:rFonts w:ascii="標楷體" w:eastAsia="標楷體" w:hAnsi="標楷體" w:hint="eastAsia"/>
                  </w:rPr>
                  <w:delText>9</w:delText>
                </w:r>
              </w:del>
              <w:del w:id="14540" w:author="88692" w:date="2020-06-19T16:34:00Z">
                <w:r w:rsidDel="006958E0">
                  <w:rPr>
                    <w:rFonts w:ascii="標楷體" w:eastAsia="標楷體" w:hAnsi="標楷體" w:hint="eastAsia"/>
                  </w:rPr>
                  <w:delText>(1)</w:delText>
                </w:r>
              </w:del>
            </w:ins>
          </w:p>
        </w:tc>
        <w:tc>
          <w:tcPr>
            <w:tcW w:w="857" w:type="dxa"/>
            <w:tcPrChange w:id="14541" w:author="88692" w:date="2020-06-19T16:22:00Z">
              <w:tcPr>
                <w:tcW w:w="946" w:type="dxa"/>
                <w:gridSpan w:val="2"/>
              </w:tcPr>
            </w:tcPrChange>
          </w:tcPr>
          <w:p w14:paraId="32921BE1" w14:textId="169BE96F" w:rsidR="00142E6D" w:rsidRPr="00AF1A82" w:rsidDel="006958E0" w:rsidRDefault="00142E6D" w:rsidP="00142E6D">
            <w:pPr>
              <w:rPr>
                <w:ins w:id="14542" w:author="88692" w:date="2020-06-19T16:20:00Z"/>
                <w:del w:id="14543" w:author="88692" w:date="2020-06-19T16:34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544" w:author="88692" w:date="2020-06-19T16:22:00Z">
              <w:tcPr>
                <w:tcW w:w="1207" w:type="dxa"/>
                <w:gridSpan w:val="2"/>
              </w:tcPr>
            </w:tcPrChange>
          </w:tcPr>
          <w:p w14:paraId="2A445591" w14:textId="765715B2" w:rsidR="00142E6D" w:rsidRPr="00AF1A82" w:rsidDel="006958E0" w:rsidRDefault="00142E6D" w:rsidP="00142E6D">
            <w:pPr>
              <w:rPr>
                <w:ins w:id="14545" w:author="88692" w:date="2020-06-19T16:20:00Z"/>
                <w:del w:id="14546" w:author="88692" w:date="2020-06-19T16:34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547" w:author="88692" w:date="2020-06-19T16:22:00Z">
              <w:tcPr>
                <w:tcW w:w="687" w:type="dxa"/>
                <w:gridSpan w:val="2"/>
              </w:tcPr>
            </w:tcPrChange>
          </w:tcPr>
          <w:p w14:paraId="1A935273" w14:textId="05E84DB8" w:rsidR="00142E6D" w:rsidRPr="00AF1A82" w:rsidDel="006958E0" w:rsidRDefault="00142E6D" w:rsidP="00142E6D">
            <w:pPr>
              <w:rPr>
                <w:ins w:id="14548" w:author="88692" w:date="2020-06-19T16:20:00Z"/>
                <w:del w:id="14549" w:author="88692" w:date="2020-06-19T16:34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550" w:author="88692" w:date="2020-06-19T16:22:00Z">
              <w:tcPr>
                <w:tcW w:w="697" w:type="dxa"/>
                <w:gridSpan w:val="2"/>
              </w:tcPr>
            </w:tcPrChange>
          </w:tcPr>
          <w:p w14:paraId="20CED727" w14:textId="3BFA4FA8" w:rsidR="00142E6D" w:rsidRPr="00AF1A82" w:rsidDel="006958E0" w:rsidRDefault="00142E6D" w:rsidP="00142E6D">
            <w:pPr>
              <w:rPr>
                <w:ins w:id="14551" w:author="88692" w:date="2020-06-19T16:20:00Z"/>
                <w:del w:id="14552" w:author="88692" w:date="2020-06-19T16:34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553" w:author="88692" w:date="2020-06-19T16:22:00Z">
              <w:tcPr>
                <w:tcW w:w="3472" w:type="dxa"/>
                <w:gridSpan w:val="2"/>
              </w:tcPr>
            </w:tcPrChange>
          </w:tcPr>
          <w:p w14:paraId="3A20B0AF" w14:textId="6E33FA6B" w:rsidR="00142E6D" w:rsidRPr="00AF1A82" w:rsidDel="006958E0" w:rsidRDefault="00142E6D" w:rsidP="00142E6D">
            <w:pPr>
              <w:rPr>
                <w:ins w:id="14554" w:author="88692" w:date="2020-06-19T16:20:00Z"/>
                <w:del w:id="14555" w:author="88692" w:date="2020-06-19T16:34:00Z"/>
                <w:rFonts w:ascii="標楷體" w:eastAsia="標楷體" w:hAnsi="標楷體"/>
              </w:rPr>
            </w:pPr>
            <w:ins w:id="14556" w:author="88692" w:date="2020-06-19T16:20:00Z">
              <w:del w:id="14557" w:author="88692" w:date="2020-06-19T16:34:00Z">
                <w:r w:rsidRPr="00AE5F81" w:rsidDel="006958E0">
                  <w:rPr>
                    <w:rFonts w:ascii="標楷體" w:eastAsia="標楷體" w:hAnsi="標楷體" w:hint="eastAsia"/>
                  </w:rPr>
                  <w:delText>不必輸入，自動顯示</w:delText>
                </w:r>
              </w:del>
            </w:ins>
          </w:p>
        </w:tc>
      </w:tr>
      <w:tr w:rsidR="00142E6D" w:rsidRPr="00142E6D" w14:paraId="5FAB1D02" w14:textId="77777777" w:rsidTr="0059603F">
        <w:trPr>
          <w:trHeight w:val="291"/>
          <w:jc w:val="center"/>
          <w:trPrChange w:id="14558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559" w:author="88692" w:date="2020-06-19T16:22:00Z">
              <w:tcPr>
                <w:tcW w:w="456" w:type="dxa"/>
              </w:tcPr>
            </w:tcPrChange>
          </w:tcPr>
          <w:p w14:paraId="4824B609" w14:textId="5BFAE975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560" w:author="88692" w:date="2020-06-19T16:44:00Z">
              <w:r>
                <w:rPr>
                  <w:rFonts w:ascii="標楷體" w:eastAsia="標楷體" w:hAnsi="標楷體"/>
                </w:rPr>
                <w:t>9</w:t>
              </w:r>
            </w:ins>
            <w:del w:id="14561" w:author="88692" w:date="2020-06-19T16:38:00Z">
              <w:r w:rsidRPr="00AF1A82" w:rsidDel="006958E0">
                <w:rPr>
                  <w:rFonts w:ascii="標楷體" w:eastAsia="標楷體" w:hAnsi="標楷體" w:hint="eastAsia"/>
                </w:rPr>
                <w:delText>7</w:delText>
              </w:r>
            </w:del>
          </w:p>
        </w:tc>
        <w:tc>
          <w:tcPr>
            <w:tcW w:w="1734" w:type="dxa"/>
            <w:tcPrChange w:id="14562" w:author="88692" w:date="2020-06-19T16:22:00Z">
              <w:tcPr>
                <w:tcW w:w="2019" w:type="dxa"/>
                <w:gridSpan w:val="2"/>
              </w:tcPr>
            </w:tcPrChange>
          </w:tcPr>
          <w:p w14:paraId="436853BB" w14:textId="1827805B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563" w:author="88692" w:date="2020-06-19T16:40:00Z">
              <w:r w:rsidRPr="00142E6D">
                <w:rPr>
                  <w:rFonts w:ascii="標楷體" w:eastAsia="標楷體" w:hAnsi="標楷體" w:hint="eastAsia"/>
                </w:rPr>
                <w:t>加碼獎勵津貼</w:t>
              </w:r>
            </w:ins>
            <w:del w:id="14564" w:author="88692" w:date="2020-06-19T16:38:00Z">
              <w:r w:rsidRPr="00AF1A82" w:rsidDel="00586D0E">
                <w:rPr>
                  <w:rFonts w:ascii="標楷體" w:eastAsia="標楷體" w:hAnsi="標楷體" w:hint="eastAsia"/>
                </w:rPr>
                <w:delText>業績金額</w:delText>
              </w:r>
            </w:del>
          </w:p>
        </w:tc>
        <w:tc>
          <w:tcPr>
            <w:tcW w:w="2016" w:type="dxa"/>
            <w:tcPrChange w:id="14565" w:author="88692" w:date="2020-06-19T16:22:00Z">
              <w:tcPr>
                <w:tcW w:w="936" w:type="dxa"/>
                <w:gridSpan w:val="2"/>
              </w:tcPr>
            </w:tcPrChange>
          </w:tcPr>
          <w:p w14:paraId="14610C52" w14:textId="4E4AAB0D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566" w:author="88692" w:date="2020-06-19T16:38:00Z">
              <w:r w:rsidRPr="00403C4C">
                <w:rPr>
                  <w:rFonts w:ascii="標楷體" w:eastAsia="標楷體" w:hAnsi="標楷體" w:hint="eastAsia"/>
                </w:rPr>
                <w:t>9(14)</w:t>
              </w:r>
            </w:ins>
            <w:del w:id="14567" w:author="88692" w:date="2020-06-19T16:38:00Z">
              <w:r w:rsidRPr="00AF1A82" w:rsidDel="00586D0E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857" w:type="dxa"/>
            <w:tcPrChange w:id="14568" w:author="88692" w:date="2020-06-19T16:22:00Z">
              <w:tcPr>
                <w:tcW w:w="946" w:type="dxa"/>
                <w:gridSpan w:val="2"/>
              </w:tcPr>
            </w:tcPrChange>
          </w:tcPr>
          <w:p w14:paraId="6A226207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569" w:author="88692" w:date="2020-06-19T16:22:00Z">
              <w:tcPr>
                <w:tcW w:w="1207" w:type="dxa"/>
                <w:gridSpan w:val="2"/>
              </w:tcPr>
            </w:tcPrChange>
          </w:tcPr>
          <w:p w14:paraId="4417A83E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570" w:author="88692" w:date="2020-06-19T16:22:00Z">
              <w:tcPr>
                <w:tcW w:w="687" w:type="dxa"/>
                <w:gridSpan w:val="2"/>
              </w:tcPr>
            </w:tcPrChange>
          </w:tcPr>
          <w:p w14:paraId="5A9E3C79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571" w:author="88692" w:date="2020-06-19T16:22:00Z">
              <w:tcPr>
                <w:tcW w:w="697" w:type="dxa"/>
                <w:gridSpan w:val="2"/>
              </w:tcPr>
            </w:tcPrChange>
          </w:tcPr>
          <w:p w14:paraId="0382C1A8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572" w:author="88692" w:date="2020-06-19T16:22:00Z">
              <w:tcPr>
                <w:tcW w:w="3472" w:type="dxa"/>
                <w:gridSpan w:val="2"/>
              </w:tcPr>
            </w:tcPrChange>
          </w:tcPr>
          <w:p w14:paraId="4A4BF963" w14:textId="521988EB" w:rsidR="00142E6D" w:rsidRPr="00142E6D" w:rsidRDefault="00142E6D" w:rsidP="00142E6D">
            <w:pPr>
              <w:rPr>
                <w:rFonts w:ascii="標楷體" w:eastAsia="標楷體" w:hAnsi="標楷體"/>
                <w:rPrChange w:id="14573" w:author="88692" w:date="2020-06-19T16:41:00Z">
                  <w:rPr/>
                </w:rPrChange>
              </w:rPr>
            </w:pPr>
            <w:ins w:id="14574" w:author="88692" w:date="2020-06-19T16:38:00Z">
              <w:r w:rsidRPr="00403C4C">
                <w:rPr>
                  <w:rFonts w:ascii="標楷體" w:eastAsia="標楷體" w:hAnsi="標楷體" w:hint="eastAsia"/>
                </w:rPr>
                <w:t>不必輸入，自動顯示</w:t>
              </w:r>
            </w:ins>
            <w:del w:id="14575" w:author="88692" w:date="2020-06-19T16:38:00Z">
              <w:r w:rsidRPr="006043B0" w:rsidDel="00586D0E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142E6D" w:rsidRPr="00142E6D" w:rsidDel="0059603F" w14:paraId="7E988BD1" w14:textId="3C5D12D5" w:rsidTr="0059603F">
        <w:trPr>
          <w:trHeight w:val="291"/>
          <w:jc w:val="center"/>
          <w:del w:id="14576" w:author="88692" w:date="2020-06-19T16:20:00Z"/>
          <w:trPrChange w:id="14577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578" w:author="88692" w:date="2020-06-19T16:22:00Z">
              <w:tcPr>
                <w:tcW w:w="456" w:type="dxa"/>
              </w:tcPr>
            </w:tcPrChange>
          </w:tcPr>
          <w:p w14:paraId="4284D1F5" w14:textId="34E8A652" w:rsidR="00142E6D" w:rsidRPr="00AF1A82" w:rsidDel="0059603F" w:rsidRDefault="00142E6D" w:rsidP="00142E6D">
            <w:pPr>
              <w:rPr>
                <w:del w:id="14579" w:author="88692" w:date="2020-06-19T16:20:00Z"/>
                <w:rFonts w:ascii="標楷體" w:eastAsia="標楷體" w:hAnsi="標楷體"/>
              </w:rPr>
            </w:pPr>
            <w:moveFromRangeStart w:id="14580" w:author="88692" w:date="2020-06-19T16:20:00Z" w:name="move43476043"/>
            <w:del w:id="14581" w:author="88692" w:date="2020-06-19T16:20:00Z">
              <w:r w:rsidRPr="00AF1A82" w:rsidDel="006958E0">
                <w:rPr>
                  <w:rFonts w:ascii="標楷體" w:eastAsia="標楷體" w:hAnsi="標楷體" w:hint="eastAsia"/>
                </w:rPr>
                <w:delText>8</w:delText>
              </w:r>
            </w:del>
          </w:p>
        </w:tc>
        <w:tc>
          <w:tcPr>
            <w:tcW w:w="1734" w:type="dxa"/>
            <w:tcPrChange w:id="14582" w:author="88692" w:date="2020-06-19T16:22:00Z">
              <w:tcPr>
                <w:tcW w:w="2019" w:type="dxa"/>
                <w:gridSpan w:val="2"/>
              </w:tcPr>
            </w:tcPrChange>
          </w:tcPr>
          <w:p w14:paraId="7C7783FC" w14:textId="38A69336" w:rsidR="00142E6D" w:rsidRPr="00AF1A82" w:rsidDel="0059603F" w:rsidRDefault="00142E6D" w:rsidP="00142E6D">
            <w:pPr>
              <w:rPr>
                <w:del w:id="14583" w:author="88692" w:date="2020-06-19T16:20:00Z"/>
                <w:rFonts w:ascii="標楷體" w:eastAsia="標楷體" w:hAnsi="標楷體"/>
              </w:rPr>
            </w:pPr>
            <w:ins w:id="14584" w:author="88692" w:date="2020-06-19T16:38:00Z">
              <w:r w:rsidRPr="00403C4C">
                <w:rPr>
                  <w:rFonts w:ascii="標楷體" w:eastAsia="標楷體" w:hAnsi="標楷體" w:hint="eastAsia"/>
                </w:rPr>
                <w:t>調整後介紹獎金</w:t>
              </w:r>
            </w:ins>
            <w:del w:id="14585" w:author="88692" w:date="2020-06-19T16:20:00Z">
              <w:r w:rsidDel="0059603F">
                <w:rPr>
                  <w:rFonts w:ascii="標楷體" w:eastAsia="標楷體" w:hAnsi="標楷體" w:hint="eastAsia"/>
                </w:rPr>
                <w:delText>計件代碼</w:delText>
              </w:r>
            </w:del>
          </w:p>
        </w:tc>
        <w:tc>
          <w:tcPr>
            <w:tcW w:w="2016" w:type="dxa"/>
            <w:tcPrChange w:id="14586" w:author="88692" w:date="2020-06-19T16:22:00Z">
              <w:tcPr>
                <w:tcW w:w="936" w:type="dxa"/>
                <w:gridSpan w:val="2"/>
              </w:tcPr>
            </w:tcPrChange>
          </w:tcPr>
          <w:p w14:paraId="100F4E8A" w14:textId="696A5169" w:rsidR="00142E6D" w:rsidRPr="00AF1A82" w:rsidDel="0059603F" w:rsidRDefault="00142E6D" w:rsidP="00142E6D">
            <w:pPr>
              <w:rPr>
                <w:del w:id="14587" w:author="88692" w:date="2020-06-19T16:20:00Z"/>
                <w:rFonts w:ascii="標楷體" w:eastAsia="標楷體" w:hAnsi="標楷體"/>
              </w:rPr>
            </w:pPr>
            <w:ins w:id="14588" w:author="88692" w:date="2020-06-19T16:38:00Z">
              <w:r w:rsidRPr="00403C4C">
                <w:rPr>
                  <w:rFonts w:ascii="標楷體" w:eastAsia="標楷體" w:hAnsi="標楷體" w:hint="eastAsia"/>
                </w:rPr>
                <w:t>9(14)</w:t>
              </w:r>
            </w:ins>
            <w:del w:id="14589" w:author="88692" w:date="2020-06-19T16:20:00Z">
              <w:r w:rsidDel="0059603F">
                <w:rPr>
                  <w:rFonts w:ascii="標楷體" w:eastAsia="標楷體" w:hAnsi="標楷體" w:hint="eastAsia"/>
                </w:rPr>
                <w:delText>9(1)</w:delText>
              </w:r>
            </w:del>
          </w:p>
        </w:tc>
        <w:tc>
          <w:tcPr>
            <w:tcW w:w="857" w:type="dxa"/>
            <w:tcPrChange w:id="14590" w:author="88692" w:date="2020-06-19T16:22:00Z">
              <w:tcPr>
                <w:tcW w:w="946" w:type="dxa"/>
                <w:gridSpan w:val="2"/>
              </w:tcPr>
            </w:tcPrChange>
          </w:tcPr>
          <w:p w14:paraId="3644BE81" w14:textId="3EC1BCB4" w:rsidR="00142E6D" w:rsidRPr="00AF1A82" w:rsidDel="0059603F" w:rsidRDefault="00142E6D" w:rsidP="00142E6D">
            <w:pPr>
              <w:rPr>
                <w:del w:id="14591" w:author="88692" w:date="2020-06-19T16:20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592" w:author="88692" w:date="2020-06-19T16:22:00Z">
              <w:tcPr>
                <w:tcW w:w="1207" w:type="dxa"/>
                <w:gridSpan w:val="2"/>
              </w:tcPr>
            </w:tcPrChange>
          </w:tcPr>
          <w:p w14:paraId="064D2173" w14:textId="29711976" w:rsidR="00142E6D" w:rsidRPr="00AF1A82" w:rsidDel="0059603F" w:rsidRDefault="00142E6D" w:rsidP="00142E6D">
            <w:pPr>
              <w:rPr>
                <w:del w:id="14593" w:author="88692" w:date="2020-06-19T16:20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594" w:author="88692" w:date="2020-06-19T16:22:00Z">
              <w:tcPr>
                <w:tcW w:w="687" w:type="dxa"/>
                <w:gridSpan w:val="2"/>
              </w:tcPr>
            </w:tcPrChange>
          </w:tcPr>
          <w:p w14:paraId="5808F04C" w14:textId="2EC21E55" w:rsidR="00142E6D" w:rsidRPr="00AF1A82" w:rsidDel="0059603F" w:rsidRDefault="00142E6D" w:rsidP="00142E6D">
            <w:pPr>
              <w:rPr>
                <w:del w:id="14595" w:author="88692" w:date="2020-06-19T16:20:00Z"/>
                <w:rFonts w:ascii="標楷體" w:eastAsia="標楷體" w:hAnsi="標楷體"/>
              </w:rPr>
            </w:pPr>
            <w:ins w:id="14596" w:author="88692" w:date="2020-06-19T16:38:00Z">
              <w:r w:rsidRPr="00403C4C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  <w:tcPrChange w:id="14597" w:author="88692" w:date="2020-06-19T16:22:00Z">
              <w:tcPr>
                <w:tcW w:w="697" w:type="dxa"/>
                <w:gridSpan w:val="2"/>
              </w:tcPr>
            </w:tcPrChange>
          </w:tcPr>
          <w:p w14:paraId="69F7844D" w14:textId="2C8BC79E" w:rsidR="00142E6D" w:rsidRPr="00AF1A82" w:rsidDel="0059603F" w:rsidRDefault="00142E6D" w:rsidP="00142E6D">
            <w:pPr>
              <w:rPr>
                <w:del w:id="14598" w:author="88692" w:date="2020-06-19T16:20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599" w:author="88692" w:date="2020-06-19T16:22:00Z">
              <w:tcPr>
                <w:tcW w:w="3472" w:type="dxa"/>
                <w:gridSpan w:val="2"/>
              </w:tcPr>
            </w:tcPrChange>
          </w:tcPr>
          <w:p w14:paraId="579B5F01" w14:textId="68128003" w:rsidR="00142E6D" w:rsidRPr="00AF1A82" w:rsidDel="0059603F" w:rsidRDefault="00142E6D" w:rsidP="00142E6D">
            <w:pPr>
              <w:rPr>
                <w:del w:id="14600" w:author="88692" w:date="2020-06-19T16:20:00Z"/>
                <w:rFonts w:ascii="標楷體" w:eastAsia="標楷體" w:hAnsi="標楷體"/>
              </w:rPr>
            </w:pPr>
            <w:ins w:id="14601" w:author="88692" w:date="2020-06-19T16:38:00Z">
              <w:r w:rsidRPr="00403C4C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  <w:del w:id="14602" w:author="88692" w:date="2020-06-19T16:20:00Z">
              <w:r w:rsidRPr="00AE5F81" w:rsidDel="0059603F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moveFromRangeEnd w:id="14580"/>
      <w:tr w:rsidR="00142E6D" w:rsidRPr="00142E6D" w:rsidDel="0059603F" w14:paraId="7FCC368D" w14:textId="7749299B" w:rsidTr="0059603F">
        <w:trPr>
          <w:trHeight w:val="291"/>
          <w:jc w:val="center"/>
          <w:del w:id="14603" w:author="88692" w:date="2020-06-19T16:23:00Z"/>
          <w:trPrChange w:id="14604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605" w:author="88692" w:date="2020-06-19T16:22:00Z">
              <w:tcPr>
                <w:tcW w:w="456" w:type="dxa"/>
              </w:tcPr>
            </w:tcPrChange>
          </w:tcPr>
          <w:p w14:paraId="3D38C4B1" w14:textId="71755446" w:rsidR="00142E6D" w:rsidRPr="00AF1A82" w:rsidDel="0059603F" w:rsidRDefault="00142E6D" w:rsidP="00142E6D">
            <w:pPr>
              <w:rPr>
                <w:del w:id="14606" w:author="88692" w:date="2020-06-19T16:23:00Z"/>
                <w:rFonts w:ascii="標楷體" w:eastAsia="標楷體" w:hAnsi="標楷體"/>
              </w:rPr>
            </w:pPr>
            <w:del w:id="14607" w:author="88692" w:date="2020-06-19T16:23:00Z">
              <w:r w:rsidRPr="00AF1A82" w:rsidDel="0059603F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1734" w:type="dxa"/>
            <w:tcPrChange w:id="14608" w:author="88692" w:date="2020-06-19T16:22:00Z">
              <w:tcPr>
                <w:tcW w:w="2019" w:type="dxa"/>
                <w:gridSpan w:val="2"/>
              </w:tcPr>
            </w:tcPrChange>
          </w:tcPr>
          <w:p w14:paraId="45DE8634" w14:textId="4FF6CEAB" w:rsidR="00142E6D" w:rsidRPr="00AF1A82" w:rsidDel="0059603F" w:rsidRDefault="00142E6D" w:rsidP="00142E6D">
            <w:pPr>
              <w:rPr>
                <w:del w:id="14609" w:author="88692" w:date="2020-06-19T16:23:00Z"/>
                <w:rFonts w:ascii="標楷體" w:eastAsia="標楷體" w:hAnsi="標楷體"/>
              </w:rPr>
            </w:pPr>
            <w:del w:id="14610" w:author="88692" w:date="2020-06-19T16:23:00Z">
              <w:r w:rsidDel="0059603F">
                <w:rPr>
                  <w:rFonts w:ascii="標楷體" w:eastAsia="標楷體" w:hAnsi="標楷體" w:hint="eastAsia"/>
                </w:rPr>
                <w:delText>件數</w:delText>
              </w:r>
            </w:del>
          </w:p>
        </w:tc>
        <w:tc>
          <w:tcPr>
            <w:tcW w:w="2016" w:type="dxa"/>
            <w:tcPrChange w:id="14611" w:author="88692" w:date="2020-06-19T16:22:00Z">
              <w:tcPr>
                <w:tcW w:w="936" w:type="dxa"/>
                <w:gridSpan w:val="2"/>
              </w:tcPr>
            </w:tcPrChange>
          </w:tcPr>
          <w:p w14:paraId="04CF52CF" w14:textId="60B16E82" w:rsidR="00142E6D" w:rsidRPr="00AF1A82" w:rsidDel="0059603F" w:rsidRDefault="00142E6D" w:rsidP="00142E6D">
            <w:pPr>
              <w:rPr>
                <w:del w:id="14612" w:author="88692" w:date="2020-06-19T16:23:00Z"/>
                <w:rFonts w:ascii="標楷體" w:eastAsia="標楷體" w:hAnsi="標楷體"/>
              </w:rPr>
            </w:pPr>
            <w:del w:id="14613" w:author="88692" w:date="2020-06-19T16:23:00Z">
              <w:r w:rsidDel="0059603F">
                <w:rPr>
                  <w:rFonts w:ascii="標楷體" w:eastAsia="標楷體" w:hAnsi="標楷體" w:hint="eastAsia"/>
                </w:rPr>
                <w:delText>9(1.1)</w:delText>
              </w:r>
            </w:del>
          </w:p>
        </w:tc>
        <w:tc>
          <w:tcPr>
            <w:tcW w:w="857" w:type="dxa"/>
            <w:tcPrChange w:id="14614" w:author="88692" w:date="2020-06-19T16:22:00Z">
              <w:tcPr>
                <w:tcW w:w="946" w:type="dxa"/>
                <w:gridSpan w:val="2"/>
              </w:tcPr>
            </w:tcPrChange>
          </w:tcPr>
          <w:p w14:paraId="20A8817A" w14:textId="11E96884" w:rsidR="00142E6D" w:rsidRPr="00AF1A82" w:rsidDel="0059603F" w:rsidRDefault="00142E6D" w:rsidP="00142E6D">
            <w:pPr>
              <w:rPr>
                <w:del w:id="14615" w:author="88692" w:date="2020-06-19T16:23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616" w:author="88692" w:date="2020-06-19T16:22:00Z">
              <w:tcPr>
                <w:tcW w:w="1207" w:type="dxa"/>
                <w:gridSpan w:val="2"/>
              </w:tcPr>
            </w:tcPrChange>
          </w:tcPr>
          <w:p w14:paraId="7B7BFA96" w14:textId="425B4A06" w:rsidR="00142E6D" w:rsidRPr="00AF1A82" w:rsidDel="0059603F" w:rsidRDefault="00142E6D" w:rsidP="00142E6D">
            <w:pPr>
              <w:rPr>
                <w:del w:id="14617" w:author="88692" w:date="2020-06-19T16:23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618" w:author="88692" w:date="2020-06-19T16:22:00Z">
              <w:tcPr>
                <w:tcW w:w="687" w:type="dxa"/>
                <w:gridSpan w:val="2"/>
              </w:tcPr>
            </w:tcPrChange>
          </w:tcPr>
          <w:p w14:paraId="5E494174" w14:textId="43339941" w:rsidR="00142E6D" w:rsidRPr="00AF1A82" w:rsidDel="0059603F" w:rsidRDefault="00142E6D" w:rsidP="00142E6D">
            <w:pPr>
              <w:rPr>
                <w:del w:id="14619" w:author="88692" w:date="2020-06-19T16:23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620" w:author="88692" w:date="2020-06-19T16:22:00Z">
              <w:tcPr>
                <w:tcW w:w="697" w:type="dxa"/>
                <w:gridSpan w:val="2"/>
              </w:tcPr>
            </w:tcPrChange>
          </w:tcPr>
          <w:p w14:paraId="3B60EDCF" w14:textId="2D8B1A9F" w:rsidR="00142E6D" w:rsidRPr="00AF1A82" w:rsidDel="0059603F" w:rsidRDefault="00142E6D" w:rsidP="00142E6D">
            <w:pPr>
              <w:rPr>
                <w:del w:id="14621" w:author="88692" w:date="2020-06-19T16:23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622" w:author="88692" w:date="2020-06-19T16:22:00Z">
              <w:tcPr>
                <w:tcW w:w="3472" w:type="dxa"/>
                <w:gridSpan w:val="2"/>
              </w:tcPr>
            </w:tcPrChange>
          </w:tcPr>
          <w:p w14:paraId="109002E8" w14:textId="4101A5F9" w:rsidR="00142E6D" w:rsidRPr="00142E6D" w:rsidDel="0059603F" w:rsidRDefault="00142E6D" w:rsidP="00142E6D">
            <w:pPr>
              <w:rPr>
                <w:del w:id="14623" w:author="88692" w:date="2020-06-19T16:23:00Z"/>
                <w:rFonts w:ascii="標楷體" w:eastAsia="標楷體" w:hAnsi="標楷體"/>
                <w:rPrChange w:id="14624" w:author="88692" w:date="2020-06-19T16:41:00Z">
                  <w:rPr>
                    <w:del w:id="14625" w:author="88692" w:date="2020-06-19T16:23:00Z"/>
                  </w:rPr>
                </w:rPrChange>
              </w:rPr>
            </w:pPr>
            <w:del w:id="14626" w:author="88692" w:date="2020-06-19T16:23:00Z">
              <w:r w:rsidRPr="00836F8B" w:rsidDel="0059603F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142E6D" w:rsidRPr="00142E6D" w14:paraId="064648AE" w14:textId="77777777" w:rsidTr="0059603F">
        <w:trPr>
          <w:trHeight w:val="291"/>
          <w:jc w:val="center"/>
          <w:trPrChange w:id="14627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628" w:author="88692" w:date="2020-06-19T16:22:00Z">
              <w:tcPr>
                <w:tcW w:w="456" w:type="dxa"/>
              </w:tcPr>
            </w:tcPrChange>
          </w:tcPr>
          <w:p w14:paraId="5855A8DF" w14:textId="275A563A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629" w:author="88692" w:date="2020-06-19T16:44:00Z">
              <w:r>
                <w:rPr>
                  <w:rFonts w:ascii="標楷體" w:eastAsia="標楷體" w:hAnsi="標楷體"/>
                </w:rPr>
                <w:t>10</w:t>
              </w:r>
            </w:ins>
            <w:del w:id="14630" w:author="88692" w:date="2020-06-19T16:38:00Z">
              <w:r w:rsidDel="006958E0">
                <w:rPr>
                  <w:rFonts w:ascii="標楷體" w:eastAsia="標楷體" w:hAnsi="標楷體" w:hint="eastAsia"/>
                </w:rPr>
                <w:delText>10</w:delText>
              </w:r>
            </w:del>
          </w:p>
        </w:tc>
        <w:tc>
          <w:tcPr>
            <w:tcW w:w="1734" w:type="dxa"/>
            <w:tcPrChange w:id="14631" w:author="88692" w:date="2020-06-19T16:22:00Z">
              <w:tcPr>
                <w:tcW w:w="2019" w:type="dxa"/>
                <w:gridSpan w:val="2"/>
              </w:tcPr>
            </w:tcPrChange>
          </w:tcPr>
          <w:p w14:paraId="693C5158" w14:textId="73ADA000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632" w:author="88692" w:date="2020-06-19T16:38:00Z">
              <w:r>
                <w:rPr>
                  <w:rFonts w:ascii="標楷體" w:eastAsia="標楷體" w:hAnsi="標楷體" w:hint="eastAsia"/>
                </w:rPr>
                <w:t>調整後</w:t>
              </w:r>
            </w:ins>
            <w:ins w:id="14633" w:author="88692" w:date="2020-06-19T16:40:00Z">
              <w:r w:rsidRPr="00142E6D">
                <w:rPr>
                  <w:rFonts w:ascii="標楷體" w:eastAsia="標楷體" w:hAnsi="標楷體" w:hint="eastAsia"/>
                </w:rPr>
                <w:t>加碼獎勵津貼</w:t>
              </w:r>
            </w:ins>
            <w:del w:id="14634" w:author="88692" w:date="2020-06-19T16:38:00Z">
              <w:r w:rsidDel="008E663C">
                <w:rPr>
                  <w:rFonts w:ascii="標楷體" w:eastAsia="標楷體" w:hAnsi="標楷體" w:hint="eastAsia"/>
                </w:rPr>
                <w:delText>業績金額</w:delText>
              </w:r>
            </w:del>
          </w:p>
        </w:tc>
        <w:tc>
          <w:tcPr>
            <w:tcW w:w="2016" w:type="dxa"/>
            <w:tcPrChange w:id="14635" w:author="88692" w:date="2020-06-19T16:22:00Z">
              <w:tcPr>
                <w:tcW w:w="936" w:type="dxa"/>
                <w:gridSpan w:val="2"/>
              </w:tcPr>
            </w:tcPrChange>
          </w:tcPr>
          <w:p w14:paraId="4A09911B" w14:textId="65FBDF43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636" w:author="88692" w:date="2020-06-19T16:38:00Z">
              <w:r w:rsidRPr="00403C4C">
                <w:rPr>
                  <w:rFonts w:ascii="標楷體" w:eastAsia="標楷體" w:hAnsi="標楷體" w:hint="eastAsia"/>
                </w:rPr>
                <w:t>9(14)</w:t>
              </w:r>
            </w:ins>
            <w:del w:id="14637" w:author="88692" w:date="2020-06-19T16:38:00Z">
              <w:r w:rsidRPr="00B01310" w:rsidDel="008E663C">
                <w:rPr>
                  <w:rFonts w:ascii="標楷體" w:eastAsia="標楷體" w:hAnsi="標楷體"/>
                </w:rPr>
                <w:delText>9(14)</w:delText>
              </w:r>
            </w:del>
          </w:p>
        </w:tc>
        <w:tc>
          <w:tcPr>
            <w:tcW w:w="857" w:type="dxa"/>
            <w:tcPrChange w:id="14638" w:author="88692" w:date="2020-06-19T16:22:00Z">
              <w:tcPr>
                <w:tcW w:w="946" w:type="dxa"/>
                <w:gridSpan w:val="2"/>
              </w:tcPr>
            </w:tcPrChange>
          </w:tcPr>
          <w:p w14:paraId="6C10A77A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639" w:author="88692" w:date="2020-06-19T16:22:00Z">
              <w:tcPr>
                <w:tcW w:w="1207" w:type="dxa"/>
                <w:gridSpan w:val="2"/>
              </w:tcPr>
            </w:tcPrChange>
          </w:tcPr>
          <w:p w14:paraId="55F5D806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640" w:author="88692" w:date="2020-06-19T16:22:00Z">
              <w:tcPr>
                <w:tcW w:w="687" w:type="dxa"/>
                <w:gridSpan w:val="2"/>
              </w:tcPr>
            </w:tcPrChange>
          </w:tcPr>
          <w:p w14:paraId="536D3CD0" w14:textId="31E21ACD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ins w:id="14641" w:author="88692" w:date="2020-06-19T16:3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75" w:type="dxa"/>
            <w:tcPrChange w:id="14642" w:author="88692" w:date="2020-06-19T16:22:00Z">
              <w:tcPr>
                <w:tcW w:w="697" w:type="dxa"/>
                <w:gridSpan w:val="2"/>
              </w:tcPr>
            </w:tcPrChange>
          </w:tcPr>
          <w:p w14:paraId="20C2E137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643" w:author="88692" w:date="2020-06-19T16:22:00Z">
              <w:tcPr>
                <w:tcW w:w="3472" w:type="dxa"/>
                <w:gridSpan w:val="2"/>
              </w:tcPr>
            </w:tcPrChange>
          </w:tcPr>
          <w:p w14:paraId="6F46B2CD" w14:textId="6C3179F7" w:rsidR="00142E6D" w:rsidRPr="00142E6D" w:rsidRDefault="00142E6D" w:rsidP="00142E6D">
            <w:pPr>
              <w:rPr>
                <w:rFonts w:ascii="標楷體" w:eastAsia="標楷體" w:hAnsi="標楷體"/>
                <w:rPrChange w:id="14644" w:author="88692" w:date="2020-06-19T16:41:00Z">
                  <w:rPr/>
                </w:rPrChange>
              </w:rPr>
            </w:pPr>
            <w:ins w:id="14645" w:author="88692" w:date="2020-06-19T16:42:00Z">
              <w:r w:rsidRPr="00142E6D">
                <w:rPr>
                  <w:rFonts w:ascii="標楷體" w:eastAsia="標楷體" w:hAnsi="標楷體" w:hint="eastAsia"/>
                </w:rPr>
                <w:t>變更時必須輸入,否則不必輸入</w:t>
              </w:r>
            </w:ins>
            <w:del w:id="14646" w:author="88692" w:date="2020-06-19T16:38:00Z">
              <w:r w:rsidRPr="00836F8B" w:rsidDel="008E663C">
                <w:rPr>
                  <w:rFonts w:ascii="標楷體" w:eastAsia="標楷體" w:hAnsi="標楷體" w:hint="eastAsia"/>
                </w:rPr>
                <w:delText>不必輸入，自動顯示</w:delText>
              </w:r>
            </w:del>
          </w:p>
        </w:tc>
      </w:tr>
      <w:tr w:rsidR="00142E6D" w:rsidRPr="00AF1A82" w:rsidDel="006958E0" w14:paraId="35A06262" w14:textId="22747C2C" w:rsidTr="0059603F">
        <w:trPr>
          <w:trHeight w:val="291"/>
          <w:jc w:val="center"/>
          <w:del w:id="14647" w:author="88692" w:date="2020-06-19T16:39:00Z"/>
          <w:trPrChange w:id="14648" w:author="88692" w:date="2020-06-19T16:22:00Z">
            <w:trPr>
              <w:trHeight w:val="291"/>
              <w:jc w:val="center"/>
            </w:trPr>
          </w:trPrChange>
        </w:trPr>
        <w:tc>
          <w:tcPr>
            <w:tcW w:w="456" w:type="dxa"/>
            <w:tcPrChange w:id="14649" w:author="88692" w:date="2020-06-19T16:22:00Z">
              <w:tcPr>
                <w:tcW w:w="456" w:type="dxa"/>
              </w:tcPr>
            </w:tcPrChange>
          </w:tcPr>
          <w:p w14:paraId="515EE565" w14:textId="1B72A016" w:rsidR="00142E6D" w:rsidRPr="00AF1A82" w:rsidDel="006958E0" w:rsidRDefault="00142E6D" w:rsidP="00142E6D">
            <w:pPr>
              <w:rPr>
                <w:del w:id="14650" w:author="88692" w:date="2020-06-19T16:39:00Z"/>
                <w:rFonts w:ascii="標楷體" w:eastAsia="標楷體" w:hAnsi="標楷體"/>
              </w:rPr>
            </w:pPr>
            <w:del w:id="14651" w:author="88692" w:date="2020-06-19T16:38:00Z">
              <w:r w:rsidDel="006958E0">
                <w:rPr>
                  <w:rFonts w:ascii="標楷體" w:eastAsia="標楷體" w:hAnsi="標楷體" w:hint="eastAsia"/>
                </w:rPr>
                <w:delText>11</w:delText>
              </w:r>
            </w:del>
          </w:p>
        </w:tc>
        <w:tc>
          <w:tcPr>
            <w:tcW w:w="1734" w:type="dxa"/>
            <w:tcPrChange w:id="14652" w:author="88692" w:date="2020-06-19T16:22:00Z">
              <w:tcPr>
                <w:tcW w:w="2019" w:type="dxa"/>
                <w:gridSpan w:val="2"/>
              </w:tcPr>
            </w:tcPrChange>
          </w:tcPr>
          <w:p w14:paraId="409337A5" w14:textId="5D160E32" w:rsidR="00142E6D" w:rsidRPr="00AF1A82" w:rsidDel="006958E0" w:rsidRDefault="00142E6D" w:rsidP="00142E6D">
            <w:pPr>
              <w:rPr>
                <w:del w:id="14653" w:author="88692" w:date="2020-06-19T16:39:00Z"/>
                <w:rFonts w:ascii="標楷體" w:eastAsia="標楷體" w:hAnsi="標楷體"/>
              </w:rPr>
            </w:pPr>
            <w:del w:id="14654" w:author="88692" w:date="2020-06-19T16:39:00Z">
              <w:r w:rsidDel="006958E0">
                <w:rPr>
                  <w:rFonts w:ascii="標楷體" w:eastAsia="標楷體" w:hAnsi="標楷體" w:hint="eastAsia"/>
                </w:rPr>
                <w:delText>追回業績</w:delText>
              </w:r>
            </w:del>
          </w:p>
        </w:tc>
        <w:tc>
          <w:tcPr>
            <w:tcW w:w="2016" w:type="dxa"/>
            <w:tcPrChange w:id="14655" w:author="88692" w:date="2020-06-19T16:22:00Z">
              <w:tcPr>
                <w:tcW w:w="936" w:type="dxa"/>
                <w:gridSpan w:val="2"/>
              </w:tcPr>
            </w:tcPrChange>
          </w:tcPr>
          <w:p w14:paraId="6ACA9A9E" w14:textId="48B49C30" w:rsidR="00142E6D" w:rsidRPr="00AF1A82" w:rsidDel="006958E0" w:rsidRDefault="00142E6D" w:rsidP="00142E6D">
            <w:pPr>
              <w:rPr>
                <w:del w:id="14656" w:author="88692" w:date="2020-06-19T16:39:00Z"/>
                <w:rFonts w:ascii="標楷體" w:eastAsia="標楷體" w:hAnsi="標楷體"/>
              </w:rPr>
            </w:pPr>
            <w:del w:id="14657" w:author="88692" w:date="2020-06-19T16:39:00Z">
              <w:r w:rsidRPr="00DE5261" w:rsidDel="006958E0">
                <w:rPr>
                  <w:rFonts w:ascii="標楷體" w:eastAsia="標楷體" w:hAnsi="標楷體"/>
                </w:rPr>
                <w:delText>9(14)</w:delText>
              </w:r>
            </w:del>
          </w:p>
        </w:tc>
        <w:tc>
          <w:tcPr>
            <w:tcW w:w="857" w:type="dxa"/>
            <w:tcPrChange w:id="14658" w:author="88692" w:date="2020-06-19T16:22:00Z">
              <w:tcPr>
                <w:tcW w:w="946" w:type="dxa"/>
                <w:gridSpan w:val="2"/>
              </w:tcPr>
            </w:tcPrChange>
          </w:tcPr>
          <w:p w14:paraId="799A8BE4" w14:textId="53D8BD92" w:rsidR="00142E6D" w:rsidRPr="00AF1A82" w:rsidDel="006958E0" w:rsidRDefault="00142E6D" w:rsidP="00142E6D">
            <w:pPr>
              <w:rPr>
                <w:del w:id="14659" w:author="88692" w:date="2020-06-19T16:39:00Z"/>
                <w:rFonts w:ascii="標楷體" w:eastAsia="標楷體" w:hAnsi="標楷體"/>
              </w:rPr>
            </w:pPr>
          </w:p>
        </w:tc>
        <w:tc>
          <w:tcPr>
            <w:tcW w:w="1070" w:type="dxa"/>
            <w:tcPrChange w:id="14660" w:author="88692" w:date="2020-06-19T16:22:00Z">
              <w:tcPr>
                <w:tcW w:w="1207" w:type="dxa"/>
                <w:gridSpan w:val="2"/>
              </w:tcPr>
            </w:tcPrChange>
          </w:tcPr>
          <w:p w14:paraId="38F5AAA1" w14:textId="3CED659A" w:rsidR="00142E6D" w:rsidRPr="00AF1A82" w:rsidDel="006958E0" w:rsidRDefault="00142E6D" w:rsidP="00142E6D">
            <w:pPr>
              <w:rPr>
                <w:del w:id="14661" w:author="88692" w:date="2020-06-19T16:39:00Z"/>
                <w:rFonts w:ascii="標楷體" w:eastAsia="標楷體" w:hAnsi="標楷體"/>
              </w:rPr>
            </w:pPr>
          </w:p>
        </w:tc>
        <w:tc>
          <w:tcPr>
            <w:tcW w:w="645" w:type="dxa"/>
            <w:tcPrChange w:id="14662" w:author="88692" w:date="2020-06-19T16:22:00Z">
              <w:tcPr>
                <w:tcW w:w="687" w:type="dxa"/>
                <w:gridSpan w:val="2"/>
              </w:tcPr>
            </w:tcPrChange>
          </w:tcPr>
          <w:p w14:paraId="439FC59E" w14:textId="41279905" w:rsidR="00142E6D" w:rsidRPr="00AF1A82" w:rsidDel="006958E0" w:rsidRDefault="00142E6D" w:rsidP="00142E6D">
            <w:pPr>
              <w:rPr>
                <w:del w:id="14663" w:author="88692" w:date="2020-06-19T16:39:00Z"/>
                <w:rFonts w:ascii="標楷體" w:eastAsia="標楷體" w:hAnsi="標楷體"/>
              </w:rPr>
            </w:pPr>
          </w:p>
        </w:tc>
        <w:tc>
          <w:tcPr>
            <w:tcW w:w="675" w:type="dxa"/>
            <w:tcPrChange w:id="14664" w:author="88692" w:date="2020-06-19T16:22:00Z">
              <w:tcPr>
                <w:tcW w:w="697" w:type="dxa"/>
                <w:gridSpan w:val="2"/>
              </w:tcPr>
            </w:tcPrChange>
          </w:tcPr>
          <w:p w14:paraId="636D2426" w14:textId="27262BA9" w:rsidR="00142E6D" w:rsidRPr="00AF1A82" w:rsidDel="006958E0" w:rsidRDefault="00142E6D" w:rsidP="00142E6D">
            <w:pPr>
              <w:rPr>
                <w:del w:id="14665" w:author="88692" w:date="2020-06-19T16:39:00Z"/>
                <w:rFonts w:ascii="標楷體" w:eastAsia="標楷體" w:hAnsi="標楷體"/>
              </w:rPr>
            </w:pPr>
          </w:p>
        </w:tc>
        <w:tc>
          <w:tcPr>
            <w:tcW w:w="2967" w:type="dxa"/>
            <w:tcPrChange w:id="14666" w:author="88692" w:date="2020-06-19T16:22:00Z">
              <w:tcPr>
                <w:tcW w:w="3472" w:type="dxa"/>
                <w:gridSpan w:val="2"/>
              </w:tcPr>
            </w:tcPrChange>
          </w:tcPr>
          <w:p w14:paraId="6D10B944" w14:textId="532736F7" w:rsidR="00142E6D" w:rsidRPr="00AF1A82" w:rsidDel="006958E0" w:rsidRDefault="00142E6D" w:rsidP="00142E6D">
            <w:pPr>
              <w:rPr>
                <w:del w:id="14667" w:author="88692" w:date="2020-06-19T16:39:00Z"/>
                <w:rFonts w:ascii="標楷體" w:eastAsia="標楷體" w:hAnsi="標楷體"/>
              </w:rPr>
            </w:pPr>
            <w:del w:id="14668" w:author="88692" w:date="2020-06-19T16:39:00Z">
              <w:r w:rsidRPr="00DE5261" w:rsidDel="006958E0">
                <w:rPr>
                  <w:rFonts w:ascii="標楷體" w:eastAsia="標楷體" w:hAnsi="標楷體" w:hint="eastAsia"/>
                </w:rPr>
                <w:delText>必輸入</w:delText>
              </w:r>
            </w:del>
          </w:p>
        </w:tc>
      </w:tr>
    </w:tbl>
    <w:p w14:paraId="7C59A082" w14:textId="77777777" w:rsidR="006958E0" w:rsidRPr="00AF1A82" w:rsidRDefault="00210672" w:rsidP="00B30FC5">
      <w:pPr>
        <w:rPr>
          <w:ins w:id="14669" w:author="88692" w:date="2020-06-19T16:31:00Z"/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3"/>
      </w:tblGrid>
      <w:tr w:rsidR="006958E0" w:rsidRPr="004A47F1" w:rsidDel="00F7392D" w14:paraId="31F270EB" w14:textId="77777777" w:rsidTr="00E26020">
        <w:trPr>
          <w:trHeight w:val="291"/>
          <w:jc w:val="center"/>
          <w:ins w:id="14670" w:author="88692" w:date="2020-06-19T16:31:00Z"/>
          <w:del w:id="14671" w:author="88692" w:date="2020-06-19T16:13:00Z"/>
        </w:trPr>
        <w:tc>
          <w:tcPr>
            <w:tcW w:w="703" w:type="dxa"/>
          </w:tcPr>
          <w:p w14:paraId="14F0B30F" w14:textId="77777777" w:rsidR="006958E0" w:rsidRPr="004A47F1" w:rsidDel="00F7392D" w:rsidRDefault="006958E0">
            <w:pPr>
              <w:widowControl/>
              <w:rPr>
                <w:ins w:id="14672" w:author="88692" w:date="2020-06-19T16:31:00Z"/>
                <w:del w:id="14673" w:author="88692" w:date="2020-06-19T16:13:00Z"/>
              </w:rPr>
            </w:pPr>
            <w:ins w:id="14674" w:author="88692" w:date="2020-06-19T16:31:00Z">
              <w:del w:id="14675" w:author="88692" w:date="2020-06-19T16:13:00Z">
                <w:r w:rsidRPr="00925A3D" w:rsidDel="00F7392D">
                  <w:rPr>
                    <w:rFonts w:ascii="標楷體" w:eastAsia="標楷體" w:hAnsi="標楷體" w:hint="eastAsia"/>
                    <w:sz w:val="18"/>
                    <w:szCs w:val="18"/>
                  </w:rPr>
                  <w:delText>必輸入，自</w:delText>
                </w:r>
              </w:del>
            </w:ins>
          </w:p>
        </w:tc>
      </w:tr>
    </w:tbl>
    <w:p w14:paraId="64EB2D08" w14:textId="24EA5860" w:rsidR="00210672" w:rsidRPr="006958E0" w:rsidDel="00142E6D" w:rsidRDefault="00210672" w:rsidP="00B30FC5">
      <w:pPr>
        <w:rPr>
          <w:del w:id="14676" w:author="88692" w:date="2020-06-19T16:43:00Z"/>
          <w:rFonts w:ascii="標楷體" w:eastAsia="標楷體" w:hAnsi="標楷體"/>
        </w:rPr>
      </w:pPr>
    </w:p>
    <w:p w14:paraId="5CF349F2" w14:textId="67EE3ECC" w:rsidR="00ED3A87" w:rsidRPr="00AF1A82" w:rsidRDefault="00ED3A87" w:rsidP="00ED3A87">
      <w:pPr>
        <w:pStyle w:val="3"/>
        <w:numPr>
          <w:ilvl w:val="2"/>
          <w:numId w:val="8"/>
        </w:numPr>
        <w:rPr>
          <w:moveTo w:id="14677" w:author="88692" w:date="2020-06-19T09:28:00Z"/>
          <w:rFonts w:ascii="標楷體" w:hAnsi="標楷體"/>
        </w:rPr>
      </w:pPr>
      <w:moveToRangeStart w:id="14678" w:author="88692" w:date="2020-06-19T09:28:00Z" w:name="move43451296"/>
      <w:moveTo w:id="14679" w:author="88692" w:date="2020-06-19T09:28:00Z">
        <w:r w:rsidRPr="00AF1A82">
          <w:rPr>
            <w:rFonts w:ascii="標楷體" w:hAnsi="標楷體" w:hint="eastAsia"/>
          </w:rPr>
          <w:t>L</w:t>
        </w:r>
        <w:r w:rsidRPr="00AF1A82">
          <w:rPr>
            <w:rFonts w:ascii="標楷體" w:hAnsi="標楷體"/>
          </w:rPr>
          <w:t>5953</w:t>
        </w:r>
        <w:r w:rsidRPr="00AF1A82">
          <w:rPr>
            <w:rFonts w:ascii="標楷體" w:hAnsi="標楷體" w:hint="eastAsia"/>
            <w:lang w:eastAsia="zh-TW"/>
          </w:rPr>
          <w:t>房貸專員件數金額明細資料查詢</w:t>
        </w:r>
      </w:moveTo>
      <w:ins w:id="14680" w:author="Fegie" w:date="2021-02-20T11:14:00Z">
        <w:r w:rsidR="00CF08E3">
          <w:rPr>
            <w:rFonts w:ascii="標楷體" w:hAnsi="標楷體" w:hint="eastAsia"/>
            <w:lang w:eastAsia="zh-TW"/>
          </w:rPr>
          <w:t xml:space="preserve"> (</w:t>
        </w:r>
        <w:proofErr w:type="spellStart"/>
        <w:r w:rsidR="00CF08E3">
          <w:rPr>
            <w:rFonts w:ascii="標楷體" w:hAnsi="標楷體" w:hint="eastAsia"/>
            <w:lang w:eastAsia="zh-TW"/>
          </w:rPr>
          <w:t>移除</w:t>
        </w:r>
        <w:proofErr w:type="spellEnd"/>
        <w:r w:rsidR="00CF08E3">
          <w:rPr>
            <w:rFonts w:ascii="標楷體" w:hAnsi="標楷體" w:hint="eastAsia"/>
            <w:lang w:eastAsia="zh-TW"/>
          </w:rPr>
          <w:t>?)</w:t>
        </w:r>
      </w:ins>
    </w:p>
    <w:p w14:paraId="7C68A932" w14:textId="77777777" w:rsidR="00ED3A87" w:rsidRPr="00AF1A82" w:rsidRDefault="00ED3A87" w:rsidP="00ED3A87">
      <w:pPr>
        <w:pStyle w:val="a"/>
        <w:rPr>
          <w:moveTo w:id="14681" w:author="88692" w:date="2020-06-19T09:28:00Z"/>
        </w:rPr>
      </w:pPr>
      <w:moveTo w:id="14682" w:author="88692" w:date="2020-06-19T09:28:00Z">
        <w:r w:rsidRPr="00AF1A82">
          <w:t>功能說明</w:t>
        </w:r>
      </w:moveTo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AF1A82" w14:paraId="501522CF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2FCCA9" w14:textId="77777777" w:rsidR="00ED3A87" w:rsidRPr="00AF1A82" w:rsidRDefault="00ED3A87" w:rsidP="00ED3A87">
            <w:pPr>
              <w:rPr>
                <w:moveTo w:id="14683" w:author="88692" w:date="2020-06-19T09:28:00Z"/>
                <w:rFonts w:ascii="標楷體" w:eastAsia="標楷體" w:hAnsi="標楷體"/>
              </w:rPr>
            </w:pPr>
            <w:moveTo w:id="14684" w:author="88692" w:date="2020-06-19T09:28:00Z">
              <w:r w:rsidRPr="00AF1A82">
                <w:rPr>
                  <w:rFonts w:ascii="標楷體" w:eastAsia="標楷體" w:hAnsi="標楷體"/>
                </w:rPr>
                <w:t xml:space="preserve">功能名稱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CB6603" w14:textId="77777777" w:rsidR="00ED3A87" w:rsidRPr="00AF1A82" w:rsidRDefault="00ED3A87" w:rsidP="00ED3A87">
            <w:pPr>
              <w:rPr>
                <w:moveTo w:id="14685" w:author="88692" w:date="2020-06-19T09:28:00Z"/>
                <w:rFonts w:ascii="標楷體" w:eastAsia="標楷體" w:hAnsi="標楷體"/>
              </w:rPr>
            </w:pPr>
            <w:moveTo w:id="14686" w:author="88692" w:date="2020-06-19T09:28:00Z">
              <w:r w:rsidRPr="00AF1A82">
                <w:rPr>
                  <w:rFonts w:ascii="標楷體" w:eastAsia="標楷體" w:hAnsi="標楷體" w:hint="eastAsia"/>
                </w:rPr>
                <w:t>業績調整作業</w:t>
              </w:r>
              <w:del w:id="14687" w:author="88692" w:date="2020-06-19T09:36:00Z">
                <w:r w:rsidRPr="00AF1A82" w:rsidDel="00E646A9">
                  <w:rPr>
                    <w:rFonts w:ascii="標楷體" w:eastAsia="標楷體" w:hAnsi="標楷體" w:hint="eastAsia"/>
                  </w:rPr>
                  <w:delText>(MENU)</w:delText>
                </w:r>
              </w:del>
              <w:r w:rsidRPr="00AF1A82">
                <w:rPr>
                  <w:rFonts w:ascii="標楷體" w:eastAsia="標楷體" w:hAnsi="標楷體" w:hint="eastAsia"/>
                </w:rPr>
                <w:t>-房貸專員件數金額明細資料查詢</w:t>
              </w:r>
            </w:moveTo>
          </w:p>
        </w:tc>
      </w:tr>
      <w:tr w:rsidR="00ED3A87" w:rsidRPr="00AF1A82" w14:paraId="0CF7C2AD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52F00" w14:textId="77777777" w:rsidR="00ED3A87" w:rsidRPr="00AF1A82" w:rsidRDefault="00ED3A87" w:rsidP="00ED3A87">
            <w:pPr>
              <w:rPr>
                <w:moveTo w:id="14688" w:author="88692" w:date="2020-06-19T09:28:00Z"/>
                <w:rFonts w:ascii="標楷體" w:eastAsia="標楷體" w:hAnsi="標楷體"/>
              </w:rPr>
            </w:pPr>
            <w:moveTo w:id="14689" w:author="88692" w:date="2020-06-19T09:28:00Z">
              <w:r w:rsidRPr="00AF1A82">
                <w:rPr>
                  <w:rFonts w:ascii="標楷體" w:eastAsia="標楷體" w:hAnsi="標楷體"/>
                </w:rPr>
                <w:t>進入條件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48EEA3" w14:textId="77777777" w:rsidR="00ED3A87" w:rsidRPr="00AF1A82" w:rsidRDefault="00ED3A87" w:rsidP="00ED3A87">
            <w:pPr>
              <w:rPr>
                <w:moveTo w:id="14690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149C5C16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F42A10" w14:textId="77777777" w:rsidR="00ED3A87" w:rsidRPr="00AF1A82" w:rsidRDefault="00ED3A87" w:rsidP="00ED3A87">
            <w:pPr>
              <w:rPr>
                <w:moveTo w:id="14691" w:author="88692" w:date="2020-06-19T09:28:00Z"/>
                <w:rFonts w:ascii="標楷體" w:eastAsia="標楷體" w:hAnsi="標楷體"/>
              </w:rPr>
            </w:pPr>
            <w:moveTo w:id="14692" w:author="88692" w:date="2020-06-19T09:28:00Z">
              <w:r w:rsidRPr="00AF1A82">
                <w:rPr>
                  <w:rFonts w:ascii="標楷體" w:eastAsia="標楷體" w:hAnsi="標楷體"/>
                </w:rPr>
                <w:t xml:space="preserve">基本流程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E58AB" w14:textId="77777777" w:rsidR="00ED3A87" w:rsidRPr="00AF1A82" w:rsidRDefault="00ED3A87" w:rsidP="00ED3A87">
            <w:pPr>
              <w:rPr>
                <w:moveTo w:id="14693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28FA2A33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8561CD" w14:textId="77777777" w:rsidR="00ED3A87" w:rsidRPr="00AF1A82" w:rsidRDefault="00ED3A87" w:rsidP="00ED3A87">
            <w:pPr>
              <w:rPr>
                <w:moveTo w:id="14694" w:author="88692" w:date="2020-06-19T09:28:00Z"/>
                <w:rFonts w:ascii="標楷體" w:eastAsia="標楷體" w:hAnsi="標楷體"/>
              </w:rPr>
            </w:pPr>
            <w:moveTo w:id="14695" w:author="88692" w:date="2020-06-19T09:28:00Z">
              <w:r w:rsidRPr="00AF1A82">
                <w:rPr>
                  <w:rFonts w:ascii="標楷體" w:eastAsia="標楷體" w:hAnsi="標楷體"/>
                </w:rPr>
                <w:t>選用流程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05DCF4" w14:textId="77777777" w:rsidR="00ED3A87" w:rsidRPr="00AF1A82" w:rsidRDefault="00ED3A87" w:rsidP="00ED3A87">
            <w:pPr>
              <w:rPr>
                <w:moveTo w:id="14696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150F330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31AACA" w14:textId="77777777" w:rsidR="00ED3A87" w:rsidRPr="00AF1A82" w:rsidRDefault="00ED3A87" w:rsidP="00ED3A87">
            <w:pPr>
              <w:rPr>
                <w:moveTo w:id="14697" w:author="88692" w:date="2020-06-19T09:28:00Z"/>
                <w:rFonts w:ascii="標楷體" w:eastAsia="標楷體" w:hAnsi="標楷體"/>
              </w:rPr>
            </w:pPr>
            <w:moveTo w:id="14698" w:author="88692" w:date="2020-06-19T09:28:00Z">
              <w:r w:rsidRPr="00AF1A82">
                <w:rPr>
                  <w:rFonts w:ascii="標楷體" w:eastAsia="標楷體" w:hAnsi="標楷體"/>
                </w:rPr>
                <w:t>例外流程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71CD11" w14:textId="77777777" w:rsidR="00ED3A87" w:rsidRPr="00AF1A82" w:rsidRDefault="00ED3A87" w:rsidP="00ED3A87">
            <w:pPr>
              <w:rPr>
                <w:moveTo w:id="14699" w:author="88692" w:date="2020-06-19T09:28:00Z"/>
                <w:rFonts w:ascii="標楷體" w:eastAsia="標楷體" w:hAnsi="標楷體"/>
              </w:rPr>
            </w:pPr>
          </w:p>
          <w:p w14:paraId="24D4DC2B" w14:textId="77777777" w:rsidR="00ED3A87" w:rsidRPr="00AF1A82" w:rsidRDefault="00ED3A87" w:rsidP="00ED3A87">
            <w:pPr>
              <w:rPr>
                <w:moveTo w:id="14700" w:author="88692" w:date="2020-06-19T09:28:00Z"/>
                <w:rFonts w:ascii="標楷體" w:eastAsia="標楷體" w:hAnsi="標楷體"/>
              </w:rPr>
            </w:pPr>
            <w:moveTo w:id="14701" w:author="88692" w:date="2020-06-19T09:28:00Z">
              <w:r w:rsidRPr="00AF1A82">
                <w:rPr>
                  <w:rFonts w:ascii="標楷體" w:eastAsia="標楷體" w:hAnsi="標楷體"/>
                </w:rPr>
                <w:tab/>
              </w:r>
            </w:moveTo>
          </w:p>
        </w:tc>
      </w:tr>
      <w:tr w:rsidR="00ED3A87" w:rsidRPr="00AF1A82" w14:paraId="1E7904F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25E32C" w14:textId="77777777" w:rsidR="00ED3A87" w:rsidRPr="00AF1A82" w:rsidRDefault="00ED3A87" w:rsidP="00ED3A87">
            <w:pPr>
              <w:rPr>
                <w:moveTo w:id="14702" w:author="88692" w:date="2020-06-19T09:28:00Z"/>
                <w:rFonts w:ascii="標楷體" w:eastAsia="標楷體" w:hAnsi="標楷體"/>
              </w:rPr>
            </w:pPr>
            <w:moveTo w:id="14703" w:author="88692" w:date="2020-06-19T09:28:00Z">
              <w:r w:rsidRPr="00AF1A82">
                <w:rPr>
                  <w:rFonts w:ascii="標楷體" w:eastAsia="標楷體" w:hAnsi="標楷體"/>
                </w:rPr>
                <w:t xml:space="preserve">執行後狀況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88CEF9" w14:textId="77777777" w:rsidR="00ED3A87" w:rsidRPr="00AF1A82" w:rsidRDefault="00ED3A87" w:rsidP="00ED3A87">
            <w:pPr>
              <w:rPr>
                <w:moveTo w:id="14704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50560617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BF8445" w14:textId="77777777" w:rsidR="00ED3A87" w:rsidRPr="00AF1A82" w:rsidRDefault="00ED3A87" w:rsidP="00ED3A87">
            <w:pPr>
              <w:rPr>
                <w:moveTo w:id="14705" w:author="88692" w:date="2020-06-19T09:28:00Z"/>
                <w:rFonts w:ascii="標楷體" w:eastAsia="標楷體" w:hAnsi="標楷體"/>
              </w:rPr>
            </w:pPr>
            <w:moveTo w:id="14706" w:author="88692" w:date="2020-06-19T09:28:00Z">
              <w:r w:rsidRPr="00AF1A82">
                <w:rPr>
                  <w:rFonts w:ascii="標楷體" w:eastAsia="標楷體" w:hAnsi="標楷體"/>
                </w:rPr>
                <w:t>特別需求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20211" w14:textId="77777777" w:rsidR="00ED3A87" w:rsidRPr="00AF1A82" w:rsidRDefault="00ED3A87" w:rsidP="00ED3A87">
            <w:pPr>
              <w:rPr>
                <w:moveTo w:id="14707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4F069585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477E0" w14:textId="77777777" w:rsidR="00ED3A87" w:rsidRPr="00AF1A82" w:rsidRDefault="00ED3A87" w:rsidP="00ED3A87">
            <w:pPr>
              <w:rPr>
                <w:moveTo w:id="14708" w:author="88692" w:date="2020-06-19T09:28:00Z"/>
                <w:rFonts w:ascii="標楷體" w:eastAsia="標楷體" w:hAnsi="標楷體"/>
              </w:rPr>
            </w:pPr>
            <w:moveTo w:id="14709" w:author="88692" w:date="2020-06-19T09:28:00Z">
              <w:r w:rsidRPr="00AF1A82">
                <w:rPr>
                  <w:rFonts w:ascii="標楷體" w:eastAsia="標楷體" w:hAnsi="標楷體"/>
                </w:rPr>
                <w:t xml:space="preserve">參考 </w:t>
              </w:r>
            </w:moveTo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785D8" w14:textId="77777777" w:rsidR="00ED3A87" w:rsidRPr="00AF1A82" w:rsidRDefault="00ED3A87" w:rsidP="00ED3A87">
            <w:pPr>
              <w:rPr>
                <w:moveTo w:id="14710" w:author="88692" w:date="2020-06-19T09:28:00Z"/>
                <w:rFonts w:ascii="標楷體" w:eastAsia="標楷體" w:hAnsi="標楷體"/>
              </w:rPr>
            </w:pPr>
          </w:p>
        </w:tc>
      </w:tr>
    </w:tbl>
    <w:p w14:paraId="4AA2F871" w14:textId="77777777" w:rsidR="00ED3A87" w:rsidRPr="00AF1A82" w:rsidRDefault="00ED3A87" w:rsidP="00ED3A87">
      <w:pPr>
        <w:rPr>
          <w:moveTo w:id="14711" w:author="88692" w:date="2020-06-19T09:28:00Z"/>
          <w:rFonts w:ascii="標楷體" w:eastAsia="標楷體" w:hAnsi="標楷體"/>
        </w:rPr>
      </w:pPr>
    </w:p>
    <w:p w14:paraId="6921DAD2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  <w:rPr>
          <w:moveTo w:id="14712" w:author="88692" w:date="2020-06-19T09:28:00Z"/>
        </w:rPr>
      </w:pPr>
      <w:moveTo w:id="14713" w:author="88692" w:date="2020-06-19T09:28:00Z">
        <w:r w:rsidRPr="00AF1A82">
          <w:t>UI畫面</w:t>
        </w:r>
      </w:moveTo>
    </w:p>
    <w:p w14:paraId="52D486F9" w14:textId="77777777" w:rsidR="00ED3A87" w:rsidRPr="00AF1A82" w:rsidRDefault="00ED3A87" w:rsidP="00ED3A87">
      <w:pPr>
        <w:ind w:leftChars="472" w:left="1133"/>
        <w:rPr>
          <w:moveTo w:id="14714" w:author="88692" w:date="2020-06-19T09:28:00Z"/>
          <w:rFonts w:ascii="標楷體" w:eastAsia="標楷體" w:hAnsi="標楷體"/>
        </w:rPr>
      </w:pPr>
      <w:moveTo w:id="14715" w:author="88692" w:date="2020-06-19T09:28:00Z">
        <w:r w:rsidRPr="00AF1A82">
          <w:rPr>
            <w:rFonts w:ascii="標楷體" w:eastAsia="標楷體" w:hAnsi="標楷體" w:hint="eastAsia"/>
          </w:rPr>
          <w:t>輸入畫面：</w:t>
        </w:r>
      </w:moveTo>
    </w:p>
    <w:p w14:paraId="3E4AF2BF" w14:textId="77777777" w:rsidR="00ED3A87" w:rsidRPr="00AF1A82" w:rsidRDefault="00ED3A87" w:rsidP="00ED3A87">
      <w:pPr>
        <w:rPr>
          <w:moveTo w:id="14716" w:author="88692" w:date="2020-06-19T09:28:00Z"/>
          <w:rFonts w:ascii="標楷體" w:eastAsia="標楷體" w:hAnsi="標楷體"/>
        </w:rPr>
      </w:pPr>
      <w:moveTo w:id="14717" w:author="88692" w:date="2020-06-19T09:28:00Z">
        <w:r w:rsidRPr="00AF1A82">
          <w:rPr>
            <w:rFonts w:ascii="標楷體" w:eastAsia="標楷體" w:hAnsi="標楷體"/>
            <w:noProof/>
          </w:rPr>
          <w:drawing>
            <wp:inline distT="0" distB="0" distL="0" distR="0" wp14:anchorId="78849C6A" wp14:editId="12718EB7">
              <wp:extent cx="6483350" cy="1930400"/>
              <wp:effectExtent l="0" t="0" r="0" b="0"/>
              <wp:docPr id="4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930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</w:p>
    <w:p w14:paraId="5C4F5FA1" w14:textId="77777777" w:rsidR="00ED3A87" w:rsidRPr="00AF1A82" w:rsidRDefault="00ED3A87" w:rsidP="00ED3A87">
      <w:pPr>
        <w:ind w:leftChars="472" w:left="1133"/>
        <w:rPr>
          <w:moveTo w:id="14718" w:author="88692" w:date="2020-06-19T09:28:00Z"/>
          <w:rFonts w:ascii="標楷體" w:eastAsia="標楷體" w:hAnsi="標楷體"/>
        </w:rPr>
      </w:pPr>
      <w:moveTo w:id="14719" w:author="88692" w:date="2020-06-19T09:28:00Z">
        <w:r w:rsidRPr="00AF1A82">
          <w:rPr>
            <w:rFonts w:ascii="標楷體" w:eastAsia="標楷體" w:hAnsi="標楷體" w:hint="eastAsia"/>
          </w:rPr>
          <w:t>輸出畫面：</w:t>
        </w:r>
      </w:moveTo>
    </w:p>
    <w:p w14:paraId="6C147FF3" w14:textId="77777777" w:rsidR="00ED3A87" w:rsidRPr="00AF1A82" w:rsidRDefault="00ED3A87" w:rsidP="00ED3A87">
      <w:pPr>
        <w:rPr>
          <w:moveTo w:id="14720" w:author="88692" w:date="2020-06-19T09:28:00Z"/>
          <w:rFonts w:ascii="標楷體" w:eastAsia="標楷體" w:hAnsi="標楷體"/>
        </w:rPr>
      </w:pPr>
      <w:moveTo w:id="14721" w:author="88692" w:date="2020-06-19T09:28:00Z">
        <w:r w:rsidRPr="00AF1A82">
          <w:rPr>
            <w:rFonts w:ascii="標楷體" w:eastAsia="標楷體" w:hAnsi="標楷體"/>
            <w:noProof/>
          </w:rPr>
          <w:drawing>
            <wp:inline distT="0" distB="0" distL="0" distR="0" wp14:anchorId="297CADDE" wp14:editId="2F26D7A5">
              <wp:extent cx="6477000" cy="2590800"/>
              <wp:effectExtent l="0" t="0" r="0" b="0"/>
              <wp:docPr id="5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</w:p>
    <w:p w14:paraId="697D6CA9" w14:textId="77777777" w:rsidR="00ED3A87" w:rsidRPr="00AF1A82" w:rsidRDefault="00ED3A87" w:rsidP="00ED3A87">
      <w:pPr>
        <w:rPr>
          <w:moveTo w:id="14722" w:author="88692" w:date="2020-06-19T09:28:00Z"/>
          <w:rFonts w:ascii="標楷體" w:eastAsia="標楷體" w:hAnsi="標楷體"/>
        </w:rPr>
      </w:pPr>
      <w:moveTo w:id="14723" w:author="88692" w:date="2020-06-19T09:28:00Z">
        <w:r w:rsidRPr="00AF1A82">
          <w:rPr>
            <w:rFonts w:ascii="標楷體" w:eastAsia="標楷體" w:hAnsi="標楷體"/>
          </w:rPr>
          <w:t>…</w:t>
        </w:r>
      </w:moveTo>
    </w:p>
    <w:p w14:paraId="0BBE7214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  <w:rPr>
          <w:moveTo w:id="14724" w:author="88692" w:date="2020-06-19T09:28:00Z"/>
        </w:rPr>
      </w:pPr>
      <w:moveTo w:id="14725" w:author="88692" w:date="2020-06-19T09:28:00Z">
        <w:r w:rsidRPr="00AF1A82">
          <w:t>輸入畫面資料說明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806"/>
        <w:gridCol w:w="1037"/>
        <w:gridCol w:w="1126"/>
        <w:gridCol w:w="1189"/>
        <w:gridCol w:w="681"/>
        <w:gridCol w:w="695"/>
        <w:gridCol w:w="3429"/>
      </w:tblGrid>
      <w:tr w:rsidR="00ED3A87" w:rsidRPr="00AF1A82" w14:paraId="33D64883" w14:textId="77777777" w:rsidTr="00ED3A87">
        <w:trPr>
          <w:trHeight w:val="388"/>
          <w:jc w:val="center"/>
        </w:trPr>
        <w:tc>
          <w:tcPr>
            <w:tcW w:w="457" w:type="dxa"/>
            <w:vMerge w:val="restart"/>
          </w:tcPr>
          <w:p w14:paraId="242B2536" w14:textId="77777777" w:rsidR="00ED3A87" w:rsidRPr="00AF1A82" w:rsidRDefault="00ED3A87" w:rsidP="00ED3A87">
            <w:pPr>
              <w:rPr>
                <w:moveTo w:id="14726" w:author="88692" w:date="2020-06-19T09:28:00Z"/>
                <w:rFonts w:ascii="標楷體" w:eastAsia="標楷體" w:hAnsi="標楷體"/>
              </w:rPr>
            </w:pPr>
            <w:moveTo w:id="14727" w:author="88692" w:date="2020-06-19T09:28:00Z">
              <w:r w:rsidRPr="00AF1A82">
                <w:rPr>
                  <w:rFonts w:ascii="標楷體" w:eastAsia="標楷體" w:hAnsi="標楷體"/>
                </w:rPr>
                <w:t>序號</w:t>
              </w:r>
            </w:moveTo>
          </w:p>
        </w:tc>
        <w:tc>
          <w:tcPr>
            <w:tcW w:w="1806" w:type="dxa"/>
            <w:vMerge w:val="restart"/>
          </w:tcPr>
          <w:p w14:paraId="263F4815" w14:textId="77777777" w:rsidR="00ED3A87" w:rsidRPr="00AF1A82" w:rsidRDefault="00ED3A87" w:rsidP="00ED3A87">
            <w:pPr>
              <w:rPr>
                <w:moveTo w:id="14728" w:author="88692" w:date="2020-06-19T09:28:00Z"/>
                <w:rFonts w:ascii="標楷體" w:eastAsia="標楷體" w:hAnsi="標楷體"/>
              </w:rPr>
            </w:pPr>
            <w:moveTo w:id="14729" w:author="88692" w:date="2020-06-19T09:28:00Z">
              <w:r w:rsidRPr="00AF1A82">
                <w:rPr>
                  <w:rFonts w:ascii="標楷體" w:eastAsia="標楷體" w:hAnsi="標楷體"/>
                </w:rPr>
                <w:t>欄位</w:t>
              </w:r>
            </w:moveTo>
          </w:p>
        </w:tc>
        <w:tc>
          <w:tcPr>
            <w:tcW w:w="4728" w:type="dxa"/>
            <w:gridSpan w:val="5"/>
          </w:tcPr>
          <w:p w14:paraId="64BD21B2" w14:textId="77777777" w:rsidR="00ED3A87" w:rsidRPr="00AF1A82" w:rsidRDefault="00ED3A87" w:rsidP="00ED3A87">
            <w:pPr>
              <w:jc w:val="center"/>
              <w:rPr>
                <w:moveTo w:id="14730" w:author="88692" w:date="2020-06-19T09:28:00Z"/>
                <w:rFonts w:ascii="標楷體" w:eastAsia="標楷體" w:hAnsi="標楷體"/>
              </w:rPr>
            </w:pPr>
            <w:moveTo w:id="14731" w:author="88692" w:date="2020-06-19T09:28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3429" w:type="dxa"/>
            <w:vMerge w:val="restart"/>
          </w:tcPr>
          <w:p w14:paraId="46C2A239" w14:textId="77777777" w:rsidR="00ED3A87" w:rsidRPr="00AF1A82" w:rsidRDefault="00ED3A87" w:rsidP="00ED3A87">
            <w:pPr>
              <w:rPr>
                <w:moveTo w:id="14732" w:author="88692" w:date="2020-06-19T09:28:00Z"/>
                <w:rFonts w:ascii="標楷體" w:eastAsia="標楷體" w:hAnsi="標楷體"/>
              </w:rPr>
            </w:pPr>
            <w:moveTo w:id="14733" w:author="88692" w:date="2020-06-19T09:28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ED3A87" w:rsidRPr="00AF1A82" w14:paraId="19133A44" w14:textId="77777777" w:rsidTr="00ED3A87">
        <w:trPr>
          <w:trHeight w:val="244"/>
          <w:jc w:val="center"/>
        </w:trPr>
        <w:tc>
          <w:tcPr>
            <w:tcW w:w="457" w:type="dxa"/>
            <w:vMerge/>
          </w:tcPr>
          <w:p w14:paraId="3EA8A155" w14:textId="77777777" w:rsidR="00ED3A87" w:rsidRPr="00AF1A82" w:rsidRDefault="00ED3A87" w:rsidP="00ED3A87">
            <w:pPr>
              <w:rPr>
                <w:moveTo w:id="14734" w:author="88692" w:date="2020-06-19T09:28:00Z"/>
                <w:rFonts w:ascii="標楷體" w:eastAsia="標楷體" w:hAnsi="標楷體"/>
              </w:rPr>
            </w:pPr>
          </w:p>
        </w:tc>
        <w:tc>
          <w:tcPr>
            <w:tcW w:w="1806" w:type="dxa"/>
            <w:vMerge/>
          </w:tcPr>
          <w:p w14:paraId="66420840" w14:textId="77777777" w:rsidR="00ED3A87" w:rsidRPr="00AF1A82" w:rsidRDefault="00ED3A87" w:rsidP="00ED3A87">
            <w:pPr>
              <w:rPr>
                <w:moveTo w:id="14735" w:author="88692" w:date="2020-06-19T09:28:00Z"/>
                <w:rFonts w:ascii="標楷體" w:eastAsia="標楷體" w:hAnsi="標楷體"/>
              </w:rPr>
            </w:pPr>
          </w:p>
        </w:tc>
        <w:tc>
          <w:tcPr>
            <w:tcW w:w="1037" w:type="dxa"/>
          </w:tcPr>
          <w:p w14:paraId="0E437F4E" w14:textId="77777777" w:rsidR="00ED3A87" w:rsidRPr="00AF1A82" w:rsidRDefault="00ED3A87" w:rsidP="00ED3A87">
            <w:pPr>
              <w:rPr>
                <w:moveTo w:id="14736" w:author="88692" w:date="2020-06-19T09:28:00Z"/>
                <w:rFonts w:ascii="標楷體" w:eastAsia="標楷體" w:hAnsi="標楷體"/>
              </w:rPr>
            </w:pPr>
            <w:moveTo w:id="14737" w:author="88692" w:date="2020-06-19T09:28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1126" w:type="dxa"/>
          </w:tcPr>
          <w:p w14:paraId="4E779712" w14:textId="77777777" w:rsidR="00ED3A87" w:rsidRPr="00AF1A82" w:rsidRDefault="00ED3A87" w:rsidP="00ED3A87">
            <w:pPr>
              <w:rPr>
                <w:moveTo w:id="14738" w:author="88692" w:date="2020-06-19T09:28:00Z"/>
                <w:rFonts w:ascii="標楷體" w:eastAsia="標楷體" w:hAnsi="標楷體"/>
              </w:rPr>
            </w:pPr>
            <w:moveTo w:id="14739" w:author="88692" w:date="2020-06-19T09:28:00Z">
              <w:r w:rsidRPr="00AF1A82">
                <w:rPr>
                  <w:rFonts w:ascii="標楷體" w:eastAsia="標楷體" w:hAnsi="標楷體"/>
                </w:rPr>
                <w:t>預設值</w:t>
              </w:r>
            </w:moveTo>
          </w:p>
        </w:tc>
        <w:tc>
          <w:tcPr>
            <w:tcW w:w="1189" w:type="dxa"/>
          </w:tcPr>
          <w:p w14:paraId="5CEB6F2B" w14:textId="77777777" w:rsidR="00ED3A87" w:rsidRPr="00AF1A82" w:rsidRDefault="00ED3A87" w:rsidP="00ED3A87">
            <w:pPr>
              <w:rPr>
                <w:moveTo w:id="14740" w:author="88692" w:date="2020-06-19T09:28:00Z"/>
                <w:rFonts w:ascii="標楷體" w:eastAsia="標楷體" w:hAnsi="標楷體"/>
              </w:rPr>
            </w:pPr>
            <w:moveTo w:id="14741" w:author="88692" w:date="2020-06-19T09:28:00Z">
              <w:r w:rsidRPr="00AF1A82">
                <w:rPr>
                  <w:rFonts w:ascii="標楷體" w:eastAsia="標楷體" w:hAnsi="標楷體"/>
                </w:rPr>
                <w:t>選單內容</w:t>
              </w:r>
            </w:moveTo>
          </w:p>
        </w:tc>
        <w:tc>
          <w:tcPr>
            <w:tcW w:w="681" w:type="dxa"/>
          </w:tcPr>
          <w:p w14:paraId="4F14B876" w14:textId="77777777" w:rsidR="00ED3A87" w:rsidRPr="00AF1A82" w:rsidRDefault="00ED3A87" w:rsidP="00ED3A87">
            <w:pPr>
              <w:rPr>
                <w:moveTo w:id="14742" w:author="88692" w:date="2020-06-19T09:28:00Z"/>
                <w:rFonts w:ascii="標楷體" w:eastAsia="標楷體" w:hAnsi="標楷體"/>
              </w:rPr>
            </w:pPr>
            <w:proofErr w:type="gramStart"/>
            <w:moveTo w:id="14743" w:author="88692" w:date="2020-06-19T09:28:00Z">
              <w:r w:rsidRPr="00AF1A82">
                <w:rPr>
                  <w:rFonts w:ascii="標楷體" w:eastAsia="標楷體" w:hAnsi="標楷體"/>
                </w:rPr>
                <w:t>必填</w:t>
              </w:r>
              <w:proofErr w:type="gramEnd"/>
            </w:moveTo>
          </w:p>
        </w:tc>
        <w:tc>
          <w:tcPr>
            <w:tcW w:w="695" w:type="dxa"/>
          </w:tcPr>
          <w:p w14:paraId="68F559A9" w14:textId="77777777" w:rsidR="00ED3A87" w:rsidRPr="00AF1A82" w:rsidRDefault="00ED3A87" w:rsidP="00ED3A87">
            <w:pPr>
              <w:rPr>
                <w:moveTo w:id="14744" w:author="88692" w:date="2020-06-19T09:28:00Z"/>
                <w:rFonts w:ascii="標楷體" w:eastAsia="標楷體" w:hAnsi="標楷體"/>
              </w:rPr>
            </w:pPr>
            <w:moveTo w:id="14745" w:author="88692" w:date="2020-06-19T09:28:00Z">
              <w:r w:rsidRPr="00AF1A82">
                <w:rPr>
                  <w:rFonts w:ascii="標楷體" w:eastAsia="標楷體" w:hAnsi="標楷體"/>
                </w:rPr>
                <w:t>R/W</w:t>
              </w:r>
            </w:moveTo>
          </w:p>
        </w:tc>
        <w:tc>
          <w:tcPr>
            <w:tcW w:w="3429" w:type="dxa"/>
            <w:vMerge/>
          </w:tcPr>
          <w:p w14:paraId="277D9D96" w14:textId="77777777" w:rsidR="00ED3A87" w:rsidRPr="00AF1A82" w:rsidRDefault="00ED3A87" w:rsidP="00ED3A87">
            <w:pPr>
              <w:rPr>
                <w:moveTo w:id="14746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0E11DB08" w14:textId="77777777" w:rsidTr="00ED3A87">
        <w:trPr>
          <w:trHeight w:val="244"/>
          <w:jc w:val="center"/>
        </w:trPr>
        <w:tc>
          <w:tcPr>
            <w:tcW w:w="457" w:type="dxa"/>
          </w:tcPr>
          <w:p w14:paraId="11AF1414" w14:textId="77777777" w:rsidR="00ED3A87" w:rsidRPr="00AF1A82" w:rsidRDefault="00ED3A87" w:rsidP="00ED3A87">
            <w:pPr>
              <w:rPr>
                <w:moveTo w:id="14747" w:author="88692" w:date="2020-06-19T09:28:00Z"/>
                <w:rFonts w:ascii="標楷體" w:eastAsia="標楷體" w:hAnsi="標楷體"/>
              </w:rPr>
            </w:pPr>
            <w:moveTo w:id="14748" w:author="88692" w:date="2020-06-19T09:28:00Z">
              <w:r w:rsidRPr="00AF1A82">
                <w:rPr>
                  <w:rFonts w:ascii="標楷體" w:eastAsia="標楷體" w:hAnsi="標楷體" w:hint="eastAsia"/>
                </w:rPr>
                <w:t>1</w:t>
              </w:r>
            </w:moveTo>
          </w:p>
        </w:tc>
        <w:tc>
          <w:tcPr>
            <w:tcW w:w="1806" w:type="dxa"/>
          </w:tcPr>
          <w:p w14:paraId="04A200C9" w14:textId="77777777" w:rsidR="00ED3A87" w:rsidRPr="00AF1A82" w:rsidRDefault="00ED3A87" w:rsidP="00ED3A87">
            <w:pPr>
              <w:rPr>
                <w:moveTo w:id="14749" w:author="88692" w:date="2020-06-19T09:28:00Z"/>
                <w:rFonts w:ascii="標楷體" w:eastAsia="標楷體" w:hAnsi="標楷體"/>
              </w:rPr>
            </w:pPr>
            <w:proofErr w:type="gramStart"/>
            <w:moveTo w:id="14750" w:author="88692" w:date="2020-06-19T09:28:00Z">
              <w:r w:rsidRPr="00AF1A82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</w:moveTo>
          </w:p>
        </w:tc>
        <w:tc>
          <w:tcPr>
            <w:tcW w:w="1037" w:type="dxa"/>
          </w:tcPr>
          <w:p w14:paraId="5604D75D" w14:textId="77777777" w:rsidR="00ED3A87" w:rsidRPr="00AF1A82" w:rsidRDefault="00ED3A87" w:rsidP="00ED3A87">
            <w:pPr>
              <w:rPr>
                <w:moveTo w:id="14751" w:author="88692" w:date="2020-06-19T09:28:00Z"/>
                <w:rFonts w:ascii="標楷體" w:eastAsia="標楷體" w:hAnsi="標楷體"/>
              </w:rPr>
            </w:pPr>
            <w:moveTo w:id="14752" w:author="88692" w:date="2020-06-19T09:28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1126" w:type="dxa"/>
          </w:tcPr>
          <w:p w14:paraId="12C6FB68" w14:textId="77777777" w:rsidR="00ED3A87" w:rsidRPr="00AF1A82" w:rsidRDefault="00ED3A87" w:rsidP="00ED3A87">
            <w:pPr>
              <w:rPr>
                <w:moveTo w:id="14753" w:author="88692" w:date="2020-06-19T09:28:00Z"/>
                <w:rFonts w:ascii="標楷體" w:eastAsia="標楷體" w:hAnsi="標楷體"/>
              </w:rPr>
            </w:pPr>
            <w:moveTo w:id="14754" w:author="88692" w:date="2020-06-19T09:28:00Z">
              <w:r w:rsidRPr="00AF1A82">
                <w:rPr>
                  <w:rFonts w:ascii="標楷體" w:eastAsia="標楷體" w:hAnsi="標楷體" w:hint="eastAsia"/>
                </w:rPr>
                <w:t>0000000</w:t>
              </w:r>
            </w:moveTo>
          </w:p>
        </w:tc>
        <w:tc>
          <w:tcPr>
            <w:tcW w:w="1189" w:type="dxa"/>
          </w:tcPr>
          <w:p w14:paraId="76A7787B" w14:textId="77777777" w:rsidR="00ED3A87" w:rsidRPr="00AF1A82" w:rsidRDefault="00ED3A87" w:rsidP="00ED3A87">
            <w:pPr>
              <w:rPr>
                <w:moveTo w:id="14755" w:author="88692" w:date="2020-06-19T09:28:00Z"/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C5ED43" w14:textId="77777777" w:rsidR="00ED3A87" w:rsidRPr="00AF1A82" w:rsidRDefault="00ED3A87" w:rsidP="00ED3A87">
            <w:pPr>
              <w:rPr>
                <w:moveTo w:id="14756" w:author="88692" w:date="2020-06-19T09:28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12BF070" w14:textId="77777777" w:rsidR="00ED3A87" w:rsidRPr="00AF1A82" w:rsidRDefault="00ED3A87" w:rsidP="00ED3A87">
            <w:pPr>
              <w:rPr>
                <w:moveTo w:id="14757" w:author="88692" w:date="2020-06-19T09:28:00Z"/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3DB3F55E" w14:textId="77777777" w:rsidR="00ED3A87" w:rsidRPr="00AF1A82" w:rsidRDefault="00ED3A87" w:rsidP="00ED3A87">
            <w:pPr>
              <w:rPr>
                <w:moveTo w:id="14758" w:author="88692" w:date="2020-06-19T09:28:00Z"/>
                <w:rFonts w:ascii="標楷體" w:eastAsia="標楷體" w:hAnsi="標楷體"/>
                <w:b/>
              </w:rPr>
            </w:pPr>
            <w:proofErr w:type="spellStart"/>
            <w:moveTo w:id="14759" w:author="88692" w:date="2020-06-19T09:28:00Z">
              <w:r w:rsidRPr="00AF1A82">
                <w:rPr>
                  <w:rFonts w:ascii="標楷體" w:eastAsia="標楷體" w:hAnsi="標楷體" w:hint="eastAsia"/>
                </w:rPr>
                <w:t>i</w:t>
              </w:r>
              <w:proofErr w:type="spellEnd"/>
              <w:r w:rsidRPr="00AF1A82">
                <w:rPr>
                  <w:rFonts w:ascii="標楷體" w:eastAsia="標楷體" w:hAnsi="標楷體" w:hint="eastAsia"/>
                </w:rPr>
                <w:t>.按</w:t>
              </w:r>
              <w:r w:rsidRPr="00AF1A82">
                <w:rPr>
                  <w:rFonts w:ascii="標楷體" w:eastAsia="標楷體" w:hAnsi="標楷體" w:hint="eastAsia"/>
                  <w:b/>
                </w:rPr>
                <w:t>[瀏覽]</w:t>
              </w:r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[顧客明細資料查詢]</w:t>
              </w:r>
            </w:moveTo>
          </w:p>
          <w:p w14:paraId="3BD8FA94" w14:textId="77777777" w:rsidR="00ED3A87" w:rsidRPr="00AF1A82" w:rsidRDefault="00ED3A87" w:rsidP="00ED3A87">
            <w:pPr>
              <w:rPr>
                <w:moveTo w:id="14760" w:author="88692" w:date="2020-06-19T09:28:00Z"/>
                <w:rFonts w:ascii="標楷體" w:eastAsia="標楷體" w:hAnsi="標楷體"/>
              </w:rPr>
            </w:pPr>
            <w:moveTo w:id="14761" w:author="88692" w:date="2020-06-19T09:28:00Z">
              <w:r w:rsidRPr="00AF1A82">
                <w:rPr>
                  <w:rFonts w:ascii="標楷體" w:eastAsia="標楷體" w:hAnsi="標楷體" w:hint="eastAsia"/>
                </w:rPr>
                <w:t>ii.可不輸入</w:t>
              </w:r>
            </w:moveTo>
          </w:p>
        </w:tc>
      </w:tr>
      <w:tr w:rsidR="00ED3A87" w:rsidRPr="00AF1A82" w14:paraId="6D847921" w14:textId="77777777" w:rsidTr="00ED3A87">
        <w:trPr>
          <w:trHeight w:val="291"/>
          <w:jc w:val="center"/>
        </w:trPr>
        <w:tc>
          <w:tcPr>
            <w:tcW w:w="457" w:type="dxa"/>
          </w:tcPr>
          <w:p w14:paraId="5E0C7E86" w14:textId="77777777" w:rsidR="00ED3A87" w:rsidRPr="00AF1A82" w:rsidRDefault="00ED3A87" w:rsidP="00ED3A87">
            <w:pPr>
              <w:rPr>
                <w:moveTo w:id="14762" w:author="88692" w:date="2020-06-19T09:28:00Z"/>
                <w:rFonts w:ascii="標楷體" w:eastAsia="標楷體" w:hAnsi="標楷體"/>
              </w:rPr>
            </w:pPr>
            <w:moveTo w:id="14763" w:author="88692" w:date="2020-06-19T09:28:00Z">
              <w:r w:rsidRPr="00AF1A82">
                <w:rPr>
                  <w:rFonts w:ascii="標楷體" w:eastAsia="標楷體" w:hAnsi="標楷體" w:hint="eastAsia"/>
                </w:rPr>
                <w:t>2</w:t>
              </w:r>
            </w:moveTo>
          </w:p>
        </w:tc>
        <w:tc>
          <w:tcPr>
            <w:tcW w:w="1806" w:type="dxa"/>
          </w:tcPr>
          <w:p w14:paraId="205EB27F" w14:textId="77777777" w:rsidR="00ED3A87" w:rsidRPr="00AF1A82" w:rsidRDefault="00ED3A87" w:rsidP="00ED3A87">
            <w:pPr>
              <w:rPr>
                <w:moveTo w:id="14764" w:author="88692" w:date="2020-06-19T09:28:00Z"/>
                <w:rFonts w:ascii="標楷體" w:eastAsia="標楷體" w:hAnsi="標楷體"/>
              </w:rPr>
            </w:pPr>
            <w:moveTo w:id="14765" w:author="88692" w:date="2020-06-19T09:28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1037" w:type="dxa"/>
          </w:tcPr>
          <w:p w14:paraId="6BF2877A" w14:textId="77777777" w:rsidR="00ED3A87" w:rsidRPr="00AF1A82" w:rsidRDefault="00ED3A87" w:rsidP="00ED3A87">
            <w:pPr>
              <w:rPr>
                <w:moveTo w:id="14766" w:author="88692" w:date="2020-06-19T09:28:00Z"/>
                <w:rFonts w:ascii="標楷體" w:eastAsia="標楷體" w:hAnsi="標楷體"/>
              </w:rPr>
            </w:pPr>
            <w:moveTo w:id="14767" w:author="88692" w:date="2020-06-19T09:28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1126" w:type="dxa"/>
          </w:tcPr>
          <w:p w14:paraId="52444F40" w14:textId="77777777" w:rsidR="00ED3A87" w:rsidRPr="00AF1A82" w:rsidRDefault="00ED3A87" w:rsidP="00ED3A87">
            <w:pPr>
              <w:rPr>
                <w:moveTo w:id="14768" w:author="88692" w:date="2020-06-19T09:28:00Z"/>
                <w:rFonts w:ascii="標楷體" w:eastAsia="標楷體" w:hAnsi="標楷體"/>
              </w:rPr>
            </w:pPr>
            <w:moveTo w:id="14769" w:author="88692" w:date="2020-06-19T09:28:00Z">
              <w:r w:rsidRPr="00AF1A82">
                <w:rPr>
                  <w:rFonts w:ascii="標楷體" w:eastAsia="標楷體" w:hAnsi="標楷體" w:hint="eastAsia"/>
                </w:rPr>
                <w:t>000</w:t>
              </w:r>
            </w:moveTo>
          </w:p>
        </w:tc>
        <w:tc>
          <w:tcPr>
            <w:tcW w:w="1189" w:type="dxa"/>
          </w:tcPr>
          <w:p w14:paraId="21A134E0" w14:textId="77777777" w:rsidR="00ED3A87" w:rsidRPr="00AF1A82" w:rsidRDefault="00ED3A87" w:rsidP="00ED3A87">
            <w:pPr>
              <w:rPr>
                <w:moveTo w:id="14770" w:author="88692" w:date="2020-06-19T09:28:00Z"/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0763B0F" w14:textId="77777777" w:rsidR="00ED3A87" w:rsidRPr="00AF1A82" w:rsidRDefault="00ED3A87" w:rsidP="00ED3A87">
            <w:pPr>
              <w:rPr>
                <w:moveTo w:id="14771" w:author="88692" w:date="2020-06-19T09:28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12C48572" w14:textId="77777777" w:rsidR="00ED3A87" w:rsidRPr="00AF1A82" w:rsidRDefault="00ED3A87" w:rsidP="00ED3A87">
            <w:pPr>
              <w:rPr>
                <w:moveTo w:id="14772" w:author="88692" w:date="2020-06-19T09:28:00Z"/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18401579" w14:textId="77777777" w:rsidR="00ED3A87" w:rsidRPr="00AF1A82" w:rsidRDefault="00ED3A87" w:rsidP="00ED3A87">
            <w:pPr>
              <w:rPr>
                <w:moveTo w:id="14773" w:author="88692" w:date="2020-06-19T09:28:00Z"/>
                <w:rFonts w:ascii="標楷體" w:eastAsia="標楷體" w:hAnsi="標楷體"/>
              </w:rPr>
            </w:pPr>
            <w:moveTo w:id="14774" w:author="88692" w:date="2020-06-19T09:28:00Z">
              <w:r w:rsidRPr="00AF1A82">
                <w:rPr>
                  <w:rFonts w:ascii="標楷體" w:eastAsia="標楷體" w:hAnsi="標楷體" w:hint="eastAsia"/>
                </w:rPr>
                <w:t>ii.可不輸入</w:t>
              </w:r>
            </w:moveTo>
          </w:p>
        </w:tc>
      </w:tr>
    </w:tbl>
    <w:p w14:paraId="0E27CD58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  <w:rPr>
          <w:moveTo w:id="14775" w:author="88692" w:date="2020-06-19T09:28:00Z"/>
        </w:rPr>
      </w:pPr>
      <w:moveTo w:id="14776" w:author="88692" w:date="2020-06-19T09:28:00Z">
        <w:r w:rsidRPr="00AF1A82">
          <w:rPr>
            <w:rFonts w:hint="eastAsia"/>
          </w:rPr>
          <w:t>輸出畫面資料說明</w:t>
        </w:r>
      </w:moveTo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ED3A87" w:rsidRPr="00AF1A82" w14:paraId="55D47D62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27FD613E" w14:textId="77777777" w:rsidR="00ED3A87" w:rsidRPr="00AF1A82" w:rsidRDefault="00ED3A87" w:rsidP="00ED3A87">
            <w:pPr>
              <w:rPr>
                <w:moveTo w:id="14777" w:author="88692" w:date="2020-06-19T09:28:00Z"/>
                <w:rFonts w:ascii="標楷體" w:eastAsia="標楷體" w:hAnsi="標楷體"/>
              </w:rPr>
            </w:pPr>
            <w:moveTo w:id="14778" w:author="88692" w:date="2020-06-19T09:28:00Z">
              <w:r w:rsidRPr="00AF1A82">
                <w:rPr>
                  <w:rFonts w:ascii="標楷體" w:eastAsia="標楷體" w:hAnsi="標楷體"/>
                </w:rPr>
                <w:t>序號</w:t>
              </w:r>
            </w:moveTo>
          </w:p>
        </w:tc>
        <w:tc>
          <w:tcPr>
            <w:tcW w:w="2137" w:type="dxa"/>
            <w:vMerge w:val="restart"/>
          </w:tcPr>
          <w:p w14:paraId="3E884ACF" w14:textId="77777777" w:rsidR="00ED3A87" w:rsidRPr="00AF1A82" w:rsidRDefault="00ED3A87" w:rsidP="00ED3A87">
            <w:pPr>
              <w:rPr>
                <w:moveTo w:id="14779" w:author="88692" w:date="2020-06-19T09:28:00Z"/>
                <w:rFonts w:ascii="標楷體" w:eastAsia="標楷體" w:hAnsi="標楷體"/>
              </w:rPr>
            </w:pPr>
            <w:moveTo w:id="14780" w:author="88692" w:date="2020-06-19T09:28:00Z">
              <w:r w:rsidRPr="00AF1A82">
                <w:rPr>
                  <w:rFonts w:ascii="標楷體" w:eastAsia="標楷體" w:hAnsi="標楷體"/>
                </w:rPr>
                <w:t>欄位</w:t>
              </w:r>
            </w:moveTo>
          </w:p>
        </w:tc>
        <w:tc>
          <w:tcPr>
            <w:tcW w:w="3969" w:type="dxa"/>
          </w:tcPr>
          <w:p w14:paraId="0DAAC563" w14:textId="77777777" w:rsidR="00ED3A87" w:rsidRPr="00AF1A82" w:rsidRDefault="00ED3A87" w:rsidP="00ED3A87">
            <w:pPr>
              <w:jc w:val="center"/>
              <w:rPr>
                <w:moveTo w:id="14781" w:author="88692" w:date="2020-06-19T09:28:00Z"/>
                <w:rFonts w:ascii="標楷體" w:eastAsia="標楷體" w:hAnsi="標楷體"/>
              </w:rPr>
            </w:pPr>
            <w:moveTo w:id="14782" w:author="88692" w:date="2020-06-19T09:28:00Z">
              <w:r w:rsidRPr="00AF1A82">
                <w:rPr>
                  <w:rFonts w:ascii="標楷體" w:eastAsia="標楷體" w:hAnsi="標楷體"/>
                </w:rPr>
                <w:t>說明</w:t>
              </w:r>
            </w:moveTo>
          </w:p>
        </w:tc>
        <w:tc>
          <w:tcPr>
            <w:tcW w:w="2693" w:type="dxa"/>
            <w:vMerge w:val="restart"/>
          </w:tcPr>
          <w:p w14:paraId="6B6326CD" w14:textId="77777777" w:rsidR="00ED3A87" w:rsidRPr="00AF1A82" w:rsidRDefault="00ED3A87" w:rsidP="00ED3A87">
            <w:pPr>
              <w:rPr>
                <w:moveTo w:id="14783" w:author="88692" w:date="2020-06-19T09:28:00Z"/>
                <w:rFonts w:ascii="標楷體" w:eastAsia="標楷體" w:hAnsi="標楷體"/>
              </w:rPr>
            </w:pPr>
            <w:moveTo w:id="14784" w:author="88692" w:date="2020-06-19T09:28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moveTo>
          </w:p>
        </w:tc>
      </w:tr>
      <w:tr w:rsidR="00ED3A87" w:rsidRPr="00AF1A82" w14:paraId="51B21E22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53DAFCA1" w14:textId="77777777" w:rsidR="00ED3A87" w:rsidRPr="00AF1A82" w:rsidRDefault="00ED3A87" w:rsidP="00ED3A87">
            <w:pPr>
              <w:rPr>
                <w:moveTo w:id="14785" w:author="88692" w:date="2020-06-19T09:28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31A9923" w14:textId="77777777" w:rsidR="00ED3A87" w:rsidRPr="00AF1A82" w:rsidRDefault="00ED3A87" w:rsidP="00ED3A87">
            <w:pPr>
              <w:rPr>
                <w:moveTo w:id="14786" w:author="88692" w:date="2020-06-19T09:28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7195B9" w14:textId="77777777" w:rsidR="00ED3A87" w:rsidRPr="00AF1A82" w:rsidRDefault="00ED3A87" w:rsidP="00ED3A87">
            <w:pPr>
              <w:rPr>
                <w:moveTo w:id="14787" w:author="88692" w:date="2020-06-19T09:28:00Z"/>
                <w:rFonts w:ascii="標楷體" w:eastAsia="標楷體" w:hAnsi="標楷體"/>
              </w:rPr>
            </w:pPr>
            <w:moveTo w:id="14788" w:author="88692" w:date="2020-06-19T09:28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moveTo>
          </w:p>
        </w:tc>
        <w:tc>
          <w:tcPr>
            <w:tcW w:w="2693" w:type="dxa"/>
            <w:vMerge/>
          </w:tcPr>
          <w:p w14:paraId="6689DB62" w14:textId="77777777" w:rsidR="00ED3A87" w:rsidRPr="00AF1A82" w:rsidRDefault="00ED3A87" w:rsidP="00ED3A87">
            <w:pPr>
              <w:rPr>
                <w:moveTo w:id="14789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15596E96" w14:textId="77777777" w:rsidTr="00ED3A87">
        <w:trPr>
          <w:trHeight w:val="244"/>
          <w:jc w:val="center"/>
        </w:trPr>
        <w:tc>
          <w:tcPr>
            <w:tcW w:w="696" w:type="dxa"/>
          </w:tcPr>
          <w:p w14:paraId="393AEEE5" w14:textId="77777777" w:rsidR="00ED3A87" w:rsidRPr="00AF1A82" w:rsidRDefault="00ED3A87" w:rsidP="00ED3A87">
            <w:pPr>
              <w:rPr>
                <w:moveTo w:id="14790" w:author="88692" w:date="2020-06-19T09:28:00Z"/>
                <w:rFonts w:ascii="標楷體" w:eastAsia="標楷體" w:hAnsi="標楷體"/>
              </w:rPr>
            </w:pPr>
            <w:moveTo w:id="14791" w:author="88692" w:date="2020-06-19T09:28:00Z">
              <w:r w:rsidRPr="00AF1A82">
                <w:rPr>
                  <w:rFonts w:ascii="標楷體" w:eastAsia="標楷體" w:hAnsi="標楷體" w:hint="eastAsia"/>
                </w:rPr>
                <w:t>1-1</w:t>
              </w:r>
            </w:moveTo>
          </w:p>
        </w:tc>
        <w:tc>
          <w:tcPr>
            <w:tcW w:w="2137" w:type="dxa"/>
          </w:tcPr>
          <w:p w14:paraId="24EB9A4A" w14:textId="77777777" w:rsidR="00ED3A87" w:rsidRPr="00AF1A82" w:rsidRDefault="00ED3A87" w:rsidP="00ED3A87">
            <w:pPr>
              <w:rPr>
                <w:moveTo w:id="14792" w:author="88692" w:date="2020-06-19T09:28:00Z"/>
                <w:rFonts w:ascii="標楷體" w:eastAsia="標楷體" w:hAnsi="標楷體"/>
              </w:rPr>
            </w:pPr>
            <w:proofErr w:type="gramStart"/>
            <w:moveTo w:id="14793" w:author="88692" w:date="2020-06-19T09:28:00Z">
              <w:r w:rsidRPr="00AF1A82">
                <w:rPr>
                  <w:rFonts w:ascii="標楷體" w:eastAsia="標楷體" w:hAnsi="標楷體" w:hint="eastAsia"/>
                </w:rPr>
                <w:t>借款人戶號</w:t>
              </w:r>
              <w:proofErr w:type="gramEnd"/>
            </w:moveTo>
          </w:p>
        </w:tc>
        <w:tc>
          <w:tcPr>
            <w:tcW w:w="3969" w:type="dxa"/>
          </w:tcPr>
          <w:p w14:paraId="7D8ACD37" w14:textId="77777777" w:rsidR="00ED3A87" w:rsidRPr="00AF1A82" w:rsidRDefault="00ED3A87" w:rsidP="00ED3A87">
            <w:pPr>
              <w:rPr>
                <w:moveTo w:id="14794" w:author="88692" w:date="2020-06-19T09:28:00Z"/>
                <w:rFonts w:ascii="標楷體" w:eastAsia="標楷體" w:hAnsi="標楷體"/>
              </w:rPr>
            </w:pPr>
            <w:moveTo w:id="14795" w:author="88692" w:date="2020-06-19T09:28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2693" w:type="dxa"/>
          </w:tcPr>
          <w:p w14:paraId="50EFA9FF" w14:textId="77777777" w:rsidR="00ED3A87" w:rsidRPr="00AF1A82" w:rsidRDefault="00ED3A87" w:rsidP="00ED3A87">
            <w:pPr>
              <w:rPr>
                <w:moveTo w:id="14796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219F4390" w14:textId="77777777" w:rsidTr="00ED3A87">
        <w:trPr>
          <w:trHeight w:val="244"/>
          <w:jc w:val="center"/>
        </w:trPr>
        <w:tc>
          <w:tcPr>
            <w:tcW w:w="696" w:type="dxa"/>
          </w:tcPr>
          <w:p w14:paraId="22F426E4" w14:textId="77777777" w:rsidR="00ED3A87" w:rsidRPr="00AF1A82" w:rsidRDefault="00ED3A87" w:rsidP="00ED3A87">
            <w:pPr>
              <w:rPr>
                <w:moveTo w:id="14797" w:author="88692" w:date="2020-06-19T09:28:00Z"/>
                <w:rFonts w:ascii="標楷體" w:eastAsia="標楷體" w:hAnsi="標楷體"/>
              </w:rPr>
            </w:pPr>
            <w:moveTo w:id="14798" w:author="88692" w:date="2020-06-19T09:28:00Z">
              <w:r w:rsidRPr="00AF1A82">
                <w:rPr>
                  <w:rFonts w:ascii="標楷體" w:eastAsia="標楷體" w:hAnsi="標楷體" w:hint="eastAsia"/>
                </w:rPr>
                <w:t>1-2</w:t>
              </w:r>
            </w:moveTo>
          </w:p>
        </w:tc>
        <w:tc>
          <w:tcPr>
            <w:tcW w:w="2137" w:type="dxa"/>
          </w:tcPr>
          <w:p w14:paraId="0B84CDBA" w14:textId="77777777" w:rsidR="00ED3A87" w:rsidRPr="00AF1A82" w:rsidRDefault="00ED3A87" w:rsidP="00ED3A87">
            <w:pPr>
              <w:rPr>
                <w:moveTo w:id="14799" w:author="88692" w:date="2020-06-19T09:28:00Z"/>
                <w:rFonts w:ascii="標楷體" w:eastAsia="標楷體" w:hAnsi="標楷體"/>
              </w:rPr>
            </w:pPr>
            <w:moveTo w:id="14800" w:author="88692" w:date="2020-06-19T09:28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3969" w:type="dxa"/>
          </w:tcPr>
          <w:p w14:paraId="00D50455" w14:textId="77777777" w:rsidR="00ED3A87" w:rsidRPr="00AF1A82" w:rsidRDefault="00ED3A87" w:rsidP="00ED3A87">
            <w:pPr>
              <w:rPr>
                <w:moveTo w:id="14801" w:author="88692" w:date="2020-06-19T09:28:00Z"/>
                <w:rFonts w:ascii="標楷體" w:eastAsia="標楷體" w:hAnsi="標楷體"/>
              </w:rPr>
            </w:pPr>
            <w:moveTo w:id="14802" w:author="88692" w:date="2020-06-19T09:28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0713E75B" w14:textId="77777777" w:rsidR="00ED3A87" w:rsidRPr="00AF1A82" w:rsidRDefault="00ED3A87" w:rsidP="00ED3A87">
            <w:pPr>
              <w:rPr>
                <w:moveTo w:id="14803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049E8DA4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5EF9E73" w14:textId="77777777" w:rsidR="00ED3A87" w:rsidRPr="00AF1A82" w:rsidRDefault="00ED3A87" w:rsidP="00ED3A87">
            <w:pPr>
              <w:rPr>
                <w:moveTo w:id="14804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37F44909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1AC7F01" w14:textId="77777777" w:rsidR="00ED3A87" w:rsidRPr="00AF1A82" w:rsidRDefault="00ED3A87" w:rsidP="00ED3A87">
            <w:pPr>
              <w:rPr>
                <w:moveTo w:id="14805" w:author="88692" w:date="2020-06-19T09:28:00Z"/>
                <w:rFonts w:ascii="標楷體" w:eastAsia="標楷體" w:hAnsi="標楷體" w:cs="新細明體"/>
              </w:rPr>
            </w:pPr>
            <w:moveTo w:id="14806" w:author="88692" w:date="2020-06-19T09:28:00Z">
              <w:r w:rsidRPr="00AF1A82">
                <w:rPr>
                  <w:rFonts w:ascii="標楷體" w:eastAsia="標楷體" w:hAnsi="標楷體" w:hint="eastAsia"/>
                </w:rPr>
                <w:t>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筆式明細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資料</w:t>
              </w:r>
            </w:moveTo>
          </w:p>
        </w:tc>
        <w:tc>
          <w:tcPr>
            <w:tcW w:w="3969" w:type="dxa"/>
          </w:tcPr>
          <w:p w14:paraId="61912C91" w14:textId="77777777" w:rsidR="00ED3A87" w:rsidRPr="00AF1A82" w:rsidRDefault="00ED3A87" w:rsidP="00ED3A87">
            <w:pPr>
              <w:rPr>
                <w:moveTo w:id="14807" w:author="88692" w:date="2020-06-19T09:28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967A366" w14:textId="77777777" w:rsidR="00ED3A87" w:rsidRPr="00AF1A82" w:rsidRDefault="00ED3A87" w:rsidP="00ED3A87">
            <w:pPr>
              <w:rPr>
                <w:moveTo w:id="14808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395C8C0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1A2B4F6" w14:textId="77777777" w:rsidR="00ED3A87" w:rsidRPr="00AF1A82" w:rsidRDefault="00ED3A87" w:rsidP="00ED3A87">
            <w:pPr>
              <w:rPr>
                <w:moveTo w:id="14809" w:author="88692" w:date="2020-06-19T09:28:00Z"/>
                <w:rFonts w:ascii="標楷體" w:eastAsia="標楷體" w:hAnsi="標楷體"/>
                <w:b/>
              </w:rPr>
            </w:pPr>
            <w:moveTo w:id="14810" w:author="88692" w:date="2020-06-19T09:28:00Z">
              <w:r w:rsidRPr="00AF1A82">
                <w:rPr>
                  <w:rFonts w:ascii="標楷體" w:eastAsia="標楷體" w:hAnsi="標楷體" w:hint="eastAsia"/>
                  <w:b/>
                </w:rPr>
                <w:t>[修改]</w:t>
              </w:r>
            </w:moveTo>
          </w:p>
        </w:tc>
        <w:tc>
          <w:tcPr>
            <w:tcW w:w="3969" w:type="dxa"/>
          </w:tcPr>
          <w:p w14:paraId="4A052146" w14:textId="77777777" w:rsidR="00ED3A87" w:rsidRPr="00AF1A82" w:rsidRDefault="00ED3A87" w:rsidP="00ED3A87">
            <w:pPr>
              <w:rPr>
                <w:moveTo w:id="14811" w:author="88692" w:date="2020-06-19T09:28:00Z"/>
                <w:rFonts w:ascii="標楷體" w:eastAsia="標楷體" w:hAnsi="標楷體"/>
                <w:b/>
              </w:rPr>
            </w:pPr>
            <w:moveTo w:id="14812" w:author="88692" w:date="2020-06-19T09:28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[L5504房貸專員件數金額資料維護-修改]</w:t>
              </w:r>
            </w:moveTo>
          </w:p>
          <w:p w14:paraId="41DA6773" w14:textId="77777777" w:rsidR="00ED3A87" w:rsidRPr="00AF1A82" w:rsidRDefault="00ED3A87" w:rsidP="00ED3A87">
            <w:pPr>
              <w:rPr>
                <w:moveTo w:id="14813" w:author="88692" w:date="2020-06-19T09:28:00Z"/>
                <w:rFonts w:ascii="標楷體" w:eastAsia="標楷體" w:hAnsi="標楷體"/>
              </w:rPr>
            </w:pPr>
            <w:moveTo w:id="14814" w:author="88692" w:date="2020-06-19T09:28:00Z">
              <w:r w:rsidRPr="00AF1A82">
                <w:rPr>
                  <w:rFonts w:ascii="標楷體" w:eastAsia="標楷體" w:hAnsi="標楷體" w:hint="eastAsia"/>
                </w:rPr>
                <w:t>批次已處理者須[DISABLE]</w:t>
              </w:r>
            </w:moveTo>
          </w:p>
        </w:tc>
        <w:tc>
          <w:tcPr>
            <w:tcW w:w="2693" w:type="dxa"/>
          </w:tcPr>
          <w:p w14:paraId="72BF8BA1" w14:textId="77777777" w:rsidR="00ED3A87" w:rsidRPr="00AF1A82" w:rsidRDefault="00ED3A87" w:rsidP="00ED3A87">
            <w:pPr>
              <w:rPr>
                <w:moveTo w:id="14815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5A82CAC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E75FCEF" w14:textId="77777777" w:rsidR="00ED3A87" w:rsidRPr="00AF1A82" w:rsidRDefault="00ED3A87" w:rsidP="00ED3A87">
            <w:pPr>
              <w:rPr>
                <w:moveTo w:id="14816" w:author="88692" w:date="2020-06-19T09:28:00Z"/>
                <w:rFonts w:ascii="標楷體" w:eastAsia="標楷體" w:hAnsi="標楷體"/>
                <w:b/>
              </w:rPr>
            </w:pPr>
            <w:moveTo w:id="14817" w:author="88692" w:date="2020-06-19T09:28:00Z">
              <w:r w:rsidRPr="00AF1A82">
                <w:rPr>
                  <w:rFonts w:ascii="標楷體" w:eastAsia="標楷體" w:hAnsi="標楷體" w:hint="eastAsia"/>
                  <w:b/>
                </w:rPr>
                <w:t>[拷貝]</w:t>
              </w:r>
            </w:moveTo>
          </w:p>
        </w:tc>
        <w:tc>
          <w:tcPr>
            <w:tcW w:w="3969" w:type="dxa"/>
          </w:tcPr>
          <w:p w14:paraId="7F751C5C" w14:textId="77777777" w:rsidR="00ED3A87" w:rsidRPr="00AF1A82" w:rsidRDefault="00ED3A87" w:rsidP="00ED3A87">
            <w:pPr>
              <w:rPr>
                <w:moveTo w:id="14818" w:author="88692" w:date="2020-06-19T09:28:00Z"/>
                <w:rFonts w:ascii="標楷體" w:eastAsia="標楷體" w:hAnsi="標楷體"/>
              </w:rPr>
            </w:pPr>
            <w:moveTo w:id="14819" w:author="88692" w:date="2020-06-19T09:28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[L5504房貸專員件數金額資料維護-新增]</w:t>
              </w:r>
            </w:moveTo>
          </w:p>
        </w:tc>
        <w:tc>
          <w:tcPr>
            <w:tcW w:w="2693" w:type="dxa"/>
          </w:tcPr>
          <w:p w14:paraId="4ACDF6D3" w14:textId="77777777" w:rsidR="00ED3A87" w:rsidRPr="00AF1A82" w:rsidRDefault="00ED3A87" w:rsidP="00ED3A87">
            <w:pPr>
              <w:rPr>
                <w:moveTo w:id="14820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67544A3F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66AB059E" w14:textId="77777777" w:rsidR="00ED3A87" w:rsidRPr="00AF1A82" w:rsidRDefault="00ED3A87" w:rsidP="00ED3A87">
            <w:pPr>
              <w:rPr>
                <w:moveTo w:id="14821" w:author="88692" w:date="2020-06-19T09:28:00Z"/>
                <w:rFonts w:ascii="標楷體" w:eastAsia="標楷體" w:hAnsi="標楷體"/>
                <w:b/>
              </w:rPr>
            </w:pPr>
            <w:moveTo w:id="14822" w:author="88692" w:date="2020-06-19T09:28:00Z">
              <w:r w:rsidRPr="00AF1A82">
                <w:rPr>
                  <w:rFonts w:ascii="標楷體" w:eastAsia="標楷體" w:hAnsi="標楷體" w:hint="eastAsia"/>
                  <w:b/>
                </w:rPr>
                <w:t>[刪除]</w:t>
              </w:r>
            </w:moveTo>
          </w:p>
        </w:tc>
        <w:tc>
          <w:tcPr>
            <w:tcW w:w="3969" w:type="dxa"/>
          </w:tcPr>
          <w:p w14:paraId="4A0374DC" w14:textId="77777777" w:rsidR="00ED3A87" w:rsidRPr="00AF1A82" w:rsidRDefault="00ED3A87" w:rsidP="00ED3A87">
            <w:pPr>
              <w:rPr>
                <w:moveTo w:id="14823" w:author="88692" w:date="2020-06-19T09:28:00Z"/>
                <w:rFonts w:ascii="標楷體" w:eastAsia="標楷體" w:hAnsi="標楷體"/>
                <w:b/>
              </w:rPr>
            </w:pPr>
            <w:moveTo w:id="14824" w:author="88692" w:date="2020-06-19T09:28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[L5504房貸專員件數金額資料維護-刪除]</w:t>
              </w:r>
            </w:moveTo>
          </w:p>
          <w:p w14:paraId="01A6FC6F" w14:textId="77777777" w:rsidR="00ED3A87" w:rsidRPr="00AF1A82" w:rsidRDefault="00ED3A87" w:rsidP="00ED3A87">
            <w:pPr>
              <w:rPr>
                <w:moveTo w:id="14825" w:author="88692" w:date="2020-06-19T09:28:00Z"/>
                <w:rFonts w:ascii="標楷體" w:eastAsia="標楷體" w:hAnsi="標楷體"/>
              </w:rPr>
            </w:pPr>
            <w:moveTo w:id="14826" w:author="88692" w:date="2020-06-19T09:28:00Z">
              <w:r w:rsidRPr="00AF1A82">
                <w:rPr>
                  <w:rFonts w:ascii="標楷體" w:eastAsia="標楷體" w:hAnsi="標楷體" w:hint="eastAsia"/>
                </w:rPr>
                <w:t>批次已處理者須[DISABLE]</w:t>
              </w:r>
            </w:moveTo>
          </w:p>
        </w:tc>
        <w:tc>
          <w:tcPr>
            <w:tcW w:w="2693" w:type="dxa"/>
          </w:tcPr>
          <w:p w14:paraId="7E2EE000" w14:textId="77777777" w:rsidR="00ED3A87" w:rsidRPr="00AF1A82" w:rsidRDefault="00ED3A87" w:rsidP="00ED3A87">
            <w:pPr>
              <w:rPr>
                <w:moveTo w:id="14827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553D854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7B14DFF" w14:textId="77777777" w:rsidR="00ED3A87" w:rsidRPr="00AF1A82" w:rsidRDefault="00ED3A87" w:rsidP="00ED3A87">
            <w:pPr>
              <w:rPr>
                <w:moveTo w:id="14828" w:author="88692" w:date="2020-06-19T09:28:00Z"/>
                <w:rFonts w:ascii="標楷體" w:eastAsia="標楷體" w:hAnsi="標楷體"/>
                <w:b/>
              </w:rPr>
            </w:pPr>
            <w:moveTo w:id="14829" w:author="88692" w:date="2020-06-19T09:28:00Z">
              <w:r w:rsidRPr="00AF1A82">
                <w:rPr>
                  <w:rFonts w:ascii="標楷體" w:eastAsia="標楷體" w:hAnsi="標楷體" w:hint="eastAsia"/>
                  <w:b/>
                </w:rPr>
                <w:t>[查詢]</w:t>
              </w:r>
            </w:moveTo>
          </w:p>
        </w:tc>
        <w:tc>
          <w:tcPr>
            <w:tcW w:w="3969" w:type="dxa"/>
          </w:tcPr>
          <w:p w14:paraId="5809F3D2" w14:textId="77777777" w:rsidR="00ED3A87" w:rsidRPr="00AF1A82" w:rsidRDefault="00ED3A87" w:rsidP="00ED3A87">
            <w:pPr>
              <w:rPr>
                <w:moveTo w:id="14830" w:author="88692" w:date="2020-06-19T09:28:00Z"/>
                <w:rFonts w:ascii="標楷體" w:eastAsia="標楷體" w:hAnsi="標楷體"/>
              </w:rPr>
            </w:pPr>
            <w:moveTo w:id="14831" w:author="88692" w:date="2020-06-19T09:28:00Z">
              <w:r w:rsidRPr="00AF1A82">
                <w:rPr>
                  <w:rFonts w:ascii="標楷體" w:eastAsia="標楷體" w:hAnsi="標楷體" w:hint="eastAsia"/>
                </w:rPr>
                <w:t>連結</w:t>
              </w:r>
              <w:r w:rsidRPr="00AF1A82">
                <w:rPr>
                  <w:rFonts w:ascii="標楷體" w:eastAsia="標楷體" w:hAnsi="標楷體" w:hint="eastAsia"/>
                  <w:b/>
                </w:rPr>
                <w:t>[L5504房貸專員件數金額資料維護-查詢]</w:t>
              </w:r>
            </w:moveTo>
          </w:p>
        </w:tc>
        <w:tc>
          <w:tcPr>
            <w:tcW w:w="2693" w:type="dxa"/>
          </w:tcPr>
          <w:p w14:paraId="10DBA45F" w14:textId="77777777" w:rsidR="00ED3A87" w:rsidRPr="00AF1A82" w:rsidRDefault="00ED3A87" w:rsidP="00ED3A87">
            <w:pPr>
              <w:rPr>
                <w:moveTo w:id="14832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1E762899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42E3062" w14:textId="77777777" w:rsidR="00ED3A87" w:rsidRPr="00AF1A82" w:rsidRDefault="00ED3A87" w:rsidP="00ED3A87">
            <w:pPr>
              <w:rPr>
                <w:moveTo w:id="14833" w:author="88692" w:date="2020-06-19T09:28:00Z"/>
                <w:rFonts w:ascii="標楷體" w:eastAsia="標楷體" w:hAnsi="標楷體"/>
                <w:lang w:eastAsia="x-none"/>
              </w:rPr>
            </w:pPr>
            <w:moveTo w:id="14834" w:author="88692" w:date="2020-06-19T09:28:00Z">
              <w:r w:rsidRPr="00AF1A82">
                <w:rPr>
                  <w:rFonts w:ascii="標楷體" w:eastAsia="標楷體" w:hAnsi="標楷體" w:hint="eastAsia"/>
                </w:rPr>
                <w:t>戶號</w:t>
              </w:r>
            </w:moveTo>
          </w:p>
        </w:tc>
        <w:tc>
          <w:tcPr>
            <w:tcW w:w="3969" w:type="dxa"/>
          </w:tcPr>
          <w:p w14:paraId="6B02FFA8" w14:textId="77777777" w:rsidR="00ED3A87" w:rsidRPr="00AF1A82" w:rsidRDefault="00ED3A87" w:rsidP="00ED3A87">
            <w:pPr>
              <w:rPr>
                <w:moveTo w:id="14835" w:author="88692" w:date="2020-06-19T09:28:00Z"/>
                <w:rFonts w:ascii="標楷體" w:eastAsia="標楷體" w:hAnsi="標楷體"/>
              </w:rPr>
            </w:pPr>
            <w:moveTo w:id="14836" w:author="88692" w:date="2020-06-19T09:28:00Z">
              <w:r w:rsidRPr="00AF1A82">
                <w:rPr>
                  <w:rFonts w:ascii="標楷體" w:eastAsia="標楷體" w:hAnsi="標楷體" w:hint="eastAsia"/>
                </w:rPr>
                <w:t>9(07)</w:t>
              </w:r>
            </w:moveTo>
          </w:p>
        </w:tc>
        <w:tc>
          <w:tcPr>
            <w:tcW w:w="2693" w:type="dxa"/>
          </w:tcPr>
          <w:p w14:paraId="6D16CAFC" w14:textId="77777777" w:rsidR="00ED3A87" w:rsidRPr="00AF1A82" w:rsidRDefault="00ED3A87" w:rsidP="00ED3A87">
            <w:pPr>
              <w:rPr>
                <w:moveTo w:id="14837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1F25A8A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6004395" w14:textId="77777777" w:rsidR="00ED3A87" w:rsidRPr="00AF1A82" w:rsidRDefault="00ED3A87" w:rsidP="00ED3A87">
            <w:pPr>
              <w:rPr>
                <w:moveTo w:id="14838" w:author="88692" w:date="2020-06-19T09:28:00Z"/>
                <w:rFonts w:ascii="標楷體" w:eastAsia="標楷體" w:hAnsi="標楷體"/>
              </w:rPr>
            </w:pPr>
            <w:moveTo w:id="14839" w:author="88692" w:date="2020-06-19T09:28:00Z">
              <w:r w:rsidRPr="00AF1A82">
                <w:rPr>
                  <w:rFonts w:ascii="標楷體" w:eastAsia="標楷體" w:hAnsi="標楷體" w:hint="eastAsia"/>
                </w:rPr>
                <w:t>額度編號</w:t>
              </w:r>
            </w:moveTo>
          </w:p>
        </w:tc>
        <w:tc>
          <w:tcPr>
            <w:tcW w:w="3969" w:type="dxa"/>
          </w:tcPr>
          <w:p w14:paraId="432D8857" w14:textId="77777777" w:rsidR="00ED3A87" w:rsidRPr="00AF1A82" w:rsidRDefault="00ED3A87" w:rsidP="00ED3A87">
            <w:pPr>
              <w:rPr>
                <w:moveTo w:id="14840" w:author="88692" w:date="2020-06-19T09:28:00Z"/>
                <w:rFonts w:ascii="標楷體" w:eastAsia="標楷體" w:hAnsi="標楷體"/>
              </w:rPr>
            </w:pPr>
            <w:moveTo w:id="14841" w:author="88692" w:date="2020-06-19T09:28:00Z">
              <w:r w:rsidRPr="00AF1A82">
                <w:rPr>
                  <w:rFonts w:ascii="標楷體" w:eastAsia="標楷體" w:hAnsi="標楷體" w:hint="eastAsia"/>
                </w:rPr>
                <w:t>999</w:t>
              </w:r>
            </w:moveTo>
          </w:p>
        </w:tc>
        <w:tc>
          <w:tcPr>
            <w:tcW w:w="2693" w:type="dxa"/>
          </w:tcPr>
          <w:p w14:paraId="44D449F2" w14:textId="77777777" w:rsidR="00ED3A87" w:rsidRPr="00AF1A82" w:rsidRDefault="00ED3A87" w:rsidP="00ED3A87">
            <w:pPr>
              <w:rPr>
                <w:moveTo w:id="14842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0ECC626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2C4AD93" w14:textId="77777777" w:rsidR="00ED3A87" w:rsidRPr="00AF1A82" w:rsidRDefault="00ED3A87" w:rsidP="00ED3A87">
            <w:pPr>
              <w:rPr>
                <w:moveTo w:id="14843" w:author="88692" w:date="2020-06-19T09:28:00Z"/>
                <w:rFonts w:ascii="標楷體" w:eastAsia="標楷體" w:hAnsi="標楷體"/>
                <w:lang w:eastAsia="x-none"/>
              </w:rPr>
            </w:pPr>
            <w:moveTo w:id="14844" w:author="88692" w:date="2020-06-19T09:28:00Z">
              <w:r w:rsidRPr="00AF1A82">
                <w:rPr>
                  <w:rFonts w:ascii="標楷體" w:eastAsia="標楷體" w:hAnsi="標楷體" w:hint="eastAsia"/>
                </w:rPr>
                <w:t>姓名</w:t>
              </w:r>
            </w:moveTo>
          </w:p>
        </w:tc>
        <w:tc>
          <w:tcPr>
            <w:tcW w:w="3969" w:type="dxa"/>
          </w:tcPr>
          <w:p w14:paraId="4E4380C5" w14:textId="77777777" w:rsidR="00ED3A87" w:rsidRPr="00AF1A82" w:rsidRDefault="00ED3A87" w:rsidP="00ED3A87">
            <w:pPr>
              <w:rPr>
                <w:moveTo w:id="14845" w:author="88692" w:date="2020-06-19T09:28:00Z"/>
                <w:rFonts w:ascii="標楷體" w:eastAsia="標楷體" w:hAnsi="標楷體"/>
              </w:rPr>
            </w:pPr>
            <w:proofErr w:type="gramStart"/>
            <w:moveTo w:id="14846" w:author="88692" w:date="2020-06-19T09:2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20)</w:t>
              </w:r>
            </w:moveTo>
          </w:p>
        </w:tc>
        <w:tc>
          <w:tcPr>
            <w:tcW w:w="2693" w:type="dxa"/>
          </w:tcPr>
          <w:p w14:paraId="0EAFF165" w14:textId="77777777" w:rsidR="00ED3A87" w:rsidRPr="00AF1A82" w:rsidRDefault="00ED3A87" w:rsidP="00ED3A87">
            <w:pPr>
              <w:rPr>
                <w:moveTo w:id="14847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31AF281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1E87B96" w14:textId="77777777" w:rsidR="00ED3A87" w:rsidRPr="00AF1A82" w:rsidRDefault="00ED3A87" w:rsidP="00ED3A87">
            <w:pPr>
              <w:rPr>
                <w:moveTo w:id="14848" w:author="88692" w:date="2020-06-19T09:28:00Z"/>
                <w:rFonts w:ascii="標楷體" w:eastAsia="標楷體" w:hAnsi="標楷體"/>
                <w:lang w:eastAsia="x-none"/>
              </w:rPr>
            </w:pPr>
            <w:moveTo w:id="14849" w:author="88692" w:date="2020-06-19T09:28:00Z">
              <w:r w:rsidRPr="00AF1A82">
                <w:rPr>
                  <w:rFonts w:ascii="標楷體" w:eastAsia="標楷體" w:hAnsi="標楷體" w:hint="eastAsia"/>
                </w:rPr>
                <w:t>業績金額(額度)</w:t>
              </w:r>
            </w:moveTo>
          </w:p>
        </w:tc>
        <w:tc>
          <w:tcPr>
            <w:tcW w:w="3969" w:type="dxa"/>
          </w:tcPr>
          <w:p w14:paraId="5EDA05BA" w14:textId="77777777" w:rsidR="00ED3A87" w:rsidRPr="00AF1A82" w:rsidRDefault="00ED3A87" w:rsidP="00ED3A87">
            <w:pPr>
              <w:rPr>
                <w:moveTo w:id="14850" w:author="88692" w:date="2020-06-19T09:28:00Z"/>
                <w:rFonts w:ascii="標楷體" w:eastAsia="標楷體" w:hAnsi="標楷體"/>
              </w:rPr>
            </w:pPr>
            <w:moveTo w:id="14851" w:author="88692" w:date="2020-06-19T09:28:00Z">
              <w:r w:rsidRPr="00AF1A82">
                <w:rPr>
                  <w:rFonts w:ascii="標楷體" w:eastAsia="標楷體" w:hAnsi="標楷體" w:hint="eastAsia"/>
                </w:rPr>
                <w:t>9(14)</w:t>
              </w:r>
            </w:moveTo>
          </w:p>
        </w:tc>
        <w:tc>
          <w:tcPr>
            <w:tcW w:w="2693" w:type="dxa"/>
          </w:tcPr>
          <w:p w14:paraId="6D1AA169" w14:textId="77777777" w:rsidR="00ED3A87" w:rsidRPr="00AF1A82" w:rsidRDefault="00ED3A87" w:rsidP="00ED3A87">
            <w:pPr>
              <w:rPr>
                <w:moveTo w:id="14852" w:author="88692" w:date="2020-06-19T09:28:00Z"/>
                <w:rFonts w:ascii="標楷體" w:eastAsia="標楷體" w:hAnsi="標楷體"/>
              </w:rPr>
            </w:pPr>
          </w:p>
        </w:tc>
      </w:tr>
      <w:tr w:rsidR="00ED3A87" w:rsidRPr="00AF1A82" w14:paraId="6EDFC0B0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7A2BAD3" w14:textId="77777777" w:rsidR="00ED3A87" w:rsidRPr="00AF1A82" w:rsidRDefault="00ED3A87" w:rsidP="00ED3A87">
            <w:pPr>
              <w:rPr>
                <w:moveTo w:id="14853" w:author="88692" w:date="2020-06-19T09:28:00Z"/>
                <w:rFonts w:ascii="標楷體" w:eastAsia="標楷體" w:hAnsi="標楷體"/>
                <w:lang w:eastAsia="x-none"/>
              </w:rPr>
            </w:pPr>
            <w:moveTo w:id="14854" w:author="88692" w:date="2020-06-19T09:28:00Z">
              <w:r w:rsidRPr="00AF1A82">
                <w:rPr>
                  <w:rFonts w:ascii="標楷體" w:eastAsia="標楷體" w:hAnsi="標楷體" w:hint="eastAsia"/>
                </w:rPr>
                <w:t>批次</w:t>
              </w:r>
            </w:moveTo>
          </w:p>
        </w:tc>
        <w:tc>
          <w:tcPr>
            <w:tcW w:w="3969" w:type="dxa"/>
          </w:tcPr>
          <w:p w14:paraId="28E605C6" w14:textId="77777777" w:rsidR="00ED3A87" w:rsidRPr="00AF1A82" w:rsidRDefault="00ED3A87" w:rsidP="00ED3A87">
            <w:pPr>
              <w:rPr>
                <w:moveTo w:id="14855" w:author="88692" w:date="2020-06-19T09:28:00Z"/>
                <w:rFonts w:ascii="標楷體" w:eastAsia="標楷體" w:hAnsi="標楷體"/>
              </w:rPr>
            </w:pPr>
            <w:proofErr w:type="gramStart"/>
            <w:moveTo w:id="14856" w:author="88692" w:date="2020-06-19T09:28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06)</w:t>
              </w:r>
            </w:moveTo>
          </w:p>
        </w:tc>
        <w:tc>
          <w:tcPr>
            <w:tcW w:w="2693" w:type="dxa"/>
          </w:tcPr>
          <w:p w14:paraId="1B783D98" w14:textId="77777777" w:rsidR="00ED3A87" w:rsidRPr="00AF1A82" w:rsidRDefault="00ED3A87" w:rsidP="00ED3A87">
            <w:pPr>
              <w:rPr>
                <w:moveTo w:id="14857" w:author="88692" w:date="2020-06-19T09:28:00Z"/>
                <w:rFonts w:ascii="標楷體" w:eastAsia="標楷體" w:hAnsi="標楷體"/>
              </w:rPr>
            </w:pPr>
          </w:p>
        </w:tc>
      </w:tr>
    </w:tbl>
    <w:p w14:paraId="18F0234A" w14:textId="77777777" w:rsidR="00ED3A87" w:rsidRPr="00AF1A82" w:rsidRDefault="00ED3A87" w:rsidP="00ED3A87">
      <w:pPr>
        <w:rPr>
          <w:moveTo w:id="14858" w:author="88692" w:date="2020-06-19T09:28:00Z"/>
          <w:rFonts w:ascii="標楷體" w:eastAsia="標楷體" w:hAnsi="標楷體"/>
        </w:rPr>
      </w:pPr>
    </w:p>
    <w:p w14:paraId="4F869165" w14:textId="77777777" w:rsidR="00ED3A87" w:rsidRPr="00AF1A82" w:rsidRDefault="00ED3A87" w:rsidP="00ED3A87">
      <w:pPr>
        <w:rPr>
          <w:moveTo w:id="14859" w:author="88692" w:date="2020-06-19T09:28:00Z"/>
          <w:rFonts w:ascii="標楷體" w:eastAsia="標楷體" w:hAnsi="標楷體"/>
        </w:rPr>
      </w:pPr>
      <w:moveTo w:id="14860" w:author="88692" w:date="2020-06-19T09:28:00Z">
        <w:r w:rsidRPr="00AF1A82">
          <w:rPr>
            <w:rFonts w:ascii="標楷體" w:eastAsia="標楷體" w:hAnsi="標楷體"/>
          </w:rPr>
          <w:br w:type="page"/>
        </w:r>
      </w:moveTo>
    </w:p>
    <w:moveToRangeEnd w:id="14678"/>
    <w:p w14:paraId="2D2B672C" w14:textId="0775B093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E551F9" w:rsidRPr="00AF1A82">
        <w:rPr>
          <w:rFonts w:ascii="標楷體" w:hAnsi="標楷體"/>
          <w:lang w:eastAsia="zh-TW"/>
        </w:rPr>
        <w:t>595</w:t>
      </w:r>
      <w:r w:rsidR="007B6521" w:rsidRPr="00AF1A82">
        <w:rPr>
          <w:rFonts w:ascii="標楷體" w:hAnsi="標楷體"/>
          <w:lang w:eastAsia="zh-TW"/>
        </w:rPr>
        <w:t>4</w:t>
      </w:r>
      <w:r w:rsidRPr="00AF1A82">
        <w:rPr>
          <w:rFonts w:ascii="標楷體" w:hAnsi="標楷體" w:hint="eastAsia"/>
          <w:lang w:eastAsia="zh-TW"/>
        </w:rPr>
        <w:t>內網報表業績明細資料查詢</w:t>
      </w:r>
      <w:ins w:id="14861" w:author="88692" w:date="2020-06-19T09:30:00Z">
        <w:r w:rsidR="00111CF1">
          <w:rPr>
            <w:rFonts w:ascii="標楷體" w:hAnsi="標楷體" w:hint="eastAsia"/>
            <w:lang w:eastAsia="zh-TW"/>
          </w:rPr>
          <w:t>(</w:t>
        </w:r>
        <w:proofErr w:type="spellStart"/>
        <w:r w:rsidR="00111CF1">
          <w:rPr>
            <w:rFonts w:ascii="標楷體" w:hAnsi="標楷體" w:hint="eastAsia"/>
            <w:lang w:eastAsia="zh-TW"/>
          </w:rPr>
          <w:t>拿掉</w:t>
        </w:r>
        <w:proofErr w:type="spellEnd"/>
        <w:r w:rsidR="00111CF1">
          <w:rPr>
            <w:rFonts w:ascii="標楷體" w:hAnsi="標楷體" w:hint="eastAsia"/>
            <w:lang w:eastAsia="zh-TW"/>
          </w:rPr>
          <w:t>???)</w:t>
        </w:r>
      </w:ins>
    </w:p>
    <w:p w14:paraId="7521BF99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740234A4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C04EC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9A642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</w:t>
            </w:r>
            <w:del w:id="14862" w:author="88692" w:date="2020-06-19T09:36:00Z">
              <w:r w:rsidRPr="00AF1A82" w:rsidDel="00E646A9">
                <w:rPr>
                  <w:rFonts w:ascii="標楷體" w:eastAsia="標楷體" w:hAnsi="標楷體" w:hint="eastAsia"/>
                </w:rPr>
                <w:delText>(MENU)</w:delText>
              </w:r>
            </w:del>
            <w:r w:rsidRPr="00AF1A82">
              <w:rPr>
                <w:rFonts w:ascii="標楷體" w:eastAsia="標楷體" w:hAnsi="標楷體" w:hint="eastAsia"/>
              </w:rPr>
              <w:t>-內網報表業績明細資料查詢</w:t>
            </w:r>
          </w:p>
        </w:tc>
      </w:tr>
      <w:tr w:rsidR="00B30FC5" w:rsidRPr="00AF1A82" w14:paraId="7B922C7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A62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06AE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6DFA58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C1619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C9E83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64FEC1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DE3A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81E5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A4092E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20620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5C96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070D74A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3C32EEB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104F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37FEB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7E2EC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DE77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A4633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601D782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5A2A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D74A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5FB554B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A7FDD0D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6501D22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6A7A59EC" w14:textId="77777777" w:rsidR="00A94163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569D6E0" wp14:editId="68651D4C">
            <wp:extent cx="6483350" cy="2044700"/>
            <wp:effectExtent l="0" t="0" r="0" b="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91E4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7961CBE4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37D7D19B" w14:textId="77777777" w:rsidR="00A94163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A21E938" wp14:editId="51FCBF71">
            <wp:extent cx="6477000" cy="2597150"/>
            <wp:effectExtent l="0" t="0" r="0" b="0"/>
            <wp:docPr id="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F0D0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>…</w:t>
      </w:r>
    </w:p>
    <w:p w14:paraId="6C733CA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683"/>
        <w:gridCol w:w="967"/>
        <w:gridCol w:w="1056"/>
        <w:gridCol w:w="1146"/>
        <w:gridCol w:w="677"/>
        <w:gridCol w:w="692"/>
        <w:gridCol w:w="3707"/>
      </w:tblGrid>
      <w:tr w:rsidR="00695468" w:rsidRPr="00AF1A82" w14:paraId="4449B37D" w14:textId="77777777" w:rsidTr="00695468">
        <w:trPr>
          <w:trHeight w:val="388"/>
          <w:jc w:val="center"/>
        </w:trPr>
        <w:tc>
          <w:tcPr>
            <w:tcW w:w="493" w:type="dxa"/>
            <w:vMerge w:val="restart"/>
          </w:tcPr>
          <w:p w14:paraId="1BEB558C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14" w:type="dxa"/>
            <w:vMerge w:val="restart"/>
          </w:tcPr>
          <w:p w14:paraId="2E3DA53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9" w:type="dxa"/>
            <w:gridSpan w:val="5"/>
          </w:tcPr>
          <w:p w14:paraId="0DF80227" w14:textId="77777777" w:rsidR="00695468" w:rsidRPr="00AF1A82" w:rsidRDefault="00695468" w:rsidP="00695468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787" w:type="dxa"/>
            <w:vMerge w:val="restart"/>
          </w:tcPr>
          <w:p w14:paraId="7E775D7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95468" w:rsidRPr="00AF1A82" w14:paraId="4DF7DE3F" w14:textId="77777777" w:rsidTr="00695468">
        <w:trPr>
          <w:trHeight w:val="244"/>
          <w:jc w:val="center"/>
        </w:trPr>
        <w:tc>
          <w:tcPr>
            <w:tcW w:w="493" w:type="dxa"/>
            <w:vMerge/>
          </w:tcPr>
          <w:p w14:paraId="5A7795A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14" w:type="dxa"/>
            <w:vMerge/>
          </w:tcPr>
          <w:p w14:paraId="38B5204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71" w:type="dxa"/>
          </w:tcPr>
          <w:p w14:paraId="17A514C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319B70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4" w:type="dxa"/>
          </w:tcPr>
          <w:p w14:paraId="7C8E967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2F9C7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5" w:type="dxa"/>
          </w:tcPr>
          <w:p w14:paraId="0E933D0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787" w:type="dxa"/>
            <w:vMerge/>
          </w:tcPr>
          <w:p w14:paraId="419A0D2A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1CF08A33" w14:textId="77777777" w:rsidTr="00695468">
        <w:trPr>
          <w:trHeight w:val="244"/>
          <w:jc w:val="center"/>
        </w:trPr>
        <w:tc>
          <w:tcPr>
            <w:tcW w:w="493" w:type="dxa"/>
          </w:tcPr>
          <w:p w14:paraId="3915F67F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14" w:type="dxa"/>
          </w:tcPr>
          <w:p w14:paraId="1A9E374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971" w:type="dxa"/>
          </w:tcPr>
          <w:p w14:paraId="42BBBA7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36EE5ED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4" w:type="dxa"/>
          </w:tcPr>
          <w:p w14:paraId="71B973F6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A288F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6E766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08C035B1" w14:textId="77777777" w:rsidR="00695468" w:rsidRPr="00AF1A82" w:rsidRDefault="00695468" w:rsidP="00B30FC5">
            <w:pPr>
              <w:rPr>
                <w:rFonts w:ascii="標楷體" w:eastAsia="標楷體" w:hAnsi="標楷體"/>
                <w:b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.按</w:t>
            </w:r>
            <w:r w:rsidRPr="00AF1A82">
              <w:rPr>
                <w:rFonts w:ascii="標楷體" w:eastAsia="標楷體" w:hAnsi="標楷體" w:hint="eastAsia"/>
                <w:b/>
              </w:rPr>
              <w:t>[瀏覽]</w:t>
            </w: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50D8819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ii.可不輸入</w:t>
            </w:r>
          </w:p>
        </w:tc>
      </w:tr>
      <w:tr w:rsidR="00695468" w:rsidRPr="00AF1A82" w14:paraId="1F020663" w14:textId="77777777" w:rsidTr="00695468">
        <w:trPr>
          <w:trHeight w:val="291"/>
          <w:jc w:val="center"/>
        </w:trPr>
        <w:tc>
          <w:tcPr>
            <w:tcW w:w="493" w:type="dxa"/>
          </w:tcPr>
          <w:p w14:paraId="52F2822B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14" w:type="dxa"/>
          </w:tcPr>
          <w:p w14:paraId="3C789BF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71" w:type="dxa"/>
          </w:tcPr>
          <w:p w14:paraId="7A032ABD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68B8BB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127C03D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AAB009B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4D42FD1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1DF36F5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695468" w:rsidRPr="00AF1A82" w14:paraId="5F42591F" w14:textId="77777777" w:rsidTr="00695468">
        <w:trPr>
          <w:trHeight w:val="291"/>
          <w:jc w:val="center"/>
        </w:trPr>
        <w:tc>
          <w:tcPr>
            <w:tcW w:w="493" w:type="dxa"/>
          </w:tcPr>
          <w:p w14:paraId="2BBBD1E4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14" w:type="dxa"/>
          </w:tcPr>
          <w:p w14:paraId="5F6FEE1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71" w:type="dxa"/>
          </w:tcPr>
          <w:p w14:paraId="640D050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285B06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3DCC8235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AC069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0785B8CF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300F8A8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</w:tbl>
    <w:p w14:paraId="0F61F2AD" w14:textId="77777777" w:rsidR="005602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19570AE8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BA7865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4DA0AA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BD882D6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C202C7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075DD203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B4A1DC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66322B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C9F564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7BE375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FCB3A13" w14:textId="77777777" w:rsidTr="00560299">
        <w:trPr>
          <w:trHeight w:val="244"/>
          <w:jc w:val="center"/>
        </w:trPr>
        <w:tc>
          <w:tcPr>
            <w:tcW w:w="696" w:type="dxa"/>
          </w:tcPr>
          <w:p w14:paraId="354E628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1B27B48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3969" w:type="dxa"/>
          </w:tcPr>
          <w:p w14:paraId="5D45A22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36B208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2AE0694" w14:textId="77777777" w:rsidTr="00560299">
        <w:trPr>
          <w:trHeight w:val="244"/>
          <w:jc w:val="center"/>
        </w:trPr>
        <w:tc>
          <w:tcPr>
            <w:tcW w:w="696" w:type="dxa"/>
          </w:tcPr>
          <w:p w14:paraId="427FC7B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3B1E798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B28D7A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8E70B6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E542877" w14:textId="77777777" w:rsidTr="00560299">
        <w:trPr>
          <w:trHeight w:val="244"/>
          <w:jc w:val="center"/>
        </w:trPr>
        <w:tc>
          <w:tcPr>
            <w:tcW w:w="696" w:type="dxa"/>
          </w:tcPr>
          <w:p w14:paraId="093F152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541BA4F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4394F7E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4F7B7D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DFB3194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2DA13F0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141B42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A9CC4A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350EFE56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3FFFB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72ECE79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0A7DC48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2BA99E3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內網報表業績維護-修改]</w:t>
            </w:r>
          </w:p>
          <w:p w14:paraId="5BAE75B3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4EE644DE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4FA9AFC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7E729E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5EFFBF2F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內網報表業績維護-新增]</w:t>
            </w:r>
          </w:p>
        </w:tc>
        <w:tc>
          <w:tcPr>
            <w:tcW w:w="2693" w:type="dxa"/>
          </w:tcPr>
          <w:p w14:paraId="1456593A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26F991C7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3BCA5258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BC5D202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房內網報表業績維護-刪除]</w:t>
            </w:r>
          </w:p>
          <w:p w14:paraId="4F1680F9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2D5EC007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728F38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F5A52D6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5728C9E3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內網報表業績維護-查詢]</w:t>
            </w:r>
          </w:p>
        </w:tc>
        <w:tc>
          <w:tcPr>
            <w:tcW w:w="2693" w:type="dxa"/>
          </w:tcPr>
          <w:p w14:paraId="52D5E3C1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DFF876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B6D1675" w14:textId="77777777" w:rsidR="00560299" w:rsidRPr="00AF1A82" w:rsidRDefault="000A2714" w:rsidP="000A2714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3037D6B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EF2F8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7006FA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FAD5E3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7EC19EB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7AB058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76809C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6C912F1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2AE8924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373F6DE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BD9CDC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D4C602E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4612775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D79FC8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C5383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DB7A24F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18DA7CD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10F3997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5ADE6B30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1C2FAEA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0209AC1" w14:textId="13437D96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6961FE" w:rsidRPr="00AF1A82">
        <w:rPr>
          <w:rFonts w:ascii="標楷體" w:hAnsi="標楷體"/>
        </w:rPr>
        <w:t>550</w:t>
      </w:r>
      <w:r w:rsidR="007B6521" w:rsidRPr="00AF1A82">
        <w:rPr>
          <w:rFonts w:ascii="標楷體" w:hAnsi="標楷體"/>
        </w:rPr>
        <w:t>5</w:t>
      </w:r>
      <w:r w:rsidRPr="00AF1A82">
        <w:rPr>
          <w:rFonts w:ascii="標楷體" w:hAnsi="標楷體" w:hint="eastAsia"/>
          <w:lang w:eastAsia="zh-TW"/>
        </w:rPr>
        <w:t>內網報表業績維護</w:t>
      </w:r>
      <w:ins w:id="14863" w:author="88692" w:date="2020-06-19T09:30:00Z">
        <w:r w:rsidR="00111CF1">
          <w:rPr>
            <w:rFonts w:ascii="標楷體" w:hAnsi="標楷體" w:hint="eastAsia"/>
            <w:lang w:eastAsia="zh-TW"/>
          </w:rPr>
          <w:t>(</w:t>
        </w:r>
        <w:proofErr w:type="spellStart"/>
        <w:r w:rsidR="00111CF1">
          <w:rPr>
            <w:rFonts w:ascii="標楷體" w:hAnsi="標楷體" w:hint="eastAsia"/>
            <w:lang w:eastAsia="zh-TW"/>
          </w:rPr>
          <w:t>拿掉</w:t>
        </w:r>
        <w:proofErr w:type="spellEnd"/>
        <w:r w:rsidR="00111CF1">
          <w:rPr>
            <w:rFonts w:ascii="標楷體" w:hAnsi="標楷體" w:hint="eastAsia"/>
            <w:lang w:eastAsia="zh-TW"/>
          </w:rPr>
          <w:t>???)</w:t>
        </w:r>
      </w:ins>
    </w:p>
    <w:p w14:paraId="0DDDBD5A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ECB01F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5D40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92E79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</w:t>
            </w:r>
            <w:del w:id="14864" w:author="88692" w:date="2020-06-19T09:36:00Z">
              <w:r w:rsidRPr="00AF1A82" w:rsidDel="00E646A9">
                <w:rPr>
                  <w:rFonts w:ascii="標楷體" w:eastAsia="標楷體" w:hAnsi="標楷體" w:hint="eastAsia"/>
                </w:rPr>
                <w:delText>(MENU)</w:delText>
              </w:r>
            </w:del>
            <w:r w:rsidRPr="00AF1A82">
              <w:rPr>
                <w:rFonts w:ascii="標楷體" w:eastAsia="標楷體" w:hAnsi="標楷體" w:hint="eastAsia"/>
              </w:rPr>
              <w:t>-內網報表業績維護</w:t>
            </w:r>
          </w:p>
        </w:tc>
      </w:tr>
      <w:tr w:rsidR="00B30FC5" w:rsidRPr="00AF1A82" w14:paraId="4B8A4A3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73B7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51432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0E7890B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32E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A5F65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22E8FD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8162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A7247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96CD042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5033A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B12C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5CE2B39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E5E0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900B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B69A68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5D1E6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62F54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03928A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64B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5B26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BD95A5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C6BCD58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EB175FE" w14:textId="77777777" w:rsidR="00B30FC5" w:rsidRPr="00AF1A82" w:rsidRDefault="00B30FC5" w:rsidP="004D261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90886FC" w14:textId="77777777" w:rsidR="00B30FC5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849316F" wp14:editId="5AFA51EE">
            <wp:extent cx="6477000" cy="4527550"/>
            <wp:effectExtent l="0" t="0" r="0" b="6350"/>
            <wp:docPr id="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591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E79EEF9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590"/>
        <w:gridCol w:w="938"/>
        <w:gridCol w:w="945"/>
        <w:gridCol w:w="1202"/>
        <w:gridCol w:w="687"/>
        <w:gridCol w:w="697"/>
        <w:gridCol w:w="3869"/>
      </w:tblGrid>
      <w:tr w:rsidR="000A2714" w:rsidRPr="00AF1A82" w14:paraId="06FBF0ED" w14:textId="77777777" w:rsidTr="000A2714">
        <w:trPr>
          <w:trHeight w:val="388"/>
          <w:jc w:val="center"/>
        </w:trPr>
        <w:tc>
          <w:tcPr>
            <w:tcW w:w="493" w:type="dxa"/>
            <w:vMerge w:val="restart"/>
          </w:tcPr>
          <w:p w14:paraId="16D1869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17" w:type="dxa"/>
            <w:vMerge w:val="restart"/>
          </w:tcPr>
          <w:p w14:paraId="7F2561A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10" w:type="dxa"/>
            <w:gridSpan w:val="5"/>
          </w:tcPr>
          <w:p w14:paraId="581FA40C" w14:textId="77777777" w:rsidR="000A2714" w:rsidRPr="00AF1A82" w:rsidRDefault="000A2714" w:rsidP="000A271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44" w:type="dxa"/>
            <w:vMerge w:val="restart"/>
          </w:tcPr>
          <w:p w14:paraId="50E547A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AF1A82" w14:paraId="72BA244A" w14:textId="77777777" w:rsidTr="000A2714">
        <w:trPr>
          <w:trHeight w:val="244"/>
          <w:jc w:val="center"/>
        </w:trPr>
        <w:tc>
          <w:tcPr>
            <w:tcW w:w="493" w:type="dxa"/>
            <w:vMerge/>
          </w:tcPr>
          <w:p w14:paraId="0A565A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17" w:type="dxa"/>
            <w:vMerge/>
          </w:tcPr>
          <w:p w14:paraId="2DD09B1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41" w:type="dxa"/>
          </w:tcPr>
          <w:p w14:paraId="36DAC5C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01E1556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20" w:type="dxa"/>
          </w:tcPr>
          <w:p w14:paraId="3C95430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453946C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0" w:type="dxa"/>
          </w:tcPr>
          <w:p w14:paraId="415C111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44" w:type="dxa"/>
            <w:vMerge/>
          </w:tcPr>
          <w:p w14:paraId="040945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2B04A854" w14:textId="77777777" w:rsidTr="000A2714">
        <w:trPr>
          <w:trHeight w:val="244"/>
          <w:jc w:val="center"/>
        </w:trPr>
        <w:tc>
          <w:tcPr>
            <w:tcW w:w="493" w:type="dxa"/>
          </w:tcPr>
          <w:p w14:paraId="6A0F311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17" w:type="dxa"/>
          </w:tcPr>
          <w:p w14:paraId="63DAB26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41" w:type="dxa"/>
          </w:tcPr>
          <w:p w14:paraId="57FA96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363BD2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45BF36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92" w:type="dxa"/>
          </w:tcPr>
          <w:p w14:paraId="3694C04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3A06CA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3C754A3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7AACEA0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1.新增</w:t>
            </w:r>
          </w:p>
          <w:p w14:paraId="569A3A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75B975E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4.刪除  </w:t>
            </w:r>
          </w:p>
          <w:p w14:paraId="66ECF1C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0A2714" w:rsidRPr="00AF1A82" w14:paraId="6A4A7BF0" w14:textId="77777777" w:rsidTr="000A2714">
        <w:trPr>
          <w:trHeight w:val="291"/>
          <w:jc w:val="center"/>
        </w:trPr>
        <w:tc>
          <w:tcPr>
            <w:tcW w:w="493" w:type="dxa"/>
          </w:tcPr>
          <w:p w14:paraId="6CBA5F1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17" w:type="dxa"/>
          </w:tcPr>
          <w:p w14:paraId="44DF585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941" w:type="dxa"/>
          </w:tcPr>
          <w:p w14:paraId="474BD6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7" w:type="dxa"/>
          </w:tcPr>
          <w:p w14:paraId="4366F8E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068148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3E871F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7699C7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09A3C1B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0A2714" w:rsidRPr="00AF1A82" w14:paraId="509A07A6" w14:textId="77777777" w:rsidTr="000A2714">
        <w:trPr>
          <w:trHeight w:val="291"/>
          <w:jc w:val="center"/>
        </w:trPr>
        <w:tc>
          <w:tcPr>
            <w:tcW w:w="493" w:type="dxa"/>
          </w:tcPr>
          <w:p w14:paraId="4681A1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17" w:type="dxa"/>
          </w:tcPr>
          <w:p w14:paraId="7629C3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41" w:type="dxa"/>
          </w:tcPr>
          <w:p w14:paraId="3B4CCA0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0BF07F3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4C10D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52E7E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33AFBE9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782F7B4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0A2714" w:rsidRPr="00AF1A82" w14:paraId="1140CD01" w14:textId="77777777" w:rsidTr="000A2714">
        <w:trPr>
          <w:trHeight w:val="291"/>
          <w:jc w:val="center"/>
        </w:trPr>
        <w:tc>
          <w:tcPr>
            <w:tcW w:w="493" w:type="dxa"/>
          </w:tcPr>
          <w:p w14:paraId="40243AA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17" w:type="dxa"/>
          </w:tcPr>
          <w:p w14:paraId="48EB003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41" w:type="dxa"/>
          </w:tcPr>
          <w:p w14:paraId="7A743F3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58AAA0E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ECDD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DF08D5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06BC3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12DB33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0A2714" w:rsidRPr="00AF1A82" w14:paraId="07D7B172" w14:textId="77777777" w:rsidTr="000A2714">
        <w:trPr>
          <w:trHeight w:val="291"/>
          <w:jc w:val="center"/>
        </w:trPr>
        <w:tc>
          <w:tcPr>
            <w:tcW w:w="493" w:type="dxa"/>
          </w:tcPr>
          <w:p w14:paraId="7E0548A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17" w:type="dxa"/>
          </w:tcPr>
          <w:p w14:paraId="2BC0E5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41" w:type="dxa"/>
          </w:tcPr>
          <w:p w14:paraId="222C11B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957" w:type="dxa"/>
          </w:tcPr>
          <w:p w14:paraId="0FAFF5F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C7BDA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6869F2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568F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FE8FA5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7065C2C2" w14:textId="77777777" w:rsidTr="000A2714">
        <w:trPr>
          <w:trHeight w:val="291"/>
          <w:jc w:val="center"/>
        </w:trPr>
        <w:tc>
          <w:tcPr>
            <w:tcW w:w="493" w:type="dxa"/>
          </w:tcPr>
          <w:p w14:paraId="78BF28D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17" w:type="dxa"/>
          </w:tcPr>
          <w:p w14:paraId="588EDCC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41" w:type="dxa"/>
          </w:tcPr>
          <w:p w14:paraId="7BB8B74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957" w:type="dxa"/>
          </w:tcPr>
          <w:p w14:paraId="785CEC3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FDF2C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4FB0D86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E6BDD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1B2187D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34B16BD9" w14:textId="77777777" w:rsidTr="000A2714">
        <w:trPr>
          <w:trHeight w:val="291"/>
          <w:jc w:val="center"/>
        </w:trPr>
        <w:tc>
          <w:tcPr>
            <w:tcW w:w="493" w:type="dxa"/>
          </w:tcPr>
          <w:p w14:paraId="0AED836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17" w:type="dxa"/>
          </w:tcPr>
          <w:p w14:paraId="54D650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41" w:type="dxa"/>
          </w:tcPr>
          <w:p w14:paraId="3CEE0CE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57" w:type="dxa"/>
          </w:tcPr>
          <w:p w14:paraId="13727BC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A02293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F3691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81254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25367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368E910D" w14:textId="77777777" w:rsidTr="000A2714">
        <w:trPr>
          <w:trHeight w:val="291"/>
          <w:jc w:val="center"/>
        </w:trPr>
        <w:tc>
          <w:tcPr>
            <w:tcW w:w="493" w:type="dxa"/>
          </w:tcPr>
          <w:p w14:paraId="1583307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17" w:type="dxa"/>
          </w:tcPr>
          <w:p w14:paraId="64E7D7E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41" w:type="dxa"/>
          </w:tcPr>
          <w:p w14:paraId="2D53282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6A38AC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B35CB2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9C05DB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3D7B2D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4F56E1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2E8E5D93" w14:textId="77777777" w:rsidTr="000A2714">
        <w:trPr>
          <w:trHeight w:val="291"/>
          <w:jc w:val="center"/>
        </w:trPr>
        <w:tc>
          <w:tcPr>
            <w:tcW w:w="493" w:type="dxa"/>
          </w:tcPr>
          <w:p w14:paraId="165F67E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17" w:type="dxa"/>
          </w:tcPr>
          <w:p w14:paraId="6520F98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單位類別</w:t>
            </w:r>
          </w:p>
        </w:tc>
        <w:tc>
          <w:tcPr>
            <w:tcW w:w="941" w:type="dxa"/>
          </w:tcPr>
          <w:p w14:paraId="3D10B0B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4592B8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BE8F22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2" w:type="dxa"/>
          </w:tcPr>
          <w:p w14:paraId="229F916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E99C2D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BD52C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.新增、修改時必須輸入,其他自動顯示不必輸入</w:t>
            </w:r>
          </w:p>
          <w:p w14:paraId="4C13DFB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全部</w:t>
            </w:r>
          </w:p>
          <w:p w14:paraId="3179AFC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通訊處</w:t>
            </w:r>
          </w:p>
          <w:p w14:paraId="2459C9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區部</w:t>
            </w:r>
          </w:p>
          <w:p w14:paraId="23921E4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部室</w:t>
            </w:r>
          </w:p>
          <w:p w14:paraId="37A0CAB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區部+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部室</w:t>
            </w:r>
            <w:proofErr w:type="gramEnd"/>
          </w:p>
        </w:tc>
      </w:tr>
      <w:tr w:rsidR="000A2714" w:rsidRPr="00AF1A82" w14:paraId="646AF411" w14:textId="77777777" w:rsidTr="000A2714">
        <w:trPr>
          <w:trHeight w:val="291"/>
          <w:jc w:val="center"/>
        </w:trPr>
        <w:tc>
          <w:tcPr>
            <w:tcW w:w="493" w:type="dxa"/>
          </w:tcPr>
          <w:p w14:paraId="26A88AA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17" w:type="dxa"/>
          </w:tcPr>
          <w:p w14:paraId="2ADAD4C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累計達成金額</w:t>
            </w:r>
          </w:p>
        </w:tc>
        <w:tc>
          <w:tcPr>
            <w:tcW w:w="941" w:type="dxa"/>
          </w:tcPr>
          <w:p w14:paraId="28216FB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5C6C9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5623379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018CD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729F471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37838F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.新增、修改時必輸輸入其他自動顯示不必輸入</w:t>
            </w:r>
          </w:p>
          <w:p w14:paraId="162D56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累計達成金額或累計達成件數須至少輸入一項</w:t>
            </w:r>
          </w:p>
        </w:tc>
      </w:tr>
      <w:tr w:rsidR="000A2714" w:rsidRPr="00AF1A82" w14:paraId="0E0A3C89" w14:textId="77777777" w:rsidTr="000A2714">
        <w:trPr>
          <w:trHeight w:val="291"/>
          <w:jc w:val="center"/>
        </w:trPr>
        <w:tc>
          <w:tcPr>
            <w:tcW w:w="493" w:type="dxa"/>
          </w:tcPr>
          <w:p w14:paraId="762213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17" w:type="dxa"/>
          </w:tcPr>
          <w:p w14:paraId="14513CD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金額加減項</w:t>
            </w:r>
          </w:p>
        </w:tc>
        <w:tc>
          <w:tcPr>
            <w:tcW w:w="941" w:type="dxa"/>
          </w:tcPr>
          <w:p w14:paraId="0B977C3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D86073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9D0187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4718E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3D61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389580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.當累計達成金額 &gt; 0時必須輸入</w:t>
            </w:r>
          </w:p>
          <w:p w14:paraId="67038B7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276CAB39" w14:textId="77777777" w:rsidTr="000A2714">
        <w:trPr>
          <w:trHeight w:val="291"/>
          <w:jc w:val="center"/>
        </w:trPr>
        <w:tc>
          <w:tcPr>
            <w:tcW w:w="493" w:type="dxa"/>
          </w:tcPr>
          <w:p w14:paraId="39C1014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17" w:type="dxa"/>
          </w:tcPr>
          <w:p w14:paraId="3C59D7E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累計達成件數</w:t>
            </w:r>
          </w:p>
        </w:tc>
        <w:tc>
          <w:tcPr>
            <w:tcW w:w="941" w:type="dxa"/>
          </w:tcPr>
          <w:p w14:paraId="5DBCA91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9AF87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DF244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23F05D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6CEE10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9C2CB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a.累計達成金額或累計達成件數須至少輸入一項</w:t>
            </w:r>
          </w:p>
        </w:tc>
      </w:tr>
      <w:tr w:rsidR="000A2714" w:rsidRPr="00AF1A82" w14:paraId="2A7D1512" w14:textId="77777777" w:rsidTr="000A2714">
        <w:trPr>
          <w:trHeight w:val="291"/>
          <w:jc w:val="center"/>
        </w:trPr>
        <w:tc>
          <w:tcPr>
            <w:tcW w:w="493" w:type="dxa"/>
          </w:tcPr>
          <w:p w14:paraId="0EF1606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17" w:type="dxa"/>
          </w:tcPr>
          <w:p w14:paraId="5D0C402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件數加減項</w:t>
            </w:r>
          </w:p>
        </w:tc>
        <w:tc>
          <w:tcPr>
            <w:tcW w:w="941" w:type="dxa"/>
          </w:tcPr>
          <w:p w14:paraId="3A07331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13F3E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324377F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15CFA7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702987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9A05EF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.當累計達成金額 &gt; 0時必須輸入</w:t>
            </w:r>
          </w:p>
          <w:p w14:paraId="2867A0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ii.輸入限制 +/-</w:t>
            </w:r>
          </w:p>
        </w:tc>
      </w:tr>
      <w:tr w:rsidR="000A2714" w:rsidRPr="00AF1A82" w14:paraId="6BD89FB9" w14:textId="77777777" w:rsidTr="000A2714">
        <w:trPr>
          <w:trHeight w:val="291"/>
          <w:jc w:val="center"/>
        </w:trPr>
        <w:tc>
          <w:tcPr>
            <w:tcW w:w="493" w:type="dxa"/>
          </w:tcPr>
          <w:p w14:paraId="1B9E136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17" w:type="dxa"/>
          </w:tcPr>
          <w:p w14:paraId="1A5A40C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通訊處</w:t>
            </w:r>
          </w:p>
        </w:tc>
        <w:tc>
          <w:tcPr>
            <w:tcW w:w="941" w:type="dxa"/>
          </w:tcPr>
          <w:p w14:paraId="137442F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957" w:type="dxa"/>
          </w:tcPr>
          <w:p w14:paraId="6E3A302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95574D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E7083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D68D11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2B713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輸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輸入,其他自動顯示不必輸入</w:t>
            </w:r>
          </w:p>
          <w:p w14:paraId="42A26A6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AF1A82" w14:paraId="22625F83" w14:textId="77777777" w:rsidTr="000A2714">
        <w:trPr>
          <w:trHeight w:val="291"/>
          <w:jc w:val="center"/>
        </w:trPr>
        <w:tc>
          <w:tcPr>
            <w:tcW w:w="493" w:type="dxa"/>
          </w:tcPr>
          <w:p w14:paraId="70745FC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17" w:type="dxa"/>
          </w:tcPr>
          <w:p w14:paraId="3B8B8B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41" w:type="dxa"/>
          </w:tcPr>
          <w:p w14:paraId="736B9E0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57" w:type="dxa"/>
          </w:tcPr>
          <w:p w14:paraId="029A4DF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74AD7A8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3E438F8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0E5F4D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0EF1B9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輸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輸入,其他自動顯示不必輸入</w:t>
            </w:r>
          </w:p>
          <w:p w14:paraId="0003871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AF1A82" w14:paraId="36A18B8C" w14:textId="77777777" w:rsidTr="000A2714">
        <w:trPr>
          <w:trHeight w:val="291"/>
          <w:jc w:val="center"/>
        </w:trPr>
        <w:tc>
          <w:tcPr>
            <w:tcW w:w="493" w:type="dxa"/>
          </w:tcPr>
          <w:p w14:paraId="32F6FC7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17" w:type="dxa"/>
          </w:tcPr>
          <w:p w14:paraId="4840E4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部室代號</w:t>
            </w:r>
            <w:proofErr w:type="gramEnd"/>
          </w:p>
        </w:tc>
        <w:tc>
          <w:tcPr>
            <w:tcW w:w="941" w:type="dxa"/>
          </w:tcPr>
          <w:p w14:paraId="7C971E3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57" w:type="dxa"/>
          </w:tcPr>
          <w:p w14:paraId="4C6F4F4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540C68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010D3FA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744FA0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DDC1FA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輸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輸入,其他自動顯示不必輸入</w:t>
            </w:r>
          </w:p>
          <w:p w14:paraId="70B6F9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</w:tbl>
    <w:p w14:paraId="6E734084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67EECC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E4F878E" w14:textId="77777777" w:rsidR="00D20499" w:rsidRPr="00AF1A82" w:rsidRDefault="00D20499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</w:rPr>
        <w:br w:type="page"/>
      </w:r>
      <w:r w:rsidRPr="00AF1A82">
        <w:rPr>
          <w:rFonts w:ascii="標楷體" w:hAnsi="標楷體"/>
          <w:lang w:eastAsia="zh-TW"/>
        </w:rPr>
        <w:t>L</w:t>
      </w:r>
      <w:r w:rsidRPr="00AF1A82">
        <w:rPr>
          <w:rFonts w:ascii="標楷體" w:hAnsi="標楷體" w:hint="eastAsia"/>
          <w:lang w:eastAsia="zh-TW"/>
        </w:rPr>
        <w:t>5060</w:t>
      </w:r>
      <w:proofErr w:type="gramStart"/>
      <w:r w:rsidR="00F55514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F55514" w:rsidRPr="00AF1A82">
        <w:rPr>
          <w:rFonts w:ascii="標楷體" w:hAnsi="標楷體" w:hint="eastAsia"/>
          <w:lang w:eastAsia="zh-TW"/>
        </w:rPr>
        <w:t>作業－</w:t>
      </w:r>
      <w:r w:rsidR="00EC3D30" w:rsidRPr="00AF1A82">
        <w:rPr>
          <w:rFonts w:ascii="標楷體" w:hAnsi="標楷體" w:hint="eastAsia"/>
          <w:lang w:eastAsia="zh-TW"/>
        </w:rPr>
        <w:t>案件</w:t>
      </w:r>
      <w:r w:rsidR="00DC2995">
        <w:rPr>
          <w:rFonts w:ascii="標楷體" w:hAnsi="標楷體" w:hint="eastAsia"/>
          <w:lang w:eastAsia="zh-TW"/>
        </w:rPr>
        <w:t>處理</w:t>
      </w:r>
      <w:r w:rsidR="008704F5" w:rsidRPr="00AF1A82">
        <w:rPr>
          <w:rFonts w:ascii="標楷體" w:hAnsi="標楷體" w:hint="eastAsia"/>
          <w:lang w:eastAsia="zh-TW"/>
        </w:rPr>
        <w:t>清單</w:t>
      </w:r>
    </w:p>
    <w:p w14:paraId="2C1041EE" w14:textId="77777777" w:rsidR="00D20499" w:rsidRPr="00AF1A82" w:rsidRDefault="00D20499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20499" w:rsidRPr="00AF1A82" w14:paraId="3EBD4CF4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BE1E28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79E13" w14:textId="77777777" w:rsidR="00D20499" w:rsidRPr="00AF1A82" w:rsidRDefault="00EC3D30" w:rsidP="006B5AF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法催紀錄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作業－案件</w:t>
            </w:r>
            <w:r w:rsidR="00DC2995" w:rsidRPr="00DC2995">
              <w:rPr>
                <w:rFonts w:ascii="標楷體" w:eastAsia="標楷體" w:hAnsi="標楷體" w:hint="eastAsia"/>
              </w:rPr>
              <w:t>處理</w:t>
            </w:r>
            <w:r w:rsidRPr="00AF1A82">
              <w:rPr>
                <w:rFonts w:ascii="標楷體" w:eastAsia="標楷體" w:hAnsi="標楷體" w:hint="eastAsia"/>
              </w:rPr>
              <w:t>清單</w:t>
            </w:r>
          </w:p>
          <w:p w14:paraId="41982BEC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依篩選條件列出所有逾期戶的戶號-額度(同一擔保品項下，只顯示嚴重等級最高者)，自行勾選，進行列印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催繳函或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人工登錄逾催紀錄</w:t>
            </w:r>
            <w:r w:rsidR="00B6714B" w:rsidRPr="00AF1A82">
              <w:rPr>
                <w:rFonts w:ascii="標楷體" w:eastAsia="標楷體" w:hAnsi="標楷體" w:hint="eastAsia"/>
              </w:rPr>
              <w:t>；</w:t>
            </w:r>
            <w:r w:rsidR="00495431" w:rsidRPr="00AF1A82">
              <w:rPr>
                <w:rFonts w:ascii="標楷體" w:eastAsia="標楷體" w:hAnsi="標楷體" w:hint="eastAsia"/>
              </w:rPr>
              <w:t>嚴重等級依&lt;</w:t>
            </w:r>
            <w:r w:rsidR="00EB76D5" w:rsidRPr="00AF1A82">
              <w:rPr>
                <w:rFonts w:ascii="標楷體" w:eastAsia="標楷體" w:hAnsi="標楷體" w:hint="eastAsia"/>
              </w:rPr>
              <w:t>逾期</w:t>
            </w:r>
            <w:r w:rsidR="00001377" w:rsidRPr="00AF1A82">
              <w:rPr>
                <w:rFonts w:ascii="標楷體" w:eastAsia="標楷體" w:hAnsi="標楷體" w:hint="eastAsia"/>
              </w:rPr>
              <w:t>天</w:t>
            </w:r>
            <w:r w:rsidR="00EB76D5" w:rsidRPr="00AF1A82">
              <w:rPr>
                <w:rFonts w:ascii="標楷體" w:eastAsia="標楷體" w:hAnsi="標楷體" w:hint="eastAsia"/>
              </w:rPr>
              <w:t>數&gt;</w:t>
            </w:r>
            <w:r w:rsidR="00495431" w:rsidRPr="00AF1A82">
              <w:rPr>
                <w:rFonts w:ascii="標楷體" w:eastAsia="標楷體" w:hAnsi="標楷體" w:hint="eastAsia"/>
              </w:rPr>
              <w:t>判斷，</w:t>
            </w:r>
            <w:r w:rsidR="0031491C" w:rsidRPr="00AF1A82">
              <w:rPr>
                <w:rFonts w:ascii="標楷體" w:eastAsia="標楷體" w:hAnsi="標楷體" w:hint="eastAsia"/>
              </w:rPr>
              <w:t>再取</w:t>
            </w:r>
            <w:r w:rsidR="00495431" w:rsidRPr="00AF1A82">
              <w:rPr>
                <w:rFonts w:ascii="標楷體" w:eastAsia="標楷體" w:hAnsi="標楷體" w:hint="eastAsia"/>
              </w:rPr>
              <w:t>&lt;額度號</w:t>
            </w:r>
            <w:r w:rsidR="0031491C" w:rsidRPr="00AF1A82">
              <w:rPr>
                <w:rFonts w:ascii="標楷體" w:eastAsia="標楷體" w:hAnsi="標楷體" w:hint="eastAsia"/>
              </w:rPr>
              <w:t>碼</w:t>
            </w:r>
            <w:r w:rsidR="00495431" w:rsidRPr="00AF1A82">
              <w:rPr>
                <w:rFonts w:ascii="標楷體" w:eastAsia="標楷體" w:hAnsi="標楷體" w:hint="eastAsia"/>
              </w:rPr>
              <w:t>&gt;</w:t>
            </w:r>
            <w:r w:rsidR="0031491C" w:rsidRPr="00AF1A82">
              <w:rPr>
                <w:rFonts w:ascii="標楷體" w:eastAsia="標楷體" w:hAnsi="標楷體" w:hint="eastAsia"/>
              </w:rPr>
              <w:t>小者</w:t>
            </w:r>
            <w:r w:rsidRPr="00AF1A82">
              <w:rPr>
                <w:rFonts w:ascii="標楷體" w:eastAsia="標楷體" w:hAnsi="標楷體" w:hint="eastAsia"/>
              </w:rPr>
              <w:t>。</w:t>
            </w:r>
          </w:p>
          <w:p w14:paraId="05D9E197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勾選列印催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繳函時會併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同產出同一擔保品項下的其他戶號-額度的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催繳函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，實際是否寄送由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自行處理。</w:t>
            </w:r>
          </w:p>
          <w:p w14:paraId="12B02411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人工登錄逾催紀錄的同時會自動登錄同一擔保品項下的其他戶號-額度的逾催紀錄，一同顯示於登錄單上。</w:t>
            </w:r>
          </w:p>
          <w:p w14:paraId="0A645B39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同一戶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號-額度下，會因不同擔保品的關聯而有多筆的自動登錄紀錄</w:t>
            </w:r>
            <w:r w:rsidR="00CF2560" w:rsidRPr="00AF1A82">
              <w:rPr>
                <w:rFonts w:ascii="標楷體" w:eastAsia="標楷體" w:hAnsi="標楷體" w:hint="eastAsia"/>
              </w:rPr>
              <w:t>。</w:t>
            </w:r>
          </w:p>
          <w:p w14:paraId="470C5247" w14:textId="77777777" w:rsidR="00F524A1" w:rsidRPr="00AF1A82" w:rsidRDefault="00F524A1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提醒事項</w:t>
            </w:r>
            <w:r w:rsidR="00166B4A" w:rsidRPr="00AF1A82">
              <w:rPr>
                <w:rFonts w:ascii="標楷體" w:eastAsia="標楷體" w:hAnsi="標楷體" w:hint="eastAsia"/>
              </w:rPr>
              <w:t>已</w:t>
            </w:r>
            <w:r w:rsidRPr="00AF1A82">
              <w:rPr>
                <w:rFonts w:ascii="標楷體" w:eastAsia="標楷體" w:hAnsi="標楷體" w:hint="eastAsia"/>
              </w:rPr>
              <w:t>到期未解除</w:t>
            </w:r>
            <w:r w:rsidR="00CD182B" w:rsidRPr="00AF1A82">
              <w:rPr>
                <w:rFonts w:ascii="標楷體" w:eastAsia="標楷體" w:hAnsi="標楷體" w:hint="eastAsia"/>
              </w:rPr>
              <w:t>，</w:t>
            </w:r>
            <w:r w:rsidRPr="00AF1A82">
              <w:rPr>
                <w:rFonts w:ascii="標楷體" w:eastAsia="標楷體" w:hAnsi="標楷體" w:hint="eastAsia"/>
              </w:rPr>
              <w:t>顯示[提醒]按鈕，連結</w:t>
            </w:r>
            <w:r w:rsidR="00CD182B" w:rsidRPr="00AF1A82">
              <w:rPr>
                <w:rFonts w:ascii="標楷體" w:eastAsia="標楷體" w:hAnsi="標楷體" w:hint="eastAsia"/>
              </w:rPr>
              <w:t>提醒事項查詢</w:t>
            </w:r>
            <w:r w:rsidR="00CF2560" w:rsidRPr="00AF1A82">
              <w:rPr>
                <w:rFonts w:ascii="標楷體" w:eastAsia="標楷體" w:hAnsi="標楷體" w:hint="eastAsia"/>
              </w:rPr>
              <w:t>。</w:t>
            </w:r>
          </w:p>
        </w:tc>
      </w:tr>
      <w:tr w:rsidR="00D20499" w:rsidRPr="00AF1A82" w14:paraId="7C867028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3DFA56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B9C34F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0873B1C7" w14:textId="77777777" w:rsidTr="006B5AF1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89B327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ACC7D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11BFE346" w14:textId="77777777" w:rsidTr="006B5AF1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77D504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33DD5B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72F49893" w14:textId="77777777" w:rsidTr="006B5AF1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7EA789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DE199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489F5820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8E321E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58655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48D677B6" w14:textId="77777777" w:rsidTr="006B5AF1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049706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227B06" w14:textId="77777777" w:rsidR="00D20499" w:rsidRPr="00AF1A82" w:rsidRDefault="00D20499" w:rsidP="009E449B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D20499" w:rsidRPr="00AF1A82" w14:paraId="04CCA639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B557C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CB641E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</w:tbl>
    <w:p w14:paraId="3A118B96" w14:textId="77777777" w:rsidR="00E124A2" w:rsidRPr="00AF1A82" w:rsidRDefault="00E124A2" w:rsidP="00E124A2">
      <w:pPr>
        <w:rPr>
          <w:rFonts w:ascii="標楷體" w:eastAsia="標楷體" w:hAnsi="標楷體"/>
        </w:rPr>
      </w:pPr>
    </w:p>
    <w:p w14:paraId="4E24B9C8" w14:textId="77777777" w:rsidR="00E124A2" w:rsidRPr="00AF1A82" w:rsidRDefault="00E124A2" w:rsidP="00DC7571">
      <w:pPr>
        <w:ind w:leftChars="300" w:left="720"/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/>
          <w:sz w:val="20"/>
          <w:szCs w:val="20"/>
        </w:rPr>
        <w:t xml:space="preserve">     Ex.</w:t>
      </w:r>
    </w:p>
    <w:tbl>
      <w:tblPr>
        <w:tblW w:w="0" w:type="auto"/>
        <w:tblInd w:w="1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1331"/>
        <w:gridCol w:w="937"/>
        <w:gridCol w:w="1276"/>
        <w:gridCol w:w="1276"/>
      </w:tblGrid>
      <w:tr w:rsidR="00E124A2" w:rsidRPr="00AF1A82" w14:paraId="6BCE4778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801A6" w14:textId="77777777" w:rsidR="00E124A2" w:rsidRPr="00AF1A82" w:rsidRDefault="00800FFA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案件等級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42EE5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逾期天數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7EF1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戶號-額度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2943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擔保品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4E79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人工登錄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C6F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自動登錄</w:t>
            </w:r>
          </w:p>
        </w:tc>
      </w:tr>
      <w:tr w:rsidR="00E124A2" w:rsidRPr="00AF1A82" w14:paraId="7E0A5C2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5B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FEF5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逾六期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DCFD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B796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CEF22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C43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4CBB0655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2CC4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4AEB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逾五期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12F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7F98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A1D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4B6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AF1A82" w14:paraId="4B317029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EBDE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8044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逾四期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9354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E50BE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C625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6AD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7A8A3B4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A07F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20C8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逾三期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F341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FEBF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8C212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20D4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AF1A82" w14:paraId="0F0903E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2F71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BB39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逾二期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343E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2E90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0EA6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9C2F5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1F54E74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7E2A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10A4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逾一期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0EF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3BA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B50A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C8FB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29DA7D9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5B13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97EF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逾七天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C6FD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100-4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2211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A、B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A32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7CEB" w14:textId="77777777" w:rsidR="00E124A2" w:rsidRPr="00AF1A82" w:rsidRDefault="00E124A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  <w:p w14:paraId="03F0041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</w:tr>
      <w:tr w:rsidR="00E124A2" w:rsidRPr="00AF1A82" w14:paraId="50E7FD1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1C8E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09B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未逾期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0D2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1A5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84EC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F39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</w:tbl>
    <w:p w14:paraId="6EE614C7" w14:textId="77777777" w:rsidR="00E124A2" w:rsidRPr="00AF1A82" w:rsidRDefault="00E124A2" w:rsidP="00E124A2">
      <w:pPr>
        <w:rPr>
          <w:rFonts w:ascii="標楷體" w:eastAsia="標楷體" w:hAnsi="標楷體"/>
        </w:rPr>
      </w:pPr>
    </w:p>
    <w:p w14:paraId="0BB80EEE" w14:textId="77777777" w:rsidR="00D20499" w:rsidRPr="00AF1A82" w:rsidRDefault="00D20499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F218506" w14:textId="77777777" w:rsidR="00D20499" w:rsidRPr="00AF1A82" w:rsidRDefault="00D20499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3F8F260" w14:textId="4FFDCF1E" w:rsidR="00D20499" w:rsidRPr="00AF1A82" w:rsidDel="00B14AB0" w:rsidRDefault="00B14AB0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65" w:author="Fegie" w:date="2021-04-09T15:17:00Z"/>
          <w:rFonts w:ascii="標楷體" w:eastAsia="標楷體" w:hAnsi="標楷體"/>
          <w:sz w:val="20"/>
        </w:rPr>
      </w:pPr>
      <w:ins w:id="14866" w:author="Fegie" w:date="2021-04-09T15:17:00Z">
        <w:r>
          <w:rPr>
            <w:noProof/>
          </w:rPr>
          <w:drawing>
            <wp:inline distT="0" distB="0" distL="0" distR="0" wp14:anchorId="664E3D69" wp14:editId="6296D888">
              <wp:extent cx="6479540" cy="3352800"/>
              <wp:effectExtent l="0" t="0" r="0" b="0"/>
              <wp:docPr id="95" name="圖片 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35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AF1A82" w:rsidDel="00B14AB0">
          <w:rPr>
            <w:rFonts w:ascii="標楷體" w:hAnsi="標楷體" w:hint="eastAsia"/>
            <w:sz w:val="20"/>
          </w:rPr>
          <w:t xml:space="preserve"> </w:t>
        </w:r>
      </w:ins>
      <w:del w:id="14867" w:author="Fegie" w:date="2021-04-09T15:17:00Z">
        <w:r w:rsidR="00D20499" w:rsidRPr="00AF1A82" w:rsidDel="00B14AB0">
          <w:rPr>
            <w:rFonts w:ascii="標楷體" w:eastAsia="標楷體" w:hAnsi="標楷體" w:hint="eastAsia"/>
            <w:sz w:val="20"/>
          </w:rPr>
          <w:delText>[L</w:delText>
        </w:r>
        <w:r w:rsidR="00AC02EF" w:rsidRPr="00AF1A82" w:rsidDel="00B14AB0">
          <w:rPr>
            <w:rFonts w:ascii="標楷體" w:eastAsia="標楷體" w:hAnsi="標楷體" w:hint="eastAsia"/>
            <w:sz w:val="20"/>
          </w:rPr>
          <w:delText>5060</w:delText>
        </w:r>
        <w:r w:rsidR="00D20499" w:rsidRPr="00AF1A82" w:rsidDel="00B14AB0">
          <w:rPr>
            <w:rFonts w:ascii="標楷體" w:eastAsia="標楷體" w:hAnsi="標楷體" w:hint="eastAsia"/>
            <w:sz w:val="20"/>
          </w:rPr>
          <w:delText xml:space="preserve">]                     </w:delText>
        </w:r>
        <w:r w:rsidR="00EC3D30" w:rsidRPr="00AF1A82" w:rsidDel="00B14AB0">
          <w:rPr>
            <w:rFonts w:ascii="標楷體" w:eastAsia="標楷體" w:hAnsi="標楷體" w:hint="eastAsia"/>
          </w:rPr>
          <w:delText>法催紀錄作業－案件篩選清單</w:delText>
        </w:r>
      </w:del>
    </w:p>
    <w:p w14:paraId="70771361" w14:textId="2552FF7A" w:rsidR="00D20499" w:rsidRPr="00AF1A82" w:rsidDel="00B14AB0" w:rsidRDefault="001758E1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68" w:author="Fegie" w:date="2021-04-09T15:17:00Z"/>
          <w:rFonts w:ascii="標楷體" w:eastAsia="標楷體" w:hAnsi="標楷體"/>
          <w:sz w:val="20"/>
        </w:rPr>
      </w:pPr>
      <w:del w:id="14869" w:author="Fegie" w:date="2021-04-09T15:17:00Z">
        <w:r w:rsidRPr="00AF1A82" w:rsidDel="00B14AB0">
          <w:rPr>
            <w:rFonts w:ascii="標楷體" w:eastAsia="標楷體" w:hAnsi="標楷體"/>
            <w:sz w:val="20"/>
          </w:rPr>
          <w:delText xml:space="preserve">   </w:delText>
        </w:r>
        <w:r w:rsidR="00656B9E" w:rsidRPr="00AF1A82" w:rsidDel="00B14AB0">
          <w:rPr>
            <w:rFonts w:ascii="標楷體" w:eastAsia="標楷體" w:hAnsi="標楷體" w:hint="eastAsia"/>
            <w:sz w:val="20"/>
          </w:rPr>
          <w:delText>案件</w:delText>
        </w:r>
        <w:r w:rsidR="00D43971" w:rsidRPr="00AF1A82" w:rsidDel="00B14AB0">
          <w:rPr>
            <w:rFonts w:ascii="標楷體" w:eastAsia="標楷體" w:hAnsi="標楷體" w:hint="eastAsia"/>
            <w:sz w:val="20"/>
          </w:rPr>
          <w:delText>種類</w:delText>
        </w:r>
        <w:r w:rsidRPr="00AF1A82" w:rsidDel="00B14AB0">
          <w:rPr>
            <w:rFonts w:ascii="標楷體" w:eastAsia="標楷體" w:hAnsi="標楷體" w:hint="eastAsia"/>
            <w:sz w:val="20"/>
          </w:rPr>
          <w:delText xml:space="preserve">  </w:delText>
        </w:r>
        <w:r w:rsidR="00D43971" w:rsidRPr="00AF1A82" w:rsidDel="00B14AB0">
          <w:rPr>
            <w:rFonts w:ascii="標楷體" w:eastAsia="標楷體" w:hAnsi="標楷體"/>
            <w:sz w:val="20"/>
          </w:rPr>
          <w:delText xml:space="preserve">   </w:delText>
        </w:r>
        <w:r w:rsidRPr="00AF1A82" w:rsidDel="00B14AB0">
          <w:rPr>
            <w:rFonts w:ascii="標楷體" w:eastAsia="標楷體" w:hAnsi="標楷體" w:hint="eastAsia"/>
            <w:sz w:val="20"/>
          </w:rPr>
          <w:delText>:</w:delText>
        </w:r>
        <w:r w:rsidRPr="00AF1A82" w:rsidDel="00B14AB0">
          <w:rPr>
            <w:rFonts w:ascii="標楷體" w:eastAsia="標楷體" w:hAnsi="標楷體"/>
            <w:sz w:val="20"/>
          </w:rPr>
          <w:delText xml:space="preserve"> 9  </w:delText>
        </w:r>
        <w:r w:rsidRPr="00AF1A82" w:rsidDel="00B14AB0">
          <w:rPr>
            <w:rFonts w:ascii="標楷體" w:eastAsia="標楷體" w:hAnsi="標楷體" w:hint="eastAsia"/>
            <w:sz w:val="20"/>
          </w:rPr>
          <w:delText>[顯示名稱]</w:delText>
        </w:r>
      </w:del>
    </w:p>
    <w:p w14:paraId="232F6D85" w14:textId="6531C4C3" w:rsidR="00D43971" w:rsidRPr="00AF1A82" w:rsidDel="00B14AB0" w:rsidRDefault="00D20499" w:rsidP="001758E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0" w:author="Fegie" w:date="2021-04-09T15:17:00Z"/>
          <w:rFonts w:ascii="標楷體" w:eastAsia="標楷體" w:hAnsi="標楷體"/>
          <w:sz w:val="20"/>
        </w:rPr>
      </w:pPr>
      <w:del w:id="14871" w:author="Fegie" w:date="2021-04-09T15:17:00Z">
        <w:r w:rsidRPr="00AF1A82" w:rsidDel="00B14AB0">
          <w:rPr>
            <w:rFonts w:ascii="標楷體" w:eastAsia="標楷體" w:hAnsi="標楷體" w:hint="eastAsia"/>
            <w:sz w:val="20"/>
          </w:rPr>
          <w:delText xml:space="preserve">  </w:delText>
        </w:r>
        <w:r w:rsidR="00985464" w:rsidRPr="00AF1A82" w:rsidDel="00B14AB0">
          <w:rPr>
            <w:rFonts w:ascii="標楷體" w:eastAsia="標楷體" w:hAnsi="標楷體" w:hint="eastAsia"/>
            <w:sz w:val="20"/>
          </w:rPr>
          <w:delText xml:space="preserve"> </w:delText>
        </w:r>
        <w:r w:rsidR="00D43971" w:rsidRPr="00AF1A82" w:rsidDel="00B14AB0">
          <w:rPr>
            <w:rFonts w:ascii="標楷體" w:eastAsia="標楷體" w:hAnsi="標楷體" w:hint="eastAsia"/>
            <w:sz w:val="20"/>
          </w:rPr>
          <w:delText>列印條件</w:delText>
        </w:r>
        <w:r w:rsidR="00B15369" w:rsidRPr="00AF1A82" w:rsidDel="00B14AB0">
          <w:rPr>
            <w:rFonts w:ascii="標楷體" w:eastAsia="標楷體" w:hAnsi="標楷體" w:hint="eastAsia"/>
            <w:sz w:val="20"/>
          </w:rPr>
          <w:delText xml:space="preserve"> </w:delText>
        </w:r>
        <w:r w:rsidR="00D43971" w:rsidRPr="00AF1A82" w:rsidDel="00B14AB0">
          <w:rPr>
            <w:rFonts w:ascii="標楷體" w:eastAsia="標楷體" w:hAnsi="標楷體" w:hint="eastAsia"/>
            <w:sz w:val="20"/>
          </w:rPr>
          <w:delText xml:space="preserve">  </w:delText>
        </w:r>
        <w:r w:rsidR="00D43971" w:rsidRPr="00AF1A82" w:rsidDel="00B14AB0">
          <w:rPr>
            <w:rFonts w:ascii="標楷體" w:eastAsia="標楷體" w:hAnsi="標楷體"/>
            <w:sz w:val="20"/>
          </w:rPr>
          <w:delText xml:space="preserve"> </w:delText>
        </w:r>
        <w:r w:rsidR="00B15369" w:rsidRPr="00AF1A82" w:rsidDel="00B14AB0">
          <w:rPr>
            <w:rFonts w:ascii="標楷體" w:eastAsia="標楷體" w:hAnsi="標楷體" w:hint="eastAsia"/>
            <w:sz w:val="20"/>
          </w:rPr>
          <w:delText xml:space="preserve"> : X</w:delText>
        </w:r>
        <w:r w:rsidR="0090351F" w:rsidRPr="00AF1A82" w:rsidDel="00B14AB0">
          <w:rPr>
            <w:rFonts w:ascii="標楷體" w:eastAsia="標楷體" w:hAnsi="標楷體" w:hint="eastAsia"/>
            <w:sz w:val="20"/>
          </w:rPr>
          <w:delText xml:space="preserve">  [顯示名稱]</w:delText>
        </w:r>
        <w:r w:rsidR="009459F4" w:rsidRPr="00AF1A82" w:rsidDel="00B14AB0">
          <w:rPr>
            <w:rFonts w:ascii="標楷體" w:eastAsia="標楷體" w:hAnsi="標楷體" w:hint="eastAsia"/>
            <w:sz w:val="20"/>
          </w:rPr>
          <w:delText xml:space="preserve">  </w:delText>
        </w:r>
        <w:r w:rsidR="00F76D6D" w:rsidRPr="00AF1A82" w:rsidDel="00B14AB0">
          <w:rPr>
            <w:rFonts w:ascii="標楷體" w:eastAsia="標楷體" w:hAnsi="標楷體"/>
            <w:sz w:val="20"/>
          </w:rPr>
          <w:delText>1: 2: 9:</w:delText>
        </w:r>
      </w:del>
    </w:p>
    <w:p w14:paraId="6D8955C4" w14:textId="36BA6FEC" w:rsidR="000F312A" w:rsidRPr="00AF1A82" w:rsidDel="00B14AB0" w:rsidRDefault="000F312A" w:rsidP="001758E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2" w:author="Fegie" w:date="2021-04-09T15:17:00Z"/>
          <w:rFonts w:ascii="標楷體" w:eastAsia="標楷體" w:hAnsi="標楷體"/>
          <w:sz w:val="20"/>
        </w:rPr>
      </w:pPr>
      <w:del w:id="14873" w:author="Fegie" w:date="2021-04-09T15:17:00Z">
        <w:r w:rsidRPr="00AF1A82" w:rsidDel="00B14AB0">
          <w:rPr>
            <w:rFonts w:ascii="標楷體" w:eastAsia="標楷體" w:hAnsi="標楷體"/>
            <w:sz w:val="20"/>
          </w:rPr>
          <w:delText xml:space="preserve">   </w:delText>
        </w:r>
        <w:r w:rsidRPr="00AF1A82" w:rsidDel="00B14AB0">
          <w:rPr>
            <w:rFonts w:ascii="標楷體" w:eastAsia="標楷體" w:hAnsi="標楷體" w:hint="eastAsia"/>
            <w:sz w:val="20"/>
          </w:rPr>
          <w:delText>逾期金額條件 :</w:delText>
        </w:r>
        <w:r w:rsidR="00F76D6D" w:rsidRPr="00AF1A82" w:rsidDel="00B14AB0">
          <w:rPr>
            <w:rFonts w:ascii="標楷體" w:eastAsia="標楷體" w:hAnsi="標楷體"/>
            <w:sz w:val="20"/>
          </w:rPr>
          <w:delText xml:space="preserve"> XX ~XX      9999</w:delText>
        </w:r>
      </w:del>
    </w:p>
    <w:p w14:paraId="48AC20DC" w14:textId="191DF1E3" w:rsidR="006C6029" w:rsidRPr="00AF1A82" w:rsidDel="00B14AB0" w:rsidRDefault="0090351F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4" w:author="Fegie" w:date="2021-04-09T15:17:00Z"/>
          <w:rFonts w:ascii="標楷體" w:eastAsia="標楷體" w:hAnsi="標楷體"/>
          <w:sz w:val="20"/>
        </w:rPr>
      </w:pPr>
      <w:del w:id="14875" w:author="Fegie" w:date="2021-04-09T15:17:00Z">
        <w:r w:rsidRPr="00AF1A82" w:rsidDel="00B14AB0">
          <w:rPr>
            <w:rFonts w:ascii="標楷體" w:eastAsia="標楷體" w:hAnsi="標楷體" w:hint="eastAsia"/>
            <w:sz w:val="20"/>
          </w:rPr>
          <w:delText xml:space="preserve">   </w:delText>
        </w:r>
        <w:r w:rsidR="00F351F1" w:rsidRPr="00AF1A82" w:rsidDel="00B14AB0">
          <w:rPr>
            <w:rFonts w:ascii="標楷體" w:eastAsia="標楷體" w:hAnsi="標楷體" w:hint="eastAsia"/>
            <w:sz w:val="20"/>
          </w:rPr>
          <w:delText>查詢身分別</w:delText>
        </w:r>
        <w:r w:rsidR="00D43971" w:rsidRPr="00AF1A82" w:rsidDel="00B14AB0">
          <w:rPr>
            <w:rFonts w:ascii="標楷體" w:eastAsia="標楷體" w:hAnsi="標楷體" w:hint="eastAsia"/>
            <w:sz w:val="20"/>
          </w:rPr>
          <w:delText xml:space="preserve">   </w:delText>
        </w:r>
        <w:r w:rsidR="00B15369" w:rsidRPr="00AF1A82" w:rsidDel="00B14AB0">
          <w:rPr>
            <w:rFonts w:ascii="標楷體" w:eastAsia="標楷體" w:hAnsi="標楷體" w:hint="eastAsia"/>
            <w:sz w:val="20"/>
          </w:rPr>
          <w:delText>: X</w:delText>
        </w:r>
        <w:r w:rsidR="00F351F1" w:rsidRPr="00AF1A82" w:rsidDel="00B14AB0">
          <w:rPr>
            <w:rFonts w:ascii="標楷體" w:eastAsia="標楷體" w:hAnsi="標楷體" w:hint="eastAsia"/>
            <w:sz w:val="20"/>
          </w:rPr>
          <w:delText xml:space="preserve">  [顯示名稱</w:delText>
        </w:r>
        <w:r w:rsidRPr="00AF1A82" w:rsidDel="00B14AB0">
          <w:rPr>
            <w:rFonts w:ascii="標楷體" w:eastAsia="標楷體" w:hAnsi="標楷體" w:hint="eastAsia"/>
            <w:sz w:val="20"/>
          </w:rPr>
          <w:delText xml:space="preserve">] </w:delText>
        </w:r>
        <w:r w:rsidR="00950AB4" w:rsidRPr="00AF1A82" w:rsidDel="00B14AB0">
          <w:rPr>
            <w:rFonts w:ascii="標楷體" w:eastAsia="標楷體" w:hAnsi="標楷體" w:hint="eastAsia"/>
            <w:sz w:val="20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20"/>
          </w:rPr>
          <w:delText>XXXXXXXXXX</w:delText>
        </w:r>
      </w:del>
    </w:p>
    <w:p w14:paraId="0E757E0D" w14:textId="59AEBF42" w:rsidR="00D20499" w:rsidRPr="00AF1A82" w:rsidDel="00B14AB0" w:rsidRDefault="00F351F1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6" w:author="Fegie" w:date="2021-04-09T15:17:00Z"/>
          <w:rFonts w:ascii="標楷體" w:eastAsia="標楷體" w:hAnsi="標楷體"/>
          <w:sz w:val="20"/>
        </w:rPr>
      </w:pPr>
      <w:del w:id="14877" w:author="Fegie" w:date="2021-04-09T15:17:00Z">
        <w:r w:rsidRPr="00AF1A82" w:rsidDel="00B14AB0">
          <w:rPr>
            <w:rFonts w:ascii="標楷體" w:eastAsia="標楷體" w:hAnsi="標楷體" w:hint="eastAsia"/>
            <w:sz w:val="20"/>
          </w:rPr>
          <w:delText xml:space="preserve">   </w:delText>
        </w:r>
        <w:r w:rsidR="00656B9E" w:rsidRPr="00AF1A82" w:rsidDel="00B14AB0">
          <w:rPr>
            <w:rFonts w:ascii="標楷體" w:eastAsia="標楷體" w:hAnsi="標楷體" w:hint="eastAsia"/>
            <w:sz w:val="20"/>
          </w:rPr>
          <w:delText xml:space="preserve">戶況  </w:delText>
        </w:r>
        <w:r w:rsidR="00B15369" w:rsidRPr="00AF1A82" w:rsidDel="00B14AB0">
          <w:rPr>
            <w:rFonts w:ascii="標楷體" w:eastAsia="標楷體" w:hAnsi="標楷體" w:hint="eastAsia"/>
            <w:sz w:val="20"/>
          </w:rPr>
          <w:delText xml:space="preserve">    </w:delText>
        </w:r>
        <w:r w:rsidR="00D43971" w:rsidRPr="00AF1A82" w:rsidDel="00B14AB0">
          <w:rPr>
            <w:rFonts w:ascii="標楷體" w:eastAsia="標楷體" w:hAnsi="標楷體"/>
            <w:sz w:val="20"/>
          </w:rPr>
          <w:delText xml:space="preserve">   </w:delText>
        </w:r>
        <w:r w:rsidR="00B15369" w:rsidRPr="00AF1A82" w:rsidDel="00B14AB0">
          <w:rPr>
            <w:rFonts w:ascii="標楷體" w:eastAsia="標楷體" w:hAnsi="標楷體" w:hint="eastAsia"/>
            <w:sz w:val="20"/>
          </w:rPr>
          <w:delText>: X  [顯示名稱]</w:delText>
        </w:r>
      </w:del>
    </w:p>
    <w:p w14:paraId="4C71824D" w14:textId="41B9634B" w:rsidR="001758E1" w:rsidRPr="00AF1A82" w:rsidDel="00B14AB0" w:rsidRDefault="001758E1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8" w:author="Fegie" w:date="2021-04-09T15:17:00Z"/>
          <w:rFonts w:ascii="標楷體" w:eastAsia="標楷體" w:hAnsi="標楷體"/>
          <w:sz w:val="20"/>
        </w:rPr>
      </w:pPr>
      <w:del w:id="14879" w:author="Fegie" w:date="2021-04-09T15:17:00Z">
        <w:r w:rsidRPr="00AF1A82" w:rsidDel="00B14AB0">
          <w:rPr>
            <w:rFonts w:ascii="標楷體" w:eastAsia="標楷體" w:hAnsi="標楷體"/>
            <w:sz w:val="20"/>
          </w:rPr>
          <w:delText xml:space="preserve">   </w:delText>
        </w:r>
      </w:del>
    </w:p>
    <w:p w14:paraId="39A0AC0C" w14:textId="77777777" w:rsidR="00D20499" w:rsidRPr="00AF1A82" w:rsidRDefault="00D20499" w:rsidP="00D20499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63F52DA9" w14:textId="19292DAF" w:rsidR="00D20499" w:rsidRDefault="00D20499" w:rsidP="00D20499">
      <w:pPr>
        <w:pStyle w:val="42"/>
        <w:spacing w:after="72"/>
        <w:ind w:leftChars="0" w:left="0"/>
        <w:rPr>
          <w:ins w:id="14880" w:author="Fegie" w:date="2021-04-09T15:18:00Z"/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</w:t>
      </w:r>
      <w:r w:rsidR="00925715" w:rsidRPr="00AF1A82">
        <w:rPr>
          <w:rFonts w:ascii="標楷體" w:hAnsi="標楷體" w:hint="eastAsia"/>
        </w:rPr>
        <w:t>(列印／登錄</w:t>
      </w:r>
      <w:r w:rsidR="00F90C59" w:rsidRPr="00AF1A82">
        <w:rPr>
          <w:rFonts w:ascii="標楷體" w:hAnsi="標楷體" w:hint="eastAsia"/>
        </w:rPr>
        <w:t>／查詢</w:t>
      </w:r>
      <w:r w:rsidR="00925715" w:rsidRPr="00AF1A82">
        <w:rPr>
          <w:rFonts w:ascii="標楷體" w:hAnsi="標楷體" w:hint="eastAsia"/>
        </w:rPr>
        <w:t>)</w:t>
      </w:r>
      <w:r w:rsidRPr="00AF1A82">
        <w:rPr>
          <w:rFonts w:ascii="標楷體" w:hAnsi="標楷體" w:hint="eastAsia"/>
        </w:rPr>
        <w:t>：</w:t>
      </w:r>
      <w:r w:rsidR="00925715" w:rsidRPr="00AF1A82">
        <w:rPr>
          <w:rFonts w:ascii="標楷體" w:hAnsi="標楷體" w:hint="eastAsia"/>
        </w:rPr>
        <w:t xml:space="preserve"> </w:t>
      </w:r>
    </w:p>
    <w:p w14:paraId="5BCA6239" w14:textId="069DEBF8" w:rsidR="00B14AB0" w:rsidRPr="00AF1A82" w:rsidRDefault="00B14AB0" w:rsidP="00D20499">
      <w:pPr>
        <w:pStyle w:val="42"/>
        <w:spacing w:after="72"/>
        <w:ind w:leftChars="0" w:left="0"/>
        <w:rPr>
          <w:rFonts w:ascii="標楷體" w:hAnsi="標楷體"/>
        </w:rPr>
      </w:pPr>
      <w:ins w:id="14881" w:author="Fegie" w:date="2021-04-09T15:18:00Z">
        <w:r>
          <w:rPr>
            <w:noProof/>
          </w:rPr>
          <w:drawing>
            <wp:inline distT="0" distB="0" distL="0" distR="0" wp14:anchorId="737231C7" wp14:editId="67ED7B33">
              <wp:extent cx="6479540" cy="2729230"/>
              <wp:effectExtent l="0" t="0" r="0" b="0"/>
              <wp:docPr id="96" name="圖片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29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FE59C69" w14:textId="167000AF" w:rsidR="00D20499" w:rsidRPr="00AF1A82" w:rsidDel="00B14AB0" w:rsidRDefault="00F26680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82" w:author="Fegie" w:date="2021-04-09T15:18:00Z"/>
          <w:rFonts w:ascii="標楷體" w:eastAsia="標楷體" w:hAnsi="標楷體"/>
          <w:sz w:val="20"/>
        </w:rPr>
      </w:pPr>
      <w:del w:id="14883" w:author="Fegie" w:date="2021-04-09T15:18:00Z">
        <w:r w:rsidRPr="00AF1A82" w:rsidDel="00B14AB0">
          <w:rPr>
            <w:rFonts w:ascii="標楷體" w:eastAsia="標楷體" w:hAnsi="標楷體" w:hint="eastAsia"/>
            <w:sz w:val="20"/>
          </w:rPr>
          <w:delText>[L5060]</w:delText>
        </w:r>
        <w:r w:rsidR="00D20499" w:rsidRPr="00AF1A82" w:rsidDel="00B14AB0">
          <w:rPr>
            <w:rFonts w:ascii="標楷體" w:eastAsia="標楷體" w:hAnsi="標楷體" w:hint="eastAsia"/>
            <w:sz w:val="20"/>
          </w:rPr>
          <w:delText xml:space="preserve">                    </w:delText>
        </w:r>
        <w:r w:rsidR="00EC3D30" w:rsidRPr="00AF1A82" w:rsidDel="00B14AB0">
          <w:rPr>
            <w:rFonts w:ascii="標楷體" w:eastAsia="標楷體" w:hAnsi="標楷體" w:hint="eastAsia"/>
          </w:rPr>
          <w:delText>法催紀錄作業－案件篩選清單</w:delText>
        </w:r>
      </w:del>
    </w:p>
    <w:p w14:paraId="36AE5730" w14:textId="7DE6240F" w:rsidR="009C440F" w:rsidRPr="00AF1A82" w:rsidDel="00B14AB0" w:rsidRDefault="00F351F1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84" w:author="Fegie" w:date="2021-04-09T15:18:00Z"/>
          <w:rFonts w:ascii="標楷體" w:eastAsia="標楷體" w:hAnsi="標楷體"/>
          <w:sz w:val="16"/>
          <w:szCs w:val="16"/>
        </w:rPr>
      </w:pPr>
      <w:del w:id="14885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CE7FBE" w:rsidRPr="00AF1A82" w:rsidDel="00B14AB0">
          <w:rPr>
            <w:rFonts w:ascii="標楷體" w:eastAsia="標楷體" w:hAnsi="標楷體" w:hint="eastAsia"/>
            <w:sz w:val="16"/>
            <w:szCs w:val="16"/>
          </w:rPr>
          <w:delText>作業項目</w:delText>
        </w:r>
        <w:r w:rsidR="00050AB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</w:delText>
        </w:r>
        <w:r w:rsidR="00CE7FBE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: X  [顯示名稱] </w:delText>
        </w:r>
        <w:r w:rsidR="009C440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050AB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  </w:delText>
        </w:r>
        <w:r w:rsidR="009C440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745623" w:rsidRPr="00AF1A82" w:rsidDel="00B14AB0">
          <w:rPr>
            <w:rFonts w:ascii="標楷體" w:eastAsia="標楷體" w:hAnsi="標楷體" w:hint="eastAsia"/>
            <w:sz w:val="16"/>
            <w:szCs w:val="16"/>
          </w:rPr>
          <w:delText>作業項目</w:delText>
        </w:r>
        <w:r w:rsidR="00CE7FBE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: X [顯示名稱] </w:delText>
        </w:r>
        <w:r w:rsidR="009C440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="00745623" w:rsidRPr="00AF1A82" w:rsidDel="00B14AB0">
          <w:rPr>
            <w:rFonts w:ascii="標楷體" w:eastAsia="標楷體" w:hAnsi="標楷體" w:hint="eastAsia"/>
            <w:sz w:val="16"/>
            <w:szCs w:val="16"/>
          </w:rPr>
          <w:delText>作業項目</w:delText>
        </w:r>
        <w:r w:rsidR="009C440F" w:rsidRPr="00AF1A82" w:rsidDel="00B14AB0">
          <w:rPr>
            <w:rFonts w:ascii="標楷體" w:eastAsia="標楷體" w:hAnsi="標楷體" w:hint="eastAsia"/>
            <w:sz w:val="16"/>
            <w:szCs w:val="16"/>
          </w:rPr>
          <w:delText>: XXXXXXXXXXXXXX</w:delText>
        </w:r>
      </w:del>
    </w:p>
    <w:p w14:paraId="5953AD9E" w14:textId="0BFBDCAF" w:rsidR="00D20499" w:rsidRPr="00AF1A82" w:rsidDel="00B14AB0" w:rsidRDefault="009C440F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86" w:author="Fegie" w:date="2021-04-09T15:18:00Z"/>
          <w:rFonts w:ascii="標楷體" w:eastAsia="標楷體" w:hAnsi="標楷體"/>
          <w:sz w:val="16"/>
          <w:szCs w:val="16"/>
        </w:rPr>
      </w:pPr>
      <w:del w:id="14887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F351F1" w:rsidRPr="00AF1A82" w:rsidDel="00B14AB0">
          <w:rPr>
            <w:rFonts w:ascii="標楷體" w:eastAsia="標楷體" w:hAnsi="標楷體" w:hint="eastAsia"/>
            <w:sz w:val="16"/>
            <w:szCs w:val="16"/>
          </w:rPr>
          <w:delText>查詢身分別: 9 [顯示名稱] XXXXXXXXXX</w:delText>
        </w:r>
        <w:r w:rsidR="007F545B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D414AA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CE7FBE" w:rsidRPr="00AF1A82" w:rsidDel="00B14AB0">
          <w:rPr>
            <w:rFonts w:ascii="標楷體" w:eastAsia="標楷體" w:hAnsi="標楷體" w:hint="eastAsia"/>
            <w:sz w:val="16"/>
            <w:szCs w:val="16"/>
          </w:rPr>
          <w:delText>案件別</w:delText>
        </w:r>
        <w:r w:rsidR="00050AB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CE7FBE" w:rsidRPr="00AF1A82" w:rsidDel="00B14AB0">
          <w:rPr>
            <w:rFonts w:ascii="標楷體" w:eastAsia="標楷體" w:hAnsi="標楷體" w:hint="eastAsia"/>
            <w:sz w:val="16"/>
            <w:szCs w:val="16"/>
          </w:rPr>
          <w:delText>: X [顯示名稱]</w:delText>
        </w:r>
        <w:r w:rsidR="007F545B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</w:del>
    </w:p>
    <w:p w14:paraId="7A3876CA" w14:textId="2C264B2C" w:rsidR="00D20499" w:rsidRPr="00AF1A82" w:rsidDel="00B14AB0" w:rsidRDefault="00AC02EF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88" w:author="Fegie" w:date="2021-04-09T15:18:00Z"/>
          <w:rFonts w:ascii="標楷體" w:eastAsia="標楷體" w:hAnsi="標楷體"/>
          <w:sz w:val="16"/>
          <w:szCs w:val="16"/>
        </w:rPr>
      </w:pPr>
      <w:del w:id="14889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列印</w:delText>
        </w:r>
        <w:r w:rsidR="007F545B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="007F545B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   </w:delText>
        </w:r>
        <w:r w:rsidR="00513F72" w:rsidRPr="00AF1A82" w:rsidDel="00B14AB0">
          <w:rPr>
            <w:rFonts w:ascii="標楷體" w:eastAsia="標楷體" w:hAnsi="標楷體" w:hint="eastAsia"/>
            <w:sz w:val="16"/>
            <w:szCs w:val="16"/>
          </w:rPr>
          <w:delText>作業</w:delText>
        </w:r>
        <w:r w:rsidR="00017CA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日期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513F72" w:rsidRPr="00AF1A82" w:rsidDel="00B14AB0">
          <w:rPr>
            <w:rFonts w:ascii="標楷體" w:eastAsia="標楷體" w:hAnsi="標楷體" w:hint="eastAsia"/>
            <w:sz w:val="16"/>
            <w:szCs w:val="16"/>
          </w:rPr>
          <w:delText>作業項目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>提醒</w:delText>
        </w:r>
        <w:r w:rsidR="000F312A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D2049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戶號  額度   姓名  </w:delText>
        </w:r>
        <w:r w:rsidR="00017CA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D2049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繳息迄日  逾期數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  </w:delText>
        </w:r>
        <w:r w:rsidR="00D2049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本金餘額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</w:delText>
        </w:r>
        <w:r w:rsidR="00D2049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017CA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催收員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017CA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法務人員</w:delText>
        </w:r>
        <w:r w:rsidR="00D2049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</w:delText>
        </w:r>
      </w:del>
    </w:p>
    <w:p w14:paraId="63320EE7" w14:textId="780B147B" w:rsidR="00172343" w:rsidRPr="00AF1A82" w:rsidDel="00B14AB0" w:rsidRDefault="00017CAF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90" w:author="Fegie" w:date="2021-04-09T15:18:00Z"/>
          <w:rFonts w:ascii="標楷體" w:eastAsia="標楷體" w:hAnsi="標楷體"/>
          <w:sz w:val="16"/>
          <w:szCs w:val="16"/>
        </w:rPr>
      </w:pPr>
      <w:del w:id="14891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□ </w:delText>
        </w:r>
        <w:r w:rsidR="00D43971" w:rsidRPr="00AF1A82" w:rsidDel="00B14AB0">
          <w:rPr>
            <w:rFonts w:ascii="標楷體" w:eastAsia="標楷體" w:hAnsi="標楷體" w:hint="eastAsia"/>
            <w:sz w:val="16"/>
            <w:szCs w:val="16"/>
          </w:rPr>
          <w:delText>[案件]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999/99/99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9E4F7C" w:rsidRPr="00AF1A82" w:rsidDel="00B14AB0">
          <w:rPr>
            <w:rFonts w:ascii="標楷體" w:eastAsia="標楷體" w:hAnsi="標楷體" w:hint="eastAsia"/>
            <w:sz w:val="16"/>
            <w:szCs w:val="16"/>
          </w:rPr>
          <w:delText>9-XXXXXX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="009E4F7C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>[</w:delText>
        </w:r>
        <w:r w:rsidR="00F76D6D" w:rsidRPr="00AF1A82" w:rsidDel="00B14AB0">
          <w:rPr>
            <w:rFonts w:ascii="標楷體" w:eastAsia="標楷體" w:hAnsi="標楷體" w:hint="eastAsia"/>
            <w:sz w:val="16"/>
            <w:szCs w:val="16"/>
          </w:rPr>
          <w:delText>提醒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>]</w:delText>
        </w:r>
        <w:r w:rsidR="009C440F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XXXXXXXXXX  XXXXXXXXXX</w:delText>
        </w:r>
      </w:del>
    </w:p>
    <w:p w14:paraId="1272A6F0" w14:textId="0272FDD3" w:rsidR="00CB30DD" w:rsidRPr="00AF1A82" w:rsidDel="00B14AB0" w:rsidRDefault="00CB30DD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92" w:author="Fegie" w:date="2021-04-09T15:18:00Z"/>
          <w:rFonts w:ascii="標楷體" w:eastAsia="標楷體" w:hAnsi="標楷體"/>
          <w:sz w:val="16"/>
          <w:szCs w:val="16"/>
        </w:rPr>
      </w:pPr>
      <w:del w:id="14893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 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999/99/99 9-XXXXXX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</w:delText>
        </w:r>
        <w:r w:rsidR="006A3DA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537AF1B2" w14:textId="16BAE93D" w:rsidR="00CB30DD" w:rsidRPr="00AF1A82" w:rsidDel="00B14AB0" w:rsidRDefault="00CB30DD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94" w:author="Fegie" w:date="2021-04-09T15:18:00Z"/>
          <w:rFonts w:ascii="標楷體" w:eastAsia="標楷體" w:hAnsi="標楷體"/>
          <w:sz w:val="16"/>
          <w:szCs w:val="16"/>
        </w:rPr>
      </w:pPr>
      <w:del w:id="14895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="00B81694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F76D6D" w:rsidRPr="00AF1A82" w:rsidDel="00B14AB0">
          <w:rPr>
            <w:rFonts w:ascii="標楷體" w:eastAsia="標楷體" w:hAnsi="標楷體"/>
            <w:sz w:val="16"/>
            <w:szCs w:val="16"/>
          </w:rPr>
          <w:delText xml:space="preserve"> 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999/99/99 9-XXXXXX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</w:delText>
        </w:r>
        <w:r w:rsidR="006A3DA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4D2611" w:rsidDel="00B14AB0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2E970F75" w14:textId="549C8818" w:rsidR="00172343" w:rsidRPr="00AF1A82" w:rsidDel="00B14AB0" w:rsidRDefault="00172343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96" w:author="Fegie" w:date="2021-04-09T15:18:00Z"/>
          <w:rFonts w:ascii="標楷體" w:eastAsia="標楷體" w:hAnsi="標楷體"/>
          <w:sz w:val="16"/>
          <w:szCs w:val="16"/>
        </w:rPr>
      </w:pPr>
      <w:del w:id="14897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□   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999/99/99</w:delText>
        </w:r>
        <w:r w:rsidR="009E4F7C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9-XXXXXX</w:delText>
        </w:r>
        <w:r w:rsidR="00FC44A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>[提醒]</w:delText>
        </w:r>
        <w:r w:rsidR="00FC44A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7438D484" w14:textId="5A073EDF" w:rsidR="00172343" w:rsidRPr="00AF1A82" w:rsidDel="00B14AB0" w:rsidRDefault="00FF00F7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898" w:author="Fegie" w:date="2021-04-09T15:18:00Z"/>
          <w:rFonts w:ascii="標楷體" w:eastAsia="標楷體" w:hAnsi="標楷體"/>
          <w:sz w:val="16"/>
          <w:szCs w:val="16"/>
        </w:rPr>
      </w:pPr>
      <w:del w:id="14899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   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>999/99/99</w:delText>
        </w:r>
        <w:r w:rsidR="009E4F7C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9-XXXXXX</w:delText>
        </w:r>
        <w:r w:rsidR="006A3DA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="00172343"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433DC410" w14:textId="051EC68C" w:rsidR="00172343" w:rsidRPr="00AF1A82" w:rsidDel="00B14AB0" w:rsidRDefault="00172343" w:rsidP="00D65A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900" w:author="Fegie" w:date="2021-04-09T15:18:00Z"/>
          <w:rFonts w:ascii="標楷體" w:eastAsia="標楷體" w:hAnsi="標楷體"/>
          <w:sz w:val="16"/>
          <w:szCs w:val="16"/>
        </w:rPr>
      </w:pPr>
      <w:del w:id="14901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□   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999/99/99</w:delText>
        </w:r>
        <w:r w:rsidR="009E4F7C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9-XXXXXX</w:delText>
        </w:r>
        <w:r w:rsidR="004D2611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65A1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[提醒]</w:delText>
        </w:r>
        <w:r w:rsidR="00FC44AD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33977A3F" w14:textId="6B313B8E" w:rsidR="00D20499" w:rsidRPr="00AF1A82" w:rsidDel="00B14AB0" w:rsidRDefault="00D20499" w:rsidP="00D2049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02" w:author="Fegie" w:date="2021-04-09T15:18:00Z"/>
          <w:rFonts w:ascii="標楷體" w:eastAsia="標楷體" w:hAnsi="標楷體"/>
          <w:sz w:val="16"/>
          <w:szCs w:val="16"/>
        </w:rPr>
      </w:pPr>
      <w:del w:id="14903" w:author="Fegie" w:date="2021-04-09T15:18:00Z">
        <w:r w:rsidRPr="00AF1A82" w:rsidDel="00B14AB0">
          <w:rPr>
            <w:rFonts w:ascii="標楷體" w:eastAsia="標楷體" w:hAnsi="標楷體"/>
            <w:sz w:val="16"/>
            <w:szCs w:val="16"/>
          </w:rPr>
          <w:delText>…</w:delText>
        </w:r>
      </w:del>
    </w:p>
    <w:p w14:paraId="553993F5" w14:textId="52BA68F4" w:rsidR="00D43971" w:rsidRPr="00AF1A82" w:rsidDel="00B14AB0" w:rsidRDefault="00D43971" w:rsidP="00D4397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04" w:author="Fegie" w:date="2021-04-09T15:18:00Z"/>
          <w:rFonts w:ascii="標楷體" w:eastAsia="標楷體" w:hAnsi="標楷體"/>
          <w:sz w:val="16"/>
          <w:szCs w:val="16"/>
        </w:rPr>
      </w:pPr>
      <w:del w:id="14905" w:author="Fegie" w:date="2021-04-09T15:18:00Z">
        <w:r w:rsidRPr="00AF1A82" w:rsidDel="00B14AB0">
          <w:rPr>
            <w:rFonts w:ascii="標楷體" w:eastAsia="標楷體" w:hAnsi="標楷體"/>
            <w:sz w:val="16"/>
            <w:szCs w:val="16"/>
          </w:rPr>
          <w:delText xml:space="preserve">  [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逾催通知單列印]</w:delText>
        </w:r>
        <w:r w:rsidRPr="00AF1A82" w:rsidDel="00B14AB0">
          <w:rPr>
            <w:rFonts w:ascii="標楷體" w:eastAsia="標楷體" w:hAnsi="標楷體"/>
            <w:sz w:val="16"/>
            <w:szCs w:val="16"/>
          </w:rPr>
          <w:delText>[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存證信函列印]</w:delText>
        </w:r>
      </w:del>
    </w:p>
    <w:p w14:paraId="1CEE0C60" w14:textId="54594117" w:rsidR="00D20499" w:rsidRPr="00AF1A82" w:rsidDel="00B14AB0" w:rsidRDefault="00D20499" w:rsidP="00D20499">
      <w:pPr>
        <w:rPr>
          <w:del w:id="14906" w:author="Fegie" w:date="2021-04-09T15:18:00Z"/>
          <w:rFonts w:ascii="標楷體" w:eastAsia="標楷體" w:hAnsi="標楷體"/>
        </w:rPr>
      </w:pPr>
    </w:p>
    <w:p w14:paraId="735D87B4" w14:textId="01DA0F26" w:rsidR="00880C24" w:rsidRPr="00AF1A82" w:rsidDel="00B14AB0" w:rsidRDefault="00880C24" w:rsidP="00880C2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07" w:author="Fegie" w:date="2021-04-09T15:18:00Z"/>
          <w:rFonts w:ascii="標楷體" w:eastAsia="標楷體" w:hAnsi="標楷體"/>
          <w:sz w:val="16"/>
          <w:szCs w:val="16"/>
        </w:rPr>
      </w:pPr>
      <w:del w:id="14908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[L5060]                    法催紀錄作業－案件篩選清單</w:delText>
        </w:r>
      </w:del>
    </w:p>
    <w:p w14:paraId="662BF382" w14:textId="6C39412B" w:rsidR="00050AB3" w:rsidRPr="00AF1A82" w:rsidDel="00B14AB0" w:rsidRDefault="00050AB3" w:rsidP="00050AB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09" w:author="Fegie" w:date="2021-04-09T15:18:00Z"/>
          <w:rFonts w:ascii="標楷體" w:eastAsia="標楷體" w:hAnsi="標楷體"/>
          <w:sz w:val="16"/>
          <w:szCs w:val="16"/>
        </w:rPr>
      </w:pPr>
      <w:del w:id="14910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作業項目   : X  [顯示名稱]             </w:delText>
        </w:r>
        <w:r w:rsidR="00745623" w:rsidRPr="00AF1A82" w:rsidDel="00B14AB0">
          <w:rPr>
            <w:rFonts w:ascii="標楷體" w:eastAsia="標楷體" w:hAnsi="標楷體" w:hint="eastAsia"/>
            <w:sz w:val="16"/>
            <w:szCs w:val="16"/>
          </w:rPr>
          <w:delText>作業</w:delText>
        </w:r>
        <w:r w:rsidR="0028450E" w:rsidRPr="00AF1A82" w:rsidDel="00B14AB0">
          <w:rPr>
            <w:rFonts w:ascii="標楷體" w:eastAsia="標楷體" w:hAnsi="標楷體" w:hint="eastAsia"/>
            <w:sz w:val="16"/>
            <w:szCs w:val="16"/>
          </w:rPr>
          <w:delText>細項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: XXXXXXXXXXXXXX</w:delText>
        </w:r>
      </w:del>
    </w:p>
    <w:p w14:paraId="3F29AA74" w14:textId="14CC8667" w:rsidR="00DA6176" w:rsidRPr="00AF1A82" w:rsidDel="00B14AB0" w:rsidRDefault="00050AB3" w:rsidP="00050AB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11" w:author="Fegie" w:date="2021-04-09T15:18:00Z"/>
          <w:rFonts w:ascii="標楷體" w:eastAsia="標楷體" w:hAnsi="標楷體"/>
          <w:sz w:val="16"/>
          <w:szCs w:val="16"/>
        </w:rPr>
      </w:pPr>
      <w:del w:id="14912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查詢身分別: 9 [顯示名稱] XXXXXXXXXX    案件別  : X [顯示名稱]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</w:del>
    </w:p>
    <w:p w14:paraId="3C7CF105" w14:textId="5A27734D" w:rsidR="00114961" w:rsidRPr="00AF1A82" w:rsidDel="00B14AB0" w:rsidRDefault="00F90C59" w:rsidP="00DA617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13" w:author="Fegie" w:date="2021-04-09T15:18:00Z"/>
          <w:rFonts w:ascii="標楷體" w:eastAsia="標楷體" w:hAnsi="標楷體"/>
          <w:sz w:val="16"/>
          <w:szCs w:val="16"/>
        </w:rPr>
      </w:pPr>
      <w:del w:id="14914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登錄  作業日期  作業項目  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提醒 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戶號  額度   姓名     繳息迄日  逾期數           本金餘額  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催收員    法務人員      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</w:del>
    </w:p>
    <w:p w14:paraId="20370E3B" w14:textId="05948E4A" w:rsidR="00DA6176" w:rsidRPr="00AF1A82" w:rsidDel="00B14AB0" w:rsidRDefault="00F90C59" w:rsidP="00DA617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15" w:author="Fegie" w:date="2021-04-09T15:18:00Z"/>
          <w:rFonts w:ascii="標楷體" w:eastAsia="標楷體" w:hAnsi="標楷體"/>
          <w:sz w:val="16"/>
          <w:szCs w:val="16"/>
        </w:rPr>
      </w:pPr>
      <w:del w:id="14916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[登錄]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999/99/99 9-XXXXXX 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>[提醒]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9999999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7B29B6DC" w14:textId="23E25F29" w:rsidR="00DA6176" w:rsidRPr="00AF1A82" w:rsidDel="00B14AB0" w:rsidRDefault="00F90C59" w:rsidP="0011496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917" w:author="Fegie" w:date="2021-04-09T15:18:00Z"/>
          <w:rFonts w:ascii="標楷體" w:eastAsia="標楷體" w:hAnsi="標楷體"/>
          <w:sz w:val="16"/>
          <w:szCs w:val="16"/>
        </w:rPr>
      </w:pPr>
      <w:del w:id="14918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999/99/99 9-XXXXXX </w:delText>
        </w:r>
        <w:r w:rsidR="000E30F8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0A59166D" w14:textId="779B95BD" w:rsidR="00D43971" w:rsidRPr="00AF1A82" w:rsidDel="00B14AB0" w:rsidRDefault="00DA6176" w:rsidP="00DA617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19" w:author="Fegie" w:date="2021-04-09T15:18:00Z"/>
          <w:rFonts w:ascii="標楷體" w:eastAsia="標楷體" w:hAnsi="標楷體"/>
          <w:sz w:val="16"/>
          <w:szCs w:val="16"/>
        </w:rPr>
      </w:pPr>
      <w:del w:id="14920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</w:delText>
        </w:r>
        <w:r w:rsidR="00F90C5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999/99/99 9-XXXXXX</w:delText>
        </w:r>
        <w:r w:rsidR="00AC17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16BE1ADB" w14:textId="63EBBC5F" w:rsidR="00DA6176" w:rsidRPr="00AF1A82" w:rsidDel="00B14AB0" w:rsidRDefault="00F90C59" w:rsidP="00DA617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21" w:author="Fegie" w:date="2021-04-09T15:18:00Z"/>
          <w:rFonts w:ascii="標楷體" w:eastAsia="標楷體" w:hAnsi="標楷體"/>
          <w:sz w:val="16"/>
          <w:szCs w:val="16"/>
        </w:rPr>
      </w:pPr>
      <w:del w:id="14922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[登錄] 999/99/99 9-XXXXXX </w:delText>
        </w:r>
        <w:r w:rsidR="00114961" w:rsidRPr="00AF1A82" w:rsidDel="00B14AB0">
          <w:rPr>
            <w:rFonts w:ascii="標楷體" w:eastAsia="標楷體" w:hAnsi="標楷體" w:hint="eastAsia"/>
            <w:sz w:val="16"/>
            <w:szCs w:val="16"/>
          </w:rPr>
          <w:delText>[提醒]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="00DA6176"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1619136F" w14:textId="73FF738C" w:rsidR="00AC1743" w:rsidRPr="00AF1A82" w:rsidDel="00B14AB0" w:rsidRDefault="00AC1743" w:rsidP="00AC174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23" w:author="Fegie" w:date="2021-04-09T15:18:00Z"/>
          <w:rFonts w:ascii="標楷體" w:eastAsia="標楷體" w:hAnsi="標楷體"/>
          <w:sz w:val="16"/>
          <w:szCs w:val="16"/>
        </w:rPr>
      </w:pPr>
      <w:del w:id="14924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</w:delText>
        </w:r>
        <w:r w:rsidR="00F90C5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999/99/99 9-XXXXXX       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5B0B54ED" w14:textId="7C0A4C99" w:rsidR="00AC1743" w:rsidRPr="00AF1A82" w:rsidDel="00B14AB0" w:rsidRDefault="003A155A" w:rsidP="00AC174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25" w:author="Fegie" w:date="2021-04-09T15:18:00Z"/>
          <w:rFonts w:ascii="標楷體" w:eastAsia="標楷體" w:hAnsi="標楷體"/>
          <w:sz w:val="16"/>
          <w:szCs w:val="16"/>
        </w:rPr>
      </w:pPr>
      <w:del w:id="14926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AC1743" w:rsidRPr="00AF1A82" w:rsidDel="00B14AB0">
          <w:rPr>
            <w:rFonts w:ascii="標楷體" w:eastAsia="標楷體" w:hAnsi="標楷體" w:hint="eastAsia"/>
            <w:sz w:val="16"/>
            <w:szCs w:val="16"/>
          </w:rPr>
          <w:delText>[登錄]</w:delText>
        </w:r>
        <w:r w:rsidR="00F90C59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</w:delText>
        </w:r>
        <w:r w:rsidR="00AC1743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999/99/99 9-XXXXXX [提醒]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="00AC1743"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5CC5EC80" w14:textId="7CC04AF9" w:rsidR="00880C24" w:rsidRPr="00AF1A82" w:rsidDel="00B14AB0" w:rsidRDefault="00DA6176" w:rsidP="00AC174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27" w:author="Fegie" w:date="2021-04-09T15:18:00Z"/>
          <w:rFonts w:ascii="標楷體" w:eastAsia="標楷體" w:hAnsi="標楷體"/>
          <w:sz w:val="16"/>
          <w:szCs w:val="16"/>
        </w:rPr>
      </w:pPr>
      <w:del w:id="14928" w:author="Fegie" w:date="2021-04-09T15:18:00Z">
        <w:r w:rsidRPr="00AF1A82" w:rsidDel="00B14AB0">
          <w:rPr>
            <w:rFonts w:ascii="標楷體" w:eastAsia="標楷體" w:hAnsi="標楷體"/>
            <w:sz w:val="18"/>
            <w:szCs w:val="18"/>
          </w:rPr>
          <w:delText>…</w:delText>
        </w:r>
      </w:del>
    </w:p>
    <w:p w14:paraId="300ED3A0" w14:textId="78092A7D" w:rsidR="003A155A" w:rsidRPr="00AF1A82" w:rsidDel="00B14AB0" w:rsidRDefault="003A155A" w:rsidP="00D20499">
      <w:pPr>
        <w:rPr>
          <w:del w:id="14929" w:author="Fegie" w:date="2021-04-09T15:18:00Z"/>
          <w:rFonts w:ascii="標楷體" w:eastAsia="標楷體" w:hAnsi="標楷體"/>
        </w:rPr>
      </w:pPr>
    </w:p>
    <w:p w14:paraId="43D974E5" w14:textId="12AFFD51" w:rsidR="003A155A" w:rsidRPr="00AF1A82" w:rsidDel="00B14AB0" w:rsidRDefault="003A155A" w:rsidP="003A155A">
      <w:pPr>
        <w:rPr>
          <w:del w:id="14930" w:author="Fegie" w:date="2021-04-09T15:18:00Z"/>
          <w:rFonts w:ascii="標楷體" w:eastAsia="標楷體" w:hAnsi="標楷體"/>
        </w:rPr>
      </w:pPr>
    </w:p>
    <w:p w14:paraId="086651E2" w14:textId="53F5799A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1" w:author="Fegie" w:date="2021-04-09T15:18:00Z"/>
          <w:rFonts w:ascii="標楷體" w:eastAsia="標楷體" w:hAnsi="標楷體"/>
          <w:sz w:val="16"/>
          <w:szCs w:val="16"/>
        </w:rPr>
      </w:pPr>
      <w:del w:id="14932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[L5060]                    法催紀錄作業－案件篩選清單</w:delText>
        </w:r>
      </w:del>
    </w:p>
    <w:p w14:paraId="585FF2AA" w14:textId="67AE29EF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3" w:author="Fegie" w:date="2021-04-09T15:18:00Z"/>
          <w:rFonts w:ascii="標楷體" w:eastAsia="標楷體" w:hAnsi="標楷體"/>
          <w:sz w:val="16"/>
          <w:szCs w:val="16"/>
        </w:rPr>
      </w:pPr>
      <w:del w:id="14934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作業項目   : X  [顯示名稱]             </w:delText>
        </w:r>
        <w:r w:rsidR="00745623" w:rsidRPr="00AF1A82" w:rsidDel="00B14AB0">
          <w:rPr>
            <w:rFonts w:ascii="標楷體" w:eastAsia="標楷體" w:hAnsi="標楷體" w:hint="eastAsia"/>
            <w:sz w:val="16"/>
            <w:szCs w:val="16"/>
          </w:rPr>
          <w:delText>作業項目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: 0.案件查詢    </w:delText>
        </w:r>
      </w:del>
    </w:p>
    <w:p w14:paraId="73ED39FF" w14:textId="3449BB3B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5" w:author="Fegie" w:date="2021-04-09T15:18:00Z"/>
          <w:rFonts w:ascii="標楷體" w:eastAsia="標楷體" w:hAnsi="標楷體"/>
          <w:sz w:val="16"/>
          <w:szCs w:val="16"/>
        </w:rPr>
      </w:pPr>
      <w:del w:id="14936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查詢身分別: 9 [顯示名稱] XXXXXXXXXX    案件別  : X [顯示名稱] </w:delText>
        </w:r>
      </w:del>
    </w:p>
    <w:p w14:paraId="6ED6EE76" w14:textId="6C632AA7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7" w:author="Fegie" w:date="2021-04-09T15:18:00Z"/>
          <w:rFonts w:ascii="標楷體" w:eastAsia="標楷體" w:hAnsi="標楷體"/>
          <w:sz w:val="16"/>
          <w:szCs w:val="16"/>
        </w:rPr>
      </w:pPr>
      <w:del w:id="14938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登錄  作業日期  作業項目  提醒  戶號  額度   姓名     繳息迄日  逾期數           本金餘額    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催收員    法務人員          </w:delText>
        </w:r>
      </w:del>
    </w:p>
    <w:p w14:paraId="46870467" w14:textId="4B733EE1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9" w:author="Fegie" w:date="2021-04-09T15:18:00Z"/>
          <w:rFonts w:ascii="標楷體" w:eastAsia="標楷體" w:hAnsi="標楷體"/>
          <w:sz w:val="16"/>
          <w:szCs w:val="16"/>
        </w:rPr>
      </w:pPr>
      <w:del w:id="14940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[</w:delText>
        </w:r>
        <w:r w:rsidR="00BE7167" w:rsidRPr="00AF1A82" w:rsidDel="00B14AB0">
          <w:rPr>
            <w:rFonts w:ascii="標楷體" w:eastAsia="標楷體" w:hAnsi="標楷體" w:hint="eastAsia"/>
            <w:sz w:val="16"/>
            <w:szCs w:val="16"/>
          </w:rPr>
          <w:delText>查詢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] 999/99/99 9-XXXXXX [提醒]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44C0ADAC" w14:textId="615471EF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160"/>
        <w:rPr>
          <w:del w:id="14941" w:author="Fegie" w:date="2021-04-09T15:18:00Z"/>
          <w:rFonts w:ascii="標楷體" w:eastAsia="標楷體" w:hAnsi="標楷體"/>
          <w:sz w:val="16"/>
          <w:szCs w:val="16"/>
        </w:rPr>
      </w:pPr>
      <w:del w:id="14942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999/99/99 9-XXXXXX       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2ED3798D" w14:textId="3E1D8A78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43" w:author="Fegie" w:date="2021-04-09T15:18:00Z"/>
          <w:rFonts w:ascii="標楷體" w:eastAsia="標楷體" w:hAnsi="標楷體"/>
          <w:sz w:val="16"/>
          <w:szCs w:val="16"/>
        </w:rPr>
      </w:pPr>
      <w:del w:id="14944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 999/99/99 9-XXXXXX       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01EAD671" w14:textId="6BF49E09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45" w:author="Fegie" w:date="2021-04-09T15:18:00Z"/>
          <w:rFonts w:ascii="標楷體" w:eastAsia="標楷體" w:hAnsi="標楷體"/>
          <w:sz w:val="16"/>
          <w:szCs w:val="16"/>
        </w:rPr>
      </w:pPr>
      <w:del w:id="14946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[</w:delText>
        </w:r>
        <w:r w:rsidR="00BE7167" w:rsidRPr="00AF1A82" w:rsidDel="00B14AB0">
          <w:rPr>
            <w:rFonts w:ascii="標楷體" w:eastAsia="標楷體" w:hAnsi="標楷體" w:hint="eastAsia"/>
            <w:sz w:val="16"/>
            <w:szCs w:val="16"/>
          </w:rPr>
          <w:delText>查詢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] 999/99/99 9-XXXXXX [提醒]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293153B7" w14:textId="398A48FB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47" w:author="Fegie" w:date="2021-04-09T15:18:00Z"/>
          <w:rFonts w:ascii="標楷體" w:eastAsia="標楷體" w:hAnsi="標楷體"/>
          <w:sz w:val="16"/>
          <w:szCs w:val="16"/>
        </w:rPr>
      </w:pPr>
      <w:del w:id="14948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       999/99/99 9-XXXXXX       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646562D4" w14:textId="34B315F3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49" w:author="Fegie" w:date="2021-04-09T15:18:00Z"/>
          <w:rFonts w:ascii="標楷體" w:eastAsia="標楷體" w:hAnsi="標楷體"/>
          <w:sz w:val="16"/>
          <w:szCs w:val="16"/>
        </w:rPr>
      </w:pPr>
      <w:del w:id="14950" w:author="Fegie" w:date="2021-04-09T15:18:00Z"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 [</w:delText>
        </w:r>
        <w:r w:rsidR="00BE7167" w:rsidRPr="00AF1A82" w:rsidDel="00B14AB0">
          <w:rPr>
            <w:rFonts w:ascii="標楷體" w:eastAsia="標楷體" w:hAnsi="標楷體" w:hint="eastAsia"/>
            <w:sz w:val="16"/>
            <w:szCs w:val="16"/>
          </w:rPr>
          <w:delText>查詢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] 999/99/99 9-XXXXXX [提醒] 9999999 999 XXXXXXXXXX 999/99/999  999  </w:delText>
        </w:r>
        <w:r w:rsidR="00E70C42" w:rsidRPr="00AF1A82" w:rsidDel="00B14AB0">
          <w:rPr>
            <w:rFonts w:ascii="標楷體" w:eastAsia="標楷體" w:hAnsi="標楷體" w:hint="eastAsia"/>
            <w:sz w:val="16"/>
            <w:szCs w:val="16"/>
          </w:rPr>
          <w:delText xml:space="preserve">TWD </w:delText>
        </w:r>
        <w:r w:rsidRPr="00AF1A82" w:rsidDel="00B14AB0">
          <w:rPr>
            <w:rFonts w:ascii="標楷體" w:eastAsia="標楷體" w:hAnsi="標楷體" w:hint="eastAsia"/>
            <w:sz w:val="16"/>
            <w:szCs w:val="16"/>
          </w:rPr>
          <w:delText>99,999,999,999,999.99 XXXXXXXXXX  XXXXXXXXXX</w:delText>
        </w:r>
      </w:del>
    </w:p>
    <w:p w14:paraId="208D5D92" w14:textId="0A6E4CA4" w:rsidR="003A155A" w:rsidRPr="00AF1A82" w:rsidDel="00B14AB0" w:rsidRDefault="003A155A" w:rsidP="003A15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51" w:author="Fegie" w:date="2021-04-09T15:18:00Z"/>
          <w:rFonts w:ascii="標楷體" w:eastAsia="標楷體" w:hAnsi="標楷體"/>
          <w:sz w:val="16"/>
          <w:szCs w:val="16"/>
        </w:rPr>
      </w:pPr>
      <w:del w:id="14952" w:author="Fegie" w:date="2021-04-09T15:18:00Z">
        <w:r w:rsidRPr="00AF1A82" w:rsidDel="00B14AB0">
          <w:rPr>
            <w:rFonts w:ascii="標楷體" w:eastAsia="標楷體" w:hAnsi="標楷體"/>
            <w:sz w:val="18"/>
            <w:szCs w:val="18"/>
          </w:rPr>
          <w:delText>…</w:delText>
        </w:r>
      </w:del>
    </w:p>
    <w:p w14:paraId="6A4B7BDC" w14:textId="77777777" w:rsidR="00D204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06"/>
        <w:gridCol w:w="965"/>
        <w:gridCol w:w="909"/>
        <w:gridCol w:w="1146"/>
        <w:gridCol w:w="669"/>
        <w:gridCol w:w="688"/>
        <w:gridCol w:w="3742"/>
      </w:tblGrid>
      <w:tr w:rsidR="000A2714" w:rsidRPr="00AF1A82" w14:paraId="17DB251A" w14:textId="77777777" w:rsidTr="000A2714">
        <w:trPr>
          <w:trHeight w:val="388"/>
          <w:jc w:val="center"/>
        </w:trPr>
        <w:tc>
          <w:tcPr>
            <w:tcW w:w="858" w:type="dxa"/>
            <w:vMerge w:val="restart"/>
          </w:tcPr>
          <w:p w14:paraId="6CDB8E3F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3DECF33C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463C1173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9763BA7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AF1A82" w14:paraId="482CF94F" w14:textId="77777777" w:rsidTr="000A2714">
        <w:trPr>
          <w:trHeight w:val="244"/>
          <w:jc w:val="center"/>
        </w:trPr>
        <w:tc>
          <w:tcPr>
            <w:tcW w:w="858" w:type="dxa"/>
            <w:vMerge/>
          </w:tcPr>
          <w:p w14:paraId="4D2B0919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708D5D5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00065F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11015AFB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7C0C1B62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837463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0914E87D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227B3E5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3264A343" w14:textId="77777777" w:rsidTr="000A2714">
        <w:trPr>
          <w:trHeight w:val="291"/>
          <w:jc w:val="center"/>
        </w:trPr>
        <w:tc>
          <w:tcPr>
            <w:tcW w:w="858" w:type="dxa"/>
          </w:tcPr>
          <w:p w14:paraId="0065307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501B4ED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993" w:type="dxa"/>
          </w:tcPr>
          <w:p w14:paraId="6D86C48F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662F8FB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9A963B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63C744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E0365F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2BCF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1:法催</w:t>
            </w:r>
          </w:p>
          <w:p w14:paraId="04685A8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債協</w:t>
            </w:r>
            <w:proofErr w:type="gramEnd"/>
          </w:p>
        </w:tc>
      </w:tr>
      <w:tr w:rsidR="000A2714" w:rsidRPr="00AF1A82" w14:paraId="776B0A62" w14:textId="77777777" w:rsidTr="000A2714">
        <w:trPr>
          <w:trHeight w:val="291"/>
          <w:jc w:val="center"/>
        </w:trPr>
        <w:tc>
          <w:tcPr>
            <w:tcW w:w="858" w:type="dxa"/>
          </w:tcPr>
          <w:p w14:paraId="59D8151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51AEAFD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上次</w:t>
            </w:r>
            <w:r w:rsidR="000A2714"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93" w:type="dxa"/>
          </w:tcPr>
          <w:p w14:paraId="359D58D9" w14:textId="77777777" w:rsidR="000A2714" w:rsidRPr="00AF1A82" w:rsidRDefault="005D0B87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70665312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08DDC5E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BBB5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5D5E02F7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AA4B756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  <w:p w14:paraId="1C1A56E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1.函證列印</w:t>
            </w:r>
          </w:p>
          <w:p w14:paraId="3983BA4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</w:t>
            </w:r>
          </w:p>
          <w:p w14:paraId="0D8ED72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</w:t>
            </w:r>
          </w:p>
          <w:p w14:paraId="3BE1532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面催登錄</w:t>
            </w:r>
            <w:proofErr w:type="gramEnd"/>
          </w:p>
          <w:p w14:paraId="4E3EEFE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</w:t>
            </w:r>
          </w:p>
          <w:p w14:paraId="5F8665BB" w14:textId="0745A5A1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6.提醒</w:t>
            </w:r>
            <w:del w:id="14953" w:author="Fegie" w:date="2021-04-09T15:18:00Z">
              <w:r w:rsidRPr="00AF1A82" w:rsidDel="00B14AB0">
                <w:rPr>
                  <w:rFonts w:ascii="標楷體" w:eastAsia="標楷體" w:hAnsi="標楷體" w:hint="eastAsia"/>
                </w:rPr>
                <w:delText>事項</w:delText>
              </w:r>
            </w:del>
            <w:r w:rsidRPr="00AF1A82">
              <w:rPr>
                <w:rFonts w:ascii="標楷體" w:eastAsia="標楷體" w:hAnsi="標楷體" w:hint="eastAsia"/>
              </w:rPr>
              <w:t>登錄</w:t>
            </w:r>
          </w:p>
          <w:p w14:paraId="41F99797" w14:textId="3FA04C7E" w:rsidR="000A2714" w:rsidRPr="00AF1A82" w:rsidDel="00B14AB0" w:rsidRDefault="00B14AB0" w:rsidP="00656B9E">
            <w:pPr>
              <w:rPr>
                <w:del w:id="14954" w:author="Fegie" w:date="2021-04-09T15:18:00Z"/>
                <w:rFonts w:ascii="標楷體" w:eastAsia="標楷體" w:hAnsi="標楷體"/>
              </w:rPr>
            </w:pPr>
            <w:ins w:id="14955" w:author="Fegie" w:date="2021-04-09T15:18:00Z">
              <w:r>
                <w:rPr>
                  <w:rFonts w:ascii="標楷體" w:eastAsia="標楷體" w:hAnsi="標楷體" w:hint="eastAsia"/>
                </w:rPr>
                <w:t>9.全部</w:t>
              </w:r>
            </w:ins>
            <w:del w:id="14956" w:author="Fegie" w:date="2021-04-09T15:18:00Z">
              <w:r w:rsidR="000A2714" w:rsidRPr="00AF1A82" w:rsidDel="00B14AB0">
                <w:rPr>
                  <w:rFonts w:ascii="標楷體" w:eastAsia="標楷體" w:hAnsi="標楷體" w:hint="eastAsia"/>
                </w:rPr>
                <w:delText>A.案件查詢</w:delText>
              </w:r>
            </w:del>
          </w:p>
          <w:p w14:paraId="1F3961D6" w14:textId="2A5A64A4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del w:id="14957" w:author="Fegie" w:date="2021-04-09T15:18:00Z">
              <w:r w:rsidRPr="00AF1A82" w:rsidDel="00B14AB0">
                <w:rPr>
                  <w:rFonts w:ascii="標楷體" w:eastAsia="標楷體" w:hAnsi="標楷體" w:hint="eastAsia"/>
                </w:rPr>
                <w:delText>B.提醒案件查詢</w:delText>
              </w:r>
            </w:del>
          </w:p>
        </w:tc>
      </w:tr>
      <w:tr w:rsidR="000A2714" w:rsidRPr="00AF1A82" w14:paraId="50C32694" w14:textId="77777777" w:rsidTr="000A2714">
        <w:trPr>
          <w:trHeight w:val="291"/>
          <w:jc w:val="center"/>
        </w:trPr>
        <w:tc>
          <w:tcPr>
            <w:tcW w:w="858" w:type="dxa"/>
          </w:tcPr>
          <w:p w14:paraId="607A41E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D3FB900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逾期金額</w:t>
            </w:r>
          </w:p>
        </w:tc>
        <w:tc>
          <w:tcPr>
            <w:tcW w:w="993" w:type="dxa"/>
          </w:tcPr>
          <w:p w14:paraId="20A90CA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3" w:type="dxa"/>
          </w:tcPr>
          <w:p w14:paraId="1057C38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11F4EFD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A267EA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798785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5101E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60C8B097" w14:textId="77777777" w:rsidTr="000A2714">
        <w:trPr>
          <w:trHeight w:val="291"/>
          <w:jc w:val="center"/>
        </w:trPr>
        <w:tc>
          <w:tcPr>
            <w:tcW w:w="858" w:type="dxa"/>
          </w:tcPr>
          <w:p w14:paraId="69ABDAEC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0FA83CD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逾期天數</w:t>
            </w:r>
          </w:p>
        </w:tc>
        <w:tc>
          <w:tcPr>
            <w:tcW w:w="993" w:type="dxa"/>
          </w:tcPr>
          <w:p w14:paraId="259F10D0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93" w:type="dxa"/>
          </w:tcPr>
          <w:p w14:paraId="6254BE06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80AD5F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BE53F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A82DA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EB5FD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070D7120" w14:textId="77777777" w:rsidTr="000A2714">
        <w:trPr>
          <w:trHeight w:val="291"/>
          <w:jc w:val="center"/>
        </w:trPr>
        <w:tc>
          <w:tcPr>
            <w:tcW w:w="858" w:type="dxa"/>
          </w:tcPr>
          <w:p w14:paraId="0E2B89DF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01" w:type="dxa"/>
          </w:tcPr>
          <w:p w14:paraId="3754D60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</w:t>
            </w:r>
            <w:r w:rsidR="0007585B" w:rsidRPr="00AF1A82">
              <w:rPr>
                <w:rFonts w:ascii="標楷體" w:eastAsia="標楷體" w:hAnsi="標楷體" w:hint="eastAsia"/>
              </w:rPr>
              <w:t>別</w:t>
            </w:r>
          </w:p>
        </w:tc>
        <w:tc>
          <w:tcPr>
            <w:tcW w:w="993" w:type="dxa"/>
          </w:tcPr>
          <w:p w14:paraId="4CA29B5C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52EFEB4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6EDF08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31E455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11509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19F44D9" w14:textId="05FD9BD5" w:rsidR="00B14AB0" w:rsidRPr="00AF1A82" w:rsidRDefault="0007585B" w:rsidP="0007585B">
            <w:pPr>
              <w:rPr>
                <w:rFonts w:ascii="標楷體" w:eastAsia="標楷體" w:hAnsi="標楷體"/>
              </w:rPr>
            </w:pPr>
            <w:del w:id="14958" w:author="Fegie" w:date="2021-04-09T15:18:00Z">
              <w:r w:rsidRPr="00AF1A82" w:rsidDel="00B14AB0">
                <w:rPr>
                  <w:rFonts w:ascii="標楷體" w:eastAsia="標楷體" w:hAnsi="標楷體" w:hint="eastAsia"/>
                </w:rPr>
                <w:delText>可不輸入</w:delText>
              </w:r>
            </w:del>
            <w:ins w:id="14959" w:author="Fegie" w:date="2021-04-09T15:18:00Z">
              <w:r w:rsidR="00B14AB0">
                <w:rPr>
                  <w:rFonts w:ascii="標楷體" w:eastAsia="標楷體" w:hAnsi="標楷體" w:hint="eastAsia"/>
                </w:rPr>
                <w:t>0:全部</w:t>
              </w:r>
            </w:ins>
          </w:p>
          <w:p w14:paraId="1294D381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戶號</w:t>
            </w:r>
          </w:p>
          <w:p w14:paraId="7282BA6D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借款人姓名</w:t>
            </w:r>
          </w:p>
          <w:p w14:paraId="1C36DB24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借款人身分證</w:t>
            </w:r>
          </w:p>
          <w:p w14:paraId="7F81AB26" w14:textId="77777777" w:rsidR="0007585B" w:rsidRPr="00AF1A82" w:rsidDel="00B14AB0" w:rsidRDefault="0007585B" w:rsidP="0007585B">
            <w:pPr>
              <w:rPr>
                <w:del w:id="14960" w:author="Fegie" w:date="2021-04-09T15:19:00Z"/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催收人員員工編號</w:t>
            </w:r>
          </w:p>
          <w:p w14:paraId="2C8FBE0D" w14:textId="4B56F1F0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del w:id="14961" w:author="Fegie" w:date="2021-04-09T15:19:00Z">
              <w:r w:rsidRPr="00AF1A82" w:rsidDel="00B14AB0">
                <w:rPr>
                  <w:rFonts w:ascii="標楷體" w:eastAsia="標楷體" w:hAnsi="標楷體" w:hint="eastAsia"/>
                </w:rPr>
                <w:delText>5</w:delText>
              </w:r>
            </w:del>
            <w:ins w:id="14962" w:author="Fegie" w:date="2021-04-09T15:19:00Z">
              <w:r w:rsidR="00B14AB0" w:rsidRPr="00AF1A82" w:rsidDel="00B14AB0">
                <w:rPr>
                  <w:rFonts w:ascii="標楷體" w:eastAsia="標楷體" w:hAnsi="標楷體" w:hint="eastAsia"/>
                </w:rPr>
                <w:t xml:space="preserve"> </w:t>
              </w:r>
            </w:ins>
            <w:del w:id="14963" w:author="Fegie" w:date="2021-04-09T15:19:00Z">
              <w:r w:rsidRPr="00AF1A82" w:rsidDel="00B14AB0">
                <w:rPr>
                  <w:rFonts w:ascii="標楷體" w:eastAsia="標楷體" w:hAnsi="標楷體" w:hint="eastAsia"/>
                </w:rPr>
                <w:delText>: 催收人員姓名</w:delText>
              </w:r>
            </w:del>
          </w:p>
          <w:p w14:paraId="217ACC45" w14:textId="44A7D22E" w:rsidR="0007585B" w:rsidRPr="00AF1A82" w:rsidDel="00B14AB0" w:rsidRDefault="0007585B" w:rsidP="0007585B">
            <w:pPr>
              <w:rPr>
                <w:del w:id="14964" w:author="Fegie" w:date="2021-04-09T15:19:00Z"/>
                <w:rFonts w:ascii="標楷體" w:eastAsia="標楷體" w:hAnsi="標楷體"/>
              </w:rPr>
            </w:pPr>
            <w:del w:id="14965" w:author="Fegie" w:date="2021-04-09T15:19:00Z">
              <w:r w:rsidRPr="00AF1A82" w:rsidDel="00B14AB0">
                <w:rPr>
                  <w:rFonts w:ascii="標楷體" w:eastAsia="標楷體" w:hAnsi="標楷體" w:hint="eastAsia"/>
                </w:rPr>
                <w:delText>6</w:delText>
              </w:r>
            </w:del>
            <w:ins w:id="14966" w:author="Fegie" w:date="2021-04-09T15:19:00Z">
              <w:r w:rsidR="00B14AB0">
                <w:rPr>
                  <w:rFonts w:ascii="標楷體" w:eastAsia="標楷體" w:hAnsi="標楷體" w:hint="eastAsia"/>
                </w:rPr>
                <w:t>5</w:t>
              </w:r>
            </w:ins>
            <w:r w:rsidRPr="00AF1A82">
              <w:rPr>
                <w:rFonts w:ascii="標楷體" w:eastAsia="標楷體" w:hAnsi="標楷體" w:hint="eastAsia"/>
              </w:rPr>
              <w:t>: 法務人員員工編號</w:t>
            </w:r>
          </w:p>
          <w:p w14:paraId="7EFB3AD8" w14:textId="7530457E" w:rsidR="000A2714" w:rsidRPr="00AF1A82" w:rsidRDefault="0007585B" w:rsidP="0007585B">
            <w:pPr>
              <w:rPr>
                <w:rFonts w:ascii="標楷體" w:eastAsia="標楷體" w:hAnsi="標楷體"/>
              </w:rPr>
            </w:pPr>
            <w:del w:id="14967" w:author="Fegie" w:date="2021-04-09T15:19:00Z">
              <w:r w:rsidRPr="00AF1A82" w:rsidDel="00B14AB0">
                <w:rPr>
                  <w:rFonts w:ascii="標楷體" w:eastAsia="標楷體" w:hAnsi="標楷體" w:hint="eastAsia"/>
                </w:rPr>
                <w:delText>7: 法務人員姓名</w:delText>
              </w:r>
            </w:del>
          </w:p>
        </w:tc>
      </w:tr>
      <w:tr w:rsidR="0007585B" w:rsidRPr="00AF1A82" w14:paraId="16917296" w14:textId="77777777" w:rsidTr="000A2714">
        <w:trPr>
          <w:trHeight w:val="291"/>
          <w:jc w:val="center"/>
        </w:trPr>
        <w:tc>
          <w:tcPr>
            <w:tcW w:w="858" w:type="dxa"/>
          </w:tcPr>
          <w:p w14:paraId="29B98775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4D8E5B23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查詢身分資料</w:t>
            </w:r>
          </w:p>
        </w:tc>
        <w:tc>
          <w:tcPr>
            <w:tcW w:w="993" w:type="dxa"/>
          </w:tcPr>
          <w:p w14:paraId="694B1A11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133DB8A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79FD0C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ED8CE1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4258AC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3509C86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查詢身分別=1~7 需輸入</w:t>
            </w:r>
          </w:p>
        </w:tc>
      </w:tr>
      <w:tr w:rsidR="000A2714" w:rsidRPr="00AF1A82" w14:paraId="52E4FB2A" w14:textId="77777777" w:rsidTr="000A2714">
        <w:trPr>
          <w:trHeight w:val="291"/>
          <w:jc w:val="center"/>
        </w:trPr>
        <w:tc>
          <w:tcPr>
            <w:tcW w:w="858" w:type="dxa"/>
          </w:tcPr>
          <w:p w14:paraId="64E596E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01" w:type="dxa"/>
          </w:tcPr>
          <w:p w14:paraId="56DB9893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況</w:t>
            </w:r>
            <w:proofErr w:type="gramEnd"/>
          </w:p>
        </w:tc>
        <w:tc>
          <w:tcPr>
            <w:tcW w:w="993" w:type="dxa"/>
          </w:tcPr>
          <w:p w14:paraId="41792C20" w14:textId="77777777" w:rsidR="000A2714" w:rsidRPr="00AF1A82" w:rsidRDefault="00505543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93" w:type="dxa"/>
          </w:tcPr>
          <w:p w14:paraId="609E909A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E1E610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7C1CE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A6DDD4D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3CFB7D4" w14:textId="0886062B" w:rsidR="000A2714" w:rsidRPr="00AF1A82" w:rsidDel="00B14AB0" w:rsidRDefault="000A2714" w:rsidP="00656B9E">
            <w:pPr>
              <w:rPr>
                <w:del w:id="14968" w:author="Fegie" w:date="2021-04-09T15:19:00Z"/>
                <w:rFonts w:ascii="標楷體" w:eastAsia="標楷體" w:hAnsi="標楷體"/>
                <w:color w:val="FF0000"/>
              </w:rPr>
            </w:pPr>
            <w:del w:id="14969" w:author="Fegie" w:date="2021-04-09T15:19:00Z">
              <w:r w:rsidRPr="00AF1A82" w:rsidDel="00B14AB0">
                <w:rPr>
                  <w:rFonts w:ascii="標楷體" w:eastAsia="標楷體" w:hAnsi="標楷體" w:hint="eastAsia"/>
                  <w:color w:val="FF0000"/>
                </w:rPr>
                <w:delText>待討論???</w:delText>
              </w:r>
            </w:del>
          </w:p>
          <w:p w14:paraId="22CC063A" w14:textId="5184EF84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del w:id="14970" w:author="Fegie" w:date="2021-04-09T15:19:00Z">
              <w:r w:rsidRPr="00AF1A82" w:rsidDel="00B14AB0">
                <w:rPr>
                  <w:rFonts w:ascii="標楷體" w:eastAsia="標楷體" w:hAnsi="標楷體" w:hint="eastAsia"/>
                </w:rPr>
                <w:delText>必</w:delText>
              </w:r>
            </w:del>
            <w:ins w:id="14971" w:author="Fegie" w:date="2021-04-09T15:19:00Z">
              <w:r w:rsidR="00B14AB0">
                <w:rPr>
                  <w:rFonts w:ascii="標楷體" w:eastAsia="標楷體" w:hAnsi="標楷體" w:hint="eastAsia"/>
                </w:rPr>
                <w:t>必</w:t>
              </w:r>
            </w:ins>
            <w:r w:rsidRPr="00AF1A82">
              <w:rPr>
                <w:rFonts w:ascii="標楷體" w:eastAsia="標楷體" w:hAnsi="標楷體" w:hint="eastAsia"/>
              </w:rPr>
              <w:t>須輸入</w:t>
            </w:r>
          </w:p>
          <w:p w14:paraId="08179A1E" w14:textId="5ABE070C" w:rsidR="000A2714" w:rsidRDefault="000A2714" w:rsidP="00656B9E">
            <w:pPr>
              <w:rPr>
                <w:ins w:id="14972" w:author="Fegie" w:date="2021-04-09T15:20:00Z"/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況</w:t>
            </w:r>
            <w:proofErr w:type="gramEnd"/>
          </w:p>
          <w:p w14:paraId="47214175" w14:textId="3B05A562" w:rsidR="00B14AB0" w:rsidRPr="00AF1A82" w:rsidRDefault="00B14AB0" w:rsidP="00656B9E">
            <w:pPr>
              <w:rPr>
                <w:rFonts w:ascii="標楷體" w:eastAsia="標楷體" w:hAnsi="標楷體"/>
              </w:rPr>
            </w:pPr>
            <w:ins w:id="14973" w:author="Fegie" w:date="2021-04-09T15:20:00Z">
              <w:r>
                <w:rPr>
                  <w:rFonts w:ascii="標楷體" w:eastAsia="標楷體" w:hAnsi="標楷體" w:hint="eastAsia"/>
                </w:rPr>
                <w:t>00: 正常戶</w:t>
              </w:r>
            </w:ins>
          </w:p>
          <w:p w14:paraId="0C802979" w14:textId="45C88ACA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01: </w:t>
            </w:r>
            <w:del w:id="14974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逾期/催收戶</w:delText>
              </w:r>
            </w:del>
            <w:ins w:id="14975" w:author="Fegie" w:date="2021-04-09T15:20:00Z">
              <w:r w:rsidR="00B14AB0">
                <w:rPr>
                  <w:rFonts w:ascii="標楷體" w:eastAsia="標楷體" w:hAnsi="標楷體" w:hint="eastAsia"/>
                </w:rPr>
                <w:t>展期</w:t>
              </w:r>
            </w:ins>
          </w:p>
          <w:p w14:paraId="2BC3BFC1" w14:textId="1B81B0B9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02: </w:t>
            </w:r>
            <w:del w:id="14976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正常/呆帳戶-全部</w:delText>
              </w:r>
            </w:del>
            <w:ins w:id="14977" w:author="Fegie" w:date="2021-04-09T15:20:00Z">
              <w:r w:rsidR="00B14AB0">
                <w:rPr>
                  <w:rFonts w:ascii="標楷體" w:eastAsia="標楷體" w:hAnsi="標楷體" w:hint="eastAsia"/>
                </w:rPr>
                <w:t>催收戶</w:t>
              </w:r>
            </w:ins>
          </w:p>
          <w:p w14:paraId="0FA01CD1" w14:textId="0180A846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03: </w:t>
            </w:r>
            <w:del w:id="14978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正常/呆帳戶-正常</w:delText>
              </w:r>
            </w:del>
            <w:ins w:id="14979" w:author="Fegie" w:date="2021-04-09T15:20:00Z">
              <w:r w:rsidR="00B14AB0">
                <w:rPr>
                  <w:rFonts w:ascii="標楷體" w:eastAsia="標楷體" w:hAnsi="標楷體" w:hint="eastAsia"/>
                </w:rPr>
                <w:t>結案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0C7E3F44" w14:textId="3170A5EC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04: </w:t>
            </w:r>
            <w:del w:id="14980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正常/呆帳戶-催收</w:delText>
              </w:r>
            </w:del>
            <w:ins w:id="14981" w:author="Fegie" w:date="2021-04-09T15:20:00Z">
              <w:r w:rsidR="00B14AB0">
                <w:rPr>
                  <w:rFonts w:ascii="標楷體" w:eastAsia="標楷體" w:hAnsi="標楷體" w:hint="eastAsia"/>
                </w:rPr>
                <w:t>逾期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624DD62A" w14:textId="29806D13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05: </w:t>
            </w:r>
            <w:del w:id="14982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正常/呆帳戶-結案</w:delText>
              </w:r>
            </w:del>
            <w:ins w:id="14983" w:author="Fegie" w:date="2021-04-09T15:20:00Z">
              <w:r w:rsidR="00B14AB0">
                <w:rPr>
                  <w:rFonts w:ascii="標楷體" w:eastAsia="標楷體" w:hAnsi="標楷體" w:hint="eastAsia"/>
                </w:rPr>
                <w:t>催收結案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5F1DE784" w14:textId="1CD8DC20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06: </w:t>
            </w:r>
            <w:del w:id="14984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正常/呆帳戶-逾期</w:delText>
              </w:r>
            </w:del>
            <w:ins w:id="14985" w:author="Fegie" w:date="2021-04-09T15:20:00Z">
              <w:r w:rsidR="00B14AB0">
                <w:rPr>
                  <w:rFonts w:ascii="標楷體" w:eastAsia="標楷體" w:hAnsi="標楷體" w:hint="eastAsia"/>
                </w:rPr>
                <w:t>呆帳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1947A020" w14:textId="63786EC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07: </w:t>
            </w:r>
            <w:del w:id="14986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正常/呆帳戶-催收結案</w:delText>
              </w:r>
            </w:del>
            <w:ins w:id="14987" w:author="Fegie" w:date="2021-04-09T15:20:00Z">
              <w:r w:rsidR="00B14AB0">
                <w:rPr>
                  <w:rFonts w:ascii="標楷體" w:eastAsia="標楷體" w:hAnsi="標楷體" w:hint="eastAsia"/>
                </w:rPr>
                <w:t>部分</w:t>
              </w:r>
              <w:proofErr w:type="gramStart"/>
              <w:r w:rsidR="00B14AB0">
                <w:rPr>
                  <w:rFonts w:ascii="標楷體" w:eastAsia="標楷體" w:hAnsi="標楷體" w:hint="eastAsia"/>
                </w:rPr>
                <w:t>轉呆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  <w:proofErr w:type="gramEnd"/>
          </w:p>
          <w:p w14:paraId="6BD6B80D" w14:textId="64737A7C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08: </w:t>
            </w:r>
            <w:del w:id="14988" w:author="Fegie" w:date="2021-04-09T15:20:00Z">
              <w:r w:rsidRPr="00AF1A82" w:rsidDel="00B14AB0">
                <w:rPr>
                  <w:rFonts w:ascii="標楷體" w:eastAsia="標楷體" w:hAnsi="標楷體" w:hint="eastAsia"/>
                </w:rPr>
                <w:delText>正常/呆帳戶-部分轉呆</w:delText>
              </w:r>
            </w:del>
            <w:ins w:id="14989" w:author="Fegie" w:date="2021-04-09T15:21:00Z">
              <w:r w:rsidR="00B14AB0">
                <w:rPr>
                  <w:rFonts w:ascii="標楷體" w:eastAsia="標楷體" w:hAnsi="標楷體" w:hint="eastAsia"/>
                </w:rPr>
                <w:t>債權轉讓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275FAF0E" w14:textId="247007A8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09: </w:t>
            </w:r>
            <w:del w:id="14990" w:author="Fegie" w:date="2021-04-09T15:21:00Z">
              <w:r w:rsidRPr="00AF1A82" w:rsidDel="00B14AB0">
                <w:rPr>
                  <w:rFonts w:ascii="標楷體" w:eastAsia="標楷體" w:hAnsi="標楷體" w:hint="eastAsia"/>
                </w:rPr>
                <w:delText>正常/呆帳戶-債權轉讓</w:delText>
              </w:r>
            </w:del>
            <w:ins w:id="14991" w:author="Fegie" w:date="2021-04-09T15:21:00Z">
              <w:r w:rsidR="00B14AB0">
                <w:rPr>
                  <w:rFonts w:ascii="標楷體" w:eastAsia="標楷體" w:hAnsi="標楷體" w:hint="eastAsia"/>
                </w:rPr>
                <w:t>呆帳結案</w:t>
              </w:r>
            </w:ins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1CCB67F5" w14:textId="31B62B9D" w:rsidR="000A2714" w:rsidRPr="00AF1A82" w:rsidRDefault="00B14AB0" w:rsidP="00656B9E">
            <w:pPr>
              <w:rPr>
                <w:rFonts w:ascii="標楷體" w:eastAsia="標楷體" w:hAnsi="標楷體"/>
              </w:rPr>
            </w:pPr>
            <w:ins w:id="14992" w:author="Fegie" w:date="2021-04-09T15:21:00Z">
              <w:r>
                <w:rPr>
                  <w:rFonts w:ascii="標楷體" w:eastAsia="標楷體" w:hAnsi="標楷體" w:hint="eastAsia"/>
                </w:rPr>
                <w:t>98</w:t>
              </w:r>
            </w:ins>
            <w:del w:id="14993" w:author="Fegie" w:date="2021-04-09T15:21:00Z">
              <w:r w:rsidR="000A2714" w:rsidRPr="00AF1A82" w:rsidDel="00B14AB0">
                <w:rPr>
                  <w:rFonts w:ascii="標楷體" w:eastAsia="標楷體" w:hAnsi="標楷體" w:hint="eastAsia"/>
                </w:rPr>
                <w:delText>10</w:delText>
              </w:r>
            </w:del>
            <w:r w:rsidR="000A2714" w:rsidRPr="00AF1A82">
              <w:rPr>
                <w:rFonts w:ascii="標楷體" w:eastAsia="標楷體" w:hAnsi="標楷體" w:hint="eastAsia"/>
              </w:rPr>
              <w:t xml:space="preserve">: </w:t>
            </w:r>
            <w:del w:id="14994" w:author="Fegie" w:date="2021-04-09T15:21:00Z">
              <w:r w:rsidR="000A2714" w:rsidRPr="00AF1A82" w:rsidDel="00B14AB0">
                <w:rPr>
                  <w:rFonts w:ascii="標楷體" w:eastAsia="標楷體" w:hAnsi="標楷體" w:hint="eastAsia"/>
                </w:rPr>
                <w:delText>正常/呆帳戶-呆帳結案</w:delText>
              </w:r>
            </w:del>
            <w:ins w:id="14995" w:author="Fegie" w:date="2021-04-09T15:21:00Z">
              <w:r>
                <w:rPr>
                  <w:rFonts w:ascii="標楷體" w:eastAsia="標楷體" w:hAnsi="標楷體" w:hint="eastAsia"/>
                </w:rPr>
                <w:t>正常戶+逾期</w:t>
              </w:r>
            </w:ins>
            <w:r w:rsidR="000A2714" w:rsidRPr="00AF1A82">
              <w:rPr>
                <w:rFonts w:ascii="標楷體" w:eastAsia="標楷體" w:hAnsi="標楷體" w:hint="eastAsia"/>
              </w:rPr>
              <w:t>戶</w:t>
            </w:r>
          </w:p>
          <w:p w14:paraId="425FDA80" w14:textId="51C493B0" w:rsidR="000A2714" w:rsidRPr="00AF1A82" w:rsidDel="00B14AB0" w:rsidRDefault="00B14AB0" w:rsidP="00656B9E">
            <w:pPr>
              <w:rPr>
                <w:del w:id="14996" w:author="Fegie" w:date="2021-04-09T15:22:00Z"/>
                <w:rFonts w:ascii="標楷體" w:eastAsia="標楷體" w:hAnsi="標楷體"/>
              </w:rPr>
            </w:pPr>
            <w:ins w:id="14997" w:author="Fegie" w:date="2021-04-09T15:21:00Z">
              <w:r>
                <w:rPr>
                  <w:rFonts w:ascii="標楷體" w:eastAsia="標楷體" w:hAnsi="標楷體" w:hint="eastAsia"/>
                </w:rPr>
                <w:t>99  全部</w:t>
              </w:r>
            </w:ins>
          </w:p>
          <w:p w14:paraId="724E38B0" w14:textId="1E5F6CA5" w:rsidR="000A2714" w:rsidRPr="00AF1A82" w:rsidDel="00B14AB0" w:rsidRDefault="000A2714" w:rsidP="00656B9E">
            <w:pPr>
              <w:rPr>
                <w:del w:id="14998" w:author="Fegie" w:date="2021-04-09T15:22:00Z"/>
                <w:rFonts w:ascii="標楷體" w:eastAsia="標楷體" w:hAnsi="標楷體"/>
              </w:rPr>
            </w:pPr>
            <w:del w:id="14999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案件別</w:delText>
              </w:r>
            </w:del>
          </w:p>
          <w:p w14:paraId="3DE1B01F" w14:textId="0FC381AB" w:rsidR="000A2714" w:rsidRPr="00AF1A82" w:rsidDel="00B14AB0" w:rsidRDefault="000A2714" w:rsidP="00656B9E">
            <w:pPr>
              <w:rPr>
                <w:del w:id="15000" w:author="Fegie" w:date="2021-04-09T15:22:00Z"/>
                <w:rFonts w:ascii="標楷體" w:eastAsia="標楷體" w:hAnsi="標楷體"/>
              </w:rPr>
            </w:pPr>
            <w:del w:id="15001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01: 新件</w:delText>
              </w:r>
            </w:del>
          </w:p>
          <w:p w14:paraId="162E7C97" w14:textId="2C7EC032" w:rsidR="000A2714" w:rsidRPr="00AF1A82" w:rsidDel="00B14AB0" w:rsidRDefault="000A2714" w:rsidP="00656B9E">
            <w:pPr>
              <w:rPr>
                <w:del w:id="15002" w:author="Fegie" w:date="2021-04-09T15:22:00Z"/>
                <w:rFonts w:ascii="標楷體" w:eastAsia="標楷體" w:hAnsi="標楷體"/>
              </w:rPr>
            </w:pPr>
            <w:del w:id="15003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02: 逾2期案件</w:delText>
              </w:r>
            </w:del>
          </w:p>
          <w:p w14:paraId="106E72D7" w14:textId="3AA1890D" w:rsidR="000A2714" w:rsidRPr="00AF1A82" w:rsidDel="00B14AB0" w:rsidRDefault="000A2714" w:rsidP="00656B9E">
            <w:pPr>
              <w:rPr>
                <w:del w:id="15004" w:author="Fegie" w:date="2021-04-09T15:22:00Z"/>
                <w:rFonts w:ascii="標楷體" w:eastAsia="標楷體" w:hAnsi="標楷體"/>
              </w:rPr>
            </w:pPr>
            <w:del w:id="15005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03: 逾3期案件</w:delText>
              </w:r>
            </w:del>
          </w:p>
          <w:p w14:paraId="78386E9B" w14:textId="2FF4E4E6" w:rsidR="000A2714" w:rsidRPr="00AF1A82" w:rsidDel="00B14AB0" w:rsidRDefault="000A2714" w:rsidP="00656B9E">
            <w:pPr>
              <w:rPr>
                <w:del w:id="15006" w:author="Fegie" w:date="2021-04-09T15:22:00Z"/>
                <w:rFonts w:ascii="標楷體" w:eastAsia="標楷體" w:hAnsi="標楷體"/>
              </w:rPr>
            </w:pPr>
            <w:del w:id="15007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04: 逾4期案件</w:delText>
              </w:r>
            </w:del>
          </w:p>
          <w:p w14:paraId="27F81B9C" w14:textId="76DD607A" w:rsidR="000A2714" w:rsidRPr="00AF1A82" w:rsidDel="00B14AB0" w:rsidRDefault="000A2714" w:rsidP="00656B9E">
            <w:pPr>
              <w:rPr>
                <w:del w:id="15008" w:author="Fegie" w:date="2021-04-09T15:22:00Z"/>
                <w:rFonts w:ascii="標楷體" w:eastAsia="標楷體" w:hAnsi="標楷體"/>
              </w:rPr>
            </w:pPr>
            <w:del w:id="15009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05: 逾5期案件</w:delText>
              </w:r>
            </w:del>
          </w:p>
          <w:p w14:paraId="7447E757" w14:textId="166EB749" w:rsidR="000A2714" w:rsidRPr="00AF1A82" w:rsidDel="00B14AB0" w:rsidRDefault="000A2714" w:rsidP="00656B9E">
            <w:pPr>
              <w:rPr>
                <w:del w:id="15010" w:author="Fegie" w:date="2021-04-09T15:22:00Z"/>
                <w:rFonts w:ascii="標楷體" w:eastAsia="標楷體" w:hAnsi="標楷體"/>
              </w:rPr>
            </w:pPr>
            <w:del w:id="15011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06: 逾6期案件</w:delText>
              </w:r>
            </w:del>
          </w:p>
          <w:p w14:paraId="0582F33D" w14:textId="2ED12132" w:rsidR="000A2714" w:rsidRPr="00AF1A82" w:rsidDel="00B14AB0" w:rsidRDefault="000A2714" w:rsidP="00656B9E">
            <w:pPr>
              <w:rPr>
                <w:del w:id="15012" w:author="Fegie" w:date="2021-04-09T15:22:00Z"/>
                <w:rFonts w:ascii="標楷體" w:eastAsia="標楷體" w:hAnsi="標楷體"/>
              </w:rPr>
            </w:pPr>
            <w:del w:id="15013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07: 逾2~6期案件</w:delText>
              </w:r>
            </w:del>
          </w:p>
          <w:p w14:paraId="0BBA1DBE" w14:textId="3BAC0A6A" w:rsidR="000A2714" w:rsidRPr="00AF1A82" w:rsidDel="00B14AB0" w:rsidRDefault="000A2714" w:rsidP="00656B9E">
            <w:pPr>
              <w:rPr>
                <w:del w:id="15014" w:author="Fegie" w:date="2021-04-09T15:22:00Z"/>
                <w:rFonts w:ascii="標楷體" w:eastAsia="標楷體" w:hAnsi="標楷體"/>
              </w:rPr>
            </w:pPr>
            <w:del w:id="15015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08: 轉催收案件(逾6期以上)</w:delText>
              </w:r>
            </w:del>
          </w:p>
          <w:p w14:paraId="7E13A66F" w14:textId="09E2E549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del w:id="15016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09: 所有案件</w:delText>
              </w:r>
            </w:del>
          </w:p>
        </w:tc>
      </w:tr>
    </w:tbl>
    <w:p w14:paraId="35846A6D" w14:textId="77777777" w:rsidR="005602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5FA80E44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3F3AE3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66F4CE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6E6C484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E0DBA1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5B5B2B62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4D383CB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17E158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D0D3FE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059428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7040FFC" w14:textId="77777777" w:rsidTr="00560299">
        <w:trPr>
          <w:trHeight w:val="244"/>
          <w:jc w:val="center"/>
        </w:trPr>
        <w:tc>
          <w:tcPr>
            <w:tcW w:w="696" w:type="dxa"/>
          </w:tcPr>
          <w:p w14:paraId="539C3AB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2B85A92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1B7A7E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DB1BF4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17B0FDB" w14:textId="77777777" w:rsidTr="00560299">
        <w:trPr>
          <w:trHeight w:val="244"/>
          <w:jc w:val="center"/>
        </w:trPr>
        <w:tc>
          <w:tcPr>
            <w:tcW w:w="696" w:type="dxa"/>
          </w:tcPr>
          <w:p w14:paraId="21E626C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56AF0F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2AB2EEA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C33922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067EF2A" w14:textId="77777777" w:rsidTr="00560299">
        <w:trPr>
          <w:trHeight w:val="244"/>
          <w:jc w:val="center"/>
        </w:trPr>
        <w:tc>
          <w:tcPr>
            <w:tcW w:w="696" w:type="dxa"/>
          </w:tcPr>
          <w:p w14:paraId="091BF9B0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146801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58AD0A8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14)</w:t>
            </w:r>
          </w:p>
        </w:tc>
        <w:tc>
          <w:tcPr>
            <w:tcW w:w="2693" w:type="dxa"/>
          </w:tcPr>
          <w:p w14:paraId="017A003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79AE4A8D" w14:textId="77777777" w:rsidTr="00560299">
        <w:trPr>
          <w:trHeight w:val="244"/>
          <w:jc w:val="center"/>
        </w:trPr>
        <w:tc>
          <w:tcPr>
            <w:tcW w:w="696" w:type="dxa"/>
          </w:tcPr>
          <w:p w14:paraId="6E4EF147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58B1FFC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查詢身分別</w:t>
            </w:r>
          </w:p>
        </w:tc>
        <w:tc>
          <w:tcPr>
            <w:tcW w:w="3969" w:type="dxa"/>
          </w:tcPr>
          <w:p w14:paraId="2556F5AB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41B62E9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0B38B86F" w14:textId="77777777" w:rsidTr="00560299">
        <w:trPr>
          <w:trHeight w:val="244"/>
          <w:jc w:val="center"/>
        </w:trPr>
        <w:tc>
          <w:tcPr>
            <w:tcW w:w="696" w:type="dxa"/>
          </w:tcPr>
          <w:p w14:paraId="2E6EEF1F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70D84150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案件別</w:t>
            </w:r>
          </w:p>
        </w:tc>
        <w:tc>
          <w:tcPr>
            <w:tcW w:w="3969" w:type="dxa"/>
          </w:tcPr>
          <w:p w14:paraId="334E9E1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6A138DED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6B5247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1A082D0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2E84AC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E43B8ED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771A2693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46C45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55E8446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48A6F98" w14:textId="77777777" w:rsidR="000A2714" w:rsidRPr="00AF1A82" w:rsidRDefault="000A2714" w:rsidP="00560299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[列印]</w:t>
            </w:r>
          </w:p>
        </w:tc>
        <w:tc>
          <w:tcPr>
            <w:tcW w:w="3969" w:type="dxa"/>
          </w:tcPr>
          <w:p w14:paraId="3DE7DAE2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.同一擔保品項下，案件等級最高者，顯示□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供勾選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列印</w:t>
            </w:r>
          </w:p>
        </w:tc>
        <w:tc>
          <w:tcPr>
            <w:tcW w:w="2693" w:type="dxa"/>
          </w:tcPr>
          <w:p w14:paraId="02C4E094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7748EB4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A9473C4" w14:textId="77777777" w:rsidR="000A2714" w:rsidRPr="00AF1A82" w:rsidRDefault="000A2714" w:rsidP="000A2714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[登錄]</w:t>
            </w:r>
            <w:r w:rsidRPr="00AF1A82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3969" w:type="dxa"/>
          </w:tcPr>
          <w:p w14:paraId="3C2A02F7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作業項目連結交易</w:t>
            </w:r>
          </w:p>
          <w:p w14:paraId="32C092A0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5603]</w:t>
            </w:r>
          </w:p>
          <w:p w14:paraId="20C5D640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5601]</w:t>
            </w:r>
          </w:p>
          <w:p w14:paraId="60B90BB9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面催登錄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5603]</w:t>
            </w:r>
          </w:p>
          <w:p w14:paraId="36039412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5604]</w:t>
            </w:r>
          </w:p>
          <w:p w14:paraId="4254448A" w14:textId="3296A7B0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6.提醒事項登錄[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</w:t>
            </w:r>
            <w:del w:id="15017" w:author="Fegie" w:date="2021-04-09T15:22:00Z">
              <w:r w:rsidRPr="00AF1A82" w:rsidDel="00B14AB0">
                <w:rPr>
                  <w:rFonts w:ascii="標楷體" w:eastAsia="標楷體" w:hAnsi="標楷體" w:hint="eastAsia"/>
                </w:rPr>
                <w:delText>6</w:delText>
              </w:r>
            </w:del>
            <w:ins w:id="15018" w:author="Fegie" w:date="2021-04-09T15:22:00Z">
              <w:r w:rsidR="00B14AB0">
                <w:rPr>
                  <w:rFonts w:ascii="標楷體" w:eastAsia="標楷體" w:hAnsi="標楷體" w:hint="eastAsia"/>
                </w:rPr>
                <w:t>5</w:t>
              </w:r>
            </w:ins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2693" w:type="dxa"/>
          </w:tcPr>
          <w:p w14:paraId="35D63F58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3C1A5AA9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43781575" w14:textId="77777777" w:rsidR="000A2714" w:rsidRPr="00AF1A82" w:rsidRDefault="000A2714" w:rsidP="00560299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70DC08BC" w14:textId="77777777" w:rsidR="000A2714" w:rsidRPr="00AF1A82" w:rsidRDefault="000A2714" w:rsidP="000A2714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作業項目連結交易</w:t>
            </w:r>
          </w:p>
          <w:p w14:paraId="44480F54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A.案件查詢[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5960]</w:t>
            </w:r>
          </w:p>
        </w:tc>
        <w:tc>
          <w:tcPr>
            <w:tcW w:w="2693" w:type="dxa"/>
          </w:tcPr>
          <w:p w14:paraId="1B80ED3F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34847CF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A14D7E4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作業日期</w:t>
            </w:r>
          </w:p>
        </w:tc>
        <w:tc>
          <w:tcPr>
            <w:tcW w:w="3969" w:type="dxa"/>
          </w:tcPr>
          <w:p w14:paraId="6CAB1F24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BD695B2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依輸入的作業項目顯示最後一次作業的日期及項目</w:t>
            </w:r>
          </w:p>
          <w:p w14:paraId="7239C3F9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1.函證列印-&gt;函證列印或函催登錄</w:t>
            </w:r>
          </w:p>
          <w:p w14:paraId="2D202078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2.函催登錄-&gt;函證列印或函催登錄</w:t>
            </w:r>
          </w:p>
          <w:p w14:paraId="448A5C8E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3.電催登錄-&gt;電催登錄</w:t>
            </w:r>
          </w:p>
          <w:p w14:paraId="0B0D9FF0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面催登錄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-&gt;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面催登錄</w:t>
            </w:r>
            <w:proofErr w:type="gramEnd"/>
          </w:p>
          <w:p w14:paraId="24BD6054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5.法務進度登錄-&gt;法務進度登錄</w:t>
            </w:r>
          </w:p>
          <w:p w14:paraId="10253B74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</w:p>
          <w:p w14:paraId="7F6688CF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A.案件查詢-&gt;1~6項</w:t>
            </w:r>
          </w:p>
          <w:p w14:paraId="1B9B6BD5" w14:textId="77777777" w:rsidR="00560299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B.提醒案件查詢-&gt;1~6項</w:t>
            </w:r>
          </w:p>
        </w:tc>
      </w:tr>
      <w:tr w:rsidR="00560299" w:rsidRPr="00AF1A82" w14:paraId="307813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9BA8DC8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64DE1622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3704067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156ED9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8029E1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</w:t>
            </w:r>
          </w:p>
        </w:tc>
        <w:tc>
          <w:tcPr>
            <w:tcW w:w="3969" w:type="dxa"/>
          </w:tcPr>
          <w:p w14:paraId="14D340C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768FA4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B82EDCC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EE53AE7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B119E97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DFDC53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2C9C72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E994C2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3FCB4A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0AB9D9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78D78F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1E920F1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17A1A33B" w14:textId="77777777" w:rsidR="00560299" w:rsidRPr="00AF1A82" w:rsidRDefault="00560299" w:rsidP="0050554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="00505543" w:rsidRPr="00AF1A82">
              <w:rPr>
                <w:rFonts w:ascii="標楷體" w:eastAsia="標楷體" w:hAnsi="標楷體" w:hint="eastAsia"/>
              </w:rPr>
              <w:t>20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EFFD4A5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5BCAAC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9673A7A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                      </w:t>
            </w:r>
          </w:p>
        </w:tc>
        <w:tc>
          <w:tcPr>
            <w:tcW w:w="3969" w:type="dxa"/>
          </w:tcPr>
          <w:p w14:paraId="083B5FD9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8D8AF5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3657901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37C26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逾期數</w:t>
            </w:r>
          </w:p>
        </w:tc>
        <w:tc>
          <w:tcPr>
            <w:tcW w:w="3969" w:type="dxa"/>
          </w:tcPr>
          <w:p w14:paraId="3B297BB3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17B6828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446DE62F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8406A3F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3A38D83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1CA9975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25BEFE0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7247A42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催收員</w:t>
            </w:r>
            <w:proofErr w:type="gramEnd"/>
          </w:p>
        </w:tc>
        <w:tc>
          <w:tcPr>
            <w:tcW w:w="3969" w:type="dxa"/>
          </w:tcPr>
          <w:p w14:paraId="5D73000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1FD411E3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1A64031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B24B7E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3969" w:type="dxa"/>
          </w:tcPr>
          <w:p w14:paraId="3AAFCC78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0543F03D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09D671C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2D7A787" w14:textId="77777777" w:rsidR="00F21450" w:rsidRPr="00AF1A82" w:rsidRDefault="00F21450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6429D6B" w14:textId="77777777" w:rsidR="00932B7A" w:rsidRPr="00AF1A82" w:rsidRDefault="00840A62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FB1628" w:rsidRPr="00AF1A82">
        <w:rPr>
          <w:rFonts w:ascii="標楷體" w:hAnsi="標楷體" w:hint="eastAsia"/>
          <w:lang w:eastAsia="zh-TW"/>
        </w:rPr>
        <w:t>59</w:t>
      </w:r>
      <w:r w:rsidR="006961FE" w:rsidRPr="00AF1A82">
        <w:rPr>
          <w:rFonts w:ascii="標楷體" w:hAnsi="標楷體"/>
          <w:lang w:eastAsia="zh-TW"/>
        </w:rPr>
        <w:t>6</w:t>
      </w:r>
      <w:r w:rsidR="00FB1628" w:rsidRPr="00AF1A82">
        <w:rPr>
          <w:rFonts w:ascii="標楷體" w:hAnsi="標楷體" w:hint="eastAsia"/>
          <w:lang w:eastAsia="zh-TW"/>
        </w:rPr>
        <w:t>0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作業－</w:t>
      </w:r>
      <w:proofErr w:type="spellStart"/>
      <w:r w:rsidR="00932B7A" w:rsidRPr="00AF1A82">
        <w:rPr>
          <w:rFonts w:ascii="標楷體" w:hAnsi="標楷體" w:hint="eastAsia"/>
        </w:rPr>
        <w:t>案件</w:t>
      </w:r>
      <w:r w:rsidR="00731934" w:rsidRPr="00AF1A82">
        <w:rPr>
          <w:rFonts w:ascii="標楷體" w:hAnsi="標楷體" w:hint="eastAsia"/>
          <w:lang w:eastAsia="zh-TW"/>
        </w:rPr>
        <w:t>資料</w:t>
      </w:r>
      <w:r w:rsidR="00FB1628" w:rsidRPr="00AF1A82">
        <w:rPr>
          <w:rFonts w:ascii="標楷體" w:hAnsi="標楷體" w:hint="eastAsia"/>
          <w:lang w:eastAsia="zh-TW"/>
        </w:rPr>
        <w:t>查詢</w:t>
      </w:r>
      <w:proofErr w:type="spellEnd"/>
    </w:p>
    <w:p w14:paraId="649DCE44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2C182C9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EE0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BE60B" w14:textId="77777777" w:rsidR="00932B7A" w:rsidRPr="00AF1A82" w:rsidRDefault="008B1426" w:rsidP="00ED7AA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法催紀錄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作業</w:t>
            </w:r>
            <w:r w:rsidR="00731934" w:rsidRPr="00AF1A82">
              <w:rPr>
                <w:rFonts w:ascii="標楷體" w:eastAsia="標楷體" w:hAnsi="標楷體" w:hint="eastAsia"/>
              </w:rPr>
              <w:t>－案件資料查詢</w:t>
            </w:r>
          </w:p>
          <w:p w14:paraId="2AB4E2E7" w14:textId="77777777" w:rsidR="00D9144A" w:rsidRPr="00AF1A82" w:rsidRDefault="00D9144A" w:rsidP="00D9144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1.顯示該戶號額度下相同擔保品之所有額度資料</w:t>
            </w:r>
          </w:p>
          <w:p w14:paraId="78718684" w14:textId="77777777" w:rsidR="00D9144A" w:rsidRPr="00AF1A82" w:rsidRDefault="0089051C" w:rsidP="00D9144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2.連結</w:t>
            </w:r>
            <w:r w:rsidR="005E35C7" w:rsidRPr="00AF1A82">
              <w:rPr>
                <w:rFonts w:ascii="標楷體" w:eastAsia="標楷體" w:hAnsi="標楷體" w:hint="eastAsia"/>
              </w:rPr>
              <w:t>相關查詢</w:t>
            </w:r>
          </w:p>
          <w:p w14:paraId="3642648C" w14:textId="77777777" w:rsidR="005E35C7" w:rsidRPr="00AF1A82" w:rsidRDefault="005E35C7" w:rsidP="005E35C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3.提醒事項</w:t>
            </w:r>
            <w:r w:rsidR="00166B4A" w:rsidRPr="00AF1A82">
              <w:rPr>
                <w:rFonts w:ascii="標楷體" w:eastAsia="標楷體" w:hAnsi="標楷體" w:hint="eastAsia"/>
              </w:rPr>
              <w:t>已</w:t>
            </w:r>
            <w:r w:rsidRPr="00AF1A82">
              <w:rPr>
                <w:rFonts w:ascii="標楷體" w:eastAsia="標楷體" w:hAnsi="標楷體" w:hint="eastAsia"/>
              </w:rPr>
              <w:t>到期未解除，顯示[提醒]按鈕，連結提醒事項查詢。</w:t>
            </w:r>
          </w:p>
        </w:tc>
      </w:tr>
      <w:tr w:rsidR="00932B7A" w:rsidRPr="00AF1A82" w14:paraId="2D7B29A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3A5F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B32A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47679C2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F94D0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CADD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AB04CC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29E1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AD127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2772039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E3F99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EA52C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37D469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1BE27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CB5B5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FAA2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0B06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F2D9F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82B2CE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F45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AD35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7B65F0B4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10D02D58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D683780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225FB9F" w14:textId="44016669" w:rsidR="00932B7A" w:rsidRPr="00AF1A82" w:rsidRDefault="00EB50C9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ins w:id="15019" w:author="Fegie" w:date="2021-04-09T15:22:00Z">
        <w:r>
          <w:rPr>
            <w:noProof/>
          </w:rPr>
          <w:drawing>
            <wp:inline distT="0" distB="0" distL="0" distR="0" wp14:anchorId="04C2AC01" wp14:editId="3BAA1C62">
              <wp:extent cx="6479540" cy="3500755"/>
              <wp:effectExtent l="0" t="0" r="0" b="4445"/>
              <wp:docPr id="99" name="圖片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00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5020" w:author="Fegie" w:date="2021-04-09T15:22:00Z">
        <w:r w:rsidR="00C0078D" w:rsidRPr="00AF1A82" w:rsidDel="00EB50C9">
          <w:rPr>
            <w:rFonts w:ascii="標楷體" w:hAnsi="標楷體"/>
            <w:noProof/>
          </w:rPr>
          <w:drawing>
            <wp:inline distT="0" distB="0" distL="0" distR="0" wp14:anchorId="5025F2CC" wp14:editId="74A82508">
              <wp:extent cx="6483350" cy="2730500"/>
              <wp:effectExtent l="0" t="0" r="0" b="0"/>
              <wp:docPr id="5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32DF99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28B8CC72" w14:textId="1B224D3E" w:rsidR="00932B7A" w:rsidRPr="00AF1A82" w:rsidRDefault="00C0078D" w:rsidP="00932B7A">
      <w:pPr>
        <w:rPr>
          <w:rFonts w:ascii="標楷體" w:eastAsia="標楷體" w:hAnsi="標楷體"/>
        </w:rPr>
      </w:pPr>
      <w:del w:id="15021" w:author="Fegie" w:date="2021-04-09T15:23:00Z">
        <w:r w:rsidRPr="00AF1A82" w:rsidDel="00EB50C9">
          <w:rPr>
            <w:rFonts w:ascii="標楷體" w:eastAsia="標楷體" w:hAnsi="標楷體"/>
            <w:noProof/>
          </w:rPr>
          <w:drawing>
            <wp:inline distT="0" distB="0" distL="0" distR="0" wp14:anchorId="6DB82124" wp14:editId="0DFA0158">
              <wp:extent cx="6483350" cy="2933700"/>
              <wp:effectExtent l="0" t="0" r="0" b="0"/>
              <wp:docPr id="6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293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487FF6A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005E62B9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1"/>
        <w:gridCol w:w="1944"/>
        <w:gridCol w:w="816"/>
        <w:gridCol w:w="1243"/>
        <w:gridCol w:w="699"/>
        <w:gridCol w:w="704"/>
        <w:gridCol w:w="4173"/>
      </w:tblGrid>
      <w:tr w:rsidR="00932B7A" w:rsidRPr="00AF1A82" w14:paraId="5906C432" w14:textId="77777777" w:rsidTr="00A710D6">
        <w:trPr>
          <w:trHeight w:val="388"/>
          <w:jc w:val="center"/>
        </w:trPr>
        <w:tc>
          <w:tcPr>
            <w:tcW w:w="858" w:type="dxa"/>
            <w:vMerge w:val="restart"/>
          </w:tcPr>
          <w:p w14:paraId="3FFE052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00" w:type="dxa"/>
            <w:vMerge w:val="restart"/>
          </w:tcPr>
          <w:p w14:paraId="0F19BBD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509" w:type="dxa"/>
            <w:gridSpan w:val="4"/>
          </w:tcPr>
          <w:p w14:paraId="6947C7D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1CAB82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5CCCE4E8" w14:textId="77777777" w:rsidTr="00A710D6">
        <w:trPr>
          <w:trHeight w:val="244"/>
          <w:jc w:val="center"/>
        </w:trPr>
        <w:tc>
          <w:tcPr>
            <w:tcW w:w="858" w:type="dxa"/>
            <w:vMerge/>
          </w:tcPr>
          <w:p w14:paraId="73A195D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  <w:vMerge/>
          </w:tcPr>
          <w:p w14:paraId="18FD7A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</w:tcPr>
          <w:p w14:paraId="4F41DEA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2D06C69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FE66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759FD0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F2014D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693B7E0" w14:textId="77777777" w:rsidTr="00A710D6">
        <w:trPr>
          <w:trHeight w:val="291"/>
          <w:jc w:val="center"/>
        </w:trPr>
        <w:tc>
          <w:tcPr>
            <w:tcW w:w="858" w:type="dxa"/>
          </w:tcPr>
          <w:p w14:paraId="3B767FD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00" w:type="dxa"/>
          </w:tcPr>
          <w:p w14:paraId="4C12E944" w14:textId="77777777" w:rsidR="00932B7A" w:rsidRPr="00AF1A82" w:rsidRDefault="005614E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</w:t>
            </w:r>
            <w:r w:rsidR="0063752E" w:rsidRPr="00AF1A82">
              <w:rPr>
                <w:rFonts w:ascii="標楷體" w:eastAsia="標楷體" w:hAnsi="標楷體" w:hint="eastAsia"/>
              </w:rPr>
              <w:t>戶號</w:t>
            </w:r>
            <w:proofErr w:type="gramEnd"/>
          </w:p>
        </w:tc>
        <w:tc>
          <w:tcPr>
            <w:tcW w:w="816" w:type="dxa"/>
          </w:tcPr>
          <w:p w14:paraId="0C8BBC35" w14:textId="77777777" w:rsidR="00932B7A" w:rsidRPr="00AF1A82" w:rsidRDefault="0050554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67C0034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4BE788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16FE339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10DB9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932B7A" w:rsidRPr="00AF1A82" w14:paraId="7F742B13" w14:textId="77777777" w:rsidTr="00A710D6">
        <w:trPr>
          <w:trHeight w:val="291"/>
          <w:jc w:val="center"/>
        </w:trPr>
        <w:tc>
          <w:tcPr>
            <w:tcW w:w="858" w:type="dxa"/>
          </w:tcPr>
          <w:p w14:paraId="1C01F6ED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00" w:type="dxa"/>
          </w:tcPr>
          <w:p w14:paraId="126AA0F7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  <w:r w:rsidR="005614EA" w:rsidRPr="00AF1A82">
              <w:rPr>
                <w:rFonts w:ascii="標楷體" w:eastAsia="標楷體" w:hAnsi="標楷體" w:hint="eastAsia"/>
              </w:rPr>
              <w:t>編號</w:t>
            </w:r>
          </w:p>
        </w:tc>
        <w:tc>
          <w:tcPr>
            <w:tcW w:w="816" w:type="dxa"/>
          </w:tcPr>
          <w:p w14:paraId="1FADE66B" w14:textId="77777777" w:rsidR="00932B7A" w:rsidRPr="00AF1A82" w:rsidRDefault="0050554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6D6D63A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959E4B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EE670C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9821BE0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614EA" w:rsidRPr="00AF1A82" w14:paraId="541375DB" w14:textId="77777777" w:rsidTr="005614EA">
        <w:trPr>
          <w:trHeight w:val="291"/>
          <w:jc w:val="center"/>
        </w:trPr>
        <w:tc>
          <w:tcPr>
            <w:tcW w:w="858" w:type="dxa"/>
          </w:tcPr>
          <w:p w14:paraId="26A57BC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000" w:type="dxa"/>
          </w:tcPr>
          <w:p w14:paraId="358A4F25" w14:textId="77777777" w:rsidR="005614EA" w:rsidRPr="00AF1A82" w:rsidRDefault="005614EA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816" w:type="dxa"/>
          </w:tcPr>
          <w:p w14:paraId="160B0DB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11A061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6772D3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ACC86C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17A73" w14:textId="77777777" w:rsidR="005614EA" w:rsidRPr="00AF1A82" w:rsidRDefault="005614EA" w:rsidP="004E051B">
            <w:pPr>
              <w:rPr>
                <w:rFonts w:ascii="標楷體" w:eastAsia="標楷體" w:hAnsi="標楷體"/>
              </w:rPr>
            </w:pPr>
          </w:p>
        </w:tc>
      </w:tr>
      <w:tr w:rsidR="004E051B" w:rsidRPr="00AF1A82" w14:paraId="2C179DD9" w14:textId="77777777" w:rsidTr="00A710D6">
        <w:trPr>
          <w:trHeight w:val="291"/>
          <w:jc w:val="center"/>
        </w:trPr>
        <w:tc>
          <w:tcPr>
            <w:tcW w:w="858" w:type="dxa"/>
          </w:tcPr>
          <w:p w14:paraId="099D2881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D279D73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&lt;顧客基本資料&gt;   </w:t>
            </w:r>
          </w:p>
        </w:tc>
        <w:tc>
          <w:tcPr>
            <w:tcW w:w="816" w:type="dxa"/>
          </w:tcPr>
          <w:p w14:paraId="23D034A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5807F21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99B8A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DCA3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C528661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依客戶身分連結</w:t>
            </w:r>
          </w:p>
          <w:p w14:paraId="74FA034A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[L110</w:t>
            </w:r>
            <w:r w:rsidRPr="00AF1A82">
              <w:rPr>
                <w:rFonts w:ascii="標楷體" w:eastAsia="標楷體" w:hAnsi="標楷體"/>
              </w:rPr>
              <w:t xml:space="preserve">1 </w:t>
            </w:r>
            <w:r w:rsidRPr="00AF1A82">
              <w:rPr>
                <w:rFonts w:ascii="標楷體" w:eastAsia="標楷體" w:hAnsi="標楷體" w:hint="eastAsia"/>
              </w:rPr>
              <w:t>顧客基本資料查詢-自然人]</w:t>
            </w:r>
          </w:p>
          <w:p w14:paraId="365D15BC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[L110</w:t>
            </w:r>
            <w:r w:rsidRPr="00AF1A82">
              <w:rPr>
                <w:rFonts w:ascii="標楷體" w:eastAsia="標楷體" w:hAnsi="標楷體"/>
              </w:rPr>
              <w:t xml:space="preserve">2 </w:t>
            </w:r>
            <w:r w:rsidRPr="00AF1A82">
              <w:rPr>
                <w:rFonts w:ascii="標楷體" w:eastAsia="標楷體" w:hAnsi="標楷體" w:hint="eastAsia"/>
              </w:rPr>
              <w:t>顧客基本資料查詢-法人]</w:t>
            </w:r>
          </w:p>
        </w:tc>
      </w:tr>
      <w:tr w:rsidR="004E051B" w:rsidRPr="00AF1A82" w14:paraId="2C6E2A73" w14:textId="77777777" w:rsidTr="00A710D6">
        <w:trPr>
          <w:trHeight w:val="291"/>
          <w:jc w:val="center"/>
        </w:trPr>
        <w:tc>
          <w:tcPr>
            <w:tcW w:w="858" w:type="dxa"/>
          </w:tcPr>
          <w:p w14:paraId="210F4B6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2CD53E9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&lt;顧客聯絡電話&gt;</w:t>
            </w:r>
          </w:p>
        </w:tc>
        <w:tc>
          <w:tcPr>
            <w:tcW w:w="816" w:type="dxa"/>
          </w:tcPr>
          <w:p w14:paraId="7A18FE23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BDA8585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40FC15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139762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A357DB" w14:textId="77777777" w:rsidR="004E051B" w:rsidRPr="00AF1A82" w:rsidRDefault="009A7B65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[L1905</w:t>
            </w:r>
            <w:r w:rsidRPr="00AF1A82">
              <w:rPr>
                <w:rFonts w:ascii="標楷體" w:eastAsia="標楷體" w:hAnsi="標楷體"/>
              </w:rPr>
              <w:t xml:space="preserve"> </w:t>
            </w:r>
            <w:r w:rsidRPr="00AF1A82">
              <w:rPr>
                <w:rFonts w:ascii="標楷體" w:eastAsia="標楷體" w:hAnsi="標楷體" w:hint="eastAsia"/>
              </w:rPr>
              <w:t>顧客聯絡電話查詢]</w:t>
            </w:r>
          </w:p>
        </w:tc>
      </w:tr>
      <w:tr w:rsidR="004E051B" w:rsidRPr="00AF1A82" w14:paraId="45871F5A" w14:textId="77777777" w:rsidTr="00A710D6">
        <w:trPr>
          <w:trHeight w:val="291"/>
          <w:jc w:val="center"/>
        </w:trPr>
        <w:tc>
          <w:tcPr>
            <w:tcW w:w="858" w:type="dxa"/>
          </w:tcPr>
          <w:p w14:paraId="195F58F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79E4D7B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&lt;額度資料&gt;</w:t>
            </w:r>
          </w:p>
        </w:tc>
        <w:tc>
          <w:tcPr>
            <w:tcW w:w="816" w:type="dxa"/>
          </w:tcPr>
          <w:p w14:paraId="5B356FF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C15056A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7D6D3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D3387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52AC9A9" w14:textId="28C80A76" w:rsidR="004E051B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</w:t>
            </w:r>
            <w:del w:id="15022" w:author="Fegie" w:date="2021-04-09T15:26:00Z">
              <w:r w:rsidRPr="00AF1A82" w:rsidDel="00EB50C9">
                <w:rPr>
                  <w:rFonts w:ascii="標楷體" w:eastAsia="標楷體" w:hAnsi="標楷體" w:hint="eastAsia"/>
                </w:rPr>
                <w:delText>3915</w:delText>
              </w:r>
            </w:del>
            <w:ins w:id="15023" w:author="Fegie" w:date="2021-04-09T15:26:00Z">
              <w:r w:rsidR="00EB50C9">
                <w:rPr>
                  <w:rFonts w:ascii="標楷體" w:eastAsia="標楷體" w:hAnsi="標楷體" w:hint="eastAsia"/>
                </w:rPr>
                <w:t>2154</w:t>
              </w:r>
            </w:ins>
            <w:r w:rsidRPr="00AF1A82">
              <w:rPr>
                <w:rFonts w:ascii="標楷體" w:eastAsia="標楷體" w:hAnsi="標楷體" w:hint="eastAsia"/>
              </w:rPr>
              <w:t>額度資料查詢]</w:t>
            </w:r>
          </w:p>
        </w:tc>
      </w:tr>
      <w:tr w:rsidR="00E81573" w:rsidRPr="00AF1A82" w14:paraId="42440A03" w14:textId="77777777" w:rsidTr="00A710D6">
        <w:trPr>
          <w:trHeight w:val="291"/>
          <w:jc w:val="center"/>
        </w:trPr>
        <w:tc>
          <w:tcPr>
            <w:tcW w:w="858" w:type="dxa"/>
          </w:tcPr>
          <w:p w14:paraId="6BCA9A0E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56850D89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&lt;回收試算&gt;</w:t>
            </w:r>
          </w:p>
        </w:tc>
        <w:tc>
          <w:tcPr>
            <w:tcW w:w="816" w:type="dxa"/>
          </w:tcPr>
          <w:p w14:paraId="496523C0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8195491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CE1406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E2D96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BA6F14" w14:textId="77777777" w:rsidR="00E81573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連結[L3921回收試算]</w:t>
            </w:r>
          </w:p>
        </w:tc>
      </w:tr>
      <w:tr w:rsidR="00E81573" w:rsidRPr="00AF1A82" w14:paraId="5BB12527" w14:textId="77777777" w:rsidTr="00A710D6">
        <w:trPr>
          <w:trHeight w:val="291"/>
          <w:jc w:val="center"/>
        </w:trPr>
        <w:tc>
          <w:tcPr>
            <w:tcW w:w="858" w:type="dxa"/>
          </w:tcPr>
          <w:p w14:paraId="4740F45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21E9E8D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&lt;繳息情形查詢&gt;</w:t>
            </w:r>
          </w:p>
        </w:tc>
        <w:tc>
          <w:tcPr>
            <w:tcW w:w="816" w:type="dxa"/>
          </w:tcPr>
          <w:p w14:paraId="2595A3DF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8BC64D8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E75B391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76C0AE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ACAA88E" w14:textId="77777777" w:rsidR="00E81573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連結[L3911繳息情形查詢]</w:t>
            </w:r>
          </w:p>
        </w:tc>
      </w:tr>
      <w:tr w:rsidR="004E051B" w:rsidRPr="00AF1A82" w14:paraId="409F9F80" w14:textId="77777777" w:rsidTr="00A710D6">
        <w:trPr>
          <w:trHeight w:val="291"/>
          <w:jc w:val="center"/>
        </w:trPr>
        <w:tc>
          <w:tcPr>
            <w:tcW w:w="858" w:type="dxa"/>
          </w:tcPr>
          <w:p w14:paraId="35EB33A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B28F8B1" w14:textId="77777777" w:rsidR="004E051B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&lt;法拍費用資料&gt;</w:t>
            </w:r>
          </w:p>
        </w:tc>
        <w:tc>
          <w:tcPr>
            <w:tcW w:w="816" w:type="dxa"/>
          </w:tcPr>
          <w:p w14:paraId="0DD9572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5F207A7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11C754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CADB17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43B5BC" w14:textId="6AFC4A42" w:rsidR="004E051B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連結[L2</w:t>
            </w:r>
            <w:del w:id="15024" w:author="Fegie" w:date="2021-04-09T15:27:00Z">
              <w:r w:rsidRPr="00AF1A82" w:rsidDel="00EB50C9">
                <w:rPr>
                  <w:rFonts w:ascii="標楷體" w:eastAsia="標楷體" w:hAnsi="標楷體" w:hint="eastAsia"/>
                </w:rPr>
                <w:delText>078</w:delText>
              </w:r>
            </w:del>
            <w:ins w:id="15025" w:author="Fegie" w:date="2021-04-09T15:27:00Z">
              <w:r w:rsidR="00EB50C9">
                <w:rPr>
                  <w:rFonts w:ascii="標楷體" w:eastAsia="標楷體" w:hAnsi="標楷體" w:hint="eastAsia"/>
                </w:rPr>
                <w:t>941</w:t>
              </w:r>
            </w:ins>
            <w:r w:rsidRPr="00AF1A82">
              <w:rPr>
                <w:rFonts w:ascii="標楷體" w:eastAsia="標楷體" w:hAnsi="標楷體" w:hint="eastAsia"/>
              </w:rPr>
              <w:t>法拍費用明細資料查詢]</w:t>
            </w:r>
          </w:p>
        </w:tc>
      </w:tr>
      <w:tr w:rsidR="004E051B" w:rsidRPr="00AF1A82" w14:paraId="357E7731" w14:textId="77777777" w:rsidTr="00A710D6">
        <w:trPr>
          <w:trHeight w:val="291"/>
          <w:jc w:val="center"/>
        </w:trPr>
        <w:tc>
          <w:tcPr>
            <w:tcW w:w="858" w:type="dxa"/>
          </w:tcPr>
          <w:p w14:paraId="46B6BFC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BE8FC9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&lt;保證人資料&gt;</w:t>
            </w:r>
          </w:p>
        </w:tc>
        <w:tc>
          <w:tcPr>
            <w:tcW w:w="816" w:type="dxa"/>
          </w:tcPr>
          <w:p w14:paraId="642EA33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375827" w14:textId="77777777" w:rsidR="004E051B" w:rsidRPr="00AF1A82" w:rsidRDefault="004E051B" w:rsidP="00D6230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3DC9B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6FC9D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69F39EF" w14:textId="77777777" w:rsidR="004E051B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連結[L2020保證人明細資料查詢]</w:t>
            </w:r>
          </w:p>
        </w:tc>
      </w:tr>
      <w:tr w:rsidR="004E051B" w:rsidRPr="00AF1A82" w14:paraId="724DC73E" w14:textId="77777777" w:rsidTr="00A710D6">
        <w:trPr>
          <w:trHeight w:val="291"/>
          <w:jc w:val="center"/>
        </w:trPr>
        <w:tc>
          <w:tcPr>
            <w:tcW w:w="858" w:type="dxa"/>
          </w:tcPr>
          <w:p w14:paraId="4FAF65D2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6E20D05" w14:textId="68746323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&lt;擔保品</w:t>
            </w:r>
            <w:ins w:id="15026" w:author="Fegie" w:date="2021-04-09T15:28:00Z">
              <w:r w:rsidR="00EB50C9">
                <w:rPr>
                  <w:rFonts w:ascii="標楷體" w:eastAsia="標楷體" w:hAnsi="標楷體" w:hint="eastAsia"/>
                </w:rPr>
                <w:t>(含火險)</w:t>
              </w:r>
            </w:ins>
            <w:r w:rsidRPr="00AF1A82">
              <w:rPr>
                <w:rFonts w:ascii="標楷體" w:eastAsia="標楷體" w:hAnsi="標楷體" w:hint="eastAsia"/>
              </w:rPr>
              <w:t>資料&gt;</w:t>
            </w:r>
          </w:p>
        </w:tc>
        <w:tc>
          <w:tcPr>
            <w:tcW w:w="816" w:type="dxa"/>
          </w:tcPr>
          <w:p w14:paraId="791A499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085F85B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956E1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AD103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540B99" w14:textId="552DED03" w:rsidR="004E051B" w:rsidRPr="00AF1A82" w:rsidRDefault="00E81573" w:rsidP="00D6230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="00D6230C" w:rsidRPr="00AF1A82">
              <w:rPr>
                <w:rFonts w:ascii="標楷體" w:eastAsia="標楷體" w:hAnsi="標楷體"/>
              </w:rPr>
              <w:t>L</w:t>
            </w:r>
            <w:del w:id="15027" w:author="Fegie" w:date="2021-04-09T15:28:00Z">
              <w:r w:rsidR="00D6230C" w:rsidRPr="00AF1A82" w:rsidDel="00EB50C9">
                <w:rPr>
                  <w:rFonts w:ascii="標楷體" w:eastAsia="標楷體" w:hAnsi="標楷體" w:hint="eastAsia"/>
                </w:rPr>
                <w:delText>2038</w:delText>
              </w:r>
            </w:del>
            <w:ins w:id="15028" w:author="Fegie" w:date="2021-04-09T15:28:00Z">
              <w:r w:rsidR="00EB50C9">
                <w:rPr>
                  <w:rFonts w:ascii="標楷體" w:eastAsia="標楷體" w:hAnsi="標楷體" w:hint="eastAsia"/>
                </w:rPr>
                <w:t>4060</w:t>
              </w:r>
            </w:ins>
            <w:del w:id="15029" w:author="Fegie" w:date="2021-04-09T15:28:00Z">
              <w:r w:rsidRPr="00AF1A82" w:rsidDel="00EB50C9">
                <w:rPr>
                  <w:rFonts w:ascii="標楷體" w:eastAsia="標楷體" w:hAnsi="標楷體" w:hint="eastAsia"/>
                </w:rPr>
                <w:delText>擔保品明細資料查詢</w:delText>
              </w:r>
            </w:del>
            <w:ins w:id="15030" w:author="Fegie" w:date="2021-04-09T15:28:00Z">
              <w:r w:rsidR="00EB50C9">
                <w:rPr>
                  <w:rFonts w:ascii="標楷體" w:eastAsia="標楷體" w:hAnsi="標楷體" w:hint="eastAsia"/>
                </w:rPr>
                <w:t>額度擔保品保險單關聯查詢</w:t>
              </w:r>
            </w:ins>
            <w:r w:rsidR="00D6230C" w:rsidRPr="00AF1A82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2CE18D7C" w14:textId="5A3DC1DA" w:rsidR="00560299" w:rsidRPr="00AF1A82" w:rsidDel="00EB50C9" w:rsidRDefault="0002437F" w:rsidP="00AD50CB">
      <w:pPr>
        <w:pStyle w:val="a"/>
        <w:rPr>
          <w:del w:id="15031" w:author="Fegie" w:date="2021-04-09T15:23:00Z"/>
        </w:rPr>
      </w:pPr>
      <w:del w:id="15032" w:author="Fegie" w:date="2021-04-09T15:23:00Z">
        <w:r w:rsidRPr="00AF1A82" w:rsidDel="00EB50C9">
          <w:rPr>
            <w:rFonts w:hint="eastAsia"/>
          </w:rPr>
          <w:delText>輸出畫面資料說明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47"/>
        <w:gridCol w:w="1940"/>
        <w:gridCol w:w="50"/>
        <w:gridCol w:w="766"/>
        <w:gridCol w:w="1243"/>
        <w:gridCol w:w="699"/>
        <w:gridCol w:w="704"/>
        <w:gridCol w:w="557"/>
        <w:gridCol w:w="2693"/>
        <w:gridCol w:w="925"/>
      </w:tblGrid>
      <w:tr w:rsidR="00560299" w:rsidRPr="00AF1A82" w:rsidDel="00EB50C9" w14:paraId="7D4441DB" w14:textId="5F1D88C3" w:rsidTr="00560299">
        <w:trPr>
          <w:gridAfter w:val="1"/>
          <w:wAfter w:w="925" w:type="dxa"/>
          <w:trHeight w:val="388"/>
          <w:jc w:val="center"/>
          <w:del w:id="15033" w:author="Fegie" w:date="2021-04-09T15:23:00Z"/>
        </w:trPr>
        <w:tc>
          <w:tcPr>
            <w:tcW w:w="696" w:type="dxa"/>
            <w:vMerge w:val="restart"/>
          </w:tcPr>
          <w:p w14:paraId="63FDA08B" w14:textId="2DEFFDB3" w:rsidR="00560299" w:rsidRPr="00AF1A82" w:rsidDel="00EB50C9" w:rsidRDefault="00560299" w:rsidP="00560299">
            <w:pPr>
              <w:rPr>
                <w:del w:id="15034" w:author="Fegie" w:date="2021-04-09T15:23:00Z"/>
                <w:rFonts w:ascii="標楷體" w:eastAsia="標楷體" w:hAnsi="標楷體"/>
              </w:rPr>
            </w:pPr>
            <w:del w:id="15035" w:author="Fegie" w:date="2021-04-09T15:23:00Z">
              <w:r w:rsidRPr="00AF1A82" w:rsidDel="00EB50C9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2137" w:type="dxa"/>
            <w:gridSpan w:val="3"/>
            <w:vMerge w:val="restart"/>
          </w:tcPr>
          <w:p w14:paraId="1404CDD0" w14:textId="5E2DF921" w:rsidR="00560299" w:rsidRPr="00AF1A82" w:rsidDel="00EB50C9" w:rsidRDefault="00560299" w:rsidP="00560299">
            <w:pPr>
              <w:rPr>
                <w:del w:id="15036" w:author="Fegie" w:date="2021-04-09T15:23:00Z"/>
                <w:rFonts w:ascii="標楷體" w:eastAsia="標楷體" w:hAnsi="標楷體"/>
              </w:rPr>
            </w:pPr>
            <w:del w:id="15037" w:author="Fegie" w:date="2021-04-09T15:23:00Z">
              <w:r w:rsidRPr="00AF1A82" w:rsidDel="00EB50C9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3969" w:type="dxa"/>
            <w:gridSpan w:val="5"/>
          </w:tcPr>
          <w:p w14:paraId="17586BD2" w14:textId="41873619" w:rsidR="00560299" w:rsidRPr="00AF1A82" w:rsidDel="00EB50C9" w:rsidRDefault="00560299" w:rsidP="00560299">
            <w:pPr>
              <w:jc w:val="center"/>
              <w:rPr>
                <w:del w:id="15038" w:author="Fegie" w:date="2021-04-09T15:23:00Z"/>
                <w:rFonts w:ascii="標楷體" w:eastAsia="標楷體" w:hAnsi="標楷體"/>
              </w:rPr>
            </w:pPr>
            <w:del w:id="15039" w:author="Fegie" w:date="2021-04-09T15:23:00Z">
              <w:r w:rsidRPr="00AF1A82" w:rsidDel="00EB50C9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693" w:type="dxa"/>
            <w:vMerge w:val="restart"/>
          </w:tcPr>
          <w:p w14:paraId="362D272A" w14:textId="765612D6" w:rsidR="00560299" w:rsidRPr="00AF1A82" w:rsidDel="00EB50C9" w:rsidRDefault="00560299" w:rsidP="00560299">
            <w:pPr>
              <w:rPr>
                <w:del w:id="15040" w:author="Fegie" w:date="2021-04-09T15:23:00Z"/>
                <w:rFonts w:ascii="標楷體" w:eastAsia="標楷體" w:hAnsi="標楷體"/>
              </w:rPr>
            </w:pPr>
            <w:del w:id="15041" w:author="Fegie" w:date="2021-04-09T15:23:00Z">
              <w:r w:rsidRPr="00AF1A82" w:rsidDel="00EB50C9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560299" w:rsidRPr="00AF1A82" w:rsidDel="00EB50C9" w14:paraId="0E84CFEE" w14:textId="14CBFE3F" w:rsidTr="00560299">
        <w:trPr>
          <w:gridAfter w:val="1"/>
          <w:wAfter w:w="925" w:type="dxa"/>
          <w:trHeight w:val="244"/>
          <w:jc w:val="center"/>
          <w:del w:id="15042" w:author="Fegie" w:date="2021-04-09T15:23:00Z"/>
        </w:trPr>
        <w:tc>
          <w:tcPr>
            <w:tcW w:w="696" w:type="dxa"/>
            <w:vMerge/>
          </w:tcPr>
          <w:p w14:paraId="3E9F7954" w14:textId="0B1485C6" w:rsidR="00560299" w:rsidRPr="00AF1A82" w:rsidDel="00EB50C9" w:rsidRDefault="00560299" w:rsidP="00560299">
            <w:pPr>
              <w:rPr>
                <w:del w:id="15043" w:author="Fegie" w:date="2021-04-09T15:23:00Z"/>
                <w:rFonts w:ascii="標楷體" w:eastAsia="標楷體" w:hAnsi="標楷體"/>
              </w:rPr>
            </w:pPr>
          </w:p>
        </w:tc>
        <w:tc>
          <w:tcPr>
            <w:tcW w:w="2137" w:type="dxa"/>
            <w:gridSpan w:val="3"/>
            <w:vMerge/>
          </w:tcPr>
          <w:p w14:paraId="06FE4E48" w14:textId="2D5CA3BE" w:rsidR="00560299" w:rsidRPr="00AF1A82" w:rsidDel="00EB50C9" w:rsidRDefault="00560299" w:rsidP="00560299">
            <w:pPr>
              <w:rPr>
                <w:del w:id="15044" w:author="Fegie" w:date="2021-04-09T15:23:00Z"/>
                <w:rFonts w:ascii="標楷體" w:eastAsia="標楷體" w:hAnsi="標楷體"/>
              </w:rPr>
            </w:pPr>
          </w:p>
        </w:tc>
        <w:tc>
          <w:tcPr>
            <w:tcW w:w="3969" w:type="dxa"/>
            <w:gridSpan w:val="5"/>
          </w:tcPr>
          <w:p w14:paraId="650DCD90" w14:textId="3AF3EF02" w:rsidR="00560299" w:rsidRPr="00AF1A82" w:rsidDel="00EB50C9" w:rsidRDefault="00560299" w:rsidP="00560299">
            <w:pPr>
              <w:rPr>
                <w:del w:id="15045" w:author="Fegie" w:date="2021-04-09T15:23:00Z"/>
                <w:rFonts w:ascii="標楷體" w:eastAsia="標楷體" w:hAnsi="標楷體"/>
              </w:rPr>
            </w:pPr>
            <w:del w:id="15046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資料型態長度</w:delText>
              </w:r>
            </w:del>
          </w:p>
        </w:tc>
        <w:tc>
          <w:tcPr>
            <w:tcW w:w="2693" w:type="dxa"/>
            <w:vMerge/>
          </w:tcPr>
          <w:p w14:paraId="5D93E9FF" w14:textId="3B24FB5D" w:rsidR="00560299" w:rsidRPr="00AF1A82" w:rsidDel="00EB50C9" w:rsidRDefault="00560299" w:rsidP="00560299">
            <w:pPr>
              <w:rPr>
                <w:del w:id="15047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6B6BD0EC" w14:textId="1740E082" w:rsidTr="00560299">
        <w:trPr>
          <w:gridAfter w:val="1"/>
          <w:wAfter w:w="925" w:type="dxa"/>
          <w:trHeight w:val="244"/>
          <w:jc w:val="center"/>
          <w:del w:id="15048" w:author="Fegie" w:date="2021-04-09T15:23:00Z"/>
        </w:trPr>
        <w:tc>
          <w:tcPr>
            <w:tcW w:w="696" w:type="dxa"/>
          </w:tcPr>
          <w:p w14:paraId="18298D58" w14:textId="2E89E84D" w:rsidR="005614EA" w:rsidRPr="00AF1A82" w:rsidDel="00EB50C9" w:rsidRDefault="005614EA" w:rsidP="00560299">
            <w:pPr>
              <w:rPr>
                <w:del w:id="15049" w:author="Fegie" w:date="2021-04-09T15:23:00Z"/>
                <w:rFonts w:ascii="標楷體" w:eastAsia="標楷體" w:hAnsi="標楷體"/>
              </w:rPr>
            </w:pPr>
            <w:del w:id="15050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2137" w:type="dxa"/>
            <w:gridSpan w:val="3"/>
          </w:tcPr>
          <w:p w14:paraId="0D201F12" w14:textId="0101C200" w:rsidR="005614EA" w:rsidRPr="00AF1A82" w:rsidDel="00EB50C9" w:rsidRDefault="005614EA" w:rsidP="005614EA">
            <w:pPr>
              <w:rPr>
                <w:del w:id="15051" w:author="Fegie" w:date="2021-04-09T15:23:00Z"/>
                <w:rFonts w:ascii="標楷體" w:eastAsia="標楷體" w:hAnsi="標楷體"/>
              </w:rPr>
            </w:pPr>
            <w:del w:id="15052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借款人戶號</w:delText>
              </w:r>
            </w:del>
          </w:p>
        </w:tc>
        <w:tc>
          <w:tcPr>
            <w:tcW w:w="3969" w:type="dxa"/>
            <w:gridSpan w:val="5"/>
          </w:tcPr>
          <w:p w14:paraId="2454AE90" w14:textId="27FA5B33" w:rsidR="005614EA" w:rsidRPr="00AF1A82" w:rsidDel="00EB50C9" w:rsidRDefault="005614EA" w:rsidP="00560299">
            <w:pPr>
              <w:rPr>
                <w:del w:id="15053" w:author="Fegie" w:date="2021-04-09T15:23:00Z"/>
                <w:rFonts w:ascii="標楷體" w:eastAsia="標楷體" w:hAnsi="標楷體"/>
              </w:rPr>
            </w:pPr>
            <w:del w:id="15054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9(07)</w:delText>
              </w:r>
            </w:del>
          </w:p>
        </w:tc>
        <w:tc>
          <w:tcPr>
            <w:tcW w:w="2693" w:type="dxa"/>
          </w:tcPr>
          <w:p w14:paraId="5FB9868E" w14:textId="4A897B02" w:rsidR="005614EA" w:rsidRPr="00AF1A82" w:rsidDel="00EB50C9" w:rsidRDefault="005614EA" w:rsidP="00560299">
            <w:pPr>
              <w:rPr>
                <w:del w:id="15055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542AE386" w14:textId="75677B19" w:rsidTr="00560299">
        <w:trPr>
          <w:gridAfter w:val="1"/>
          <w:wAfter w:w="925" w:type="dxa"/>
          <w:trHeight w:val="244"/>
          <w:jc w:val="center"/>
          <w:del w:id="15056" w:author="Fegie" w:date="2021-04-09T15:23:00Z"/>
        </w:trPr>
        <w:tc>
          <w:tcPr>
            <w:tcW w:w="696" w:type="dxa"/>
          </w:tcPr>
          <w:p w14:paraId="223AD7AF" w14:textId="05BFACC3" w:rsidR="005614EA" w:rsidRPr="00AF1A82" w:rsidDel="00EB50C9" w:rsidRDefault="005614EA" w:rsidP="005614EA">
            <w:pPr>
              <w:rPr>
                <w:del w:id="15057" w:author="Fegie" w:date="2021-04-09T15:23:00Z"/>
                <w:rFonts w:ascii="標楷體" w:eastAsia="標楷體" w:hAnsi="標楷體"/>
              </w:rPr>
            </w:pPr>
            <w:del w:id="15058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2137" w:type="dxa"/>
            <w:gridSpan w:val="3"/>
          </w:tcPr>
          <w:p w14:paraId="4671286B" w14:textId="0C8AD4F4" w:rsidR="005614EA" w:rsidRPr="00AF1A82" w:rsidDel="00EB50C9" w:rsidRDefault="005614EA" w:rsidP="005614EA">
            <w:pPr>
              <w:rPr>
                <w:del w:id="15059" w:author="Fegie" w:date="2021-04-09T15:23:00Z"/>
                <w:rFonts w:ascii="標楷體" w:eastAsia="標楷體" w:hAnsi="標楷體"/>
              </w:rPr>
            </w:pPr>
            <w:del w:id="15060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額度編號</w:delText>
              </w:r>
            </w:del>
          </w:p>
        </w:tc>
        <w:tc>
          <w:tcPr>
            <w:tcW w:w="3969" w:type="dxa"/>
            <w:gridSpan w:val="5"/>
          </w:tcPr>
          <w:p w14:paraId="7E287486" w14:textId="50D849F5" w:rsidR="005614EA" w:rsidRPr="00AF1A82" w:rsidDel="00EB50C9" w:rsidRDefault="005614EA" w:rsidP="00560299">
            <w:pPr>
              <w:rPr>
                <w:del w:id="15061" w:author="Fegie" w:date="2021-04-09T15:23:00Z"/>
                <w:rFonts w:ascii="標楷體" w:eastAsia="標楷體" w:hAnsi="標楷體"/>
              </w:rPr>
            </w:pPr>
            <w:del w:id="15062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710B28D8" w14:textId="149A1014" w:rsidR="005614EA" w:rsidRPr="00AF1A82" w:rsidDel="00EB50C9" w:rsidRDefault="005614EA" w:rsidP="00560299">
            <w:pPr>
              <w:rPr>
                <w:del w:id="15063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653E8F68" w14:textId="5EF136D5" w:rsidTr="00560299">
        <w:trPr>
          <w:gridAfter w:val="1"/>
          <w:wAfter w:w="925" w:type="dxa"/>
          <w:trHeight w:val="244"/>
          <w:jc w:val="center"/>
          <w:del w:id="15064" w:author="Fegie" w:date="2021-04-09T15:23:00Z"/>
        </w:trPr>
        <w:tc>
          <w:tcPr>
            <w:tcW w:w="696" w:type="dxa"/>
          </w:tcPr>
          <w:p w14:paraId="0C676BAB" w14:textId="41544935" w:rsidR="005614EA" w:rsidRPr="00AF1A82" w:rsidDel="00EB50C9" w:rsidRDefault="005614EA" w:rsidP="00560299">
            <w:pPr>
              <w:rPr>
                <w:del w:id="15065" w:author="Fegie" w:date="2021-04-09T15:23:00Z"/>
                <w:rFonts w:ascii="標楷體" w:eastAsia="標楷體" w:hAnsi="標楷體"/>
              </w:rPr>
            </w:pPr>
            <w:del w:id="15066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3</w:delText>
              </w:r>
            </w:del>
          </w:p>
        </w:tc>
        <w:tc>
          <w:tcPr>
            <w:tcW w:w="2137" w:type="dxa"/>
            <w:gridSpan w:val="3"/>
          </w:tcPr>
          <w:p w14:paraId="769A2661" w14:textId="021AAE2E" w:rsidR="005614EA" w:rsidRPr="00AF1A82" w:rsidDel="00EB50C9" w:rsidRDefault="005614EA" w:rsidP="005614EA">
            <w:pPr>
              <w:rPr>
                <w:del w:id="15067" w:author="Fegie" w:date="2021-04-09T15:23:00Z"/>
                <w:rFonts w:ascii="標楷體" w:eastAsia="標楷體" w:hAnsi="標楷體"/>
              </w:rPr>
            </w:pPr>
            <w:del w:id="15068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案件來源</w:delText>
              </w:r>
            </w:del>
          </w:p>
        </w:tc>
        <w:tc>
          <w:tcPr>
            <w:tcW w:w="3969" w:type="dxa"/>
            <w:gridSpan w:val="5"/>
          </w:tcPr>
          <w:p w14:paraId="12BF5E56" w14:textId="079A9D0D" w:rsidR="005614EA" w:rsidRPr="00AF1A82" w:rsidDel="00EB50C9" w:rsidRDefault="005614EA" w:rsidP="00560299">
            <w:pPr>
              <w:rPr>
                <w:del w:id="15069" w:author="Fegie" w:date="2021-04-09T15:23:00Z"/>
                <w:rFonts w:ascii="標楷體" w:eastAsia="標楷體" w:hAnsi="標楷體"/>
              </w:rPr>
            </w:pPr>
            <w:del w:id="15070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2693" w:type="dxa"/>
          </w:tcPr>
          <w:p w14:paraId="5292CFE6" w14:textId="5187B9D6" w:rsidR="005614EA" w:rsidRPr="00AF1A82" w:rsidDel="00EB50C9" w:rsidRDefault="005614EA" w:rsidP="00560299">
            <w:pPr>
              <w:rPr>
                <w:del w:id="15071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0E72DF1B" w14:textId="0E10FC64" w:rsidTr="00560299">
        <w:trPr>
          <w:gridAfter w:val="1"/>
          <w:wAfter w:w="925" w:type="dxa"/>
          <w:trHeight w:val="291"/>
          <w:jc w:val="center"/>
          <w:del w:id="15072" w:author="Fegie" w:date="2021-04-09T15:23:00Z"/>
        </w:trPr>
        <w:tc>
          <w:tcPr>
            <w:tcW w:w="9495" w:type="dxa"/>
            <w:gridSpan w:val="10"/>
          </w:tcPr>
          <w:p w14:paraId="2C10755B" w14:textId="66D17F64" w:rsidR="00560299" w:rsidRPr="00AF1A82" w:rsidDel="00EB50C9" w:rsidRDefault="00560299" w:rsidP="00560299">
            <w:pPr>
              <w:rPr>
                <w:del w:id="15073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4BE35CE3" w14:textId="497572CA" w:rsidTr="00560299">
        <w:trPr>
          <w:gridAfter w:val="1"/>
          <w:wAfter w:w="925" w:type="dxa"/>
          <w:trHeight w:val="291"/>
          <w:jc w:val="center"/>
          <w:del w:id="15074" w:author="Fegie" w:date="2021-04-09T15:23:00Z"/>
        </w:trPr>
        <w:tc>
          <w:tcPr>
            <w:tcW w:w="2833" w:type="dxa"/>
            <w:gridSpan w:val="4"/>
          </w:tcPr>
          <w:p w14:paraId="67E5C761" w14:textId="2D05B7EF" w:rsidR="00560299" w:rsidRPr="00AF1A82" w:rsidDel="00EB50C9" w:rsidRDefault="00560299" w:rsidP="00560299">
            <w:pPr>
              <w:rPr>
                <w:del w:id="15075" w:author="Fegie" w:date="2021-04-09T15:23:00Z"/>
                <w:rFonts w:ascii="標楷體" w:eastAsia="標楷體" w:hAnsi="標楷體" w:cs="新細明體"/>
              </w:rPr>
            </w:pPr>
            <w:del w:id="15076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多筆式明細資料</w:delText>
              </w:r>
            </w:del>
          </w:p>
        </w:tc>
        <w:tc>
          <w:tcPr>
            <w:tcW w:w="3969" w:type="dxa"/>
            <w:gridSpan w:val="5"/>
          </w:tcPr>
          <w:p w14:paraId="751EB365" w14:textId="4F6E2A29" w:rsidR="00560299" w:rsidRPr="00AF1A82" w:rsidDel="00EB50C9" w:rsidRDefault="00560299" w:rsidP="00560299">
            <w:pPr>
              <w:rPr>
                <w:del w:id="15077" w:author="Fegie" w:date="2021-04-09T15:23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5D51DC2" w14:textId="505434AB" w:rsidR="00560299" w:rsidRPr="00AF1A82" w:rsidDel="00EB50C9" w:rsidRDefault="00560299" w:rsidP="00560299">
            <w:pPr>
              <w:rPr>
                <w:del w:id="15078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130B4A68" w14:textId="23B74682" w:rsidTr="00560299">
        <w:trPr>
          <w:gridAfter w:val="1"/>
          <w:wAfter w:w="925" w:type="dxa"/>
          <w:trHeight w:val="291"/>
          <w:jc w:val="center"/>
          <w:del w:id="15079" w:author="Fegie" w:date="2021-04-09T15:23:00Z"/>
        </w:trPr>
        <w:tc>
          <w:tcPr>
            <w:tcW w:w="2833" w:type="dxa"/>
            <w:gridSpan w:val="4"/>
          </w:tcPr>
          <w:p w14:paraId="6C6F6041" w14:textId="4E5DDF1D" w:rsidR="005614EA" w:rsidRPr="00AF1A82" w:rsidDel="00EB50C9" w:rsidRDefault="005614EA" w:rsidP="005614EA">
            <w:pPr>
              <w:rPr>
                <w:del w:id="15080" w:author="Fegie" w:date="2021-04-09T15:23:00Z"/>
                <w:rFonts w:ascii="標楷體" w:eastAsia="標楷體" w:hAnsi="標楷體"/>
                <w:b/>
              </w:rPr>
            </w:pPr>
            <w:del w:id="15081" w:author="Fegie" w:date="2021-04-09T15:23:00Z">
              <w:r w:rsidRPr="00AF1A82" w:rsidDel="00EB50C9">
                <w:rPr>
                  <w:rFonts w:ascii="標楷體" w:eastAsia="標楷體" w:hAnsi="標楷體" w:hint="eastAsia"/>
                  <w:b/>
                </w:rPr>
                <w:delText>[電]</w:delText>
              </w:r>
            </w:del>
          </w:p>
        </w:tc>
        <w:tc>
          <w:tcPr>
            <w:tcW w:w="3969" w:type="dxa"/>
            <w:gridSpan w:val="5"/>
          </w:tcPr>
          <w:p w14:paraId="07CC9E1E" w14:textId="786BCA40" w:rsidR="005614EA" w:rsidRPr="00AF1A82" w:rsidDel="00EB50C9" w:rsidRDefault="005614EA" w:rsidP="005614EA">
            <w:pPr>
              <w:rPr>
                <w:del w:id="15082" w:author="Fegie" w:date="2021-04-09T15:23:00Z"/>
                <w:rFonts w:ascii="標楷體" w:eastAsia="標楷體" w:hAnsi="標楷體"/>
              </w:rPr>
            </w:pPr>
            <w:del w:id="15083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連結[L5961電催明細資料查詢]</w:delText>
              </w:r>
            </w:del>
          </w:p>
        </w:tc>
        <w:tc>
          <w:tcPr>
            <w:tcW w:w="2693" w:type="dxa"/>
          </w:tcPr>
          <w:p w14:paraId="4FDAAC28" w14:textId="5A3AFAE0" w:rsidR="005614EA" w:rsidRPr="00AF1A82" w:rsidDel="00EB50C9" w:rsidRDefault="005614EA" w:rsidP="00560299">
            <w:pPr>
              <w:rPr>
                <w:del w:id="15084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6D56852D" w14:textId="443EB4A4" w:rsidTr="00560299">
        <w:trPr>
          <w:gridAfter w:val="1"/>
          <w:wAfter w:w="925" w:type="dxa"/>
          <w:trHeight w:val="291"/>
          <w:jc w:val="center"/>
          <w:del w:id="15085" w:author="Fegie" w:date="2021-04-09T15:23:00Z"/>
        </w:trPr>
        <w:tc>
          <w:tcPr>
            <w:tcW w:w="2833" w:type="dxa"/>
            <w:gridSpan w:val="4"/>
          </w:tcPr>
          <w:p w14:paraId="33324363" w14:textId="22D6BB5C" w:rsidR="005614EA" w:rsidRPr="00AF1A82" w:rsidDel="00EB50C9" w:rsidRDefault="005614EA" w:rsidP="005614EA">
            <w:pPr>
              <w:rPr>
                <w:del w:id="15086" w:author="Fegie" w:date="2021-04-09T15:23:00Z"/>
                <w:rFonts w:ascii="標楷體" w:eastAsia="標楷體" w:hAnsi="標楷體"/>
                <w:b/>
              </w:rPr>
            </w:pPr>
            <w:del w:id="15087" w:author="Fegie" w:date="2021-04-09T15:23:00Z">
              <w:r w:rsidRPr="00AF1A82" w:rsidDel="00EB50C9">
                <w:rPr>
                  <w:rFonts w:ascii="標楷體" w:eastAsia="標楷體" w:hAnsi="標楷體" w:hint="eastAsia"/>
                  <w:b/>
                </w:rPr>
                <w:delText>[面]</w:delText>
              </w:r>
            </w:del>
          </w:p>
        </w:tc>
        <w:tc>
          <w:tcPr>
            <w:tcW w:w="3969" w:type="dxa"/>
            <w:gridSpan w:val="5"/>
          </w:tcPr>
          <w:p w14:paraId="2A4FEB02" w14:textId="1303EB7C" w:rsidR="005614EA" w:rsidRPr="00AF1A82" w:rsidDel="00EB50C9" w:rsidRDefault="005614EA" w:rsidP="005614EA">
            <w:pPr>
              <w:rPr>
                <w:del w:id="15088" w:author="Fegie" w:date="2021-04-09T15:23:00Z"/>
                <w:rFonts w:ascii="標楷體" w:eastAsia="標楷體" w:hAnsi="標楷體"/>
              </w:rPr>
            </w:pPr>
            <w:del w:id="15089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連結[L5962面催明細資料查詢]</w:delText>
              </w:r>
            </w:del>
          </w:p>
        </w:tc>
        <w:tc>
          <w:tcPr>
            <w:tcW w:w="2693" w:type="dxa"/>
          </w:tcPr>
          <w:p w14:paraId="56F76E7D" w14:textId="186DB829" w:rsidR="005614EA" w:rsidRPr="00AF1A82" w:rsidDel="00EB50C9" w:rsidRDefault="005614EA" w:rsidP="00560299">
            <w:pPr>
              <w:rPr>
                <w:del w:id="15090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136502F4" w14:textId="00758558" w:rsidTr="00560299">
        <w:trPr>
          <w:gridAfter w:val="1"/>
          <w:wAfter w:w="925" w:type="dxa"/>
          <w:trHeight w:val="276"/>
          <w:jc w:val="center"/>
          <w:del w:id="15091" w:author="Fegie" w:date="2021-04-09T15:23:00Z"/>
        </w:trPr>
        <w:tc>
          <w:tcPr>
            <w:tcW w:w="2833" w:type="dxa"/>
            <w:gridSpan w:val="4"/>
          </w:tcPr>
          <w:p w14:paraId="2B401266" w14:textId="2DA8794A" w:rsidR="005614EA" w:rsidRPr="00AF1A82" w:rsidDel="00EB50C9" w:rsidRDefault="005614EA" w:rsidP="005614EA">
            <w:pPr>
              <w:rPr>
                <w:del w:id="15092" w:author="Fegie" w:date="2021-04-09T15:23:00Z"/>
                <w:rFonts w:ascii="標楷體" w:eastAsia="標楷體" w:hAnsi="標楷體"/>
                <w:b/>
              </w:rPr>
            </w:pPr>
            <w:del w:id="15093" w:author="Fegie" w:date="2021-04-09T15:23:00Z">
              <w:r w:rsidRPr="00AF1A82" w:rsidDel="00EB50C9">
                <w:rPr>
                  <w:rFonts w:ascii="標楷體" w:eastAsia="標楷體" w:hAnsi="標楷體" w:hint="eastAsia"/>
                  <w:b/>
                </w:rPr>
                <w:delText>[函]</w:delText>
              </w:r>
            </w:del>
          </w:p>
        </w:tc>
        <w:tc>
          <w:tcPr>
            <w:tcW w:w="3969" w:type="dxa"/>
            <w:gridSpan w:val="5"/>
          </w:tcPr>
          <w:p w14:paraId="540EA10E" w14:textId="37B8792A" w:rsidR="005614EA" w:rsidRPr="00AF1A82" w:rsidDel="00EB50C9" w:rsidRDefault="005614EA" w:rsidP="005614EA">
            <w:pPr>
              <w:rPr>
                <w:del w:id="15094" w:author="Fegie" w:date="2021-04-09T15:23:00Z"/>
                <w:rFonts w:ascii="標楷體" w:eastAsia="標楷體" w:hAnsi="標楷體"/>
              </w:rPr>
            </w:pPr>
            <w:del w:id="1509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連結[L5963函催明細資料查詢]</w:delText>
              </w:r>
            </w:del>
          </w:p>
        </w:tc>
        <w:tc>
          <w:tcPr>
            <w:tcW w:w="2693" w:type="dxa"/>
          </w:tcPr>
          <w:p w14:paraId="5045734C" w14:textId="3B0D1899" w:rsidR="005614EA" w:rsidRPr="00AF1A82" w:rsidDel="00EB50C9" w:rsidRDefault="005614EA" w:rsidP="00560299">
            <w:pPr>
              <w:rPr>
                <w:del w:id="15096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25E66235" w14:textId="49F1B117" w:rsidTr="00560299">
        <w:trPr>
          <w:gridAfter w:val="1"/>
          <w:wAfter w:w="925" w:type="dxa"/>
          <w:trHeight w:val="291"/>
          <w:jc w:val="center"/>
          <w:del w:id="15097" w:author="Fegie" w:date="2021-04-09T15:23:00Z"/>
        </w:trPr>
        <w:tc>
          <w:tcPr>
            <w:tcW w:w="2833" w:type="dxa"/>
            <w:gridSpan w:val="4"/>
          </w:tcPr>
          <w:p w14:paraId="252F040A" w14:textId="17600C3C" w:rsidR="005614EA" w:rsidRPr="00AF1A82" w:rsidDel="00EB50C9" w:rsidRDefault="005614EA" w:rsidP="005614EA">
            <w:pPr>
              <w:rPr>
                <w:del w:id="15098" w:author="Fegie" w:date="2021-04-09T15:23:00Z"/>
                <w:rFonts w:ascii="標楷體" w:eastAsia="標楷體" w:hAnsi="標楷體"/>
                <w:b/>
              </w:rPr>
            </w:pPr>
            <w:del w:id="15099" w:author="Fegie" w:date="2021-04-09T15:23:00Z">
              <w:r w:rsidRPr="00AF1A82" w:rsidDel="00EB50C9">
                <w:rPr>
                  <w:rFonts w:ascii="標楷體" w:eastAsia="標楷體" w:hAnsi="標楷體" w:hint="eastAsia"/>
                  <w:b/>
                </w:rPr>
                <w:delText>[法]</w:delText>
              </w:r>
            </w:del>
          </w:p>
        </w:tc>
        <w:tc>
          <w:tcPr>
            <w:tcW w:w="3969" w:type="dxa"/>
            <w:gridSpan w:val="5"/>
          </w:tcPr>
          <w:p w14:paraId="17BAAC5B" w14:textId="62049D99" w:rsidR="005614EA" w:rsidRPr="00AF1A82" w:rsidDel="00EB50C9" w:rsidRDefault="005614EA" w:rsidP="005614EA">
            <w:pPr>
              <w:rPr>
                <w:del w:id="15100" w:author="Fegie" w:date="2021-04-09T15:23:00Z"/>
                <w:rFonts w:ascii="標楷體" w:eastAsia="標楷體" w:hAnsi="標楷體"/>
              </w:rPr>
            </w:pPr>
            <w:del w:id="15101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連結[L5964法務進度明細資料查詢]</w:delText>
              </w:r>
            </w:del>
          </w:p>
        </w:tc>
        <w:tc>
          <w:tcPr>
            <w:tcW w:w="2693" w:type="dxa"/>
          </w:tcPr>
          <w:p w14:paraId="6F72E5CA" w14:textId="661EE2DA" w:rsidR="005614EA" w:rsidRPr="00AF1A82" w:rsidDel="00EB50C9" w:rsidRDefault="005614EA" w:rsidP="00560299">
            <w:pPr>
              <w:rPr>
                <w:del w:id="15102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7158F511" w14:textId="4E1F2F3D" w:rsidTr="00560299">
        <w:trPr>
          <w:gridAfter w:val="1"/>
          <w:wAfter w:w="925" w:type="dxa"/>
          <w:trHeight w:val="291"/>
          <w:jc w:val="center"/>
          <w:del w:id="15103" w:author="Fegie" w:date="2021-04-09T15:23:00Z"/>
        </w:trPr>
        <w:tc>
          <w:tcPr>
            <w:tcW w:w="2833" w:type="dxa"/>
            <w:gridSpan w:val="4"/>
          </w:tcPr>
          <w:p w14:paraId="12524D6B" w14:textId="6BF4BF96" w:rsidR="00560299" w:rsidRPr="00AF1A82" w:rsidDel="00EB50C9" w:rsidRDefault="005614EA" w:rsidP="00560299">
            <w:pPr>
              <w:rPr>
                <w:del w:id="15104" w:author="Fegie" w:date="2021-04-09T15:23:00Z"/>
                <w:rFonts w:ascii="標楷體" w:eastAsia="標楷體" w:hAnsi="標楷體"/>
                <w:lang w:eastAsia="x-none"/>
              </w:rPr>
            </w:pPr>
            <w:del w:id="1510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作業日期</w:delText>
              </w:r>
            </w:del>
          </w:p>
        </w:tc>
        <w:tc>
          <w:tcPr>
            <w:tcW w:w="3969" w:type="dxa"/>
            <w:gridSpan w:val="5"/>
          </w:tcPr>
          <w:p w14:paraId="7A70C441" w14:textId="309E840D" w:rsidR="00560299" w:rsidRPr="00AF1A82" w:rsidDel="00EB50C9" w:rsidRDefault="00560299" w:rsidP="00560299">
            <w:pPr>
              <w:rPr>
                <w:del w:id="15106" w:author="Fegie" w:date="2021-04-09T15:23:00Z"/>
                <w:rFonts w:ascii="標楷體" w:eastAsia="標楷體" w:hAnsi="標楷體"/>
              </w:rPr>
            </w:pPr>
            <w:del w:id="15107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5325EF44" w14:textId="4C3CA8A9" w:rsidR="00560299" w:rsidRPr="00AF1A82" w:rsidDel="00EB50C9" w:rsidRDefault="00560299" w:rsidP="00560299">
            <w:pPr>
              <w:rPr>
                <w:del w:id="15108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0B2F23EB" w14:textId="29CFEEC0" w:rsidTr="00560299">
        <w:trPr>
          <w:gridAfter w:val="1"/>
          <w:wAfter w:w="925" w:type="dxa"/>
          <w:trHeight w:val="291"/>
          <w:jc w:val="center"/>
          <w:del w:id="15109" w:author="Fegie" w:date="2021-04-09T15:23:00Z"/>
        </w:trPr>
        <w:tc>
          <w:tcPr>
            <w:tcW w:w="2833" w:type="dxa"/>
            <w:gridSpan w:val="4"/>
          </w:tcPr>
          <w:p w14:paraId="7CBE868E" w14:textId="24658DBB" w:rsidR="00560299" w:rsidRPr="00AF1A82" w:rsidDel="00EB50C9" w:rsidRDefault="005614EA" w:rsidP="00560299">
            <w:pPr>
              <w:rPr>
                <w:del w:id="15110" w:author="Fegie" w:date="2021-04-09T15:23:00Z"/>
                <w:rFonts w:ascii="標楷體" w:eastAsia="標楷體" w:hAnsi="標楷體"/>
              </w:rPr>
            </w:pPr>
            <w:del w:id="15111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作業項目</w:delText>
              </w:r>
            </w:del>
          </w:p>
        </w:tc>
        <w:tc>
          <w:tcPr>
            <w:tcW w:w="3969" w:type="dxa"/>
            <w:gridSpan w:val="5"/>
          </w:tcPr>
          <w:p w14:paraId="343CFFAE" w14:textId="49769B2A" w:rsidR="00560299" w:rsidRPr="00AF1A82" w:rsidDel="00EB50C9" w:rsidRDefault="00560299" w:rsidP="00560299">
            <w:pPr>
              <w:rPr>
                <w:del w:id="15112" w:author="Fegie" w:date="2021-04-09T15:23:00Z"/>
                <w:rFonts w:ascii="標楷體" w:eastAsia="標楷體" w:hAnsi="標楷體"/>
              </w:rPr>
            </w:pPr>
            <w:del w:id="15113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23298710" w14:textId="662B6509" w:rsidR="00560299" w:rsidRPr="00AF1A82" w:rsidDel="00EB50C9" w:rsidRDefault="00560299" w:rsidP="00560299">
            <w:pPr>
              <w:rPr>
                <w:del w:id="15114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36868045" w14:textId="4285A4EA" w:rsidTr="00560299">
        <w:trPr>
          <w:gridAfter w:val="1"/>
          <w:wAfter w:w="925" w:type="dxa"/>
          <w:trHeight w:val="291"/>
          <w:jc w:val="center"/>
          <w:del w:id="15115" w:author="Fegie" w:date="2021-04-09T15:23:00Z"/>
        </w:trPr>
        <w:tc>
          <w:tcPr>
            <w:tcW w:w="2833" w:type="dxa"/>
            <w:gridSpan w:val="4"/>
          </w:tcPr>
          <w:p w14:paraId="2A819D34" w14:textId="0D6A0F56" w:rsidR="00560299" w:rsidRPr="00AF1A82" w:rsidDel="00EB50C9" w:rsidRDefault="005614EA" w:rsidP="00560299">
            <w:pPr>
              <w:rPr>
                <w:del w:id="15116" w:author="Fegie" w:date="2021-04-09T15:23:00Z"/>
                <w:rFonts w:ascii="標楷體" w:eastAsia="標楷體" w:hAnsi="標楷體"/>
                <w:lang w:eastAsia="x-none"/>
              </w:rPr>
            </w:pPr>
            <w:del w:id="15117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戶號</w:delText>
              </w:r>
            </w:del>
          </w:p>
        </w:tc>
        <w:tc>
          <w:tcPr>
            <w:tcW w:w="3969" w:type="dxa"/>
            <w:gridSpan w:val="5"/>
          </w:tcPr>
          <w:p w14:paraId="49789B86" w14:textId="468C43F4" w:rsidR="00560299" w:rsidRPr="00AF1A82" w:rsidDel="00EB50C9" w:rsidRDefault="00560299" w:rsidP="00560299">
            <w:pPr>
              <w:rPr>
                <w:del w:id="15118" w:author="Fegie" w:date="2021-04-09T15:23:00Z"/>
                <w:rFonts w:ascii="標楷體" w:eastAsia="標楷體" w:hAnsi="標楷體"/>
              </w:rPr>
            </w:pPr>
            <w:del w:id="15119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X(20)</w:delText>
              </w:r>
            </w:del>
          </w:p>
        </w:tc>
        <w:tc>
          <w:tcPr>
            <w:tcW w:w="2693" w:type="dxa"/>
          </w:tcPr>
          <w:p w14:paraId="32F33008" w14:textId="0E17CFA5" w:rsidR="00560299" w:rsidRPr="00AF1A82" w:rsidDel="00EB50C9" w:rsidRDefault="00560299" w:rsidP="00560299">
            <w:pPr>
              <w:rPr>
                <w:del w:id="15120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57388A0C" w14:textId="0C499CB1" w:rsidTr="00560299">
        <w:trPr>
          <w:gridAfter w:val="1"/>
          <w:wAfter w:w="925" w:type="dxa"/>
          <w:trHeight w:val="291"/>
          <w:jc w:val="center"/>
          <w:del w:id="15121" w:author="Fegie" w:date="2021-04-09T15:23:00Z"/>
        </w:trPr>
        <w:tc>
          <w:tcPr>
            <w:tcW w:w="2833" w:type="dxa"/>
            <w:gridSpan w:val="4"/>
          </w:tcPr>
          <w:p w14:paraId="60F396FB" w14:textId="0B89CD32" w:rsidR="005614EA" w:rsidRPr="00AF1A82" w:rsidDel="00EB50C9" w:rsidRDefault="005614EA" w:rsidP="00560299">
            <w:pPr>
              <w:rPr>
                <w:del w:id="15122" w:author="Fegie" w:date="2021-04-09T15:23:00Z"/>
                <w:rFonts w:ascii="標楷體" w:eastAsia="標楷體" w:hAnsi="標楷體"/>
              </w:rPr>
            </w:pPr>
            <w:del w:id="15123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[提醒]</w:delText>
              </w:r>
            </w:del>
          </w:p>
        </w:tc>
        <w:tc>
          <w:tcPr>
            <w:tcW w:w="3969" w:type="dxa"/>
            <w:gridSpan w:val="5"/>
          </w:tcPr>
          <w:p w14:paraId="7BF3F2B2" w14:textId="6FFA1D85" w:rsidR="005614EA" w:rsidRPr="00AF1A82" w:rsidDel="00EB50C9" w:rsidRDefault="005614EA" w:rsidP="00560299">
            <w:pPr>
              <w:rPr>
                <w:del w:id="15124" w:author="Fegie" w:date="2021-04-09T15:23:00Z"/>
                <w:rFonts w:ascii="標楷體" w:eastAsia="標楷體" w:hAnsi="標楷體"/>
              </w:rPr>
            </w:pPr>
            <w:del w:id="1512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連結[提醒事項查詢]</w:delText>
              </w:r>
            </w:del>
          </w:p>
        </w:tc>
        <w:tc>
          <w:tcPr>
            <w:tcW w:w="2693" w:type="dxa"/>
          </w:tcPr>
          <w:p w14:paraId="58B29CDC" w14:textId="694B6409" w:rsidR="005614EA" w:rsidRPr="00AF1A82" w:rsidDel="00EB50C9" w:rsidRDefault="005614EA" w:rsidP="00560299">
            <w:pPr>
              <w:rPr>
                <w:del w:id="15126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30F6686A" w14:textId="18F876AB" w:rsidTr="00560299">
        <w:trPr>
          <w:gridAfter w:val="1"/>
          <w:wAfter w:w="925" w:type="dxa"/>
          <w:trHeight w:val="291"/>
          <w:jc w:val="center"/>
          <w:del w:id="15127" w:author="Fegie" w:date="2021-04-09T15:23:00Z"/>
        </w:trPr>
        <w:tc>
          <w:tcPr>
            <w:tcW w:w="2833" w:type="dxa"/>
            <w:gridSpan w:val="4"/>
          </w:tcPr>
          <w:p w14:paraId="2F14DE4E" w14:textId="2D6A6E5F" w:rsidR="00560299" w:rsidRPr="00AF1A82" w:rsidDel="00EB50C9" w:rsidRDefault="005614EA" w:rsidP="00560299">
            <w:pPr>
              <w:rPr>
                <w:del w:id="15128" w:author="Fegie" w:date="2021-04-09T15:23:00Z"/>
                <w:rFonts w:ascii="標楷體" w:eastAsia="標楷體" w:hAnsi="標楷體"/>
                <w:lang w:eastAsia="x-none"/>
              </w:rPr>
            </w:pPr>
            <w:del w:id="15129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額度</w:delText>
              </w:r>
            </w:del>
          </w:p>
        </w:tc>
        <w:tc>
          <w:tcPr>
            <w:tcW w:w="3969" w:type="dxa"/>
            <w:gridSpan w:val="5"/>
          </w:tcPr>
          <w:p w14:paraId="4EA1180C" w14:textId="442D0AB3" w:rsidR="00560299" w:rsidRPr="00AF1A82" w:rsidDel="00EB50C9" w:rsidRDefault="00560299" w:rsidP="00560299">
            <w:pPr>
              <w:rPr>
                <w:del w:id="15130" w:author="Fegie" w:date="2021-04-09T15:23:00Z"/>
                <w:rFonts w:ascii="標楷體" w:eastAsia="標楷體" w:hAnsi="標楷體"/>
              </w:rPr>
            </w:pPr>
            <w:del w:id="15131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693" w:type="dxa"/>
          </w:tcPr>
          <w:p w14:paraId="152469AA" w14:textId="0F0048E0" w:rsidR="00560299" w:rsidRPr="00AF1A82" w:rsidDel="00EB50C9" w:rsidRDefault="00560299" w:rsidP="00560299">
            <w:pPr>
              <w:rPr>
                <w:del w:id="15132" w:author="Fegie" w:date="2021-04-09T15:23:00Z"/>
                <w:rFonts w:ascii="標楷體" w:eastAsia="標楷體" w:hAnsi="標楷體"/>
              </w:rPr>
            </w:pPr>
          </w:p>
        </w:tc>
      </w:tr>
      <w:tr w:rsidR="00560299" w:rsidRPr="00AF1A82" w:rsidDel="00EB50C9" w14:paraId="63FF7AC6" w14:textId="35671DC5" w:rsidTr="00560299">
        <w:trPr>
          <w:gridAfter w:val="1"/>
          <w:wAfter w:w="925" w:type="dxa"/>
          <w:trHeight w:val="291"/>
          <w:jc w:val="center"/>
          <w:del w:id="15133" w:author="Fegie" w:date="2021-04-09T15:23:00Z"/>
        </w:trPr>
        <w:tc>
          <w:tcPr>
            <w:tcW w:w="2833" w:type="dxa"/>
            <w:gridSpan w:val="4"/>
          </w:tcPr>
          <w:p w14:paraId="7810732F" w14:textId="3FED25B7" w:rsidR="00560299" w:rsidRPr="00AF1A82" w:rsidDel="00EB50C9" w:rsidRDefault="005614EA" w:rsidP="00560299">
            <w:pPr>
              <w:rPr>
                <w:del w:id="15134" w:author="Fegie" w:date="2021-04-09T15:23:00Z"/>
                <w:rFonts w:ascii="標楷體" w:eastAsia="標楷體" w:hAnsi="標楷體"/>
                <w:lang w:eastAsia="x-none"/>
              </w:rPr>
            </w:pPr>
            <w:del w:id="1513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繳息迄日</w:delText>
              </w:r>
            </w:del>
          </w:p>
        </w:tc>
        <w:tc>
          <w:tcPr>
            <w:tcW w:w="3969" w:type="dxa"/>
            <w:gridSpan w:val="5"/>
          </w:tcPr>
          <w:p w14:paraId="2A1FD99F" w14:textId="537F1803" w:rsidR="00560299" w:rsidRPr="00AF1A82" w:rsidDel="00EB50C9" w:rsidRDefault="00560299" w:rsidP="00560299">
            <w:pPr>
              <w:rPr>
                <w:del w:id="15136" w:author="Fegie" w:date="2021-04-09T15:23:00Z"/>
                <w:rFonts w:ascii="標楷體" w:eastAsia="標楷體" w:hAnsi="標楷體"/>
              </w:rPr>
            </w:pPr>
            <w:del w:id="15137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X(06)</w:delText>
              </w:r>
            </w:del>
          </w:p>
        </w:tc>
        <w:tc>
          <w:tcPr>
            <w:tcW w:w="2693" w:type="dxa"/>
          </w:tcPr>
          <w:p w14:paraId="22EC72DE" w14:textId="4DC90F91" w:rsidR="00560299" w:rsidRPr="00AF1A82" w:rsidDel="00EB50C9" w:rsidRDefault="00560299" w:rsidP="00560299">
            <w:pPr>
              <w:rPr>
                <w:del w:id="15138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5D03134C" w14:textId="69EB5BE6" w:rsidTr="00560299">
        <w:trPr>
          <w:gridAfter w:val="1"/>
          <w:wAfter w:w="925" w:type="dxa"/>
          <w:trHeight w:val="291"/>
          <w:jc w:val="center"/>
          <w:del w:id="15139" w:author="Fegie" w:date="2021-04-09T15:23:00Z"/>
        </w:trPr>
        <w:tc>
          <w:tcPr>
            <w:tcW w:w="2833" w:type="dxa"/>
            <w:gridSpan w:val="4"/>
          </w:tcPr>
          <w:p w14:paraId="5B15ECBF" w14:textId="7372C10A" w:rsidR="005614EA" w:rsidRPr="00AF1A82" w:rsidDel="00EB50C9" w:rsidRDefault="005614EA" w:rsidP="00560299">
            <w:pPr>
              <w:rPr>
                <w:del w:id="15140" w:author="Fegie" w:date="2021-04-09T15:23:00Z"/>
                <w:rFonts w:ascii="標楷體" w:eastAsia="標楷體" w:hAnsi="標楷體"/>
              </w:rPr>
            </w:pPr>
            <w:del w:id="15141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逾期數</w:delText>
              </w:r>
            </w:del>
          </w:p>
        </w:tc>
        <w:tc>
          <w:tcPr>
            <w:tcW w:w="3969" w:type="dxa"/>
            <w:gridSpan w:val="5"/>
          </w:tcPr>
          <w:p w14:paraId="73284E06" w14:textId="70916A21" w:rsidR="005614EA" w:rsidRPr="00AF1A82" w:rsidDel="00EB50C9" w:rsidRDefault="005614EA" w:rsidP="00560299">
            <w:pPr>
              <w:rPr>
                <w:del w:id="15142" w:author="Fegie" w:date="2021-04-09T15:23:00Z"/>
                <w:rFonts w:ascii="標楷體" w:eastAsia="標楷體" w:hAnsi="標楷體"/>
              </w:rPr>
            </w:pPr>
            <w:del w:id="15143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999</w:delText>
              </w:r>
            </w:del>
          </w:p>
        </w:tc>
        <w:tc>
          <w:tcPr>
            <w:tcW w:w="2693" w:type="dxa"/>
          </w:tcPr>
          <w:p w14:paraId="6C4638EF" w14:textId="15A1594B" w:rsidR="005614EA" w:rsidRPr="00AF1A82" w:rsidDel="00EB50C9" w:rsidRDefault="005614EA" w:rsidP="00560299">
            <w:pPr>
              <w:rPr>
                <w:del w:id="15144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22E2F59C" w14:textId="218E5509" w:rsidTr="00560299">
        <w:trPr>
          <w:gridAfter w:val="1"/>
          <w:wAfter w:w="925" w:type="dxa"/>
          <w:trHeight w:val="291"/>
          <w:jc w:val="center"/>
          <w:del w:id="15145" w:author="Fegie" w:date="2021-04-09T15:23:00Z"/>
        </w:trPr>
        <w:tc>
          <w:tcPr>
            <w:tcW w:w="2833" w:type="dxa"/>
            <w:gridSpan w:val="4"/>
          </w:tcPr>
          <w:p w14:paraId="5A0828CB" w14:textId="55794FC3" w:rsidR="005614EA" w:rsidRPr="00AF1A82" w:rsidDel="00EB50C9" w:rsidRDefault="005614EA" w:rsidP="00560299">
            <w:pPr>
              <w:rPr>
                <w:del w:id="15146" w:author="Fegie" w:date="2021-04-09T15:23:00Z"/>
                <w:rFonts w:ascii="標楷體" w:eastAsia="標楷體" w:hAnsi="標楷體"/>
              </w:rPr>
            </w:pPr>
            <w:del w:id="15147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幣別</w:delText>
              </w:r>
            </w:del>
          </w:p>
        </w:tc>
        <w:tc>
          <w:tcPr>
            <w:tcW w:w="3969" w:type="dxa"/>
            <w:gridSpan w:val="5"/>
          </w:tcPr>
          <w:p w14:paraId="0611D9F4" w14:textId="580EAEF4" w:rsidR="005614EA" w:rsidRPr="00AF1A82" w:rsidDel="00EB50C9" w:rsidRDefault="005614EA" w:rsidP="00560299">
            <w:pPr>
              <w:rPr>
                <w:del w:id="15148" w:author="Fegie" w:date="2021-04-09T15:23:00Z"/>
                <w:rFonts w:ascii="標楷體" w:eastAsia="標楷體" w:hAnsi="標楷體"/>
              </w:rPr>
            </w:pPr>
            <w:del w:id="15149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XXX</w:delText>
              </w:r>
            </w:del>
          </w:p>
        </w:tc>
        <w:tc>
          <w:tcPr>
            <w:tcW w:w="2693" w:type="dxa"/>
          </w:tcPr>
          <w:p w14:paraId="75E30FD3" w14:textId="465AB995" w:rsidR="005614EA" w:rsidRPr="00AF1A82" w:rsidDel="00EB50C9" w:rsidRDefault="005614EA" w:rsidP="00560299">
            <w:pPr>
              <w:rPr>
                <w:del w:id="15150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6C863586" w14:textId="4434E5F0" w:rsidTr="00560299">
        <w:trPr>
          <w:gridAfter w:val="1"/>
          <w:wAfter w:w="925" w:type="dxa"/>
          <w:trHeight w:val="291"/>
          <w:jc w:val="center"/>
          <w:del w:id="15151" w:author="Fegie" w:date="2021-04-09T15:23:00Z"/>
        </w:trPr>
        <w:tc>
          <w:tcPr>
            <w:tcW w:w="2833" w:type="dxa"/>
            <w:gridSpan w:val="4"/>
          </w:tcPr>
          <w:p w14:paraId="77F52122" w14:textId="5D9069EE" w:rsidR="005614EA" w:rsidRPr="00AF1A82" w:rsidDel="00EB50C9" w:rsidRDefault="005614EA" w:rsidP="00560299">
            <w:pPr>
              <w:rPr>
                <w:del w:id="15152" w:author="Fegie" w:date="2021-04-09T15:23:00Z"/>
                <w:rFonts w:ascii="標楷體" w:eastAsia="標楷體" w:hAnsi="標楷體"/>
              </w:rPr>
            </w:pPr>
            <w:del w:id="15153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本金餘額</w:delText>
              </w:r>
            </w:del>
          </w:p>
        </w:tc>
        <w:tc>
          <w:tcPr>
            <w:tcW w:w="3969" w:type="dxa"/>
            <w:gridSpan w:val="5"/>
          </w:tcPr>
          <w:p w14:paraId="12050FCA" w14:textId="198B4868" w:rsidR="005614EA" w:rsidRPr="00AF1A82" w:rsidDel="00EB50C9" w:rsidRDefault="005614EA" w:rsidP="00560299">
            <w:pPr>
              <w:rPr>
                <w:del w:id="15154" w:author="Fegie" w:date="2021-04-09T15:23:00Z"/>
                <w:rFonts w:ascii="標楷體" w:eastAsia="標楷體" w:hAnsi="標楷體"/>
              </w:rPr>
            </w:pPr>
            <w:del w:id="1515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693" w:type="dxa"/>
          </w:tcPr>
          <w:p w14:paraId="673B645D" w14:textId="0F6581E5" w:rsidR="005614EA" w:rsidRPr="00AF1A82" w:rsidDel="00EB50C9" w:rsidRDefault="005614EA" w:rsidP="00560299">
            <w:pPr>
              <w:rPr>
                <w:del w:id="15156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647386CB" w14:textId="35CDCAC0" w:rsidTr="00560299">
        <w:trPr>
          <w:gridAfter w:val="1"/>
          <w:wAfter w:w="925" w:type="dxa"/>
          <w:trHeight w:val="291"/>
          <w:jc w:val="center"/>
          <w:del w:id="15157" w:author="Fegie" w:date="2021-04-09T15:23:00Z"/>
        </w:trPr>
        <w:tc>
          <w:tcPr>
            <w:tcW w:w="2833" w:type="dxa"/>
            <w:gridSpan w:val="4"/>
          </w:tcPr>
          <w:p w14:paraId="73C04B8A" w14:textId="31378EE8" w:rsidR="005614EA" w:rsidRPr="00AF1A82" w:rsidDel="00EB50C9" w:rsidRDefault="005614EA" w:rsidP="00560299">
            <w:pPr>
              <w:rPr>
                <w:del w:id="15158" w:author="Fegie" w:date="2021-04-09T15:23:00Z"/>
                <w:rFonts w:ascii="標楷體" w:eastAsia="標楷體" w:hAnsi="標楷體"/>
              </w:rPr>
            </w:pPr>
            <w:del w:id="15159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催收員</w:delText>
              </w:r>
            </w:del>
          </w:p>
        </w:tc>
        <w:tc>
          <w:tcPr>
            <w:tcW w:w="3969" w:type="dxa"/>
            <w:gridSpan w:val="5"/>
          </w:tcPr>
          <w:p w14:paraId="331EE2B2" w14:textId="22FC4C57" w:rsidR="005614EA" w:rsidRPr="00AF1A82" w:rsidDel="00EB50C9" w:rsidRDefault="005614EA" w:rsidP="00560299">
            <w:pPr>
              <w:rPr>
                <w:del w:id="15160" w:author="Fegie" w:date="2021-04-09T15:23:00Z"/>
                <w:rFonts w:ascii="標楷體" w:eastAsia="標楷體" w:hAnsi="標楷體"/>
              </w:rPr>
            </w:pPr>
            <w:del w:id="15161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X(08)</w:delText>
              </w:r>
            </w:del>
          </w:p>
        </w:tc>
        <w:tc>
          <w:tcPr>
            <w:tcW w:w="2693" w:type="dxa"/>
          </w:tcPr>
          <w:p w14:paraId="42EBA05A" w14:textId="440959FB" w:rsidR="005614EA" w:rsidRPr="00AF1A82" w:rsidDel="00EB50C9" w:rsidRDefault="005614EA" w:rsidP="00560299">
            <w:pPr>
              <w:rPr>
                <w:del w:id="15162" w:author="Fegie" w:date="2021-04-09T15:23:00Z"/>
                <w:rFonts w:ascii="標楷體" w:eastAsia="標楷體" w:hAnsi="標楷體"/>
              </w:rPr>
            </w:pPr>
          </w:p>
        </w:tc>
      </w:tr>
      <w:tr w:rsidR="005614EA" w:rsidRPr="00AF1A82" w:rsidDel="00EB50C9" w14:paraId="233FC29F" w14:textId="3D6E1248" w:rsidTr="00560299">
        <w:trPr>
          <w:gridAfter w:val="1"/>
          <w:wAfter w:w="925" w:type="dxa"/>
          <w:trHeight w:val="291"/>
          <w:jc w:val="center"/>
          <w:del w:id="15163" w:author="Fegie" w:date="2021-04-09T15:23:00Z"/>
        </w:trPr>
        <w:tc>
          <w:tcPr>
            <w:tcW w:w="2833" w:type="dxa"/>
            <w:gridSpan w:val="4"/>
          </w:tcPr>
          <w:p w14:paraId="3F06FB61" w14:textId="07D72372" w:rsidR="005614EA" w:rsidRPr="00AF1A82" w:rsidDel="00EB50C9" w:rsidRDefault="005614EA" w:rsidP="00560299">
            <w:pPr>
              <w:rPr>
                <w:del w:id="15164" w:author="Fegie" w:date="2021-04-09T15:23:00Z"/>
                <w:rFonts w:ascii="標楷體" w:eastAsia="標楷體" w:hAnsi="標楷體"/>
              </w:rPr>
            </w:pPr>
            <w:del w:id="15165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法務人員</w:delText>
              </w:r>
            </w:del>
          </w:p>
        </w:tc>
        <w:tc>
          <w:tcPr>
            <w:tcW w:w="3969" w:type="dxa"/>
            <w:gridSpan w:val="5"/>
          </w:tcPr>
          <w:p w14:paraId="09E685B8" w14:textId="7D7FFC52" w:rsidR="005614EA" w:rsidRPr="00AF1A82" w:rsidDel="00EB50C9" w:rsidRDefault="005614EA" w:rsidP="00560299">
            <w:pPr>
              <w:rPr>
                <w:del w:id="15166" w:author="Fegie" w:date="2021-04-09T15:23:00Z"/>
                <w:rFonts w:ascii="標楷體" w:eastAsia="標楷體" w:hAnsi="標楷體"/>
              </w:rPr>
            </w:pPr>
            <w:del w:id="15167" w:author="Fegie" w:date="2021-04-09T15:23:00Z">
              <w:r w:rsidRPr="00AF1A82" w:rsidDel="00EB50C9">
                <w:rPr>
                  <w:rFonts w:ascii="標楷體" w:eastAsia="標楷體" w:hAnsi="標楷體" w:hint="eastAsia"/>
                </w:rPr>
                <w:delText>X(08)</w:delText>
              </w:r>
            </w:del>
          </w:p>
        </w:tc>
        <w:tc>
          <w:tcPr>
            <w:tcW w:w="2693" w:type="dxa"/>
          </w:tcPr>
          <w:p w14:paraId="6BA49046" w14:textId="31FFCD27" w:rsidR="005614EA" w:rsidRPr="00AF1A82" w:rsidDel="00EB50C9" w:rsidRDefault="005614EA" w:rsidP="00560299">
            <w:pPr>
              <w:rPr>
                <w:del w:id="15168" w:author="Fegie" w:date="2021-04-09T15:23:00Z"/>
                <w:rFonts w:ascii="標楷體" w:eastAsia="標楷體" w:hAnsi="標楷體"/>
              </w:rPr>
            </w:pPr>
          </w:p>
        </w:tc>
      </w:tr>
      <w:tr w:rsidR="00EB50C9" w:rsidRPr="00AF1A82" w14:paraId="1D710F24" w14:textId="77777777" w:rsidTr="00EB50C9">
        <w:trPr>
          <w:trHeight w:val="291"/>
          <w:jc w:val="center"/>
          <w:ins w:id="15169" w:author="Fegie" w:date="2021-04-09T15:27:00Z"/>
        </w:trPr>
        <w:tc>
          <w:tcPr>
            <w:tcW w:w="843" w:type="dxa"/>
            <w:gridSpan w:val="2"/>
          </w:tcPr>
          <w:p w14:paraId="5C849B8E" w14:textId="77777777" w:rsidR="00EB50C9" w:rsidRPr="00AF1A82" w:rsidRDefault="00EB50C9" w:rsidP="001555F9">
            <w:pPr>
              <w:rPr>
                <w:ins w:id="15170" w:author="Fegie" w:date="2021-04-09T15:27:00Z"/>
                <w:rFonts w:ascii="標楷體" w:eastAsia="標楷體" w:hAnsi="標楷體"/>
              </w:rPr>
            </w:pPr>
          </w:p>
        </w:tc>
        <w:tc>
          <w:tcPr>
            <w:tcW w:w="1940" w:type="dxa"/>
          </w:tcPr>
          <w:p w14:paraId="6650840E" w14:textId="2FF03BAA" w:rsidR="00EB50C9" w:rsidRPr="00AF1A82" w:rsidRDefault="00EB50C9" w:rsidP="001555F9">
            <w:pPr>
              <w:rPr>
                <w:ins w:id="15171" w:author="Fegie" w:date="2021-04-09T15:27:00Z"/>
                <w:rFonts w:ascii="標楷體" w:eastAsia="標楷體" w:hAnsi="標楷體"/>
              </w:rPr>
            </w:pPr>
            <w:ins w:id="15172" w:author="Fegie" w:date="2021-04-09T15:27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173" w:author="Fegie" w:date="2021-04-09T15:28:00Z">
              <w:r>
                <w:rPr>
                  <w:rFonts w:ascii="標楷體" w:eastAsia="標楷體" w:hAnsi="標楷體" w:hint="eastAsia"/>
                </w:rPr>
                <w:t>火險查詢</w:t>
              </w:r>
            </w:ins>
            <w:ins w:id="15174" w:author="Fegie" w:date="2021-04-09T15:27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</w:tcPr>
          <w:p w14:paraId="39E6F563" w14:textId="77777777" w:rsidR="00EB50C9" w:rsidRPr="00AF1A82" w:rsidRDefault="00EB50C9" w:rsidP="001555F9">
            <w:pPr>
              <w:rPr>
                <w:ins w:id="15175" w:author="Fegie" w:date="2021-04-09T15:27:00Z"/>
                <w:rFonts w:ascii="標楷體" w:eastAsia="標楷體" w:hAnsi="標楷體"/>
              </w:rPr>
            </w:pPr>
          </w:p>
        </w:tc>
        <w:tc>
          <w:tcPr>
            <w:tcW w:w="1243" w:type="dxa"/>
          </w:tcPr>
          <w:p w14:paraId="6C60AACF" w14:textId="77777777" w:rsidR="00EB50C9" w:rsidRPr="00AF1A82" w:rsidRDefault="00EB50C9" w:rsidP="001555F9">
            <w:pPr>
              <w:rPr>
                <w:ins w:id="15176" w:author="Fegie" w:date="2021-04-09T15:27:00Z"/>
                <w:rFonts w:ascii="標楷體" w:eastAsia="標楷體" w:hAnsi="標楷體"/>
              </w:rPr>
            </w:pPr>
          </w:p>
        </w:tc>
        <w:tc>
          <w:tcPr>
            <w:tcW w:w="699" w:type="dxa"/>
          </w:tcPr>
          <w:p w14:paraId="5385AADA" w14:textId="77777777" w:rsidR="00EB50C9" w:rsidRPr="00AF1A82" w:rsidRDefault="00EB50C9" w:rsidP="001555F9">
            <w:pPr>
              <w:rPr>
                <w:ins w:id="15177" w:author="Fegie" w:date="2021-04-09T15:27:00Z"/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9F85D83" w14:textId="77777777" w:rsidR="00EB50C9" w:rsidRPr="00AF1A82" w:rsidRDefault="00EB50C9" w:rsidP="001555F9">
            <w:pPr>
              <w:rPr>
                <w:ins w:id="15178" w:author="Fegie" w:date="2021-04-09T15:27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</w:tcPr>
          <w:p w14:paraId="58284F24" w14:textId="379059CC" w:rsidR="00EB50C9" w:rsidRPr="00AF1A82" w:rsidRDefault="00EB50C9" w:rsidP="001555F9">
            <w:pPr>
              <w:rPr>
                <w:ins w:id="15179" w:author="Fegie" w:date="2021-04-09T15:27:00Z"/>
                <w:rFonts w:ascii="標楷體" w:eastAsia="標楷體" w:hAnsi="標楷體"/>
              </w:rPr>
            </w:pPr>
            <w:ins w:id="15180" w:author="Fegie" w:date="2021-04-09T15:27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</w:ins>
            <w:ins w:id="15181" w:author="Fegie" w:date="2021-04-09T15:29:00Z">
              <w:r>
                <w:rPr>
                  <w:rFonts w:ascii="標楷體" w:eastAsia="標楷體" w:hAnsi="標楷體" w:hint="eastAsia"/>
                </w:rPr>
                <w:t>4965保險單</w:t>
              </w:r>
            </w:ins>
            <w:ins w:id="15182" w:author="Fegie" w:date="2021-04-09T15:27:00Z">
              <w:r w:rsidRPr="00AF1A82">
                <w:rPr>
                  <w:rFonts w:ascii="標楷體" w:eastAsia="標楷體" w:hAnsi="標楷體" w:hint="eastAsia"/>
                </w:rPr>
                <w:t>明細資料查詢]</w:t>
              </w:r>
            </w:ins>
          </w:p>
        </w:tc>
      </w:tr>
      <w:tr w:rsidR="00EB50C9" w:rsidRPr="00AF1A82" w14:paraId="5EF22AD0" w14:textId="77777777" w:rsidTr="00EB50C9">
        <w:trPr>
          <w:trHeight w:val="291"/>
          <w:jc w:val="center"/>
          <w:ins w:id="15183" w:author="Fegie" w:date="2021-04-09T15:27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D1FA" w14:textId="77777777" w:rsidR="00EB50C9" w:rsidRPr="00AF1A82" w:rsidRDefault="00EB50C9" w:rsidP="001555F9">
            <w:pPr>
              <w:rPr>
                <w:ins w:id="15184" w:author="Fegie" w:date="2021-04-09T15:27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26E3" w14:textId="3DF834D7" w:rsidR="00EB50C9" w:rsidRPr="00AF1A82" w:rsidRDefault="00EB50C9" w:rsidP="001555F9">
            <w:pPr>
              <w:rPr>
                <w:ins w:id="15185" w:author="Fegie" w:date="2021-04-09T15:27:00Z"/>
                <w:rFonts w:ascii="標楷體" w:eastAsia="標楷體" w:hAnsi="標楷體"/>
              </w:rPr>
            </w:pPr>
            <w:ins w:id="15186" w:author="Fegie" w:date="2021-04-09T15:27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187" w:author="Fegie" w:date="2021-04-09T15:29:00Z">
              <w:r>
                <w:rPr>
                  <w:rFonts w:ascii="標楷體" w:eastAsia="標楷體" w:hAnsi="標楷體" w:hint="eastAsia"/>
                </w:rPr>
                <w:t>火險</w:t>
              </w:r>
            </w:ins>
            <w:ins w:id="15188" w:author="Fegie" w:date="2021-04-09T15:27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8C63" w14:textId="77777777" w:rsidR="00EB50C9" w:rsidRPr="00AF1A82" w:rsidRDefault="00EB50C9" w:rsidP="001555F9">
            <w:pPr>
              <w:rPr>
                <w:ins w:id="15189" w:author="Fegie" w:date="2021-04-09T15:27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751A" w14:textId="77777777" w:rsidR="00EB50C9" w:rsidRPr="00AF1A82" w:rsidRDefault="00EB50C9" w:rsidP="001555F9">
            <w:pPr>
              <w:rPr>
                <w:ins w:id="15190" w:author="Fegie" w:date="2021-04-09T15:27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36B1" w14:textId="77777777" w:rsidR="00EB50C9" w:rsidRPr="00AF1A82" w:rsidRDefault="00EB50C9" w:rsidP="001555F9">
            <w:pPr>
              <w:rPr>
                <w:ins w:id="15191" w:author="Fegie" w:date="2021-04-09T15:27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12BF" w14:textId="77777777" w:rsidR="00EB50C9" w:rsidRPr="00AF1A82" w:rsidRDefault="00EB50C9" w:rsidP="001555F9">
            <w:pPr>
              <w:rPr>
                <w:ins w:id="15192" w:author="Fegie" w:date="2021-04-09T15:27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956" w14:textId="4C7033A4" w:rsidR="00EB50C9" w:rsidRPr="00AF1A82" w:rsidRDefault="00EB50C9" w:rsidP="001555F9">
            <w:pPr>
              <w:rPr>
                <w:ins w:id="15193" w:author="Fegie" w:date="2021-04-09T15:27:00Z"/>
                <w:rFonts w:ascii="標楷體" w:eastAsia="標楷體" w:hAnsi="標楷體"/>
              </w:rPr>
            </w:pPr>
            <w:ins w:id="15194" w:author="Fegie" w:date="2021-04-09T15:27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L20</w:t>
              </w:r>
            </w:ins>
            <w:ins w:id="15195" w:author="Fegie" w:date="2021-04-09T15:29:00Z">
              <w:r>
                <w:rPr>
                  <w:rFonts w:ascii="標楷體" w:eastAsia="標楷體" w:hAnsi="標楷體" w:hint="eastAsia"/>
                </w:rPr>
                <w:t>17額度與擔保品關聯查詢</w:t>
              </w:r>
            </w:ins>
            <w:ins w:id="15196" w:author="Fegie" w:date="2021-04-09T15:27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22659D47" w14:textId="77777777" w:rsidTr="00EB50C9">
        <w:trPr>
          <w:trHeight w:val="291"/>
          <w:jc w:val="center"/>
          <w:ins w:id="15197" w:author="Fegie" w:date="2021-04-09T15:27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5C1D" w14:textId="77777777" w:rsidR="00EB50C9" w:rsidRPr="00AF1A82" w:rsidRDefault="00EB50C9" w:rsidP="001555F9">
            <w:pPr>
              <w:rPr>
                <w:ins w:id="15198" w:author="Fegie" w:date="2021-04-09T15:27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DACC2" w14:textId="249F5165" w:rsidR="00EB50C9" w:rsidRPr="00AF1A82" w:rsidRDefault="00EB50C9" w:rsidP="001555F9">
            <w:pPr>
              <w:rPr>
                <w:ins w:id="15199" w:author="Fegie" w:date="2021-04-09T15:27:00Z"/>
                <w:rFonts w:ascii="標楷體" w:eastAsia="標楷體" w:hAnsi="標楷體"/>
              </w:rPr>
            </w:pPr>
            <w:ins w:id="15200" w:author="Fegie" w:date="2021-04-09T15:27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201" w:author="Fegie" w:date="2021-04-09T15:30:00Z">
              <w:r>
                <w:rPr>
                  <w:rFonts w:ascii="標楷體" w:eastAsia="標楷體" w:hAnsi="標楷體" w:hint="eastAsia"/>
                </w:rPr>
                <w:t>電催登錄</w:t>
              </w:r>
            </w:ins>
            <w:ins w:id="15202" w:author="Fegie" w:date="2021-04-09T15:27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81B8" w14:textId="77777777" w:rsidR="00EB50C9" w:rsidRPr="00AF1A82" w:rsidRDefault="00EB50C9" w:rsidP="001555F9">
            <w:pPr>
              <w:rPr>
                <w:ins w:id="15203" w:author="Fegie" w:date="2021-04-09T15:27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3142" w14:textId="77777777" w:rsidR="00EB50C9" w:rsidRPr="00AF1A82" w:rsidRDefault="00EB50C9" w:rsidP="001555F9">
            <w:pPr>
              <w:rPr>
                <w:ins w:id="15204" w:author="Fegie" w:date="2021-04-09T15:27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7A68" w14:textId="77777777" w:rsidR="00EB50C9" w:rsidRPr="00AF1A82" w:rsidRDefault="00EB50C9" w:rsidP="001555F9">
            <w:pPr>
              <w:rPr>
                <w:ins w:id="15205" w:author="Fegie" w:date="2021-04-09T15:27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1EC" w14:textId="77777777" w:rsidR="00EB50C9" w:rsidRPr="00AF1A82" w:rsidRDefault="00EB50C9" w:rsidP="001555F9">
            <w:pPr>
              <w:rPr>
                <w:ins w:id="15206" w:author="Fegie" w:date="2021-04-09T15:27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41EB" w14:textId="0CB088EE" w:rsidR="00EB50C9" w:rsidRPr="00AF1A82" w:rsidRDefault="00EB50C9" w:rsidP="001555F9">
            <w:pPr>
              <w:rPr>
                <w:ins w:id="15207" w:author="Fegie" w:date="2021-04-09T15:27:00Z"/>
                <w:rFonts w:ascii="標楷體" w:eastAsia="標楷體" w:hAnsi="標楷體"/>
              </w:rPr>
            </w:pPr>
            <w:ins w:id="15208" w:author="Fegie" w:date="2021-04-09T15:27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</w:ins>
            <w:ins w:id="15209" w:author="Fegie" w:date="2021-04-09T15:30:00Z">
              <w:r>
                <w:rPr>
                  <w:rFonts w:ascii="標楷體" w:eastAsia="標楷體" w:hAnsi="標楷體" w:hint="eastAsia"/>
                </w:rPr>
                <w:t>5601電催登錄</w:t>
              </w:r>
            </w:ins>
            <w:ins w:id="15210" w:author="Fegie" w:date="2021-04-09T15:27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62DB9E18" w14:textId="77777777" w:rsidTr="00EB50C9">
        <w:trPr>
          <w:trHeight w:val="291"/>
          <w:jc w:val="center"/>
          <w:ins w:id="15211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3BC0" w14:textId="77777777" w:rsidR="00EB50C9" w:rsidRPr="00AF1A82" w:rsidRDefault="00EB50C9" w:rsidP="001555F9">
            <w:pPr>
              <w:rPr>
                <w:ins w:id="15212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EC33" w14:textId="4825D0C9" w:rsidR="00EB50C9" w:rsidRPr="00AF1A82" w:rsidRDefault="00EB50C9" w:rsidP="001555F9">
            <w:pPr>
              <w:rPr>
                <w:ins w:id="15213" w:author="Fegie" w:date="2021-04-09T15:30:00Z"/>
                <w:rFonts w:ascii="標楷體" w:eastAsia="標楷體" w:hAnsi="標楷體"/>
              </w:rPr>
            </w:pPr>
            <w:ins w:id="15214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  <w:r>
                <w:rPr>
                  <w:rFonts w:ascii="標楷體" w:eastAsia="標楷體" w:hAnsi="標楷體" w:hint="eastAsia"/>
                </w:rPr>
                <w:t>電催查詢</w:t>
              </w:r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B23E4" w14:textId="77777777" w:rsidR="00EB50C9" w:rsidRPr="00AF1A82" w:rsidRDefault="00EB50C9" w:rsidP="001555F9">
            <w:pPr>
              <w:rPr>
                <w:ins w:id="15215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A09E" w14:textId="77777777" w:rsidR="00EB50C9" w:rsidRPr="00AF1A82" w:rsidRDefault="00EB50C9" w:rsidP="001555F9">
            <w:pPr>
              <w:rPr>
                <w:ins w:id="15216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AF7B" w14:textId="77777777" w:rsidR="00EB50C9" w:rsidRPr="00AF1A82" w:rsidRDefault="00EB50C9" w:rsidP="001555F9">
            <w:pPr>
              <w:rPr>
                <w:ins w:id="15217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D29B" w14:textId="77777777" w:rsidR="00EB50C9" w:rsidRPr="00AF1A82" w:rsidRDefault="00EB50C9" w:rsidP="001555F9">
            <w:pPr>
              <w:rPr>
                <w:ins w:id="15218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64BD" w14:textId="037AADF5" w:rsidR="00EB50C9" w:rsidRPr="00AF1A82" w:rsidRDefault="00EB50C9" w:rsidP="001555F9">
            <w:pPr>
              <w:rPr>
                <w:ins w:id="15219" w:author="Fegie" w:date="2021-04-09T15:30:00Z"/>
                <w:rFonts w:ascii="標楷體" w:eastAsia="標楷體" w:hAnsi="標楷體"/>
              </w:rPr>
            </w:pPr>
            <w:ins w:id="15220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221" w:author="Fegie" w:date="2021-04-09T15:31:00Z">
              <w:r>
                <w:rPr>
                  <w:rFonts w:ascii="標楷體" w:eastAsia="標楷體" w:hAnsi="標楷體" w:hint="eastAsia"/>
                </w:rPr>
                <w:t>96</w:t>
              </w:r>
            </w:ins>
            <w:ins w:id="15222" w:author="Fegie" w:date="2021-04-09T15:30:00Z">
              <w:r>
                <w:rPr>
                  <w:rFonts w:ascii="標楷體" w:eastAsia="標楷體" w:hAnsi="標楷體" w:hint="eastAsia"/>
                </w:rPr>
                <w:t>1電催</w:t>
              </w:r>
            </w:ins>
            <w:ins w:id="15223" w:author="Fegie" w:date="2021-04-09T15:32:00Z">
              <w:r w:rsidR="00964FC2">
                <w:rPr>
                  <w:rFonts w:ascii="標楷體" w:eastAsia="標楷體" w:hAnsi="標楷體" w:hint="eastAsia"/>
                </w:rPr>
                <w:t>查詢</w:t>
              </w:r>
            </w:ins>
            <w:ins w:id="15224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255729FB" w14:textId="77777777" w:rsidTr="00EB50C9">
        <w:trPr>
          <w:trHeight w:val="291"/>
          <w:jc w:val="center"/>
          <w:ins w:id="15225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92F8" w14:textId="77777777" w:rsidR="00EB50C9" w:rsidRPr="00AF1A82" w:rsidRDefault="00EB50C9" w:rsidP="001555F9">
            <w:pPr>
              <w:rPr>
                <w:ins w:id="15226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D4C4" w14:textId="14F9F8CA" w:rsidR="00EB50C9" w:rsidRPr="00AF1A82" w:rsidRDefault="00EB50C9" w:rsidP="001555F9">
            <w:pPr>
              <w:rPr>
                <w:ins w:id="15227" w:author="Fegie" w:date="2021-04-09T15:30:00Z"/>
                <w:rFonts w:ascii="標楷體" w:eastAsia="標楷體" w:hAnsi="標楷體"/>
              </w:rPr>
            </w:pPr>
            <w:ins w:id="15228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proofErr w:type="gramStart"/>
            <w:ins w:id="15229" w:author="Fegie" w:date="2021-04-09T15:31:00Z">
              <w:r>
                <w:rPr>
                  <w:rFonts w:ascii="標楷體" w:eastAsia="標楷體" w:hAnsi="標楷體" w:hint="eastAsia"/>
                </w:rPr>
                <w:t>面</w:t>
              </w:r>
            </w:ins>
            <w:ins w:id="15230" w:author="Fegie" w:date="2021-04-09T15:30:00Z">
              <w:r>
                <w:rPr>
                  <w:rFonts w:ascii="標楷體" w:eastAsia="標楷體" w:hAnsi="標楷體" w:hint="eastAsia"/>
                </w:rPr>
                <w:t>催登錄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1E2B" w14:textId="77777777" w:rsidR="00EB50C9" w:rsidRPr="00AF1A82" w:rsidRDefault="00EB50C9" w:rsidP="001555F9">
            <w:pPr>
              <w:rPr>
                <w:ins w:id="15231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6174" w14:textId="77777777" w:rsidR="00EB50C9" w:rsidRPr="00AF1A82" w:rsidRDefault="00EB50C9" w:rsidP="001555F9">
            <w:pPr>
              <w:rPr>
                <w:ins w:id="15232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6ABF" w14:textId="77777777" w:rsidR="00EB50C9" w:rsidRPr="00AF1A82" w:rsidRDefault="00EB50C9" w:rsidP="001555F9">
            <w:pPr>
              <w:rPr>
                <w:ins w:id="15233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DF6E" w14:textId="77777777" w:rsidR="00EB50C9" w:rsidRPr="00AF1A82" w:rsidRDefault="00EB50C9" w:rsidP="001555F9">
            <w:pPr>
              <w:rPr>
                <w:ins w:id="15234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41B8" w14:textId="2BFA7F50" w:rsidR="00EB50C9" w:rsidRPr="00AF1A82" w:rsidRDefault="00EB50C9" w:rsidP="001555F9">
            <w:pPr>
              <w:rPr>
                <w:ins w:id="15235" w:author="Fegie" w:date="2021-04-09T15:30:00Z"/>
                <w:rFonts w:ascii="標楷體" w:eastAsia="標楷體" w:hAnsi="標楷體"/>
              </w:rPr>
            </w:pPr>
            <w:ins w:id="15236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  <w:proofErr w:type="gramStart"/>
              <w:r>
                <w:rPr>
                  <w:rFonts w:ascii="標楷體" w:eastAsia="標楷體" w:hAnsi="標楷體" w:hint="eastAsia"/>
                </w:rPr>
                <w:t>560</w:t>
              </w:r>
            </w:ins>
            <w:ins w:id="15237" w:author="Fegie" w:date="2021-04-09T15:3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238" w:author="Fegie" w:date="2021-04-09T15:32:00Z">
              <w:r w:rsidR="00964FC2">
                <w:rPr>
                  <w:rFonts w:ascii="標楷體" w:eastAsia="標楷體" w:hAnsi="標楷體" w:hint="eastAsia"/>
                </w:rPr>
                <w:t>面催</w:t>
              </w:r>
              <w:proofErr w:type="gramEnd"/>
              <w:r w:rsidR="00964FC2">
                <w:rPr>
                  <w:rFonts w:ascii="標楷體" w:eastAsia="標楷體" w:hAnsi="標楷體" w:hint="eastAsia"/>
                </w:rPr>
                <w:t>登錄</w:t>
              </w:r>
            </w:ins>
            <w:ins w:id="15239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0D06F5AF" w14:textId="77777777" w:rsidTr="00EB50C9">
        <w:trPr>
          <w:trHeight w:val="291"/>
          <w:jc w:val="center"/>
          <w:ins w:id="15240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A039F" w14:textId="77777777" w:rsidR="00EB50C9" w:rsidRPr="00AF1A82" w:rsidRDefault="00EB50C9" w:rsidP="001555F9">
            <w:pPr>
              <w:rPr>
                <w:ins w:id="15241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336" w14:textId="3090D1FD" w:rsidR="00EB50C9" w:rsidRPr="00AF1A82" w:rsidRDefault="00EB50C9" w:rsidP="001555F9">
            <w:pPr>
              <w:rPr>
                <w:ins w:id="15242" w:author="Fegie" w:date="2021-04-09T15:30:00Z"/>
                <w:rFonts w:ascii="標楷體" w:eastAsia="標楷體" w:hAnsi="標楷體"/>
              </w:rPr>
            </w:pPr>
            <w:ins w:id="15243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proofErr w:type="gramStart"/>
            <w:ins w:id="15244" w:author="Fegie" w:date="2021-04-09T15:31:00Z">
              <w:r>
                <w:rPr>
                  <w:rFonts w:ascii="標楷體" w:eastAsia="標楷體" w:hAnsi="標楷體" w:hint="eastAsia"/>
                </w:rPr>
                <w:t>面</w:t>
              </w:r>
            </w:ins>
            <w:ins w:id="15245" w:author="Fegie" w:date="2021-04-09T15:30:00Z">
              <w:r>
                <w:rPr>
                  <w:rFonts w:ascii="標楷體" w:eastAsia="標楷體" w:hAnsi="標楷體" w:hint="eastAsia"/>
                </w:rPr>
                <w:t>催</w:t>
              </w:r>
            </w:ins>
            <w:ins w:id="15246" w:author="Fegie" w:date="2021-04-09T15:31:00Z">
              <w:r>
                <w:rPr>
                  <w:rFonts w:ascii="標楷體" w:eastAsia="標楷體" w:hAnsi="標楷體" w:hint="eastAsia"/>
                </w:rPr>
                <w:t>查詢</w:t>
              </w:r>
            </w:ins>
            <w:proofErr w:type="gramEnd"/>
            <w:ins w:id="15247" w:author="Fegie" w:date="2021-04-09T15:30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B768" w14:textId="77777777" w:rsidR="00EB50C9" w:rsidRPr="00AF1A82" w:rsidRDefault="00EB50C9" w:rsidP="001555F9">
            <w:pPr>
              <w:rPr>
                <w:ins w:id="15248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CC5" w14:textId="77777777" w:rsidR="00EB50C9" w:rsidRPr="00AF1A82" w:rsidRDefault="00EB50C9" w:rsidP="001555F9">
            <w:pPr>
              <w:rPr>
                <w:ins w:id="15249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7695" w14:textId="77777777" w:rsidR="00EB50C9" w:rsidRPr="00AF1A82" w:rsidRDefault="00EB50C9" w:rsidP="001555F9">
            <w:pPr>
              <w:rPr>
                <w:ins w:id="15250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01A1" w14:textId="77777777" w:rsidR="00EB50C9" w:rsidRPr="00AF1A82" w:rsidRDefault="00EB50C9" w:rsidP="001555F9">
            <w:pPr>
              <w:rPr>
                <w:ins w:id="15251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4C9D" w14:textId="6B4F50F7" w:rsidR="00EB50C9" w:rsidRPr="00AF1A82" w:rsidRDefault="00EB50C9" w:rsidP="001555F9">
            <w:pPr>
              <w:rPr>
                <w:ins w:id="15252" w:author="Fegie" w:date="2021-04-09T15:30:00Z"/>
                <w:rFonts w:ascii="標楷體" w:eastAsia="標楷體" w:hAnsi="標楷體"/>
              </w:rPr>
            </w:pPr>
            <w:ins w:id="15253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</w:ins>
            <w:ins w:id="15254" w:author="Fegie" w:date="2021-04-09T15:32:00Z">
              <w:r w:rsidRPr="00AF1A82">
                <w:rPr>
                  <w:rFonts w:ascii="標楷體" w:eastAsia="標楷體" w:hAnsi="標楷體"/>
                </w:rPr>
                <w:t>L</w:t>
              </w:r>
              <w:proofErr w:type="gramStart"/>
              <w:r>
                <w:rPr>
                  <w:rFonts w:ascii="標楷體" w:eastAsia="標楷體" w:hAnsi="標楷體" w:hint="eastAsia"/>
                </w:rPr>
                <w:t>5962</w:t>
              </w:r>
              <w:r w:rsidR="00964FC2">
                <w:rPr>
                  <w:rFonts w:ascii="標楷體" w:eastAsia="標楷體" w:hAnsi="標楷體" w:hint="eastAsia"/>
                </w:rPr>
                <w:t>面催</w:t>
              </w:r>
              <w:proofErr w:type="gramEnd"/>
              <w:r w:rsidR="00964FC2">
                <w:rPr>
                  <w:rFonts w:ascii="標楷體" w:eastAsia="標楷體" w:hAnsi="標楷體" w:hint="eastAsia"/>
                </w:rPr>
                <w:t>查詢</w:t>
              </w:r>
            </w:ins>
            <w:ins w:id="15255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3BF42756" w14:textId="77777777" w:rsidTr="00EB50C9">
        <w:trPr>
          <w:trHeight w:val="291"/>
          <w:jc w:val="center"/>
          <w:ins w:id="15256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206A" w14:textId="77777777" w:rsidR="00EB50C9" w:rsidRPr="00AF1A82" w:rsidRDefault="00EB50C9" w:rsidP="001555F9">
            <w:pPr>
              <w:rPr>
                <w:ins w:id="15257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4245" w14:textId="3AC92E4F" w:rsidR="00EB50C9" w:rsidRPr="00AF1A82" w:rsidRDefault="00EB50C9" w:rsidP="001555F9">
            <w:pPr>
              <w:rPr>
                <w:ins w:id="15258" w:author="Fegie" w:date="2021-04-09T15:30:00Z"/>
                <w:rFonts w:ascii="標楷體" w:eastAsia="標楷體" w:hAnsi="標楷體"/>
              </w:rPr>
            </w:pPr>
            <w:ins w:id="15259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260" w:author="Fegie" w:date="2021-04-09T15:31:00Z">
              <w:r>
                <w:rPr>
                  <w:rFonts w:ascii="標楷體" w:eastAsia="標楷體" w:hAnsi="標楷體" w:hint="eastAsia"/>
                </w:rPr>
                <w:t>函</w:t>
              </w:r>
            </w:ins>
            <w:ins w:id="15261" w:author="Fegie" w:date="2021-04-09T15:30:00Z">
              <w:r>
                <w:rPr>
                  <w:rFonts w:ascii="標楷體" w:eastAsia="標楷體" w:hAnsi="標楷體" w:hint="eastAsia"/>
                </w:rPr>
                <w:t>催登錄</w:t>
              </w:r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4103" w14:textId="77777777" w:rsidR="00EB50C9" w:rsidRPr="00AF1A82" w:rsidRDefault="00EB50C9" w:rsidP="001555F9">
            <w:pPr>
              <w:rPr>
                <w:ins w:id="15262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D" w14:textId="77777777" w:rsidR="00EB50C9" w:rsidRPr="00AF1A82" w:rsidRDefault="00EB50C9" w:rsidP="001555F9">
            <w:pPr>
              <w:rPr>
                <w:ins w:id="15263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8AC7" w14:textId="77777777" w:rsidR="00EB50C9" w:rsidRPr="00AF1A82" w:rsidRDefault="00EB50C9" w:rsidP="001555F9">
            <w:pPr>
              <w:rPr>
                <w:ins w:id="15264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BDF2" w14:textId="77777777" w:rsidR="00EB50C9" w:rsidRPr="00AF1A82" w:rsidRDefault="00EB50C9" w:rsidP="001555F9">
            <w:pPr>
              <w:rPr>
                <w:ins w:id="15265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DBF4" w14:textId="3B1856F2" w:rsidR="00EB50C9" w:rsidRPr="00AF1A82" w:rsidRDefault="00EB50C9" w:rsidP="001555F9">
            <w:pPr>
              <w:rPr>
                <w:ins w:id="15266" w:author="Fegie" w:date="2021-04-09T15:30:00Z"/>
                <w:rFonts w:ascii="標楷體" w:eastAsia="標楷體" w:hAnsi="標楷體"/>
              </w:rPr>
            </w:pPr>
            <w:ins w:id="15267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560</w:t>
              </w:r>
            </w:ins>
            <w:ins w:id="15268" w:author="Fegie" w:date="2021-04-09T15:3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269" w:author="Fegie" w:date="2021-04-09T15:32:00Z">
              <w:r w:rsidR="00964FC2">
                <w:rPr>
                  <w:rFonts w:ascii="標楷體" w:eastAsia="標楷體" w:hAnsi="標楷體" w:hint="eastAsia"/>
                </w:rPr>
                <w:t>函催登錄</w:t>
              </w:r>
            </w:ins>
            <w:ins w:id="15270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30912146" w14:textId="77777777" w:rsidTr="00EB50C9">
        <w:trPr>
          <w:trHeight w:val="291"/>
          <w:jc w:val="center"/>
          <w:ins w:id="15271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7BA6A" w14:textId="77777777" w:rsidR="00EB50C9" w:rsidRPr="00AF1A82" w:rsidRDefault="00EB50C9" w:rsidP="001555F9">
            <w:pPr>
              <w:rPr>
                <w:ins w:id="15272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753AA" w14:textId="7951C979" w:rsidR="00EB50C9" w:rsidRPr="00AF1A82" w:rsidRDefault="00EB50C9" w:rsidP="001555F9">
            <w:pPr>
              <w:rPr>
                <w:ins w:id="15273" w:author="Fegie" w:date="2021-04-09T15:30:00Z"/>
                <w:rFonts w:ascii="標楷體" w:eastAsia="標楷體" w:hAnsi="標楷體"/>
              </w:rPr>
            </w:pPr>
            <w:ins w:id="15274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275" w:author="Fegie" w:date="2021-04-09T15:31:00Z">
              <w:r>
                <w:rPr>
                  <w:rFonts w:ascii="標楷體" w:eastAsia="標楷體" w:hAnsi="標楷體" w:hint="eastAsia"/>
                </w:rPr>
                <w:t>函</w:t>
              </w:r>
            </w:ins>
            <w:ins w:id="15276" w:author="Fegie" w:date="2021-04-09T15:30:00Z">
              <w:r>
                <w:rPr>
                  <w:rFonts w:ascii="標楷體" w:eastAsia="標楷體" w:hAnsi="標楷體" w:hint="eastAsia"/>
                </w:rPr>
                <w:t>催</w:t>
              </w:r>
            </w:ins>
            <w:ins w:id="15277" w:author="Fegie" w:date="2021-04-09T15:31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15278" w:author="Fegie" w:date="2021-04-09T15:30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94D3" w14:textId="77777777" w:rsidR="00EB50C9" w:rsidRPr="00AF1A82" w:rsidRDefault="00EB50C9" w:rsidP="001555F9">
            <w:pPr>
              <w:rPr>
                <w:ins w:id="15279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2411" w14:textId="77777777" w:rsidR="00EB50C9" w:rsidRPr="00AF1A82" w:rsidRDefault="00EB50C9" w:rsidP="001555F9">
            <w:pPr>
              <w:rPr>
                <w:ins w:id="15280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699C" w14:textId="77777777" w:rsidR="00EB50C9" w:rsidRPr="00AF1A82" w:rsidRDefault="00EB50C9" w:rsidP="001555F9">
            <w:pPr>
              <w:rPr>
                <w:ins w:id="15281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3974" w14:textId="77777777" w:rsidR="00EB50C9" w:rsidRPr="00AF1A82" w:rsidRDefault="00EB50C9" w:rsidP="001555F9">
            <w:pPr>
              <w:rPr>
                <w:ins w:id="15282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B7F5" w14:textId="6B37F530" w:rsidR="00EB50C9" w:rsidRPr="00AF1A82" w:rsidRDefault="00EB50C9" w:rsidP="001555F9">
            <w:pPr>
              <w:rPr>
                <w:ins w:id="15283" w:author="Fegie" w:date="2021-04-09T15:30:00Z"/>
                <w:rFonts w:ascii="標楷體" w:eastAsia="標楷體" w:hAnsi="標楷體"/>
              </w:rPr>
            </w:pPr>
            <w:ins w:id="15284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</w:ins>
            <w:ins w:id="15285" w:author="Fegie" w:date="2021-04-09T15:32:00Z"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5963</w:t>
              </w:r>
              <w:r w:rsidR="00964FC2">
                <w:rPr>
                  <w:rFonts w:ascii="標楷體" w:eastAsia="標楷體" w:hAnsi="標楷體" w:hint="eastAsia"/>
                </w:rPr>
                <w:t>函催查詢</w:t>
              </w:r>
            </w:ins>
            <w:ins w:id="15286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0B8AF2FA" w14:textId="77777777" w:rsidTr="00EB50C9">
        <w:trPr>
          <w:trHeight w:val="291"/>
          <w:jc w:val="center"/>
          <w:ins w:id="15287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F45E" w14:textId="77777777" w:rsidR="00EB50C9" w:rsidRPr="00AF1A82" w:rsidRDefault="00EB50C9" w:rsidP="001555F9">
            <w:pPr>
              <w:rPr>
                <w:ins w:id="15288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A41A" w14:textId="313EE4D0" w:rsidR="00EB50C9" w:rsidRPr="00AF1A82" w:rsidRDefault="00EB50C9" w:rsidP="001555F9">
            <w:pPr>
              <w:rPr>
                <w:ins w:id="15289" w:author="Fegie" w:date="2021-04-09T15:30:00Z"/>
                <w:rFonts w:ascii="標楷體" w:eastAsia="標楷體" w:hAnsi="標楷體"/>
              </w:rPr>
            </w:pPr>
            <w:ins w:id="15290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proofErr w:type="gramStart"/>
            <w:ins w:id="15291" w:author="Fegie" w:date="2021-04-09T15:31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5292" w:author="Fegie" w:date="2021-04-09T15:30:00Z">
              <w:r>
                <w:rPr>
                  <w:rFonts w:ascii="標楷體" w:eastAsia="標楷體" w:hAnsi="標楷體" w:hint="eastAsia"/>
                </w:rPr>
                <w:t>催登錄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26EE" w14:textId="77777777" w:rsidR="00EB50C9" w:rsidRPr="00AF1A82" w:rsidRDefault="00EB50C9" w:rsidP="001555F9">
            <w:pPr>
              <w:rPr>
                <w:ins w:id="15293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35C1" w14:textId="77777777" w:rsidR="00EB50C9" w:rsidRPr="00AF1A82" w:rsidRDefault="00EB50C9" w:rsidP="001555F9">
            <w:pPr>
              <w:rPr>
                <w:ins w:id="15294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F6EC" w14:textId="77777777" w:rsidR="00EB50C9" w:rsidRPr="00AF1A82" w:rsidRDefault="00EB50C9" w:rsidP="001555F9">
            <w:pPr>
              <w:rPr>
                <w:ins w:id="15295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6BFE" w14:textId="77777777" w:rsidR="00EB50C9" w:rsidRPr="00AF1A82" w:rsidRDefault="00EB50C9" w:rsidP="001555F9">
            <w:pPr>
              <w:rPr>
                <w:ins w:id="15296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A1DA" w14:textId="7A6945FC" w:rsidR="00EB50C9" w:rsidRPr="00AF1A82" w:rsidRDefault="00EB50C9" w:rsidP="001555F9">
            <w:pPr>
              <w:rPr>
                <w:ins w:id="15297" w:author="Fegie" w:date="2021-04-09T15:30:00Z"/>
                <w:rFonts w:ascii="標楷體" w:eastAsia="標楷體" w:hAnsi="標楷體"/>
              </w:rPr>
            </w:pPr>
            <w:ins w:id="15298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560</w:t>
              </w:r>
            </w:ins>
            <w:ins w:id="15299" w:author="Fegie" w:date="2021-04-09T15:31:00Z">
              <w:r>
                <w:rPr>
                  <w:rFonts w:ascii="標楷體" w:eastAsia="標楷體" w:hAnsi="標楷體" w:hint="eastAsia"/>
                </w:rPr>
                <w:t>4</w:t>
              </w:r>
            </w:ins>
            <w:proofErr w:type="gramStart"/>
            <w:ins w:id="15300" w:author="Fegie" w:date="2021-04-09T15:32:00Z">
              <w:r w:rsidR="00964FC2">
                <w:rPr>
                  <w:rFonts w:ascii="標楷體" w:eastAsia="標楷體" w:hAnsi="標楷體" w:hint="eastAsia"/>
                </w:rPr>
                <w:t>法催登錄</w:t>
              </w:r>
            </w:ins>
            <w:proofErr w:type="gramEnd"/>
            <w:ins w:id="15301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0BC1D763" w14:textId="77777777" w:rsidTr="00EB50C9">
        <w:trPr>
          <w:trHeight w:val="291"/>
          <w:jc w:val="center"/>
          <w:ins w:id="15302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1F83" w14:textId="77777777" w:rsidR="00EB50C9" w:rsidRPr="00AF1A82" w:rsidRDefault="00EB50C9" w:rsidP="001555F9">
            <w:pPr>
              <w:rPr>
                <w:ins w:id="15303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C94B" w14:textId="27D15705" w:rsidR="00EB50C9" w:rsidRPr="00AF1A82" w:rsidRDefault="00EB50C9" w:rsidP="001555F9">
            <w:pPr>
              <w:rPr>
                <w:ins w:id="15304" w:author="Fegie" w:date="2021-04-09T15:30:00Z"/>
                <w:rFonts w:ascii="標楷體" w:eastAsia="標楷體" w:hAnsi="標楷體"/>
              </w:rPr>
            </w:pPr>
            <w:ins w:id="15305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proofErr w:type="gramStart"/>
            <w:ins w:id="15306" w:author="Fegie" w:date="2021-04-09T15:31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5307" w:author="Fegie" w:date="2021-04-09T15:30:00Z">
              <w:r>
                <w:rPr>
                  <w:rFonts w:ascii="標楷體" w:eastAsia="標楷體" w:hAnsi="標楷體" w:hint="eastAsia"/>
                </w:rPr>
                <w:t>催</w:t>
              </w:r>
            </w:ins>
            <w:ins w:id="15308" w:author="Fegie" w:date="2021-04-09T15:31:00Z">
              <w:r>
                <w:rPr>
                  <w:rFonts w:ascii="標楷體" w:eastAsia="標楷體" w:hAnsi="標楷體" w:hint="eastAsia"/>
                </w:rPr>
                <w:t>查詢</w:t>
              </w:r>
            </w:ins>
            <w:proofErr w:type="gramEnd"/>
            <w:ins w:id="15309" w:author="Fegie" w:date="2021-04-09T15:30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320E1" w14:textId="77777777" w:rsidR="00EB50C9" w:rsidRPr="00AF1A82" w:rsidRDefault="00EB50C9" w:rsidP="001555F9">
            <w:pPr>
              <w:rPr>
                <w:ins w:id="15310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4163" w14:textId="77777777" w:rsidR="00EB50C9" w:rsidRPr="00AF1A82" w:rsidRDefault="00EB50C9" w:rsidP="001555F9">
            <w:pPr>
              <w:rPr>
                <w:ins w:id="15311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5126" w14:textId="77777777" w:rsidR="00EB50C9" w:rsidRPr="00AF1A82" w:rsidRDefault="00EB50C9" w:rsidP="001555F9">
            <w:pPr>
              <w:rPr>
                <w:ins w:id="15312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0502" w14:textId="77777777" w:rsidR="00EB50C9" w:rsidRPr="00AF1A82" w:rsidRDefault="00EB50C9" w:rsidP="001555F9">
            <w:pPr>
              <w:rPr>
                <w:ins w:id="15313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0EE47" w14:textId="59234E83" w:rsidR="00EB50C9" w:rsidRPr="00AF1A82" w:rsidRDefault="00EB50C9" w:rsidP="001555F9">
            <w:pPr>
              <w:rPr>
                <w:ins w:id="15314" w:author="Fegie" w:date="2021-04-09T15:30:00Z"/>
                <w:rFonts w:ascii="標楷體" w:eastAsia="標楷體" w:hAnsi="標楷體"/>
              </w:rPr>
            </w:pPr>
            <w:ins w:id="15315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</w:ins>
            <w:ins w:id="15316" w:author="Fegie" w:date="2021-04-09T15:32:00Z"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5964</w:t>
              </w:r>
            </w:ins>
            <w:proofErr w:type="gramStart"/>
            <w:ins w:id="15317" w:author="Fegie" w:date="2021-04-09T15:33:00Z">
              <w:r w:rsidR="0000573D">
                <w:rPr>
                  <w:rFonts w:ascii="標楷體" w:eastAsia="標楷體" w:hAnsi="標楷體" w:hint="eastAsia"/>
                </w:rPr>
                <w:t>法催查詢</w:t>
              </w:r>
            </w:ins>
            <w:proofErr w:type="gramEnd"/>
            <w:ins w:id="15318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5FAA2CEA" w14:textId="77777777" w:rsidTr="00EB50C9">
        <w:trPr>
          <w:trHeight w:val="291"/>
          <w:jc w:val="center"/>
          <w:ins w:id="15319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ABC1" w14:textId="77777777" w:rsidR="00EB50C9" w:rsidRPr="00AF1A82" w:rsidRDefault="00EB50C9" w:rsidP="001555F9">
            <w:pPr>
              <w:rPr>
                <w:ins w:id="15320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257" w14:textId="1DE88B0F" w:rsidR="00EB50C9" w:rsidRPr="00AF1A82" w:rsidRDefault="00EB50C9" w:rsidP="001555F9">
            <w:pPr>
              <w:rPr>
                <w:ins w:id="15321" w:author="Fegie" w:date="2021-04-09T15:30:00Z"/>
                <w:rFonts w:ascii="標楷體" w:eastAsia="標楷體" w:hAnsi="標楷體"/>
              </w:rPr>
            </w:pPr>
            <w:ins w:id="15322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323" w:author="Fegie" w:date="2021-04-09T15:31:00Z">
              <w:r>
                <w:rPr>
                  <w:rFonts w:ascii="標楷體" w:eastAsia="標楷體" w:hAnsi="標楷體" w:hint="eastAsia"/>
                </w:rPr>
                <w:t>提醒</w:t>
              </w:r>
            </w:ins>
            <w:ins w:id="15324" w:author="Fegie" w:date="2021-04-09T15:30:00Z">
              <w:r>
                <w:rPr>
                  <w:rFonts w:ascii="標楷體" w:eastAsia="標楷體" w:hAnsi="標楷體" w:hint="eastAsia"/>
                </w:rPr>
                <w:t>登錄</w:t>
              </w:r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320F" w14:textId="77777777" w:rsidR="00EB50C9" w:rsidRPr="00AF1A82" w:rsidRDefault="00EB50C9" w:rsidP="001555F9">
            <w:pPr>
              <w:rPr>
                <w:ins w:id="15325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65AF8" w14:textId="77777777" w:rsidR="00EB50C9" w:rsidRPr="00AF1A82" w:rsidRDefault="00EB50C9" w:rsidP="001555F9">
            <w:pPr>
              <w:rPr>
                <w:ins w:id="15326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96C3" w14:textId="77777777" w:rsidR="00EB50C9" w:rsidRPr="00AF1A82" w:rsidRDefault="00EB50C9" w:rsidP="001555F9">
            <w:pPr>
              <w:rPr>
                <w:ins w:id="15327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994B" w14:textId="77777777" w:rsidR="00EB50C9" w:rsidRPr="00AF1A82" w:rsidRDefault="00EB50C9" w:rsidP="001555F9">
            <w:pPr>
              <w:rPr>
                <w:ins w:id="15328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C602" w14:textId="1822C1F4" w:rsidR="00EB50C9" w:rsidRPr="00AF1A82" w:rsidRDefault="00EB50C9" w:rsidP="001555F9">
            <w:pPr>
              <w:rPr>
                <w:ins w:id="15329" w:author="Fegie" w:date="2021-04-09T15:30:00Z"/>
                <w:rFonts w:ascii="標楷體" w:eastAsia="標楷體" w:hAnsi="標楷體"/>
              </w:rPr>
            </w:pPr>
            <w:ins w:id="15330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560</w:t>
              </w:r>
            </w:ins>
            <w:ins w:id="15331" w:author="Fegie" w:date="2021-04-09T15:31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332" w:author="Fegie" w:date="2021-04-09T15:33:00Z">
              <w:r w:rsidR="0000573D">
                <w:rPr>
                  <w:rFonts w:ascii="標楷體" w:eastAsia="標楷體" w:hAnsi="標楷體" w:hint="eastAsia"/>
                </w:rPr>
                <w:t>提醒登錄</w:t>
              </w:r>
            </w:ins>
            <w:ins w:id="15333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  <w:tr w:rsidR="00EB50C9" w:rsidRPr="00AF1A82" w14:paraId="04A9B9EF" w14:textId="77777777" w:rsidTr="00EB50C9">
        <w:trPr>
          <w:trHeight w:val="291"/>
          <w:jc w:val="center"/>
          <w:ins w:id="15334" w:author="Fegie" w:date="2021-04-09T15:30:00Z"/>
        </w:trPr>
        <w:tc>
          <w:tcPr>
            <w:tcW w:w="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0DFB" w14:textId="77777777" w:rsidR="00EB50C9" w:rsidRPr="00AF1A82" w:rsidRDefault="00EB50C9" w:rsidP="001555F9">
            <w:pPr>
              <w:rPr>
                <w:ins w:id="15335" w:author="Fegie" w:date="2021-04-09T15:30:00Z"/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5C4F" w14:textId="163C1956" w:rsidR="00EB50C9" w:rsidRPr="00AF1A82" w:rsidRDefault="00EB50C9" w:rsidP="001555F9">
            <w:pPr>
              <w:rPr>
                <w:ins w:id="15336" w:author="Fegie" w:date="2021-04-09T15:30:00Z"/>
                <w:rFonts w:ascii="標楷體" w:eastAsia="標楷體" w:hAnsi="標楷體"/>
              </w:rPr>
            </w:pPr>
            <w:ins w:id="15337" w:author="Fegie" w:date="2021-04-09T15:30:00Z">
              <w:r w:rsidRPr="00AF1A82">
                <w:rPr>
                  <w:rFonts w:ascii="標楷體" w:eastAsia="標楷體" w:hAnsi="標楷體" w:hint="eastAsia"/>
                </w:rPr>
                <w:t>&lt;</w:t>
              </w:r>
            </w:ins>
            <w:ins w:id="15338" w:author="Fegie" w:date="2021-04-09T15:31:00Z">
              <w:r>
                <w:rPr>
                  <w:rFonts w:ascii="標楷體" w:eastAsia="標楷體" w:hAnsi="標楷體" w:hint="eastAsia"/>
                </w:rPr>
                <w:t>提醒查詢</w:t>
              </w:r>
            </w:ins>
            <w:ins w:id="15339" w:author="Fegie" w:date="2021-04-09T15:30:00Z"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8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FB92" w14:textId="77777777" w:rsidR="00EB50C9" w:rsidRPr="00AF1A82" w:rsidRDefault="00EB50C9" w:rsidP="001555F9">
            <w:pPr>
              <w:rPr>
                <w:ins w:id="15340" w:author="Fegie" w:date="2021-04-09T15:30:00Z"/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4B5" w14:textId="77777777" w:rsidR="00EB50C9" w:rsidRPr="00AF1A82" w:rsidRDefault="00EB50C9" w:rsidP="001555F9">
            <w:pPr>
              <w:rPr>
                <w:ins w:id="15341" w:author="Fegie" w:date="2021-04-09T15:30:00Z"/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D756" w14:textId="77777777" w:rsidR="00EB50C9" w:rsidRPr="00AF1A82" w:rsidRDefault="00EB50C9" w:rsidP="001555F9">
            <w:pPr>
              <w:rPr>
                <w:ins w:id="15342" w:author="Fegie" w:date="2021-04-09T15:30:00Z"/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114" w14:textId="77777777" w:rsidR="00EB50C9" w:rsidRPr="00AF1A82" w:rsidRDefault="00EB50C9" w:rsidP="001555F9">
            <w:pPr>
              <w:rPr>
                <w:ins w:id="15343" w:author="Fegie" w:date="2021-04-09T15:30:00Z"/>
                <w:rFonts w:ascii="標楷體" w:eastAsia="標楷體" w:hAnsi="標楷體"/>
              </w:rPr>
            </w:pPr>
          </w:p>
        </w:tc>
        <w:tc>
          <w:tcPr>
            <w:tcW w:w="41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F701" w14:textId="39F6FE82" w:rsidR="00EB50C9" w:rsidRPr="00AF1A82" w:rsidRDefault="00EB50C9" w:rsidP="001555F9">
            <w:pPr>
              <w:rPr>
                <w:ins w:id="15344" w:author="Fegie" w:date="2021-04-09T15:30:00Z"/>
                <w:rFonts w:ascii="標楷體" w:eastAsia="標楷體" w:hAnsi="標楷體"/>
              </w:rPr>
            </w:pPr>
            <w:ins w:id="15345" w:author="Fegie" w:date="2021-04-09T15:30:00Z">
              <w:r w:rsidRPr="00AF1A82">
                <w:rPr>
                  <w:rFonts w:ascii="標楷體" w:eastAsia="標楷體" w:hAnsi="標楷體" w:hint="eastAsia"/>
                </w:rPr>
                <w:t>連結[</w:t>
              </w:r>
            </w:ins>
            <w:ins w:id="15346" w:author="Fegie" w:date="2021-04-09T15:32:00Z">
              <w:r w:rsidRPr="00AF1A82">
                <w:rPr>
                  <w:rFonts w:ascii="標楷體" w:eastAsia="標楷體" w:hAnsi="標楷體"/>
                </w:rPr>
                <w:t>L</w:t>
              </w:r>
              <w:r>
                <w:rPr>
                  <w:rFonts w:ascii="標楷體" w:eastAsia="標楷體" w:hAnsi="標楷體" w:hint="eastAsia"/>
                </w:rPr>
                <w:t>5965</w:t>
              </w:r>
            </w:ins>
            <w:ins w:id="15347" w:author="Fegie" w:date="2021-04-09T15:33:00Z">
              <w:r w:rsidR="0000573D">
                <w:rPr>
                  <w:rFonts w:ascii="標楷體" w:eastAsia="標楷體" w:hAnsi="標楷體" w:hint="eastAsia"/>
                </w:rPr>
                <w:t>提醒查詢</w:t>
              </w:r>
            </w:ins>
            <w:ins w:id="15348" w:author="Fegie" w:date="2021-04-09T15:30:00Z">
              <w:r w:rsidRPr="00AF1A82">
                <w:rPr>
                  <w:rFonts w:ascii="標楷體" w:eastAsia="標楷體" w:hAnsi="標楷體" w:hint="eastAsia"/>
                </w:rPr>
                <w:t>]</w:t>
              </w:r>
            </w:ins>
          </w:p>
        </w:tc>
      </w:tr>
    </w:tbl>
    <w:p w14:paraId="601A0488" w14:textId="77777777" w:rsidR="00560299" w:rsidRPr="00EB50C9" w:rsidRDefault="00560299" w:rsidP="00560299">
      <w:pPr>
        <w:rPr>
          <w:rFonts w:ascii="標楷體" w:eastAsia="標楷體" w:hAnsi="標楷體"/>
        </w:rPr>
      </w:pPr>
    </w:p>
    <w:p w14:paraId="612CCD24" w14:textId="77777777" w:rsidR="00932B7A" w:rsidRPr="00AF1A82" w:rsidRDefault="00560299" w:rsidP="00560299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0EC6C1F6" w14:textId="77777777" w:rsidR="000F67AF" w:rsidRPr="00AF1A82" w:rsidRDefault="000F67AF" w:rsidP="00560299">
      <w:pPr>
        <w:rPr>
          <w:rFonts w:ascii="標楷體" w:eastAsia="標楷體" w:hAnsi="標楷體"/>
        </w:rPr>
      </w:pPr>
    </w:p>
    <w:p w14:paraId="7A0BB2B6" w14:textId="77777777" w:rsidR="000F67AF" w:rsidRPr="00AF1A82" w:rsidRDefault="000F67AF" w:rsidP="00932B7A">
      <w:pPr>
        <w:rPr>
          <w:rFonts w:ascii="標楷體" w:eastAsia="標楷體" w:hAnsi="標楷體"/>
        </w:rPr>
      </w:pPr>
    </w:p>
    <w:p w14:paraId="2DD3E0BC" w14:textId="77777777" w:rsidR="00932B7A" w:rsidRPr="00AF1A82" w:rsidRDefault="00932B7A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  <w:lang w:eastAsia="zh-TW"/>
        </w:rPr>
        <w:t>L</w:t>
      </w:r>
      <w:r w:rsidR="00F524A1" w:rsidRPr="00AF1A82">
        <w:rPr>
          <w:rFonts w:ascii="標楷體" w:hAnsi="標楷體" w:hint="eastAsia"/>
          <w:lang w:eastAsia="zh-TW"/>
        </w:rPr>
        <w:t>5961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</w:t>
      </w:r>
      <w:proofErr w:type="gramStart"/>
      <w:r w:rsidR="00E72B4D" w:rsidRPr="00AF1A82">
        <w:rPr>
          <w:rFonts w:ascii="標楷體" w:hAnsi="標楷體" w:hint="eastAsia"/>
          <w:lang w:eastAsia="zh-TW"/>
        </w:rPr>
        <w:t>－</w:t>
      </w:r>
      <w:r w:rsidRPr="00AF1A82">
        <w:rPr>
          <w:rFonts w:ascii="標楷體" w:hAnsi="標楷體" w:hint="eastAsia"/>
          <w:lang w:eastAsia="zh-TW"/>
        </w:rPr>
        <w:t>電催明</w:t>
      </w:r>
      <w:proofErr w:type="gramEnd"/>
      <w:r w:rsidRPr="00AF1A82">
        <w:rPr>
          <w:rFonts w:ascii="標楷體" w:hAnsi="標楷體" w:hint="eastAsia"/>
          <w:lang w:eastAsia="zh-TW"/>
        </w:rPr>
        <w:t>細資料查詢</w:t>
      </w:r>
    </w:p>
    <w:p w14:paraId="34616670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53E9D31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39DD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C3CE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電催明細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資料查詢</w:t>
            </w:r>
          </w:p>
        </w:tc>
      </w:tr>
      <w:tr w:rsidR="00932B7A" w:rsidRPr="00AF1A82" w14:paraId="4CD4724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5423B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EC430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E822DA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310EF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181FA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99373BD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ECC3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D44C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FB33CB0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BC20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01C8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8F284A8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BF70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B02E7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49EBF5D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D818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325B7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92B82D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22A1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4B18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547B3DF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7ACC415C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8F44DFA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F60247F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60151CF0" wp14:editId="25041F6C">
            <wp:extent cx="6477000" cy="2724150"/>
            <wp:effectExtent l="0" t="0" r="0" b="0"/>
            <wp:docPr id="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EA36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2879FDCC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A362BDB" wp14:editId="7B3D3E2E">
            <wp:extent cx="6477000" cy="3130550"/>
            <wp:effectExtent l="0" t="0" r="0" b="0"/>
            <wp:docPr id="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4F54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2"/>
        <w:gridCol w:w="966"/>
        <w:gridCol w:w="911"/>
        <w:gridCol w:w="1151"/>
        <w:gridCol w:w="671"/>
        <w:gridCol w:w="689"/>
        <w:gridCol w:w="3723"/>
      </w:tblGrid>
      <w:tr w:rsidR="005614EA" w:rsidRPr="00AF1A82" w14:paraId="49CFC444" w14:textId="77777777" w:rsidTr="005614EA">
        <w:trPr>
          <w:trHeight w:val="388"/>
          <w:jc w:val="center"/>
        </w:trPr>
        <w:tc>
          <w:tcPr>
            <w:tcW w:w="858" w:type="dxa"/>
            <w:vMerge w:val="restart"/>
          </w:tcPr>
          <w:p w14:paraId="059229A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5354A0F1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F1D0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8F8BF4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14EA" w:rsidRPr="00AF1A82" w14:paraId="5B2945E3" w14:textId="77777777" w:rsidTr="005614EA">
        <w:trPr>
          <w:trHeight w:val="244"/>
          <w:jc w:val="center"/>
        </w:trPr>
        <w:tc>
          <w:tcPr>
            <w:tcW w:w="858" w:type="dxa"/>
            <w:vMerge/>
          </w:tcPr>
          <w:p w14:paraId="42A92FA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6F9525E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47DBF6C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5C96B41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1C88A07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081C11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4CD9557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48B176D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1F4D6D6A" w14:textId="77777777" w:rsidTr="005614EA">
        <w:trPr>
          <w:trHeight w:val="244"/>
          <w:jc w:val="center"/>
        </w:trPr>
        <w:tc>
          <w:tcPr>
            <w:tcW w:w="858" w:type="dxa"/>
          </w:tcPr>
          <w:p w14:paraId="596AF43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77290C7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CD053E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5F2F859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2475A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C351C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2260B2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869D4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5614EA" w:rsidRPr="00AF1A82" w14:paraId="226B1A33" w14:textId="77777777" w:rsidTr="005614EA">
        <w:trPr>
          <w:trHeight w:val="244"/>
          <w:jc w:val="center"/>
        </w:trPr>
        <w:tc>
          <w:tcPr>
            <w:tcW w:w="858" w:type="dxa"/>
          </w:tcPr>
          <w:p w14:paraId="786B383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457DB5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79855D5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0C5B6F5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CAF2B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CDF9F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6FC893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1292488" w14:textId="77777777" w:rsidR="005614EA" w:rsidRPr="00AF1A82" w:rsidRDefault="005614EA" w:rsidP="00C23601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5614EA" w:rsidRPr="00AF1A82" w14:paraId="4E03CDC7" w14:textId="77777777" w:rsidTr="005614EA">
        <w:trPr>
          <w:trHeight w:val="291"/>
          <w:jc w:val="center"/>
        </w:trPr>
        <w:tc>
          <w:tcPr>
            <w:tcW w:w="858" w:type="dxa"/>
          </w:tcPr>
          <w:p w14:paraId="01D8D12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75DB793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7FC76C6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20974E3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7A06BD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57265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A660F9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714B6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6D6795B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39E6CC9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6643B1A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7772D" w:rsidRPr="00AF1A82" w14:paraId="1253C27B" w14:textId="77777777" w:rsidTr="005614EA">
        <w:trPr>
          <w:trHeight w:val="291"/>
          <w:jc w:val="center"/>
        </w:trPr>
        <w:tc>
          <w:tcPr>
            <w:tcW w:w="858" w:type="dxa"/>
          </w:tcPr>
          <w:p w14:paraId="02FA3146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53410612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0092D0DD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B635D1E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DF80F88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78AC43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754C05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EF2592B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63985E21" w14:textId="77777777" w:rsidTr="005614EA">
        <w:trPr>
          <w:trHeight w:val="291"/>
          <w:jc w:val="center"/>
        </w:trPr>
        <w:tc>
          <w:tcPr>
            <w:tcW w:w="858" w:type="dxa"/>
          </w:tcPr>
          <w:p w14:paraId="3258A5D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DDE71E3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9C3C9F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727BA8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2CD1C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7859E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1D6C2C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CBC6D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675FF605" w14:textId="77777777" w:rsidR="00560299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0F3D2909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676E1C71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6461A35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A682018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7A42571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0AA52F49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85BEE9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9DD437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72FF6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EBE03D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5EC6C16" w14:textId="77777777" w:rsidTr="00560299">
        <w:trPr>
          <w:trHeight w:val="244"/>
          <w:jc w:val="center"/>
        </w:trPr>
        <w:tc>
          <w:tcPr>
            <w:tcW w:w="696" w:type="dxa"/>
          </w:tcPr>
          <w:p w14:paraId="7E13CC9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9C011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3969" w:type="dxa"/>
          </w:tcPr>
          <w:p w14:paraId="73E19EB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19400B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3CCFFC4" w14:textId="77777777" w:rsidTr="00560299">
        <w:trPr>
          <w:trHeight w:val="244"/>
          <w:jc w:val="center"/>
        </w:trPr>
        <w:tc>
          <w:tcPr>
            <w:tcW w:w="696" w:type="dxa"/>
          </w:tcPr>
          <w:p w14:paraId="29FB484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810C62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8E916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66CB79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D133391" w14:textId="77777777" w:rsidTr="00560299">
        <w:trPr>
          <w:trHeight w:val="244"/>
          <w:jc w:val="center"/>
        </w:trPr>
        <w:tc>
          <w:tcPr>
            <w:tcW w:w="696" w:type="dxa"/>
          </w:tcPr>
          <w:p w14:paraId="7A7CD41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1E1B161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6A5E9819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9FDEA5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3672A3A8" w14:textId="77777777" w:rsidTr="00560299">
        <w:trPr>
          <w:trHeight w:val="244"/>
          <w:jc w:val="center"/>
        </w:trPr>
        <w:tc>
          <w:tcPr>
            <w:tcW w:w="696" w:type="dxa"/>
          </w:tcPr>
          <w:p w14:paraId="54AE0B1B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ECE4F3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2180576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9648C7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802965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66FD21B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59DBBA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64D3D13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4C2CDCB7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01C380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671B403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F34091A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A4DD65A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電催登錄-修改]</w:t>
            </w:r>
          </w:p>
        </w:tc>
        <w:tc>
          <w:tcPr>
            <w:tcW w:w="2693" w:type="dxa"/>
          </w:tcPr>
          <w:p w14:paraId="77252577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0E29A4B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B7B4CBC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43B7819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電催登錄-新增]</w:t>
            </w:r>
          </w:p>
        </w:tc>
        <w:tc>
          <w:tcPr>
            <w:tcW w:w="2693" w:type="dxa"/>
          </w:tcPr>
          <w:p w14:paraId="587B52F0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511DF6C1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6E9FFC87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0AA7CC45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電催登錄-查詢]</w:t>
            </w:r>
          </w:p>
        </w:tc>
        <w:tc>
          <w:tcPr>
            <w:tcW w:w="2693" w:type="dxa"/>
          </w:tcPr>
          <w:p w14:paraId="6254250B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70E7D9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902934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6895043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CD8DFC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E24B50A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1F3B8BB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3969" w:type="dxa"/>
          </w:tcPr>
          <w:p w14:paraId="0E02B95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E7772D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198D55E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9F99DD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14216BA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3969" w:type="dxa"/>
          </w:tcPr>
          <w:p w14:paraId="1F6EAC19" w14:textId="77777777" w:rsidR="00560299" w:rsidRPr="00AF1A82" w:rsidRDefault="00A900C1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2693" w:type="dxa"/>
          </w:tcPr>
          <w:p w14:paraId="73CCFC5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5908A9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8288A30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664A0171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0263A1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55309D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65214F5E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3969" w:type="dxa"/>
          </w:tcPr>
          <w:p w14:paraId="49EEAFCD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4DB1F7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8DBDD5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DACA538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3969" w:type="dxa"/>
          </w:tcPr>
          <w:p w14:paraId="034B065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="00E7772D" w:rsidRPr="00AF1A82">
              <w:rPr>
                <w:rFonts w:ascii="標楷體" w:eastAsia="標楷體" w:hAnsi="標楷體" w:hint="eastAsia"/>
              </w:rPr>
              <w:t>15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03F563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7C8F3E1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5C83817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3969" w:type="dxa"/>
          </w:tcPr>
          <w:p w14:paraId="5D1C9522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C921DD5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79FD3BF8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4E87D3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45BD606D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0D2906F9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2CB20E4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2F29E2C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登放序號</w:t>
            </w:r>
            <w:proofErr w:type="gramEnd"/>
          </w:p>
        </w:tc>
        <w:tc>
          <w:tcPr>
            <w:tcW w:w="3969" w:type="dxa"/>
          </w:tcPr>
          <w:p w14:paraId="30AAA1E0" w14:textId="77777777" w:rsidR="00E7772D" w:rsidRPr="00AF1A82" w:rsidRDefault="00F050A5" w:rsidP="0056029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E7772D" w:rsidRPr="00AF1A82">
              <w:rPr>
                <w:rFonts w:ascii="標楷體" w:eastAsia="標楷體" w:hAnsi="標楷體" w:hint="eastAsia"/>
              </w:rPr>
              <w:t>編號(</w:t>
            </w:r>
            <w:r w:rsidR="00E7772D" w:rsidRPr="00AF1A82">
              <w:rPr>
                <w:rFonts w:ascii="標楷體" w:eastAsia="標楷體" w:hAnsi="標楷體"/>
              </w:rPr>
              <w:t>6)+</w:t>
            </w:r>
            <w:r w:rsidR="00E7772D" w:rsidRPr="00AF1A82">
              <w:rPr>
                <w:rFonts w:ascii="標楷體" w:eastAsia="標楷體" w:hAnsi="標楷體" w:hint="eastAsia"/>
              </w:rPr>
              <w:t>日期(</w:t>
            </w:r>
            <w:r w:rsidR="00E7772D" w:rsidRPr="00AF1A82">
              <w:rPr>
                <w:rFonts w:ascii="標楷體" w:eastAsia="標楷體" w:hAnsi="標楷體"/>
              </w:rPr>
              <w:t>8</w:t>
            </w:r>
            <w:r w:rsidR="00E7772D" w:rsidRPr="00AF1A82">
              <w:rPr>
                <w:rFonts w:ascii="標楷體" w:eastAsia="標楷體" w:hAnsi="標楷體" w:hint="eastAsia"/>
              </w:rPr>
              <w:t>)</w:t>
            </w:r>
            <w:r w:rsidR="00E7772D" w:rsidRPr="00AF1A82">
              <w:rPr>
                <w:rFonts w:ascii="標楷體" w:eastAsia="標楷體" w:hAnsi="標楷體"/>
              </w:rPr>
              <w:t>+</w:t>
            </w:r>
            <w:r w:rsidR="00E7772D" w:rsidRPr="00AF1A82">
              <w:rPr>
                <w:rFonts w:ascii="標楷體" w:eastAsia="標楷體" w:hAnsi="標楷體" w:hint="eastAsia"/>
              </w:rPr>
              <w:t>流水號(</w:t>
            </w:r>
            <w:r w:rsidR="00E7772D" w:rsidRPr="00AF1A82">
              <w:rPr>
                <w:rFonts w:ascii="標楷體" w:eastAsia="標楷體" w:hAnsi="標楷體"/>
              </w:rPr>
              <w:t>6)</w:t>
            </w:r>
          </w:p>
        </w:tc>
        <w:tc>
          <w:tcPr>
            <w:tcW w:w="2693" w:type="dxa"/>
          </w:tcPr>
          <w:p w14:paraId="1D10E872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45DA3107" w14:textId="77777777" w:rsidR="00560299" w:rsidRPr="00AF1A82" w:rsidRDefault="00560299" w:rsidP="00560299">
      <w:pPr>
        <w:rPr>
          <w:rFonts w:ascii="標楷體" w:eastAsia="標楷體" w:hAnsi="標楷體"/>
          <w:lang w:val="x-none"/>
        </w:rPr>
      </w:pPr>
      <w:r w:rsidRPr="00AF1A82">
        <w:rPr>
          <w:rFonts w:ascii="標楷體" w:eastAsia="標楷體" w:hAnsi="標楷體"/>
        </w:rPr>
        <w:br w:type="page"/>
      </w:r>
    </w:p>
    <w:p w14:paraId="5E97A9B7" w14:textId="77777777" w:rsidR="000F67AF" w:rsidRPr="00AF1A82" w:rsidRDefault="000F67AF" w:rsidP="00BC7E0A">
      <w:p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5601</w:t>
      </w:r>
      <w:proofErr w:type="gramStart"/>
      <w:r w:rsidR="00E72B4D" w:rsidRPr="00AF1A82">
        <w:rPr>
          <w:rFonts w:ascii="標楷體" w:hAnsi="標楷體" w:hint="eastAsia"/>
        </w:rPr>
        <w:t>法催紀錄作業－</w:t>
      </w:r>
      <w:r w:rsidRPr="00AF1A82">
        <w:rPr>
          <w:rFonts w:ascii="標楷體" w:hAnsi="標楷體" w:hint="eastAsia"/>
        </w:rPr>
        <w:t>電催</w:t>
      </w:r>
      <w:proofErr w:type="gramEnd"/>
      <w:r w:rsidRPr="00AF1A82">
        <w:rPr>
          <w:rFonts w:ascii="標楷體" w:hAnsi="標楷體" w:hint="eastAsia"/>
        </w:rPr>
        <w:t>登錄</w:t>
      </w:r>
      <w:r w:rsidRPr="00AF1A82">
        <w:rPr>
          <w:rFonts w:ascii="標楷體" w:hAnsi="標楷體" w:hint="eastAsia"/>
        </w:rPr>
        <w:t xml:space="preserve"> </w:t>
      </w:r>
    </w:p>
    <w:p w14:paraId="7B56B8F4" w14:textId="77777777" w:rsidR="000F67AF" w:rsidRPr="00AF1A82" w:rsidRDefault="000F67AF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F67AF" w:rsidRPr="00AF1A82" w14:paraId="598DA91B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0262EC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99E25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0F67AF" w:rsidRPr="00AF1A82" w14:paraId="5963D325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9D47F4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E18A1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7684F9F1" w14:textId="77777777" w:rsidTr="0014325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8199E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BA0CE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494802C5" w14:textId="77777777" w:rsidTr="0014325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7D2C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FED1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63BE1FFE" w14:textId="77777777" w:rsidTr="0014325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9F10DD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56CB32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46BB78D8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E4398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D3DC68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15B96CCA" w14:textId="77777777" w:rsidTr="0014325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17C200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7A3113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1DC7E703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8F2E6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F478B7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</w:tbl>
    <w:p w14:paraId="18F63276" w14:textId="77777777" w:rsidR="000F67AF" w:rsidRPr="00AF1A82" w:rsidRDefault="000F67AF" w:rsidP="000F67AF">
      <w:pPr>
        <w:rPr>
          <w:rFonts w:ascii="標楷體" w:eastAsia="標楷體" w:hAnsi="標楷體"/>
        </w:rPr>
      </w:pPr>
    </w:p>
    <w:p w14:paraId="37FAA093" w14:textId="77777777" w:rsidR="000F67AF" w:rsidRPr="00AF1A82" w:rsidRDefault="000F67AF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4EEFAB9" w14:textId="77777777" w:rsidR="000F67AF" w:rsidRPr="00AF1A82" w:rsidRDefault="000F67AF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7F156471" w14:textId="77777777" w:rsidR="000F67AF" w:rsidRPr="00AF1A82" w:rsidRDefault="00C0078D" w:rsidP="003132C0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778771CE" wp14:editId="2225D8DC">
            <wp:extent cx="6483350" cy="4400550"/>
            <wp:effectExtent l="0" t="0" r="0" b="0"/>
            <wp:docPr id="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010" w14:textId="77777777" w:rsidR="000F67AF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E7772D" w:rsidRPr="00AF1A82" w14:paraId="3E27A433" w14:textId="77777777" w:rsidTr="00A900C1">
        <w:trPr>
          <w:trHeight w:val="388"/>
          <w:jc w:val="center"/>
        </w:trPr>
        <w:tc>
          <w:tcPr>
            <w:tcW w:w="696" w:type="dxa"/>
            <w:vMerge w:val="restart"/>
          </w:tcPr>
          <w:p w14:paraId="16FB705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4710D30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B7C9A3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2634442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772D" w:rsidRPr="00AF1A82" w14:paraId="0423463F" w14:textId="77777777" w:rsidTr="00E7772D">
        <w:trPr>
          <w:trHeight w:val="244"/>
          <w:jc w:val="center"/>
        </w:trPr>
        <w:tc>
          <w:tcPr>
            <w:tcW w:w="696" w:type="dxa"/>
            <w:vMerge/>
          </w:tcPr>
          <w:p w14:paraId="11D3011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66DC6FB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31B5D1F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2743A89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69A7C93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64DE9EA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4B78CFB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4C6A7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1592A554" w14:textId="77777777" w:rsidTr="00E7772D">
        <w:trPr>
          <w:trHeight w:val="291"/>
          <w:jc w:val="center"/>
        </w:trPr>
        <w:tc>
          <w:tcPr>
            <w:tcW w:w="696" w:type="dxa"/>
          </w:tcPr>
          <w:p w14:paraId="584A9A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411FBCF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79A174A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4204D62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9770F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2D506A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16BF4A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594896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2E68D24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0657795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64D68AA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E7772D" w:rsidRPr="00AF1A82" w14:paraId="1DC2AB53" w14:textId="77777777" w:rsidTr="00E7772D">
        <w:trPr>
          <w:trHeight w:val="291"/>
          <w:jc w:val="center"/>
        </w:trPr>
        <w:tc>
          <w:tcPr>
            <w:tcW w:w="696" w:type="dxa"/>
          </w:tcPr>
          <w:p w14:paraId="35DD4DE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0601535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7BE7A0B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000EC5A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1C1AB0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CBF69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BF5F9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C3C75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E7772D" w:rsidRPr="00AF1A82" w14:paraId="367EC1BE" w14:textId="77777777" w:rsidTr="00E7772D">
        <w:trPr>
          <w:trHeight w:val="291"/>
          <w:jc w:val="center"/>
        </w:trPr>
        <w:tc>
          <w:tcPr>
            <w:tcW w:w="696" w:type="dxa"/>
          </w:tcPr>
          <w:p w14:paraId="50333F6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591451B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7B8FF0F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5C1CD80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9984E5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282F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667D3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0DE981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E7772D" w:rsidRPr="00AF1A82" w14:paraId="770B1DB0" w14:textId="77777777" w:rsidTr="00E7772D">
        <w:trPr>
          <w:trHeight w:val="291"/>
          <w:jc w:val="center"/>
        </w:trPr>
        <w:tc>
          <w:tcPr>
            <w:tcW w:w="696" w:type="dxa"/>
          </w:tcPr>
          <w:p w14:paraId="37DB5F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75F53EC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5C759BE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8" w:type="dxa"/>
          </w:tcPr>
          <w:p w14:paraId="26EAB77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8D6C8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8973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D20C40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0D01C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38E887B9" w14:textId="77777777" w:rsidTr="00E7772D">
        <w:trPr>
          <w:trHeight w:val="291"/>
          <w:jc w:val="center"/>
        </w:trPr>
        <w:tc>
          <w:tcPr>
            <w:tcW w:w="696" w:type="dxa"/>
          </w:tcPr>
          <w:p w14:paraId="007EF1D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21104CD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960095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8" w:type="dxa"/>
          </w:tcPr>
          <w:p w14:paraId="4452B63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425443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4B7E20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708C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4C872C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3D2A3400" w14:textId="77777777" w:rsidTr="00E7772D">
        <w:trPr>
          <w:trHeight w:val="291"/>
          <w:jc w:val="center"/>
        </w:trPr>
        <w:tc>
          <w:tcPr>
            <w:tcW w:w="696" w:type="dxa"/>
          </w:tcPr>
          <w:p w14:paraId="4BABA3F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12BE19D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21F12DA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3C7171D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729A0A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4BB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A2839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0A0355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7402AEBF" w14:textId="77777777" w:rsidTr="00E7772D">
        <w:trPr>
          <w:trHeight w:val="291"/>
          <w:jc w:val="center"/>
        </w:trPr>
        <w:tc>
          <w:tcPr>
            <w:tcW w:w="696" w:type="dxa"/>
          </w:tcPr>
          <w:p w14:paraId="1719BA1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104F9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46DAA72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4D4B3EA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AAFBBC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C387B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23ABA8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21252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470983A6" w14:textId="77777777" w:rsidTr="00E7772D">
        <w:trPr>
          <w:trHeight w:val="291"/>
          <w:jc w:val="center"/>
        </w:trPr>
        <w:tc>
          <w:tcPr>
            <w:tcW w:w="696" w:type="dxa"/>
          </w:tcPr>
          <w:p w14:paraId="25F6BE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0605DAB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914" w:type="dxa"/>
          </w:tcPr>
          <w:p w14:paraId="29A4669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2FF721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CC9872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A53652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C5C253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60BA01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3B58D9E5" w14:textId="77777777" w:rsidTr="00E7772D">
        <w:trPr>
          <w:trHeight w:val="291"/>
          <w:jc w:val="center"/>
        </w:trPr>
        <w:tc>
          <w:tcPr>
            <w:tcW w:w="696" w:type="dxa"/>
          </w:tcPr>
          <w:p w14:paraId="530C435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9-1</w:t>
            </w:r>
          </w:p>
        </w:tc>
        <w:tc>
          <w:tcPr>
            <w:tcW w:w="1865" w:type="dxa"/>
          </w:tcPr>
          <w:p w14:paraId="1880E1E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2367780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5375140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D8DA50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E00297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743E87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338F6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E7772D" w:rsidRPr="00AF1A82" w14:paraId="21D8FA98" w14:textId="77777777" w:rsidTr="00E7772D">
        <w:trPr>
          <w:trHeight w:val="291"/>
          <w:jc w:val="center"/>
        </w:trPr>
        <w:tc>
          <w:tcPr>
            <w:tcW w:w="696" w:type="dxa"/>
          </w:tcPr>
          <w:p w14:paraId="5AABF44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9-2</w:t>
            </w:r>
          </w:p>
        </w:tc>
        <w:tc>
          <w:tcPr>
            <w:tcW w:w="1865" w:type="dxa"/>
          </w:tcPr>
          <w:p w14:paraId="11C6CF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914" w:type="dxa"/>
          </w:tcPr>
          <w:p w14:paraId="1322029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1ACB485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3A3A68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8391A6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1B5ED0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B5408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E7772D" w:rsidRPr="00AF1A82" w14:paraId="4C8714B3" w14:textId="77777777" w:rsidTr="00E7772D">
        <w:trPr>
          <w:trHeight w:val="291"/>
          <w:jc w:val="center"/>
        </w:trPr>
        <w:tc>
          <w:tcPr>
            <w:tcW w:w="696" w:type="dxa"/>
          </w:tcPr>
          <w:p w14:paraId="1C125CE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0781FE6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914" w:type="dxa"/>
          </w:tcPr>
          <w:p w14:paraId="21098704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938" w:type="dxa"/>
          </w:tcPr>
          <w:p w14:paraId="058D76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F1641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3E4219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E946F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554D6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E7772D" w:rsidRPr="00AF1A82" w14:paraId="07630380" w14:textId="77777777" w:rsidTr="00E7772D">
        <w:trPr>
          <w:trHeight w:val="291"/>
          <w:jc w:val="center"/>
        </w:trPr>
        <w:tc>
          <w:tcPr>
            <w:tcW w:w="696" w:type="dxa"/>
          </w:tcPr>
          <w:p w14:paraId="7531FE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11-1</w:t>
            </w:r>
          </w:p>
        </w:tc>
        <w:tc>
          <w:tcPr>
            <w:tcW w:w="1865" w:type="dxa"/>
          </w:tcPr>
          <w:p w14:paraId="19F7AF0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914" w:type="dxa"/>
          </w:tcPr>
          <w:p w14:paraId="4E0305A6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4FC842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667882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CDEA61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96B87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52F8D9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7C57A3F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4939E07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4C6630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E7772D" w:rsidRPr="00AF1A82" w14:paraId="21ECDEE2" w14:textId="77777777" w:rsidTr="00E7772D">
        <w:trPr>
          <w:trHeight w:val="291"/>
          <w:jc w:val="center"/>
        </w:trPr>
        <w:tc>
          <w:tcPr>
            <w:tcW w:w="696" w:type="dxa"/>
          </w:tcPr>
          <w:p w14:paraId="7C89F58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11-2</w:t>
            </w:r>
          </w:p>
        </w:tc>
        <w:tc>
          <w:tcPr>
            <w:tcW w:w="1865" w:type="dxa"/>
          </w:tcPr>
          <w:p w14:paraId="539D267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914" w:type="dxa"/>
          </w:tcPr>
          <w:p w14:paraId="4ED89431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5B9FF2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B7E75D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D7B06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3BEF1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F45AD7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1F1BFEF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101098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67C5B91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親屬</w:t>
            </w:r>
          </w:p>
          <w:p w14:paraId="275AA0E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朋友</w:t>
            </w:r>
          </w:p>
          <w:p w14:paraId="5ADB162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E7772D" w:rsidRPr="00AF1A82" w14:paraId="71F232C7" w14:textId="77777777" w:rsidTr="00E7772D">
        <w:trPr>
          <w:trHeight w:val="291"/>
          <w:jc w:val="center"/>
        </w:trPr>
        <w:tc>
          <w:tcPr>
            <w:tcW w:w="696" w:type="dxa"/>
          </w:tcPr>
          <w:p w14:paraId="172F57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0E36C39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接話人資料</w:t>
            </w:r>
          </w:p>
        </w:tc>
        <w:tc>
          <w:tcPr>
            <w:tcW w:w="914" w:type="dxa"/>
          </w:tcPr>
          <w:p w14:paraId="65FAD5B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62E5C77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421EEF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D9E9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D9F72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ECCFF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E7772D" w:rsidRPr="00AF1A82" w14:paraId="40D4030F" w14:textId="77777777" w:rsidTr="00E7772D">
        <w:trPr>
          <w:trHeight w:val="291"/>
          <w:jc w:val="center"/>
        </w:trPr>
        <w:tc>
          <w:tcPr>
            <w:tcW w:w="696" w:type="dxa"/>
          </w:tcPr>
          <w:p w14:paraId="7393018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69ADFD4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914" w:type="dxa"/>
          </w:tcPr>
          <w:p w14:paraId="52DB0614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15)</w:t>
            </w:r>
          </w:p>
        </w:tc>
        <w:tc>
          <w:tcPr>
            <w:tcW w:w="938" w:type="dxa"/>
          </w:tcPr>
          <w:p w14:paraId="3785135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42F36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E807C4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2B882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B1419E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3D31F6C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AF1A82" w14:paraId="3C457499" w14:textId="77777777" w:rsidTr="00E7772D">
        <w:trPr>
          <w:trHeight w:val="291"/>
          <w:jc w:val="center"/>
        </w:trPr>
        <w:tc>
          <w:tcPr>
            <w:tcW w:w="696" w:type="dxa"/>
          </w:tcPr>
          <w:p w14:paraId="2086321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573C557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914" w:type="dxa"/>
          </w:tcPr>
          <w:p w14:paraId="40A7065A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2AB81E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68A3B1F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6AEF474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88DE32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6512FB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239FFE0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4BE24E0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會繳</w:t>
            </w:r>
          </w:p>
          <w:p w14:paraId="43D9494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繳款有困難</w:t>
            </w:r>
          </w:p>
          <w:p w14:paraId="01DDDD2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無人接聽</w:t>
            </w:r>
          </w:p>
          <w:p w14:paraId="3778D96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請接話人轉達</w:t>
            </w:r>
          </w:p>
          <w:p w14:paraId="3239613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保證人代繳</w:t>
            </w:r>
          </w:p>
          <w:p w14:paraId="5E547F0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6: 電話留言</w:t>
            </w:r>
          </w:p>
          <w:p w14:paraId="6A9A4B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其他</w:t>
            </w:r>
          </w:p>
        </w:tc>
      </w:tr>
      <w:tr w:rsidR="00E7772D" w:rsidRPr="00AF1A82" w14:paraId="6D2A8D4C" w14:textId="77777777" w:rsidTr="00E7772D">
        <w:trPr>
          <w:trHeight w:val="291"/>
          <w:jc w:val="center"/>
        </w:trPr>
        <w:tc>
          <w:tcPr>
            <w:tcW w:w="696" w:type="dxa"/>
          </w:tcPr>
          <w:p w14:paraId="4F96DAB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865" w:type="dxa"/>
          </w:tcPr>
          <w:p w14:paraId="69515CB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914" w:type="dxa"/>
          </w:tcPr>
          <w:p w14:paraId="715FE30D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069657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0A75AA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F4DCF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26CD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69C7F9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0CD89DC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AF1A82" w14:paraId="5A1511C3" w14:textId="77777777" w:rsidTr="00E7772D">
        <w:trPr>
          <w:trHeight w:val="291"/>
          <w:jc w:val="center"/>
        </w:trPr>
        <w:tc>
          <w:tcPr>
            <w:tcW w:w="696" w:type="dxa"/>
          </w:tcPr>
          <w:p w14:paraId="147B95E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6433353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4" w:type="dxa"/>
          </w:tcPr>
          <w:p w14:paraId="1B8D0E1E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80)</w:t>
            </w:r>
          </w:p>
        </w:tc>
        <w:tc>
          <w:tcPr>
            <w:tcW w:w="938" w:type="dxa"/>
          </w:tcPr>
          <w:p w14:paraId="0D6362E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8D5EEC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235AD8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04F8D4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EAD5B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E7772D" w:rsidRPr="00AF1A82" w14:paraId="5EB2833A" w14:textId="77777777" w:rsidTr="00E7772D">
        <w:trPr>
          <w:trHeight w:val="291"/>
          <w:jc w:val="center"/>
        </w:trPr>
        <w:tc>
          <w:tcPr>
            <w:tcW w:w="696" w:type="dxa"/>
          </w:tcPr>
          <w:p w14:paraId="755748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3088D8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0CE63B8F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8" w:type="dxa"/>
          </w:tcPr>
          <w:p w14:paraId="778791F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6F8D4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FF1B3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C4A9D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6B5275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01612D61" w14:textId="77777777" w:rsidR="00BC7E0A" w:rsidRDefault="00BC7E0A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08168589" w14:textId="77777777" w:rsidR="00BC7E0A" w:rsidRDefault="00BC7E0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0D7B16" w14:textId="77777777" w:rsidR="000F67AF" w:rsidRDefault="000F67AF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737E7AE" w14:textId="77777777" w:rsidR="00FF6104" w:rsidRPr="00FF6104" w:rsidRDefault="00FF6104" w:rsidP="004E1A55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F6104">
        <w:rPr>
          <w:rFonts w:ascii="標楷體" w:eastAsia="標楷體" w:hAnsi="標楷體"/>
          <w:sz w:val="32"/>
          <w:szCs w:val="20"/>
          <w:lang w:val="x-none" w:eastAsia="x-none"/>
        </w:rPr>
        <w:t>L</w:t>
      </w:r>
      <w:r w:rsidRPr="00FF6104">
        <w:rPr>
          <w:rFonts w:ascii="標楷體" w:eastAsia="標楷體" w:hAnsi="標楷體" w:hint="eastAsia"/>
          <w:sz w:val="32"/>
          <w:szCs w:val="20"/>
          <w:lang w:val="x-none"/>
        </w:rPr>
        <w:t>560</w:t>
      </w:r>
      <w:r w:rsidR="00CE2653">
        <w:rPr>
          <w:rFonts w:ascii="標楷體" w:eastAsia="標楷體" w:hAnsi="標楷體"/>
          <w:sz w:val="32"/>
          <w:szCs w:val="20"/>
          <w:lang w:val="x-none"/>
        </w:rPr>
        <w:t>1</w:t>
      </w:r>
      <w:proofErr w:type="gramStart"/>
      <w:r w:rsidRPr="00FF6104">
        <w:rPr>
          <w:rFonts w:ascii="標楷體" w:eastAsia="標楷體" w:hAnsi="標楷體" w:hint="eastAsia"/>
          <w:sz w:val="32"/>
          <w:szCs w:val="20"/>
          <w:lang w:val="x-none"/>
        </w:rPr>
        <w:t>法催紀錄作業－</w:t>
      </w:r>
      <w:r>
        <w:rPr>
          <w:rFonts w:ascii="標楷體" w:eastAsia="標楷體" w:hAnsi="標楷體" w:hint="eastAsia"/>
          <w:sz w:val="32"/>
          <w:szCs w:val="20"/>
          <w:lang w:val="x-none"/>
        </w:rPr>
        <w:t>電</w:t>
      </w:r>
      <w:proofErr w:type="spellStart"/>
      <w:r w:rsidRPr="00FF6104">
        <w:rPr>
          <w:rFonts w:ascii="標楷體" w:eastAsia="標楷體" w:hAnsi="標楷體" w:hint="eastAsia"/>
          <w:sz w:val="32"/>
          <w:szCs w:val="20"/>
          <w:lang w:val="x-none" w:eastAsia="x-none"/>
        </w:rPr>
        <w:t>催</w:t>
      </w:r>
      <w:proofErr w:type="gramEnd"/>
      <w:r w:rsidRPr="00FF6104">
        <w:rPr>
          <w:rFonts w:ascii="標楷體" w:eastAsia="標楷體" w:hAnsi="標楷體" w:hint="eastAsia"/>
          <w:sz w:val="32"/>
          <w:szCs w:val="20"/>
          <w:lang w:val="x-none" w:eastAsia="x-none"/>
        </w:rPr>
        <w:t>登錄</w:t>
      </w:r>
      <w:proofErr w:type="spellEnd"/>
    </w:p>
    <w:p w14:paraId="56BFB090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F6104" w:rsidRPr="00FF6104" w14:paraId="4D5480FF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E5608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B5CB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</w:t>
            </w:r>
            <w:r w:rsidRPr="00FF6104">
              <w:rPr>
                <w:rFonts w:ascii="標楷體" w:eastAsia="標楷體" w:hAnsi="標楷體" w:hint="eastAsia"/>
              </w:rPr>
              <w:t>催登錄</w:t>
            </w:r>
          </w:p>
        </w:tc>
      </w:tr>
      <w:tr w:rsidR="00FF6104" w:rsidRPr="00FF6104" w14:paraId="3F23201E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E590D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F2C95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57E79C7B" w14:textId="77777777" w:rsidTr="008667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93EE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448D2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078C0E38" w14:textId="77777777" w:rsidTr="008667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B04E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A90E0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06CE49C7" w14:textId="77777777" w:rsidTr="008667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0A2E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681C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49C2F294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1028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FAC77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4560D9AD" w14:textId="77777777" w:rsidTr="008667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E0E32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76D1F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7A4B048E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8B94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C8D0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</w:tbl>
    <w:p w14:paraId="2AFAB293" w14:textId="77777777" w:rsidR="00FF6104" w:rsidRPr="00FF6104" w:rsidRDefault="00FF6104" w:rsidP="00FF6104">
      <w:pPr>
        <w:rPr>
          <w:rFonts w:ascii="標楷體" w:eastAsia="標楷體" w:hAnsi="標楷體"/>
        </w:rPr>
      </w:pPr>
    </w:p>
    <w:p w14:paraId="6EA175F6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UI</w:t>
      </w:r>
      <w:r w:rsidRPr="00FF6104">
        <w:rPr>
          <w:rFonts w:eastAsia="標楷體"/>
          <w:sz w:val="26"/>
        </w:rPr>
        <w:t>畫面</w:t>
      </w:r>
    </w:p>
    <w:p w14:paraId="43373FED" w14:textId="77777777" w:rsidR="00FF6104" w:rsidRPr="00FF6104" w:rsidRDefault="00FF6104" w:rsidP="00FF6104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FF6104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99C2DC1" w14:textId="77777777" w:rsidR="00FF6104" w:rsidRPr="00FF6104" w:rsidRDefault="009B108E" w:rsidP="00FF6104">
      <w:pPr>
        <w:snapToGrid w:val="0"/>
        <w:rPr>
          <w:rFonts w:eastAsia="標楷體"/>
          <w:sz w:val="26"/>
        </w:rPr>
      </w:pPr>
      <w:r>
        <w:rPr>
          <w:noProof/>
        </w:rPr>
        <w:drawing>
          <wp:inline distT="0" distB="0" distL="0" distR="0" wp14:anchorId="20FD2E7D" wp14:editId="2BED3E96">
            <wp:extent cx="6479540" cy="43872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9F8" w14:textId="77777777" w:rsidR="00FF6104" w:rsidRPr="00FF6104" w:rsidRDefault="00FF6104" w:rsidP="00FF6104">
      <w:pPr>
        <w:rPr>
          <w:rFonts w:ascii="標楷體" w:eastAsia="標楷體" w:hAnsi="標楷體"/>
        </w:rPr>
      </w:pPr>
    </w:p>
    <w:p w14:paraId="4A1AD54D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F6104" w:rsidRPr="00FF6104" w14:paraId="2793FCF3" w14:textId="77777777" w:rsidTr="004E1A55">
        <w:trPr>
          <w:trHeight w:val="388"/>
          <w:jc w:val="center"/>
        </w:trPr>
        <w:tc>
          <w:tcPr>
            <w:tcW w:w="696" w:type="dxa"/>
            <w:vMerge w:val="restart"/>
          </w:tcPr>
          <w:p w14:paraId="0275CC6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8" w:type="dxa"/>
            <w:vMerge w:val="restart"/>
          </w:tcPr>
          <w:p w14:paraId="7C2E842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4" w:type="dxa"/>
            <w:gridSpan w:val="5"/>
          </w:tcPr>
          <w:p w14:paraId="1F916B26" w14:textId="77777777" w:rsidR="00FF6104" w:rsidRPr="00FF6104" w:rsidRDefault="00FF6104" w:rsidP="00FF6104">
            <w:pPr>
              <w:jc w:val="center"/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2" w:type="dxa"/>
            <w:vMerge w:val="restart"/>
          </w:tcPr>
          <w:p w14:paraId="28C84F3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F6104" w:rsidRPr="00FF6104" w14:paraId="03C9F31E" w14:textId="77777777" w:rsidTr="004E1A55">
        <w:trPr>
          <w:trHeight w:val="244"/>
          <w:jc w:val="center"/>
        </w:trPr>
        <w:tc>
          <w:tcPr>
            <w:tcW w:w="696" w:type="dxa"/>
            <w:vMerge/>
          </w:tcPr>
          <w:p w14:paraId="735BB57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738" w:type="dxa"/>
            <w:vMerge/>
          </w:tcPr>
          <w:p w14:paraId="204C8E9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407D98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95" w:type="dxa"/>
          </w:tcPr>
          <w:p w14:paraId="2C2FF3B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27" w:type="dxa"/>
          </w:tcPr>
          <w:p w14:paraId="46A69D9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3" w:type="dxa"/>
          </w:tcPr>
          <w:p w14:paraId="00F93E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3" w:type="dxa"/>
          </w:tcPr>
          <w:p w14:paraId="74DF32E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2" w:type="dxa"/>
            <w:vMerge/>
          </w:tcPr>
          <w:p w14:paraId="31B18F0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67F91632" w14:textId="77777777" w:rsidTr="004E1A55">
        <w:trPr>
          <w:trHeight w:val="291"/>
          <w:jc w:val="center"/>
        </w:trPr>
        <w:tc>
          <w:tcPr>
            <w:tcW w:w="696" w:type="dxa"/>
          </w:tcPr>
          <w:p w14:paraId="7580700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8" w:type="dxa"/>
          </w:tcPr>
          <w:p w14:paraId="5B55D9B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96" w:type="dxa"/>
          </w:tcPr>
          <w:p w14:paraId="078E04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6E6250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CCA46D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70C77D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045EC68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42F3FFB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.必須輸入</w:t>
            </w:r>
          </w:p>
          <w:p w14:paraId="25A4F56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 xml:space="preserve">1.新增  </w:t>
            </w:r>
          </w:p>
          <w:p w14:paraId="4468456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 xml:space="preserve">2.修改  </w:t>
            </w:r>
          </w:p>
          <w:p w14:paraId="6F3BE6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F6104" w:rsidRPr="00FF6104" w14:paraId="5C153D14" w14:textId="77777777" w:rsidTr="004E1A55">
        <w:trPr>
          <w:trHeight w:val="291"/>
          <w:jc w:val="center"/>
        </w:trPr>
        <w:tc>
          <w:tcPr>
            <w:tcW w:w="696" w:type="dxa"/>
          </w:tcPr>
          <w:p w14:paraId="59D566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8" w:type="dxa"/>
          </w:tcPr>
          <w:p w14:paraId="6ACF595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96" w:type="dxa"/>
          </w:tcPr>
          <w:p w14:paraId="2FA2A46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0D893EB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537904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A7BF0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15930D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5B356C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694960A0" w14:textId="77777777" w:rsidTr="004E1A55">
        <w:trPr>
          <w:trHeight w:val="291"/>
          <w:jc w:val="center"/>
        </w:trPr>
        <w:tc>
          <w:tcPr>
            <w:tcW w:w="696" w:type="dxa"/>
          </w:tcPr>
          <w:p w14:paraId="35D5085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8" w:type="dxa"/>
          </w:tcPr>
          <w:p w14:paraId="48AD2CB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296" w:type="dxa"/>
          </w:tcPr>
          <w:p w14:paraId="369A780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895" w:type="dxa"/>
          </w:tcPr>
          <w:p w14:paraId="5EFA5EF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619B75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9C6D3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31779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6A4BF3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F6104" w:rsidRPr="00FF6104" w14:paraId="17A7473C" w14:textId="77777777" w:rsidTr="004E1A55">
        <w:trPr>
          <w:trHeight w:val="291"/>
          <w:jc w:val="center"/>
        </w:trPr>
        <w:tc>
          <w:tcPr>
            <w:tcW w:w="696" w:type="dxa"/>
          </w:tcPr>
          <w:p w14:paraId="3F0CC65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8" w:type="dxa"/>
          </w:tcPr>
          <w:p w14:paraId="68211CB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96" w:type="dxa"/>
          </w:tcPr>
          <w:p w14:paraId="59578C0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895" w:type="dxa"/>
          </w:tcPr>
          <w:p w14:paraId="0EA3791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3069B9C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07FCC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4478313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4A7D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F6104" w:rsidRPr="00FF6104" w14:paraId="7B4657D6" w14:textId="77777777" w:rsidTr="004E1A55">
        <w:trPr>
          <w:trHeight w:val="291"/>
          <w:jc w:val="center"/>
        </w:trPr>
        <w:tc>
          <w:tcPr>
            <w:tcW w:w="696" w:type="dxa"/>
          </w:tcPr>
          <w:p w14:paraId="07648C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8" w:type="dxa"/>
          </w:tcPr>
          <w:p w14:paraId="3778BEA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96" w:type="dxa"/>
          </w:tcPr>
          <w:p w14:paraId="2E36CD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 w:hint="eastAsia"/>
              </w:rPr>
              <w:t>X(</w:t>
            </w:r>
            <w:proofErr w:type="gramEnd"/>
            <w:r w:rsidRPr="00FF6104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895" w:type="dxa"/>
          </w:tcPr>
          <w:p w14:paraId="0781459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557030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61BE93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7CF2D1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0944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7D5DEEE5" w14:textId="77777777" w:rsidTr="004E1A55">
        <w:trPr>
          <w:trHeight w:val="291"/>
          <w:jc w:val="center"/>
        </w:trPr>
        <w:tc>
          <w:tcPr>
            <w:tcW w:w="696" w:type="dxa"/>
          </w:tcPr>
          <w:p w14:paraId="54A4B55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8" w:type="dxa"/>
          </w:tcPr>
          <w:p w14:paraId="4DCD832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296" w:type="dxa"/>
          </w:tcPr>
          <w:p w14:paraId="602E348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 w:hint="eastAsia"/>
              </w:rPr>
              <w:t>X(</w:t>
            </w:r>
            <w:proofErr w:type="gramEnd"/>
            <w:r w:rsidRPr="00FF6104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895" w:type="dxa"/>
          </w:tcPr>
          <w:p w14:paraId="67A12CE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4567C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5AABE5E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FA0E01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9C172C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4EA1BB90" w14:textId="77777777" w:rsidTr="004E1A55">
        <w:trPr>
          <w:trHeight w:val="291"/>
          <w:jc w:val="center"/>
        </w:trPr>
        <w:tc>
          <w:tcPr>
            <w:tcW w:w="696" w:type="dxa"/>
          </w:tcPr>
          <w:p w14:paraId="17A2D1E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8" w:type="dxa"/>
          </w:tcPr>
          <w:p w14:paraId="5C5AAD5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1296" w:type="dxa"/>
          </w:tcPr>
          <w:p w14:paraId="1DB874B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48634ED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4D4D30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3B027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7F2E9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6CFA051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198486A2" w14:textId="77777777" w:rsidTr="004E1A55">
        <w:trPr>
          <w:trHeight w:val="291"/>
          <w:jc w:val="center"/>
        </w:trPr>
        <w:tc>
          <w:tcPr>
            <w:tcW w:w="696" w:type="dxa"/>
          </w:tcPr>
          <w:p w14:paraId="2DA5615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8" w:type="dxa"/>
          </w:tcPr>
          <w:p w14:paraId="3C946B9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1296" w:type="dxa"/>
          </w:tcPr>
          <w:p w14:paraId="24F0A56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3F0510B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05F293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DBC78E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275D9B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E2DAE4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4B547588" w14:textId="77777777" w:rsidTr="004E1A55">
        <w:trPr>
          <w:trHeight w:val="291"/>
          <w:jc w:val="center"/>
        </w:trPr>
        <w:tc>
          <w:tcPr>
            <w:tcW w:w="696" w:type="dxa"/>
          </w:tcPr>
          <w:p w14:paraId="0C2DB35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8" w:type="dxa"/>
          </w:tcPr>
          <w:p w14:paraId="5045FD2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1296" w:type="dxa"/>
          </w:tcPr>
          <w:p w14:paraId="280E88C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50A1330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330328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B0EE60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59B0F2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8A133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56CC2429" w14:textId="77777777" w:rsidTr="004E1A55">
        <w:trPr>
          <w:trHeight w:val="291"/>
          <w:jc w:val="center"/>
        </w:trPr>
        <w:tc>
          <w:tcPr>
            <w:tcW w:w="696" w:type="dxa"/>
          </w:tcPr>
          <w:p w14:paraId="022DCF9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8" w:type="dxa"/>
          </w:tcPr>
          <w:p w14:paraId="32812D3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296" w:type="dxa"/>
          </w:tcPr>
          <w:p w14:paraId="20AF952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0AF90C2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F53DCA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43E9A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B66708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3F69C0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F6104" w:rsidRPr="00FF6104" w14:paraId="1F35D26B" w14:textId="77777777" w:rsidTr="004E1A55">
        <w:trPr>
          <w:trHeight w:val="291"/>
          <w:jc w:val="center"/>
        </w:trPr>
        <w:tc>
          <w:tcPr>
            <w:tcW w:w="696" w:type="dxa"/>
          </w:tcPr>
          <w:p w14:paraId="7094298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8" w:type="dxa"/>
          </w:tcPr>
          <w:p w14:paraId="7F0960A6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296" w:type="dxa"/>
          </w:tcPr>
          <w:p w14:paraId="25CDCD6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634D76B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D0B20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A49DAE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5FCA8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BE870A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F6104" w:rsidRPr="00FF6104" w14:paraId="0E1A8077" w14:textId="77777777" w:rsidTr="004E1A55">
        <w:trPr>
          <w:trHeight w:val="291"/>
          <w:jc w:val="center"/>
        </w:trPr>
        <w:tc>
          <w:tcPr>
            <w:tcW w:w="696" w:type="dxa"/>
          </w:tcPr>
          <w:p w14:paraId="6ED605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8" w:type="dxa"/>
          </w:tcPr>
          <w:p w14:paraId="23905813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1296" w:type="dxa"/>
          </w:tcPr>
          <w:p w14:paraId="738F9FA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 w:hint="eastAsia"/>
              </w:rPr>
              <w:t>X(</w:t>
            </w:r>
            <w:proofErr w:type="gramEnd"/>
            <w:r w:rsidRPr="00FF6104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895" w:type="dxa"/>
          </w:tcPr>
          <w:p w14:paraId="67EC9FD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7BBCAA6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0FE1630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4A1772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16440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F6104" w:rsidRPr="00FF6104" w14:paraId="23C780BD" w14:textId="77777777" w:rsidTr="004E1A55">
        <w:trPr>
          <w:trHeight w:val="291"/>
          <w:jc w:val="center"/>
        </w:trPr>
        <w:tc>
          <w:tcPr>
            <w:tcW w:w="696" w:type="dxa"/>
          </w:tcPr>
          <w:p w14:paraId="29BEFE9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8" w:type="dxa"/>
          </w:tcPr>
          <w:p w14:paraId="1F39CAE3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對象</w:t>
            </w:r>
          </w:p>
        </w:tc>
        <w:tc>
          <w:tcPr>
            <w:tcW w:w="1296" w:type="dxa"/>
          </w:tcPr>
          <w:p w14:paraId="07292CC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51A683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7C19AAA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FB4A83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0A59D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C8A6E9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65C1114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3AC1F31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1.借款人</w:t>
            </w:r>
          </w:p>
          <w:p w14:paraId="3D98A38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F6104" w:rsidRPr="00FF6104" w14:paraId="5FE8A8EB" w14:textId="77777777" w:rsidTr="004E1A55">
        <w:trPr>
          <w:trHeight w:val="291"/>
          <w:jc w:val="center"/>
        </w:trPr>
        <w:tc>
          <w:tcPr>
            <w:tcW w:w="696" w:type="dxa"/>
          </w:tcPr>
          <w:p w14:paraId="37A299B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8" w:type="dxa"/>
          </w:tcPr>
          <w:p w14:paraId="73EEFCA1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</w:t>
            </w:r>
            <w:r w:rsidR="00FF6104" w:rsidRPr="00FF6104">
              <w:rPr>
                <w:rFonts w:ascii="標楷體" w:eastAsia="標楷體" w:hAnsi="標楷體" w:hint="eastAsia"/>
              </w:rPr>
              <w:t>人</w:t>
            </w:r>
          </w:p>
        </w:tc>
        <w:tc>
          <w:tcPr>
            <w:tcW w:w="1296" w:type="dxa"/>
          </w:tcPr>
          <w:p w14:paraId="325EAAD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74CBF75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FDD395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4ECE1E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A3DA2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EF3CAE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59BAD7A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6FEF16A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1: 本人</w:t>
            </w:r>
          </w:p>
          <w:p w14:paraId="4245C6D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2: 家屬</w:t>
            </w:r>
          </w:p>
          <w:p w14:paraId="09EAC1D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3: 朋友</w:t>
            </w:r>
          </w:p>
          <w:p w14:paraId="0E1BE9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F6104" w:rsidRPr="00FF6104" w14:paraId="598E7892" w14:textId="77777777" w:rsidTr="004E1A55">
        <w:trPr>
          <w:trHeight w:val="291"/>
          <w:jc w:val="center"/>
        </w:trPr>
        <w:tc>
          <w:tcPr>
            <w:tcW w:w="696" w:type="dxa"/>
          </w:tcPr>
          <w:p w14:paraId="7BA51815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8" w:type="dxa"/>
          </w:tcPr>
          <w:p w14:paraId="0799E03C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1296" w:type="dxa"/>
          </w:tcPr>
          <w:p w14:paraId="353C01F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5A25167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BDC692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1BA589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4E5F39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4BE09E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FF6104" w:rsidRPr="00FF6104" w14:paraId="18DA4B04" w14:textId="77777777" w:rsidTr="004E1A55">
        <w:trPr>
          <w:trHeight w:val="291"/>
          <w:jc w:val="center"/>
        </w:trPr>
        <w:tc>
          <w:tcPr>
            <w:tcW w:w="696" w:type="dxa"/>
          </w:tcPr>
          <w:p w14:paraId="49B465D6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6</w:t>
            </w:r>
          </w:p>
        </w:tc>
        <w:tc>
          <w:tcPr>
            <w:tcW w:w="1738" w:type="dxa"/>
          </w:tcPr>
          <w:p w14:paraId="28B392B1" w14:textId="77777777" w:rsidR="00FF6104" w:rsidRPr="00FF6104" w:rsidRDefault="00AF1BD5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1296" w:type="dxa"/>
          </w:tcPr>
          <w:p w14:paraId="0C0F62E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4550E54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B7957B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9280A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02CD74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34C4E6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1168D6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7E0478D1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1.會繳</w:t>
            </w:r>
          </w:p>
          <w:p w14:paraId="0C9BD2AE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2.繳款有困難</w:t>
            </w:r>
          </w:p>
          <w:p w14:paraId="50EE0E4A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3.無人接聽</w:t>
            </w:r>
          </w:p>
          <w:p w14:paraId="57A705BF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4.請接話人轉達</w:t>
            </w:r>
          </w:p>
          <w:p w14:paraId="3D945A90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5.保證人代繳</w:t>
            </w:r>
          </w:p>
          <w:p w14:paraId="7F63088C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6.電話留言</w:t>
            </w:r>
          </w:p>
          <w:p w14:paraId="154BD295" w14:textId="77777777" w:rsidR="00FF6104" w:rsidRPr="00FF6104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9.其他</w:t>
            </w:r>
          </w:p>
        </w:tc>
      </w:tr>
      <w:tr w:rsidR="00FF6104" w:rsidRPr="00FF6104" w14:paraId="14F7E7F6" w14:textId="77777777" w:rsidTr="004E1A55">
        <w:trPr>
          <w:trHeight w:val="291"/>
          <w:jc w:val="center"/>
        </w:trPr>
        <w:tc>
          <w:tcPr>
            <w:tcW w:w="696" w:type="dxa"/>
          </w:tcPr>
          <w:p w14:paraId="097C845D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7</w:t>
            </w:r>
          </w:p>
        </w:tc>
        <w:tc>
          <w:tcPr>
            <w:tcW w:w="1738" w:type="dxa"/>
          </w:tcPr>
          <w:p w14:paraId="08EEA833" w14:textId="77777777" w:rsidR="00FF6104" w:rsidRPr="00FF6104" w:rsidRDefault="000870BA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1296" w:type="dxa"/>
          </w:tcPr>
          <w:p w14:paraId="46B759C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</w:t>
            </w:r>
            <w:r w:rsidR="000870BA">
              <w:rPr>
                <w:rFonts w:ascii="標楷體" w:eastAsia="標楷體" w:hAnsi="標楷體" w:hint="eastAsia"/>
              </w:rPr>
              <w:t>9/99/99</w:t>
            </w:r>
          </w:p>
        </w:tc>
        <w:tc>
          <w:tcPr>
            <w:tcW w:w="895" w:type="dxa"/>
          </w:tcPr>
          <w:p w14:paraId="02FC42C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29A55B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5D7E2C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62459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B9958FF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.新增、修改時必須輸入,其他</w:t>
            </w:r>
          </w:p>
        </w:tc>
      </w:tr>
      <w:tr w:rsidR="00FF6104" w:rsidRPr="00FF6104" w14:paraId="3319FE6A" w14:textId="77777777" w:rsidTr="004E1A55">
        <w:trPr>
          <w:trHeight w:val="291"/>
          <w:jc w:val="center"/>
        </w:trPr>
        <w:tc>
          <w:tcPr>
            <w:tcW w:w="696" w:type="dxa"/>
          </w:tcPr>
          <w:p w14:paraId="058A7A20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8</w:t>
            </w:r>
          </w:p>
        </w:tc>
        <w:tc>
          <w:tcPr>
            <w:tcW w:w="1738" w:type="dxa"/>
          </w:tcPr>
          <w:p w14:paraId="2C7BC21E" w14:textId="77777777" w:rsidR="00FF6104" w:rsidRPr="00FF6104" w:rsidRDefault="000870BA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296" w:type="dxa"/>
          </w:tcPr>
          <w:p w14:paraId="22D2BDF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09CF322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CC3F88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523392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3535CD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01E54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.新增、修改時可不輸入,其他</w:t>
            </w:r>
          </w:p>
          <w:p w14:paraId="36A6ABC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F6104" w:rsidRPr="00FF6104" w14:paraId="6FDE4DEF" w14:textId="77777777" w:rsidTr="004E1A55">
        <w:trPr>
          <w:trHeight w:val="291"/>
          <w:jc w:val="center"/>
        </w:trPr>
        <w:tc>
          <w:tcPr>
            <w:tcW w:w="696" w:type="dxa"/>
          </w:tcPr>
          <w:p w14:paraId="0741F6A9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9</w:t>
            </w:r>
          </w:p>
        </w:tc>
        <w:tc>
          <w:tcPr>
            <w:tcW w:w="1738" w:type="dxa"/>
          </w:tcPr>
          <w:p w14:paraId="08A0762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296" w:type="dxa"/>
          </w:tcPr>
          <w:p w14:paraId="0EE292D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gramStart"/>
            <w:r w:rsidRPr="00FF6104">
              <w:rPr>
                <w:rFonts w:ascii="標楷體" w:eastAsia="標楷體" w:hAnsi="標楷體" w:hint="eastAsia"/>
              </w:rPr>
              <w:t>X(</w:t>
            </w:r>
            <w:proofErr w:type="gramEnd"/>
            <w:r w:rsidRPr="00FF6104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895" w:type="dxa"/>
          </w:tcPr>
          <w:p w14:paraId="2526EF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1C6CAC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225EB7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6C57AD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10675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proofErr w:type="spellStart"/>
            <w:r w:rsidRPr="00FF6104">
              <w:rPr>
                <w:rFonts w:ascii="標楷體" w:eastAsia="標楷體" w:hAnsi="標楷體" w:hint="eastAsia"/>
              </w:rPr>
              <w:t>i</w:t>
            </w:r>
            <w:proofErr w:type="spellEnd"/>
            <w:r w:rsidRPr="00FF6104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3E60B7F8" w14:textId="77777777" w:rsidR="00FF6104" w:rsidRP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F7E8AEC" w14:textId="77777777" w:rsid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54A453CE" w14:textId="77777777" w:rsidR="00FF6104" w:rsidRPr="00AF1A82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3F2FD808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5962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</w:t>
      </w:r>
      <w:proofErr w:type="gramStart"/>
      <w:r w:rsidR="00E72B4D" w:rsidRPr="00AF1A82">
        <w:rPr>
          <w:rFonts w:ascii="標楷體" w:hAnsi="標楷體" w:hint="eastAsia"/>
          <w:lang w:eastAsia="zh-TW"/>
        </w:rPr>
        <w:t>－</w:t>
      </w:r>
      <w:proofErr w:type="spellStart"/>
      <w:r w:rsidRPr="00AF1A82">
        <w:rPr>
          <w:rFonts w:ascii="標楷體" w:hAnsi="標楷體" w:hint="eastAsia"/>
        </w:rPr>
        <w:t>面催明</w:t>
      </w:r>
      <w:proofErr w:type="gramEnd"/>
      <w:r w:rsidRPr="00AF1A82">
        <w:rPr>
          <w:rFonts w:ascii="標楷體" w:hAnsi="標楷體" w:hint="eastAsia"/>
        </w:rPr>
        <w:t>細資料查詢</w:t>
      </w:r>
      <w:proofErr w:type="spellEnd"/>
    </w:p>
    <w:p w14:paraId="297F8EB6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5972B64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92B3D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0ACD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面催明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細資料查詢</w:t>
            </w:r>
          </w:p>
        </w:tc>
      </w:tr>
      <w:tr w:rsidR="00932B7A" w:rsidRPr="00AF1A82" w14:paraId="72250370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C86BB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D8E06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3DCA9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01D8D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E8CB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E8FF13E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B1E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E0F5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0583ED2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6D9E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82287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00C3714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6EB7F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95132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BFE4F9F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A9BC6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AE8A5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ABEF97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41782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A5D0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2B74CE47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3B1A4C4A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AED8C32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062847CA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4786DDC7" wp14:editId="1BF6FA9B">
            <wp:extent cx="6477000" cy="2343150"/>
            <wp:effectExtent l="0" t="0" r="0" b="0"/>
            <wp:docPr id="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B9F8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642931AA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CF8C195" wp14:editId="1E275097">
            <wp:extent cx="6483350" cy="3117850"/>
            <wp:effectExtent l="0" t="0" r="0" b="6350"/>
            <wp:docPr id="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270B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"/>
        <w:gridCol w:w="1680"/>
        <w:gridCol w:w="990"/>
        <w:gridCol w:w="1261"/>
        <w:gridCol w:w="705"/>
        <w:gridCol w:w="707"/>
        <w:gridCol w:w="4225"/>
      </w:tblGrid>
      <w:tr w:rsidR="00932B7A" w:rsidRPr="00AF1A82" w14:paraId="5769F8AD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45DD942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088AC9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765258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007D45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6B05F8C5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1775F45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32B923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995DF7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5AA9FA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DBB0E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6C15E5E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1F21B41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2F1FD318" w14:textId="77777777" w:rsidTr="008C03BB">
        <w:trPr>
          <w:trHeight w:val="244"/>
          <w:jc w:val="center"/>
        </w:trPr>
        <w:tc>
          <w:tcPr>
            <w:tcW w:w="858" w:type="dxa"/>
          </w:tcPr>
          <w:p w14:paraId="5F257C6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3C2339F0" w14:textId="77777777" w:rsidR="00932B7A" w:rsidRPr="00AF1A82" w:rsidRDefault="00854A5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2E728BF2" w14:textId="77777777" w:rsidR="00932B7A" w:rsidRPr="00AF1A82" w:rsidRDefault="00854A5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7B6FA1F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A6A0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7111C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7C3019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1CDED96E" w14:textId="77777777" w:rsidTr="008C03BB">
        <w:trPr>
          <w:trHeight w:val="244"/>
          <w:jc w:val="center"/>
        </w:trPr>
        <w:tc>
          <w:tcPr>
            <w:tcW w:w="858" w:type="dxa"/>
          </w:tcPr>
          <w:p w14:paraId="72F21B2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D07B1E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3B40E0E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4301E786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1BCA16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4246FA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4DB51D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854A57" w:rsidRPr="00AF1A82" w14:paraId="64A2A6F3" w14:textId="77777777" w:rsidTr="008C03BB">
        <w:trPr>
          <w:trHeight w:val="291"/>
          <w:jc w:val="center"/>
        </w:trPr>
        <w:tc>
          <w:tcPr>
            <w:tcW w:w="858" w:type="dxa"/>
          </w:tcPr>
          <w:p w14:paraId="2C48196B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6503EA2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623A8A3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7AD48A8F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D48D74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3437E9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F5B824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854A57" w:rsidRPr="00AF1A82" w14:paraId="7FA0AB34" w14:textId="77777777" w:rsidTr="008C03BB">
        <w:trPr>
          <w:trHeight w:val="291"/>
          <w:jc w:val="center"/>
        </w:trPr>
        <w:tc>
          <w:tcPr>
            <w:tcW w:w="858" w:type="dxa"/>
          </w:tcPr>
          <w:p w14:paraId="4EEBB67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43C37BD9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3D730967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013C788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E8B12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4E1046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772C397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18C643B9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0920D37F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4B5E66F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</w:tbl>
    <w:p w14:paraId="51D4E0CD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015A6FD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EC0FC8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CA3A72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D501EF8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C0D2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B338CB2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05819EC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8B585B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D8D7F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7E22F0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EA29ECC" w14:textId="77777777" w:rsidTr="003A3C80">
        <w:trPr>
          <w:trHeight w:val="244"/>
          <w:jc w:val="center"/>
        </w:trPr>
        <w:tc>
          <w:tcPr>
            <w:tcW w:w="696" w:type="dxa"/>
          </w:tcPr>
          <w:p w14:paraId="53A9380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1DD6E9D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3969" w:type="dxa"/>
          </w:tcPr>
          <w:p w14:paraId="58D699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BE4D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3C9241C" w14:textId="77777777" w:rsidTr="003A3C80">
        <w:trPr>
          <w:trHeight w:val="244"/>
          <w:jc w:val="center"/>
        </w:trPr>
        <w:tc>
          <w:tcPr>
            <w:tcW w:w="696" w:type="dxa"/>
          </w:tcPr>
          <w:p w14:paraId="0FB2B27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575DF4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0311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EC6982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72CA8A8" w14:textId="77777777" w:rsidTr="003A3C80">
        <w:trPr>
          <w:trHeight w:val="244"/>
          <w:jc w:val="center"/>
        </w:trPr>
        <w:tc>
          <w:tcPr>
            <w:tcW w:w="696" w:type="dxa"/>
          </w:tcPr>
          <w:p w14:paraId="567B024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4812B81B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12DAFA4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0B7D32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4C3A566" w14:textId="77777777" w:rsidTr="003A3C80">
        <w:trPr>
          <w:trHeight w:val="244"/>
          <w:jc w:val="center"/>
        </w:trPr>
        <w:tc>
          <w:tcPr>
            <w:tcW w:w="696" w:type="dxa"/>
          </w:tcPr>
          <w:p w14:paraId="174F09E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4E3C9B38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61B902F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A771092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12221D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0AD3DA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95BFEC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78A1C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2FE3080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3B7484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27AFEAF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498987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52E089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.連結L5602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proofErr w:type="gramStart"/>
            <w:r w:rsidRPr="00AF1A82">
              <w:rPr>
                <w:rFonts w:ascii="標楷體" w:eastAsia="標楷體" w:hAnsi="標楷體" w:hint="eastAsia"/>
                <w:b/>
              </w:rPr>
              <w:t>面催登錄</w:t>
            </w:r>
            <w:proofErr w:type="gramEnd"/>
            <w:r w:rsidRPr="00AF1A82">
              <w:rPr>
                <w:rFonts w:ascii="標楷體" w:eastAsia="標楷體" w:hAnsi="標楷體" w:hint="eastAsia"/>
                <w:b/>
              </w:rPr>
              <w:t>-修改]</w:t>
            </w:r>
          </w:p>
        </w:tc>
        <w:tc>
          <w:tcPr>
            <w:tcW w:w="2693" w:type="dxa"/>
          </w:tcPr>
          <w:p w14:paraId="220B545B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610B155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2D50F1F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2B1DD7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.連結L5602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proofErr w:type="gramStart"/>
            <w:r w:rsidRPr="00AF1A82">
              <w:rPr>
                <w:rFonts w:ascii="標楷體" w:eastAsia="標楷體" w:hAnsi="標楷體" w:hint="eastAsia"/>
                <w:b/>
              </w:rPr>
              <w:t>面催登錄</w:t>
            </w:r>
            <w:proofErr w:type="gramEnd"/>
            <w:r w:rsidRPr="00AF1A82">
              <w:rPr>
                <w:rFonts w:ascii="標楷體" w:eastAsia="標楷體" w:hAnsi="標楷體" w:hint="eastAsia"/>
                <w:b/>
              </w:rPr>
              <w:t>-新增]</w:t>
            </w:r>
          </w:p>
        </w:tc>
        <w:tc>
          <w:tcPr>
            <w:tcW w:w="2693" w:type="dxa"/>
          </w:tcPr>
          <w:p w14:paraId="5C8B24A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2C206DED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13F1E5A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6D7C1173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.連結L5602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proofErr w:type="gramStart"/>
            <w:r w:rsidRPr="00AF1A82">
              <w:rPr>
                <w:rFonts w:ascii="標楷體" w:eastAsia="標楷體" w:hAnsi="標楷體" w:hint="eastAsia"/>
                <w:b/>
              </w:rPr>
              <w:t>面催登錄</w:t>
            </w:r>
            <w:proofErr w:type="gramEnd"/>
            <w:r w:rsidRPr="00AF1A82">
              <w:rPr>
                <w:rFonts w:ascii="標楷體" w:eastAsia="標楷體" w:hAnsi="標楷體" w:hint="eastAsia"/>
                <w:b/>
              </w:rPr>
              <w:t>-查詢]</w:t>
            </w:r>
          </w:p>
        </w:tc>
        <w:tc>
          <w:tcPr>
            <w:tcW w:w="2693" w:type="dxa"/>
          </w:tcPr>
          <w:p w14:paraId="4BB64FC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D1AEEE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325D9A3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面催日期</w:t>
            </w:r>
            <w:proofErr w:type="gramEnd"/>
          </w:p>
        </w:tc>
        <w:tc>
          <w:tcPr>
            <w:tcW w:w="3969" w:type="dxa"/>
          </w:tcPr>
          <w:p w14:paraId="0E1B396E" w14:textId="77777777" w:rsidR="003A3C80" w:rsidRPr="00AF1A82" w:rsidRDefault="003A3C80" w:rsidP="00854A5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854A57" w:rsidRPr="00AF1A82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76E4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CFD0E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D4AF141" w14:textId="77777777" w:rsidR="00854A57" w:rsidRPr="00AF1A82" w:rsidRDefault="00854A57" w:rsidP="00FC3E63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面催時間</w:t>
            </w:r>
            <w:proofErr w:type="gramEnd"/>
          </w:p>
        </w:tc>
        <w:tc>
          <w:tcPr>
            <w:tcW w:w="3969" w:type="dxa"/>
          </w:tcPr>
          <w:p w14:paraId="0F15F10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2693" w:type="dxa"/>
          </w:tcPr>
          <w:p w14:paraId="57CD6087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DD0C1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33A6C5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3F919E6C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0775A5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CC3588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C983615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面晤人</w:t>
            </w:r>
            <w:proofErr w:type="gramEnd"/>
          </w:p>
        </w:tc>
        <w:tc>
          <w:tcPr>
            <w:tcW w:w="3969" w:type="dxa"/>
          </w:tcPr>
          <w:p w14:paraId="165F76CF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75D98F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49F994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276651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3969" w:type="dxa"/>
          </w:tcPr>
          <w:p w14:paraId="2B8D0B44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CF6016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01461E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C793ED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3969" w:type="dxa"/>
          </w:tcPr>
          <w:p w14:paraId="5882DD36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F6D52F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679155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C15FB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面催地點</w:t>
            </w:r>
            <w:proofErr w:type="gramEnd"/>
          </w:p>
        </w:tc>
        <w:tc>
          <w:tcPr>
            <w:tcW w:w="3969" w:type="dxa"/>
          </w:tcPr>
          <w:p w14:paraId="79E43A30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60)</w:t>
            </w:r>
          </w:p>
        </w:tc>
        <w:tc>
          <w:tcPr>
            <w:tcW w:w="2693" w:type="dxa"/>
          </w:tcPr>
          <w:p w14:paraId="439934F4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35B9A1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D9089F1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3D08AFF4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160)</w:t>
            </w:r>
          </w:p>
        </w:tc>
        <w:tc>
          <w:tcPr>
            <w:tcW w:w="2693" w:type="dxa"/>
          </w:tcPr>
          <w:p w14:paraId="1152EF79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B3E1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7707E5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A76B116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46746B1D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8AC98C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A05C60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登放記號</w:t>
            </w:r>
            <w:proofErr w:type="gramEnd"/>
          </w:p>
        </w:tc>
        <w:tc>
          <w:tcPr>
            <w:tcW w:w="3969" w:type="dxa"/>
          </w:tcPr>
          <w:p w14:paraId="7E049D06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1208DA55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106D5F4A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4EED4378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F422529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27989C8B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24BA43B5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02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</w:t>
      </w:r>
      <w:proofErr w:type="gramStart"/>
      <w:r w:rsidR="00E72B4D" w:rsidRPr="00AF1A82">
        <w:rPr>
          <w:rFonts w:ascii="標楷體" w:hAnsi="標楷體" w:hint="eastAsia"/>
          <w:lang w:eastAsia="zh-TW"/>
        </w:rPr>
        <w:t>－</w:t>
      </w:r>
      <w:proofErr w:type="spellStart"/>
      <w:r w:rsidRPr="00AF1A82">
        <w:rPr>
          <w:rFonts w:ascii="標楷體" w:hAnsi="標楷體" w:hint="eastAsia"/>
        </w:rPr>
        <w:t>面催</w:t>
      </w:r>
      <w:proofErr w:type="gramEnd"/>
      <w:r w:rsidRPr="00AF1A82">
        <w:rPr>
          <w:rFonts w:ascii="標楷體" w:hAnsi="標楷體" w:hint="eastAsia"/>
        </w:rPr>
        <w:t>登錄</w:t>
      </w:r>
      <w:proofErr w:type="spellEnd"/>
    </w:p>
    <w:p w14:paraId="18C44DF9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4AD2977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F00D6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F920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面催登錄</w:t>
            </w:r>
            <w:proofErr w:type="gramEnd"/>
          </w:p>
        </w:tc>
      </w:tr>
      <w:tr w:rsidR="00932B7A" w:rsidRPr="00AF1A82" w14:paraId="439C21AF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09D0E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9F0BF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BDBCE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C50DB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C08D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3A849682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7C166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7311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D365F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8EBD0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F6EA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2F96B2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3B876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C5FFF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0D9B55A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017C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CDCA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AC9CF4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0F310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D8087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B213E37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255CAE02" w14:textId="77777777" w:rsidR="00932B7A" w:rsidRPr="00AF1A82" w:rsidRDefault="00932B7A" w:rsidP="00AD50CB">
      <w:pPr>
        <w:pStyle w:val="a"/>
      </w:pPr>
      <w:r w:rsidRPr="00AF1A82">
        <w:t>UI</w:t>
      </w:r>
      <w:r w:rsidRPr="00AF1A82">
        <w:t>畫面</w:t>
      </w:r>
    </w:p>
    <w:p w14:paraId="6F8C3706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7127D923" w14:textId="77777777" w:rsidR="00932B7A" w:rsidRPr="00AF1A82" w:rsidRDefault="00C0078D" w:rsidP="003132C0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654B7437" wp14:editId="1AB64723">
            <wp:extent cx="6477000" cy="4394200"/>
            <wp:effectExtent l="0" t="0" r="0" b="6350"/>
            <wp:docPr id="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0C94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4F693CCB" w14:textId="77777777" w:rsidR="00932B7A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C3E63" w:rsidRPr="00AF1A82" w14:paraId="56819DF7" w14:textId="77777777" w:rsidTr="00FC3E63">
        <w:trPr>
          <w:trHeight w:val="388"/>
          <w:jc w:val="center"/>
        </w:trPr>
        <w:tc>
          <w:tcPr>
            <w:tcW w:w="696" w:type="dxa"/>
            <w:vMerge w:val="restart"/>
          </w:tcPr>
          <w:p w14:paraId="134E05F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3347ED3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963FC98" w14:textId="77777777" w:rsidR="00FC3E63" w:rsidRPr="00AF1A82" w:rsidRDefault="00FC3E63" w:rsidP="00FC3E6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3BDE341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C3E63" w:rsidRPr="00AF1A82" w14:paraId="319801D8" w14:textId="77777777" w:rsidTr="00FC3E63">
        <w:trPr>
          <w:trHeight w:val="244"/>
          <w:jc w:val="center"/>
        </w:trPr>
        <w:tc>
          <w:tcPr>
            <w:tcW w:w="696" w:type="dxa"/>
            <w:vMerge/>
          </w:tcPr>
          <w:p w14:paraId="4595E26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221A47F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654735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77E1411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178B2D3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5152FF7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782003B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F3BBB9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AF1A82" w14:paraId="53E98C7B" w14:textId="77777777" w:rsidTr="00FC3E63">
        <w:trPr>
          <w:trHeight w:val="291"/>
          <w:jc w:val="center"/>
        </w:trPr>
        <w:tc>
          <w:tcPr>
            <w:tcW w:w="696" w:type="dxa"/>
          </w:tcPr>
          <w:p w14:paraId="2F8B96A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191F870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698C8CE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500781C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B0B21D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51DE77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454FB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910F68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4ACD7B7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80684C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3D21C75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C3E63" w:rsidRPr="00AF1A82" w14:paraId="28BCC9B9" w14:textId="77777777" w:rsidTr="00FC3E63">
        <w:trPr>
          <w:trHeight w:val="291"/>
          <w:jc w:val="center"/>
        </w:trPr>
        <w:tc>
          <w:tcPr>
            <w:tcW w:w="696" w:type="dxa"/>
          </w:tcPr>
          <w:p w14:paraId="41BF1A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5B734B2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4" w:type="dxa"/>
          </w:tcPr>
          <w:p w14:paraId="7117624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2922E7D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B25AC4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F4EF2F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2CBB90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C8656C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AF1A82" w14:paraId="1148D5D7" w14:textId="77777777" w:rsidTr="00FC3E63">
        <w:trPr>
          <w:trHeight w:val="291"/>
          <w:jc w:val="center"/>
        </w:trPr>
        <w:tc>
          <w:tcPr>
            <w:tcW w:w="696" w:type="dxa"/>
          </w:tcPr>
          <w:p w14:paraId="6D93811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4ECD3D9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32C137C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3984B5C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33ED59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C948EB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34F22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3AA7E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C3E63" w:rsidRPr="00AF1A82" w14:paraId="7AD775A1" w14:textId="77777777" w:rsidTr="00FC3E63">
        <w:trPr>
          <w:trHeight w:val="291"/>
          <w:jc w:val="center"/>
        </w:trPr>
        <w:tc>
          <w:tcPr>
            <w:tcW w:w="696" w:type="dxa"/>
          </w:tcPr>
          <w:p w14:paraId="3240491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673FA7E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10183E0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0D0F68F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33B3D0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9FFE5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ED4B8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077B1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C3E63" w:rsidRPr="00AF1A82" w14:paraId="755F1B2E" w14:textId="77777777" w:rsidTr="00FC3E63">
        <w:trPr>
          <w:trHeight w:val="291"/>
          <w:jc w:val="center"/>
        </w:trPr>
        <w:tc>
          <w:tcPr>
            <w:tcW w:w="696" w:type="dxa"/>
          </w:tcPr>
          <w:p w14:paraId="36C8A71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4ABECBB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149AD5D9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8" w:type="dxa"/>
          </w:tcPr>
          <w:p w14:paraId="130AA48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A5769F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6894A8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F08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B48728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2055318F" w14:textId="77777777" w:rsidTr="00FC3E63">
        <w:trPr>
          <w:trHeight w:val="291"/>
          <w:jc w:val="center"/>
        </w:trPr>
        <w:tc>
          <w:tcPr>
            <w:tcW w:w="696" w:type="dxa"/>
          </w:tcPr>
          <w:p w14:paraId="5CA2A80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6713DE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041CC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8" w:type="dxa"/>
          </w:tcPr>
          <w:p w14:paraId="7761BEE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BE6931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7A4DC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BB48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DE409B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2B1FEA7B" w14:textId="77777777" w:rsidTr="00FC3E63">
        <w:trPr>
          <w:trHeight w:val="291"/>
          <w:jc w:val="center"/>
        </w:trPr>
        <w:tc>
          <w:tcPr>
            <w:tcW w:w="696" w:type="dxa"/>
          </w:tcPr>
          <w:p w14:paraId="7F5AF564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F84F1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0A27B15E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FCC0E7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25377E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72B5A6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38869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491741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6C98711B" w14:textId="77777777" w:rsidTr="00FC3E63">
        <w:trPr>
          <w:trHeight w:val="291"/>
          <w:jc w:val="center"/>
        </w:trPr>
        <w:tc>
          <w:tcPr>
            <w:tcW w:w="696" w:type="dxa"/>
          </w:tcPr>
          <w:p w14:paraId="02732CC8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17899BB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1526C77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0BC016B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3348A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1C195A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96604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5F7C04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1704A4B7" w14:textId="77777777" w:rsidTr="00FC3E63">
        <w:trPr>
          <w:trHeight w:val="291"/>
          <w:jc w:val="center"/>
        </w:trPr>
        <w:tc>
          <w:tcPr>
            <w:tcW w:w="696" w:type="dxa"/>
          </w:tcPr>
          <w:p w14:paraId="2F3808AE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865" w:type="dxa"/>
          </w:tcPr>
          <w:p w14:paraId="13B1B60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914" w:type="dxa"/>
          </w:tcPr>
          <w:p w14:paraId="23A11AF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76932E5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65D8E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3F2EB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EF4A8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20A7A5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33C1B3B3" w14:textId="77777777" w:rsidTr="00FC3E63">
        <w:trPr>
          <w:trHeight w:val="291"/>
          <w:jc w:val="center"/>
        </w:trPr>
        <w:tc>
          <w:tcPr>
            <w:tcW w:w="696" w:type="dxa"/>
          </w:tcPr>
          <w:p w14:paraId="282FC80A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4C19ED0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19A693F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26861DB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22F439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A4185B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EB4D49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A4BA9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FC3E63" w:rsidRPr="00AF1A82" w14:paraId="7644C53E" w14:textId="77777777" w:rsidTr="00FC3E63">
        <w:trPr>
          <w:trHeight w:val="291"/>
          <w:jc w:val="center"/>
        </w:trPr>
        <w:tc>
          <w:tcPr>
            <w:tcW w:w="696" w:type="dxa"/>
          </w:tcPr>
          <w:p w14:paraId="2917970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865" w:type="dxa"/>
          </w:tcPr>
          <w:p w14:paraId="09096F1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面催日期</w:t>
            </w:r>
            <w:proofErr w:type="gramEnd"/>
          </w:p>
        </w:tc>
        <w:tc>
          <w:tcPr>
            <w:tcW w:w="914" w:type="dxa"/>
          </w:tcPr>
          <w:p w14:paraId="49F86C46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5A5E90D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8E893E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7DE28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168FD8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3D3411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C3E63" w:rsidRPr="00AF1A82" w14:paraId="1FDBA87F" w14:textId="77777777" w:rsidTr="00FC3E63">
        <w:trPr>
          <w:trHeight w:val="291"/>
          <w:jc w:val="center"/>
        </w:trPr>
        <w:tc>
          <w:tcPr>
            <w:tcW w:w="696" w:type="dxa"/>
          </w:tcPr>
          <w:p w14:paraId="474FC70C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5A93E40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面催時間</w:t>
            </w:r>
            <w:proofErr w:type="gramEnd"/>
          </w:p>
        </w:tc>
        <w:tc>
          <w:tcPr>
            <w:tcW w:w="914" w:type="dxa"/>
          </w:tcPr>
          <w:p w14:paraId="769F19F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938" w:type="dxa"/>
          </w:tcPr>
          <w:p w14:paraId="50B3C82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C12A5F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2768D4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9161F9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0C63B3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FC3E63" w:rsidRPr="00AF1A82" w14:paraId="4DB74AEC" w14:textId="77777777" w:rsidTr="00FC3E63">
        <w:trPr>
          <w:trHeight w:val="291"/>
          <w:jc w:val="center"/>
        </w:trPr>
        <w:tc>
          <w:tcPr>
            <w:tcW w:w="696" w:type="dxa"/>
          </w:tcPr>
          <w:p w14:paraId="48DBC3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31FA8F1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面催對象</w:t>
            </w:r>
            <w:proofErr w:type="gramEnd"/>
          </w:p>
        </w:tc>
        <w:tc>
          <w:tcPr>
            <w:tcW w:w="914" w:type="dxa"/>
          </w:tcPr>
          <w:p w14:paraId="744F1D98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1A2F46A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2B761C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702F87C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77DD3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36F5D2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3256766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3A08BB8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7C0E5A9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C3E63" w:rsidRPr="00AF1A82" w14:paraId="4CA17925" w14:textId="77777777" w:rsidTr="00FC3E63">
        <w:trPr>
          <w:trHeight w:val="291"/>
          <w:jc w:val="center"/>
        </w:trPr>
        <w:tc>
          <w:tcPr>
            <w:tcW w:w="696" w:type="dxa"/>
          </w:tcPr>
          <w:p w14:paraId="0BC20C64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2E6204D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面晤人</w:t>
            </w:r>
            <w:proofErr w:type="gramEnd"/>
          </w:p>
        </w:tc>
        <w:tc>
          <w:tcPr>
            <w:tcW w:w="914" w:type="dxa"/>
          </w:tcPr>
          <w:p w14:paraId="01605B8A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8A46F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076143C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3971A20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761A8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88F0A4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0289D47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7CA93D3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039F1CB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家屬</w:t>
            </w:r>
          </w:p>
          <w:p w14:paraId="0A1E457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朋友</w:t>
            </w:r>
          </w:p>
          <w:p w14:paraId="465BD90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C3E63" w:rsidRPr="00AF1A82" w14:paraId="3610EF44" w14:textId="77777777" w:rsidTr="00FC3E63">
        <w:trPr>
          <w:trHeight w:val="291"/>
          <w:jc w:val="center"/>
        </w:trPr>
        <w:tc>
          <w:tcPr>
            <w:tcW w:w="696" w:type="dxa"/>
          </w:tcPr>
          <w:p w14:paraId="69B16298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-1</w:t>
            </w:r>
          </w:p>
        </w:tc>
        <w:tc>
          <w:tcPr>
            <w:tcW w:w="1865" w:type="dxa"/>
          </w:tcPr>
          <w:p w14:paraId="55205F7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面晤人資料</w:t>
            </w:r>
            <w:proofErr w:type="gramEnd"/>
          </w:p>
        </w:tc>
        <w:tc>
          <w:tcPr>
            <w:tcW w:w="914" w:type="dxa"/>
          </w:tcPr>
          <w:p w14:paraId="55FB814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2C9B058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22F5D7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E206C4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E6AA6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824C7C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FC3E63" w:rsidRPr="00AF1A82" w14:paraId="7BAABBC0" w14:textId="77777777" w:rsidTr="00FC3E63">
        <w:trPr>
          <w:trHeight w:val="291"/>
          <w:jc w:val="center"/>
        </w:trPr>
        <w:tc>
          <w:tcPr>
            <w:tcW w:w="696" w:type="dxa"/>
          </w:tcPr>
          <w:p w14:paraId="42B7D2C1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-2</w:t>
            </w:r>
          </w:p>
        </w:tc>
        <w:tc>
          <w:tcPr>
            <w:tcW w:w="1865" w:type="dxa"/>
          </w:tcPr>
          <w:p w14:paraId="211D01C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70DA8DC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0B7D0A1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56F9F50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4E3A802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553849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011F9E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2CAC1DF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6206051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1BFE08F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2: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代催收</w:t>
            </w:r>
            <w:proofErr w:type="gramEnd"/>
          </w:p>
        </w:tc>
      </w:tr>
      <w:tr w:rsidR="00FC3E63" w:rsidRPr="00AF1A82" w14:paraId="29806793" w14:textId="77777777" w:rsidTr="00FC3E63">
        <w:trPr>
          <w:trHeight w:val="291"/>
          <w:jc w:val="center"/>
        </w:trPr>
        <w:tc>
          <w:tcPr>
            <w:tcW w:w="696" w:type="dxa"/>
          </w:tcPr>
          <w:p w14:paraId="5FF1B4A7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-3</w:t>
            </w:r>
          </w:p>
        </w:tc>
        <w:tc>
          <w:tcPr>
            <w:tcW w:w="1865" w:type="dxa"/>
          </w:tcPr>
          <w:p w14:paraId="56AC46E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14" w:type="dxa"/>
          </w:tcPr>
          <w:p w14:paraId="2A28FCC3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8" w:type="dxa"/>
          </w:tcPr>
          <w:p w14:paraId="01758D7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C028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7E376A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4B41D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E2A9A0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336405D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1F41CAC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01: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廖ＯＯ</w:t>
            </w:r>
            <w:proofErr w:type="gramEnd"/>
          </w:p>
          <w:p w14:paraId="3A0CDF7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02: 楊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ＯＯ</w:t>
            </w:r>
            <w:proofErr w:type="gramEnd"/>
          </w:p>
          <w:p w14:paraId="1AE5309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03: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游ＯＯ</w:t>
            </w:r>
            <w:proofErr w:type="gramEnd"/>
          </w:p>
          <w:p w14:paraId="65860DA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04: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詹ＯＯ</w:t>
            </w:r>
            <w:proofErr w:type="gramEnd"/>
          </w:p>
          <w:p w14:paraId="62C7E3F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05: 黃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ＯＯ</w:t>
            </w:r>
            <w:proofErr w:type="gramEnd"/>
          </w:p>
        </w:tc>
      </w:tr>
      <w:tr w:rsidR="00FC3E63" w:rsidRPr="00AF1A82" w14:paraId="6338DA4B" w14:textId="77777777" w:rsidTr="00FC3E63">
        <w:trPr>
          <w:trHeight w:val="291"/>
          <w:jc w:val="center"/>
        </w:trPr>
        <w:tc>
          <w:tcPr>
            <w:tcW w:w="696" w:type="dxa"/>
          </w:tcPr>
          <w:p w14:paraId="3E122FC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5ABF695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催收人員資料</w:t>
            </w:r>
          </w:p>
        </w:tc>
        <w:tc>
          <w:tcPr>
            <w:tcW w:w="914" w:type="dxa"/>
          </w:tcPr>
          <w:p w14:paraId="7C39011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31EC1BC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9F1CF1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CA2C1F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F79F9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8B2E1B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.新增、修改時可不輸入,其他</w:t>
            </w:r>
          </w:p>
          <w:p w14:paraId="4189EC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C3E63" w:rsidRPr="00AF1A82" w14:paraId="240CDD68" w14:textId="77777777" w:rsidTr="00FC3E63">
        <w:trPr>
          <w:trHeight w:val="291"/>
          <w:jc w:val="center"/>
        </w:trPr>
        <w:tc>
          <w:tcPr>
            <w:tcW w:w="696" w:type="dxa"/>
          </w:tcPr>
          <w:p w14:paraId="171B4BE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0D3CDDC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面催地點</w:t>
            </w:r>
            <w:proofErr w:type="gramEnd"/>
          </w:p>
        </w:tc>
        <w:tc>
          <w:tcPr>
            <w:tcW w:w="914" w:type="dxa"/>
          </w:tcPr>
          <w:p w14:paraId="7313E4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60)</w:t>
            </w:r>
          </w:p>
        </w:tc>
        <w:tc>
          <w:tcPr>
            <w:tcW w:w="938" w:type="dxa"/>
          </w:tcPr>
          <w:p w14:paraId="5D44C0B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1A2CBD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D72748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EE650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A741B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3990165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67B4F44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FC3E63" w:rsidRPr="00AF1A82" w14:paraId="3F1E4FE6" w14:textId="77777777" w:rsidTr="00FC3E63">
        <w:trPr>
          <w:trHeight w:val="291"/>
          <w:jc w:val="center"/>
        </w:trPr>
        <w:tc>
          <w:tcPr>
            <w:tcW w:w="696" w:type="dxa"/>
          </w:tcPr>
          <w:p w14:paraId="1C96916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865" w:type="dxa"/>
          </w:tcPr>
          <w:p w14:paraId="5756211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面催記錄</w:t>
            </w:r>
            <w:proofErr w:type="gramEnd"/>
          </w:p>
        </w:tc>
        <w:tc>
          <w:tcPr>
            <w:tcW w:w="914" w:type="dxa"/>
          </w:tcPr>
          <w:p w14:paraId="1E3F8FE6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80)</w:t>
            </w:r>
          </w:p>
        </w:tc>
        <w:tc>
          <w:tcPr>
            <w:tcW w:w="938" w:type="dxa"/>
          </w:tcPr>
          <w:p w14:paraId="078034A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C71038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6A0F42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C2AEF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C01CD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FC3E63" w:rsidRPr="00AF1A82" w14:paraId="18926034" w14:textId="77777777" w:rsidTr="00FC3E63">
        <w:trPr>
          <w:trHeight w:val="291"/>
          <w:jc w:val="center"/>
        </w:trPr>
        <w:tc>
          <w:tcPr>
            <w:tcW w:w="696" w:type="dxa"/>
          </w:tcPr>
          <w:p w14:paraId="08EBF97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865" w:type="dxa"/>
          </w:tcPr>
          <w:p w14:paraId="5FCDBB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72952D23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8" w:type="dxa"/>
          </w:tcPr>
          <w:p w14:paraId="5FF17BF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2DB46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A6FC9E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DA1C35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1CFB65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42815A66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775CBAD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D1396C4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38BE532" w14:textId="77777777" w:rsidR="00932B7A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8E4A314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5963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</w:t>
      </w:r>
      <w:proofErr w:type="gramStart"/>
      <w:r w:rsidR="00E72B4D" w:rsidRPr="00AF1A82">
        <w:rPr>
          <w:rFonts w:ascii="標楷體" w:hAnsi="標楷體" w:hint="eastAsia"/>
          <w:lang w:eastAsia="zh-TW"/>
        </w:rPr>
        <w:t>－</w:t>
      </w:r>
      <w:proofErr w:type="spellStart"/>
      <w:r w:rsidRPr="00AF1A82">
        <w:rPr>
          <w:rFonts w:ascii="標楷體" w:hAnsi="標楷體" w:hint="eastAsia"/>
        </w:rPr>
        <w:t>函催明</w:t>
      </w:r>
      <w:proofErr w:type="gramEnd"/>
      <w:r w:rsidRPr="00AF1A82">
        <w:rPr>
          <w:rFonts w:ascii="標楷體" w:hAnsi="標楷體" w:hint="eastAsia"/>
        </w:rPr>
        <w:t>細資料查詢</w:t>
      </w:r>
      <w:proofErr w:type="spellEnd"/>
    </w:p>
    <w:p w14:paraId="5651101B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6498A43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E3AD7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83211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函催明細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資料查詢</w:t>
            </w:r>
          </w:p>
        </w:tc>
      </w:tr>
      <w:tr w:rsidR="00932B7A" w:rsidRPr="00AF1A82" w14:paraId="4A6D44F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E031B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DEFBC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1273CED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FBFC3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6C7A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24D2E480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58F3F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950AF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9D3CA94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94C78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B6AB3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579772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F690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3C320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45567653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9E20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0284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065829D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627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168E8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0150B122" w14:textId="77777777" w:rsidR="00932B7A" w:rsidRPr="00AF1A82" w:rsidRDefault="00932B7A" w:rsidP="00AD50CB">
      <w:pPr>
        <w:pStyle w:val="a"/>
        <w:numPr>
          <w:ilvl w:val="0"/>
          <w:numId w:val="0"/>
        </w:numPr>
      </w:pPr>
    </w:p>
    <w:p w14:paraId="0FA80EA4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3D466047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FE859B3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5DD3C56E" wp14:editId="204A0440">
            <wp:extent cx="6483350" cy="2368550"/>
            <wp:effectExtent l="0" t="0" r="0" b="0"/>
            <wp:docPr id="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F85A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08D563C0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5291C552" wp14:editId="3D4BABDD">
            <wp:extent cx="6477000" cy="3168650"/>
            <wp:effectExtent l="0" t="0" r="0" b="0"/>
            <wp:docPr id="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210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20"/>
        <w:gridCol w:w="966"/>
        <w:gridCol w:w="911"/>
        <w:gridCol w:w="1150"/>
        <w:gridCol w:w="670"/>
        <w:gridCol w:w="689"/>
        <w:gridCol w:w="3719"/>
      </w:tblGrid>
      <w:tr w:rsidR="00B46C52" w:rsidRPr="00AF1A82" w14:paraId="4190A759" w14:textId="77777777" w:rsidTr="00B46C52">
        <w:trPr>
          <w:trHeight w:val="388"/>
          <w:jc w:val="center"/>
        </w:trPr>
        <w:tc>
          <w:tcPr>
            <w:tcW w:w="858" w:type="dxa"/>
            <w:vMerge w:val="restart"/>
          </w:tcPr>
          <w:p w14:paraId="759EEB2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CB14F26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6936665B" w14:textId="77777777" w:rsidR="00B46C52" w:rsidRPr="00AF1A82" w:rsidRDefault="00B46C52" w:rsidP="00B46C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67018D2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46C52" w:rsidRPr="00AF1A82" w14:paraId="0DB2035D" w14:textId="77777777" w:rsidTr="00B46C52">
        <w:trPr>
          <w:trHeight w:val="244"/>
          <w:jc w:val="center"/>
        </w:trPr>
        <w:tc>
          <w:tcPr>
            <w:tcW w:w="858" w:type="dxa"/>
            <w:vMerge/>
          </w:tcPr>
          <w:p w14:paraId="6570D22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343C082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E127B8A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261A4B2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9C0FD5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C3CFF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020E1D0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727BAD3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5B6AB9BD" w14:textId="77777777" w:rsidTr="00B46C52">
        <w:trPr>
          <w:trHeight w:val="244"/>
          <w:jc w:val="center"/>
        </w:trPr>
        <w:tc>
          <w:tcPr>
            <w:tcW w:w="858" w:type="dxa"/>
          </w:tcPr>
          <w:p w14:paraId="0137B71E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5178B37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1E88E31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47C19DC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7F8CB1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94E83C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19E1154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80B7A9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B46C52" w:rsidRPr="00AF1A82" w14:paraId="28C50643" w14:textId="77777777" w:rsidTr="00B46C52">
        <w:trPr>
          <w:trHeight w:val="244"/>
          <w:jc w:val="center"/>
        </w:trPr>
        <w:tc>
          <w:tcPr>
            <w:tcW w:w="858" w:type="dxa"/>
          </w:tcPr>
          <w:p w14:paraId="2864668F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2EBF447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AB2F5E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3E917DBC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E9159D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31081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112D8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30D8571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B46C52" w:rsidRPr="00AF1A82" w14:paraId="3699D430" w14:textId="77777777" w:rsidTr="00B46C52">
        <w:trPr>
          <w:trHeight w:val="291"/>
          <w:jc w:val="center"/>
        </w:trPr>
        <w:tc>
          <w:tcPr>
            <w:tcW w:w="858" w:type="dxa"/>
          </w:tcPr>
          <w:p w14:paraId="298DF363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5BED58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4512C7E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7C8CC32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F27E39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53270A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90DAF4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D093DF0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B46C52" w:rsidRPr="00AF1A82" w14:paraId="0803E1D2" w14:textId="77777777" w:rsidTr="00B46C52">
        <w:trPr>
          <w:trHeight w:val="291"/>
          <w:jc w:val="center"/>
        </w:trPr>
        <w:tc>
          <w:tcPr>
            <w:tcW w:w="858" w:type="dxa"/>
          </w:tcPr>
          <w:p w14:paraId="466E118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7A32497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18BF5F5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0B96613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38D95B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614E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94DC64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7BC672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41CD7F4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0398D7A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1995199A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B46C52" w:rsidRPr="00AF1A82" w14:paraId="54EF380B" w14:textId="77777777" w:rsidTr="00B46C52">
        <w:trPr>
          <w:trHeight w:val="291"/>
          <w:jc w:val="center"/>
        </w:trPr>
        <w:tc>
          <w:tcPr>
            <w:tcW w:w="858" w:type="dxa"/>
          </w:tcPr>
          <w:p w14:paraId="17FAE399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EFA21C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2CEF784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E7496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8F9264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3D5A10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B4F878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6ACF99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</w:tr>
      <w:tr w:rsidR="00B46C52" w:rsidRPr="00AF1A82" w14:paraId="79F355F6" w14:textId="77777777" w:rsidTr="00B46C52">
        <w:trPr>
          <w:trHeight w:val="291"/>
          <w:jc w:val="center"/>
        </w:trPr>
        <w:tc>
          <w:tcPr>
            <w:tcW w:w="858" w:type="dxa"/>
          </w:tcPr>
          <w:p w14:paraId="7845EE4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DD4579E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4632193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AFF5F5B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1F9D4E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68F67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DC3D939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D712DB4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</w:tr>
      <w:tr w:rsidR="00B46C52" w:rsidRPr="00AF1A82" w14:paraId="107BD0FA" w14:textId="77777777" w:rsidTr="00B46C52">
        <w:trPr>
          <w:trHeight w:val="291"/>
          <w:jc w:val="center"/>
        </w:trPr>
        <w:tc>
          <w:tcPr>
            <w:tcW w:w="858" w:type="dxa"/>
          </w:tcPr>
          <w:p w14:paraId="0735BD1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33A33B60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1829919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DC22A4A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DD1EB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F03768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8A8466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005FB0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</w:tr>
    </w:tbl>
    <w:p w14:paraId="790CB858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467FDBD6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8090AA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DEA2D6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BDC19E3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D9FB0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7017D7F3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22185A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B11E4A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87E04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586668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2C117E33" w14:textId="77777777" w:rsidTr="003A3C80">
        <w:trPr>
          <w:trHeight w:val="244"/>
          <w:jc w:val="center"/>
        </w:trPr>
        <w:tc>
          <w:tcPr>
            <w:tcW w:w="696" w:type="dxa"/>
          </w:tcPr>
          <w:p w14:paraId="5DC48B1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1927CE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818EEFD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F9541FE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3FF1CDC" w14:textId="77777777" w:rsidTr="003A3C80">
        <w:trPr>
          <w:trHeight w:val="244"/>
          <w:jc w:val="center"/>
        </w:trPr>
        <w:tc>
          <w:tcPr>
            <w:tcW w:w="696" w:type="dxa"/>
          </w:tcPr>
          <w:p w14:paraId="3623249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D3FD2A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4813F0A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D5C2B8A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49829D28" w14:textId="77777777" w:rsidTr="003A3C80">
        <w:trPr>
          <w:trHeight w:val="244"/>
          <w:jc w:val="center"/>
        </w:trPr>
        <w:tc>
          <w:tcPr>
            <w:tcW w:w="696" w:type="dxa"/>
          </w:tcPr>
          <w:p w14:paraId="3D02E197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2952424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E983B18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11FBC2B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390CC924" w14:textId="77777777" w:rsidTr="003A3C80">
        <w:trPr>
          <w:trHeight w:val="244"/>
          <w:jc w:val="center"/>
        </w:trPr>
        <w:tc>
          <w:tcPr>
            <w:tcW w:w="696" w:type="dxa"/>
          </w:tcPr>
          <w:p w14:paraId="32D3D1B6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321063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24F83051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0626014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67C56AD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A8D36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6D98CC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5FC8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158553B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6E9150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18EA992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FBA90F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0B915F5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  <w:tc>
          <w:tcPr>
            <w:tcW w:w="2693" w:type="dxa"/>
          </w:tcPr>
          <w:p w14:paraId="630383F7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2870EAE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013B96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957D6F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  <w:tc>
          <w:tcPr>
            <w:tcW w:w="2693" w:type="dxa"/>
          </w:tcPr>
          <w:p w14:paraId="39DE83BE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5186EE4A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F0D326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47E11ED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  <w:tc>
          <w:tcPr>
            <w:tcW w:w="2693" w:type="dxa"/>
          </w:tcPr>
          <w:p w14:paraId="2269D7C2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849E19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706B4B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33D0F0FE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1BA047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664361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55FEC52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3969" w:type="dxa"/>
          </w:tcPr>
          <w:p w14:paraId="1BF9BB71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69893A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F6B2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7C0FCF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3969" w:type="dxa"/>
          </w:tcPr>
          <w:p w14:paraId="5B7750E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5D7853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B67FD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E1CE8E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C5EF2C1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3969" w:type="dxa"/>
          </w:tcPr>
          <w:p w14:paraId="2193B054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9E054A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1A7A1B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61FDC61" w14:textId="77777777" w:rsidR="003A3C80" w:rsidRPr="00AF1A82" w:rsidRDefault="005D7853" w:rsidP="005D785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F5655D1" w14:textId="77777777" w:rsidR="003A3C80" w:rsidRPr="00AF1A82" w:rsidRDefault="005D7853" w:rsidP="005D785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</w:t>
            </w:r>
            <w:r w:rsidR="003A3C80" w:rsidRPr="00AF1A82">
              <w:rPr>
                <w:rFonts w:ascii="標楷體" w:eastAsia="標楷體" w:hAnsi="標楷體" w:hint="eastAsia"/>
              </w:rPr>
              <w:t>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E27384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6308F1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F4993E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送達否</w:t>
            </w:r>
          </w:p>
        </w:tc>
        <w:tc>
          <w:tcPr>
            <w:tcW w:w="3969" w:type="dxa"/>
          </w:tcPr>
          <w:p w14:paraId="60A7A13C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9E1601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5893D4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EA120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3969" w:type="dxa"/>
          </w:tcPr>
          <w:p w14:paraId="40A829F5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5E73F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682D254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473434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58AA73C0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160)</w:t>
            </w:r>
          </w:p>
        </w:tc>
        <w:tc>
          <w:tcPr>
            <w:tcW w:w="2693" w:type="dxa"/>
          </w:tcPr>
          <w:p w14:paraId="1E2763D2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5207274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FD467B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鄒修人員</w:t>
            </w:r>
          </w:p>
        </w:tc>
        <w:tc>
          <w:tcPr>
            <w:tcW w:w="3969" w:type="dxa"/>
          </w:tcPr>
          <w:p w14:paraId="5D859D0C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69E6B052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6406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779F746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登放序號</w:t>
            </w:r>
            <w:proofErr w:type="gramEnd"/>
          </w:p>
        </w:tc>
        <w:tc>
          <w:tcPr>
            <w:tcW w:w="3969" w:type="dxa"/>
          </w:tcPr>
          <w:p w14:paraId="1D1032A4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11737AF3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3FB0406F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7A4BBA3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03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法催紀錄作業－</w:t>
      </w:r>
      <w:proofErr w:type="spellStart"/>
      <w:r w:rsidRPr="00AF1A82">
        <w:rPr>
          <w:rFonts w:ascii="標楷體" w:hAnsi="標楷體" w:hint="eastAsia"/>
        </w:rPr>
        <w:t>函催</w:t>
      </w:r>
      <w:proofErr w:type="gramEnd"/>
      <w:r w:rsidRPr="00AF1A82">
        <w:rPr>
          <w:rFonts w:ascii="標楷體" w:hAnsi="標楷體" w:hint="eastAsia"/>
        </w:rPr>
        <w:t>登錄</w:t>
      </w:r>
      <w:proofErr w:type="spellEnd"/>
    </w:p>
    <w:p w14:paraId="35BF49D6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6160EF67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066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ED870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函催登錄</w:t>
            </w:r>
          </w:p>
        </w:tc>
      </w:tr>
      <w:tr w:rsidR="00932B7A" w:rsidRPr="00AF1A82" w14:paraId="7216D86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CD2B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0C474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C69CF4C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78424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929BA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EC7348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4285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19B87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883345C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703D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9A74E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3F47E9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7C65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3411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290909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A88C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0F4B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2D8526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CA86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6A86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FDE66CE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321AAC74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45699C9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9567DF9" w14:textId="77777777" w:rsidR="00932B7A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1B0D054B" wp14:editId="5D90D713">
            <wp:extent cx="6483350" cy="4413250"/>
            <wp:effectExtent l="0" t="0" r="0" b="6350"/>
            <wp:docPr id="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9E04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1816"/>
        <w:gridCol w:w="1296"/>
        <w:gridCol w:w="898"/>
        <w:gridCol w:w="1132"/>
        <w:gridCol w:w="664"/>
        <w:gridCol w:w="693"/>
        <w:gridCol w:w="3333"/>
      </w:tblGrid>
      <w:tr w:rsidR="005D7853" w:rsidRPr="00AF1A82" w14:paraId="3EA681FC" w14:textId="77777777" w:rsidTr="005D7853">
        <w:trPr>
          <w:trHeight w:val="388"/>
          <w:jc w:val="center"/>
        </w:trPr>
        <w:tc>
          <w:tcPr>
            <w:tcW w:w="600" w:type="dxa"/>
            <w:vMerge w:val="restart"/>
          </w:tcPr>
          <w:p w14:paraId="2259A9C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44" w:type="dxa"/>
            <w:vMerge w:val="restart"/>
          </w:tcPr>
          <w:p w14:paraId="64D375E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8" w:type="dxa"/>
            <w:gridSpan w:val="5"/>
          </w:tcPr>
          <w:p w14:paraId="1F5F4915" w14:textId="77777777" w:rsidR="005D7853" w:rsidRPr="00AF1A82" w:rsidRDefault="005D7853" w:rsidP="005D785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81" w:type="dxa"/>
            <w:vMerge w:val="restart"/>
          </w:tcPr>
          <w:p w14:paraId="2583718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D7853" w:rsidRPr="00AF1A82" w14:paraId="49FB78BF" w14:textId="77777777" w:rsidTr="005D7853">
        <w:trPr>
          <w:trHeight w:val="244"/>
          <w:jc w:val="center"/>
        </w:trPr>
        <w:tc>
          <w:tcPr>
            <w:tcW w:w="600" w:type="dxa"/>
            <w:vMerge/>
          </w:tcPr>
          <w:p w14:paraId="14D580C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44" w:type="dxa"/>
            <w:vMerge/>
          </w:tcPr>
          <w:p w14:paraId="5DB94EA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6" w:type="dxa"/>
          </w:tcPr>
          <w:p w14:paraId="290AE45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9" w:type="dxa"/>
          </w:tcPr>
          <w:p w14:paraId="21E598C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5" w:type="dxa"/>
          </w:tcPr>
          <w:p w14:paraId="002290E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4" w:type="dxa"/>
          </w:tcPr>
          <w:p w14:paraId="491D2DB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7F6F390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81" w:type="dxa"/>
            <w:vMerge/>
          </w:tcPr>
          <w:p w14:paraId="68EC3D6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70A98A18" w14:textId="77777777" w:rsidTr="005D7853">
        <w:trPr>
          <w:trHeight w:val="291"/>
          <w:jc w:val="center"/>
        </w:trPr>
        <w:tc>
          <w:tcPr>
            <w:tcW w:w="600" w:type="dxa"/>
          </w:tcPr>
          <w:p w14:paraId="4F540E4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44" w:type="dxa"/>
          </w:tcPr>
          <w:p w14:paraId="66B594C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6" w:type="dxa"/>
          </w:tcPr>
          <w:p w14:paraId="5F19C3A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7A74A9D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8A3E5A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72AE4E5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40090E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C3255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0D7B478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D73DB3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70AE7AC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5D7853" w:rsidRPr="00AF1A82" w14:paraId="2F6CC62D" w14:textId="77777777" w:rsidTr="005D7853">
        <w:trPr>
          <w:trHeight w:val="291"/>
          <w:jc w:val="center"/>
        </w:trPr>
        <w:tc>
          <w:tcPr>
            <w:tcW w:w="600" w:type="dxa"/>
          </w:tcPr>
          <w:p w14:paraId="3323BE8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44" w:type="dxa"/>
          </w:tcPr>
          <w:p w14:paraId="7D50BB4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6" w:type="dxa"/>
          </w:tcPr>
          <w:p w14:paraId="1D2D46C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D01B5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AF4F0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177884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B4B3D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C63E59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9BED30B" w14:textId="77777777" w:rsidTr="005D7853">
        <w:trPr>
          <w:trHeight w:val="291"/>
          <w:jc w:val="center"/>
        </w:trPr>
        <w:tc>
          <w:tcPr>
            <w:tcW w:w="600" w:type="dxa"/>
          </w:tcPr>
          <w:p w14:paraId="7AFB75C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44" w:type="dxa"/>
          </w:tcPr>
          <w:p w14:paraId="1BE22D6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6" w:type="dxa"/>
          </w:tcPr>
          <w:p w14:paraId="4EF5C2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9" w:type="dxa"/>
          </w:tcPr>
          <w:p w14:paraId="45369E0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B5857F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733832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3A987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8F854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5D7853" w:rsidRPr="00AF1A82" w14:paraId="1833C6E6" w14:textId="77777777" w:rsidTr="005D7853">
        <w:trPr>
          <w:trHeight w:val="291"/>
          <w:jc w:val="center"/>
        </w:trPr>
        <w:tc>
          <w:tcPr>
            <w:tcW w:w="600" w:type="dxa"/>
          </w:tcPr>
          <w:p w14:paraId="48B31AE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44" w:type="dxa"/>
          </w:tcPr>
          <w:p w14:paraId="1A1CA5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6" w:type="dxa"/>
          </w:tcPr>
          <w:p w14:paraId="5818444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9" w:type="dxa"/>
          </w:tcPr>
          <w:p w14:paraId="36005D8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71159B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FAC82F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2A5A9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BE2005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5D7853" w:rsidRPr="00AF1A82" w14:paraId="762D051D" w14:textId="77777777" w:rsidTr="005D7853">
        <w:trPr>
          <w:trHeight w:val="291"/>
          <w:jc w:val="center"/>
        </w:trPr>
        <w:tc>
          <w:tcPr>
            <w:tcW w:w="600" w:type="dxa"/>
          </w:tcPr>
          <w:p w14:paraId="15622F5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44" w:type="dxa"/>
          </w:tcPr>
          <w:p w14:paraId="72BFB30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6" w:type="dxa"/>
          </w:tcPr>
          <w:p w14:paraId="3F445F9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9" w:type="dxa"/>
          </w:tcPr>
          <w:p w14:paraId="3D13554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29BA8A1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44F4D6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59F84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395D58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2867A976" w14:textId="77777777" w:rsidTr="005D7853">
        <w:trPr>
          <w:trHeight w:val="291"/>
          <w:jc w:val="center"/>
        </w:trPr>
        <w:tc>
          <w:tcPr>
            <w:tcW w:w="600" w:type="dxa"/>
          </w:tcPr>
          <w:p w14:paraId="382A136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44" w:type="dxa"/>
          </w:tcPr>
          <w:p w14:paraId="41376FF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6" w:type="dxa"/>
          </w:tcPr>
          <w:p w14:paraId="06CE77B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9" w:type="dxa"/>
          </w:tcPr>
          <w:p w14:paraId="39D3C1C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BBD093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E185A3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4A40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369C61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3C25AF18" w14:textId="77777777" w:rsidTr="005D7853">
        <w:trPr>
          <w:trHeight w:val="291"/>
          <w:jc w:val="center"/>
        </w:trPr>
        <w:tc>
          <w:tcPr>
            <w:tcW w:w="600" w:type="dxa"/>
          </w:tcPr>
          <w:p w14:paraId="2BDCCE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44" w:type="dxa"/>
          </w:tcPr>
          <w:p w14:paraId="50DB010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6" w:type="dxa"/>
          </w:tcPr>
          <w:p w14:paraId="7CC2432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4396129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F532CE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4EE66C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A61A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2B1DAD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3C695162" w14:textId="77777777" w:rsidTr="005D7853">
        <w:trPr>
          <w:trHeight w:val="291"/>
          <w:jc w:val="center"/>
        </w:trPr>
        <w:tc>
          <w:tcPr>
            <w:tcW w:w="600" w:type="dxa"/>
          </w:tcPr>
          <w:p w14:paraId="0CBAF3A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44" w:type="dxa"/>
          </w:tcPr>
          <w:p w14:paraId="7B220F8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6" w:type="dxa"/>
          </w:tcPr>
          <w:p w14:paraId="64BAA14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6CA2F1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7D0FF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9DB7B8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1EFEC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20E12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63A4F463" w14:textId="77777777" w:rsidTr="005D7853">
        <w:trPr>
          <w:trHeight w:val="291"/>
          <w:jc w:val="center"/>
        </w:trPr>
        <w:tc>
          <w:tcPr>
            <w:tcW w:w="600" w:type="dxa"/>
          </w:tcPr>
          <w:p w14:paraId="2F63DE6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44" w:type="dxa"/>
          </w:tcPr>
          <w:p w14:paraId="2557683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916" w:type="dxa"/>
          </w:tcPr>
          <w:p w14:paraId="2546B1B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241BC2B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809EA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F7632A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481F7B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9086F5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06CE123F" w14:textId="77777777" w:rsidTr="005D7853">
        <w:trPr>
          <w:trHeight w:val="291"/>
          <w:jc w:val="center"/>
        </w:trPr>
        <w:tc>
          <w:tcPr>
            <w:tcW w:w="600" w:type="dxa"/>
          </w:tcPr>
          <w:p w14:paraId="4A405D3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44" w:type="dxa"/>
          </w:tcPr>
          <w:p w14:paraId="2246073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6" w:type="dxa"/>
          </w:tcPr>
          <w:p w14:paraId="738F8DD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541482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147A9C8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3ED380A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FBFE9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8635C0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5D7853" w:rsidRPr="00AF1A82" w14:paraId="3C2AD14D" w14:textId="77777777" w:rsidTr="005D7853">
        <w:trPr>
          <w:trHeight w:val="291"/>
          <w:jc w:val="center"/>
        </w:trPr>
        <w:tc>
          <w:tcPr>
            <w:tcW w:w="600" w:type="dxa"/>
          </w:tcPr>
          <w:p w14:paraId="2A9EB9FA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44" w:type="dxa"/>
          </w:tcPr>
          <w:p w14:paraId="2651836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916" w:type="dxa"/>
          </w:tcPr>
          <w:p w14:paraId="202B39F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355ADAD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98A79D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0702F9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ADEF75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6C3C0F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2ECF7178" w14:textId="77777777" w:rsidR="005D7853" w:rsidRPr="00AF1A82" w:rsidRDefault="005D7853" w:rsidP="001B7CA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1.逾催通知單</w:t>
            </w:r>
          </w:p>
          <w:p w14:paraId="6740CDFA" w14:textId="77777777" w:rsidR="005D7853" w:rsidRPr="00AF1A82" w:rsidRDefault="005D7853" w:rsidP="001B7CA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2.存證信函</w:t>
            </w:r>
          </w:p>
        </w:tc>
      </w:tr>
      <w:tr w:rsidR="005D7853" w:rsidRPr="00AF1A82" w14:paraId="4A559CB0" w14:textId="77777777" w:rsidTr="005D7853">
        <w:trPr>
          <w:trHeight w:val="291"/>
          <w:jc w:val="center"/>
        </w:trPr>
        <w:tc>
          <w:tcPr>
            <w:tcW w:w="600" w:type="dxa"/>
          </w:tcPr>
          <w:p w14:paraId="51AC5CE0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44" w:type="dxa"/>
          </w:tcPr>
          <w:p w14:paraId="5C73D86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916" w:type="dxa"/>
          </w:tcPr>
          <w:p w14:paraId="634228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7C1BC04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FAD6AE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AEB99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B6CC56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6DEBF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5D7853" w:rsidRPr="00AF1A82" w14:paraId="785B134F" w14:textId="77777777" w:rsidTr="005D7853">
        <w:trPr>
          <w:trHeight w:val="291"/>
          <w:jc w:val="center"/>
        </w:trPr>
        <w:tc>
          <w:tcPr>
            <w:tcW w:w="600" w:type="dxa"/>
          </w:tcPr>
          <w:p w14:paraId="5168E2C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44" w:type="dxa"/>
          </w:tcPr>
          <w:p w14:paraId="3FD0DA2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916" w:type="dxa"/>
          </w:tcPr>
          <w:p w14:paraId="4A4D557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13D5A86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06A9506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287E5D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E822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E806AC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4F8E46A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2039BBE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61EA6615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5D7853" w:rsidRPr="00AF1A82" w14:paraId="60A9D788" w14:textId="77777777" w:rsidTr="005D7853">
        <w:trPr>
          <w:trHeight w:val="291"/>
          <w:jc w:val="center"/>
        </w:trPr>
        <w:tc>
          <w:tcPr>
            <w:tcW w:w="600" w:type="dxa"/>
          </w:tcPr>
          <w:p w14:paraId="5900BC2D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44" w:type="dxa"/>
          </w:tcPr>
          <w:p w14:paraId="0C3FFB9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916" w:type="dxa"/>
          </w:tcPr>
          <w:p w14:paraId="0DA2AEC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9" w:type="dxa"/>
          </w:tcPr>
          <w:p w14:paraId="3517347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643EFC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7536504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57004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5B1812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若發函對象=1，帶入客戶名稱；</w:t>
            </w:r>
          </w:p>
          <w:p w14:paraId="55B3755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若發函對象=2，由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自行輸入</w:t>
            </w:r>
          </w:p>
        </w:tc>
      </w:tr>
      <w:tr w:rsidR="005D7853" w:rsidRPr="00AF1A82" w14:paraId="20D6A73A" w14:textId="77777777" w:rsidTr="005D7853">
        <w:trPr>
          <w:trHeight w:val="291"/>
          <w:jc w:val="center"/>
        </w:trPr>
        <w:tc>
          <w:tcPr>
            <w:tcW w:w="600" w:type="dxa"/>
          </w:tcPr>
          <w:p w14:paraId="6EBE7470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944" w:type="dxa"/>
          </w:tcPr>
          <w:p w14:paraId="1B85EC7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916" w:type="dxa"/>
          </w:tcPr>
          <w:p w14:paraId="7BCC7959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E58446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4B4584B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4501B4E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D85D9E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304966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2209FB0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73EF213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已送達</w:t>
            </w:r>
          </w:p>
          <w:p w14:paraId="37D927B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未送達</w:t>
            </w:r>
          </w:p>
        </w:tc>
      </w:tr>
      <w:tr w:rsidR="005D7853" w:rsidRPr="00AF1A82" w14:paraId="4F6649BE" w14:textId="77777777" w:rsidTr="005D7853">
        <w:trPr>
          <w:trHeight w:val="291"/>
          <w:jc w:val="center"/>
        </w:trPr>
        <w:tc>
          <w:tcPr>
            <w:tcW w:w="600" w:type="dxa"/>
          </w:tcPr>
          <w:p w14:paraId="65DA1191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944" w:type="dxa"/>
          </w:tcPr>
          <w:p w14:paraId="79E0DC09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916" w:type="dxa"/>
          </w:tcPr>
          <w:p w14:paraId="426648D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9055EC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E130AF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B98381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9AC911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C46E4D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66C4E80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2B059CD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親自送達</w:t>
            </w:r>
          </w:p>
          <w:p w14:paraId="115FF26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郵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-平信寄出</w:t>
            </w:r>
          </w:p>
          <w:p w14:paraId="28E40A2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郵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務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-掛號寄出</w:t>
            </w:r>
          </w:p>
        </w:tc>
      </w:tr>
      <w:tr w:rsidR="005D7853" w:rsidRPr="00AF1A82" w14:paraId="7A21E618" w14:textId="77777777" w:rsidTr="005D7853">
        <w:trPr>
          <w:trHeight w:val="291"/>
          <w:jc w:val="center"/>
        </w:trPr>
        <w:tc>
          <w:tcPr>
            <w:tcW w:w="600" w:type="dxa"/>
          </w:tcPr>
          <w:p w14:paraId="2227D41E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944" w:type="dxa"/>
          </w:tcPr>
          <w:p w14:paraId="6D01516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916" w:type="dxa"/>
          </w:tcPr>
          <w:p w14:paraId="669D83D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60)</w:t>
            </w:r>
          </w:p>
        </w:tc>
        <w:tc>
          <w:tcPr>
            <w:tcW w:w="939" w:type="dxa"/>
          </w:tcPr>
          <w:p w14:paraId="43D870D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16E448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E48712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C2A754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3E326C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5C525F6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5F23C3F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5D7853" w:rsidRPr="00AF1A82" w14:paraId="698A1D05" w14:textId="77777777" w:rsidTr="005D7853">
        <w:trPr>
          <w:trHeight w:val="291"/>
          <w:jc w:val="center"/>
        </w:trPr>
        <w:tc>
          <w:tcPr>
            <w:tcW w:w="600" w:type="dxa"/>
          </w:tcPr>
          <w:p w14:paraId="0185213B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944" w:type="dxa"/>
          </w:tcPr>
          <w:p w14:paraId="6B58874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6" w:type="dxa"/>
          </w:tcPr>
          <w:p w14:paraId="3E4BC85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80)</w:t>
            </w:r>
          </w:p>
        </w:tc>
        <w:tc>
          <w:tcPr>
            <w:tcW w:w="939" w:type="dxa"/>
          </w:tcPr>
          <w:p w14:paraId="7C52043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179159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D3EFB4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3ACB8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E9DDF3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5D7853" w:rsidRPr="00AF1A82" w14:paraId="18B08E8B" w14:textId="77777777" w:rsidTr="005D7853">
        <w:trPr>
          <w:trHeight w:val="291"/>
          <w:jc w:val="center"/>
        </w:trPr>
        <w:tc>
          <w:tcPr>
            <w:tcW w:w="600" w:type="dxa"/>
          </w:tcPr>
          <w:p w14:paraId="72883E4D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944" w:type="dxa"/>
          </w:tcPr>
          <w:p w14:paraId="6FCB08F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6" w:type="dxa"/>
          </w:tcPr>
          <w:p w14:paraId="5B246C8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9" w:type="dxa"/>
          </w:tcPr>
          <w:p w14:paraId="1F63A3A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C89EAC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200951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650B3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7E6C381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4859295C" w14:textId="77777777" w:rsidR="003A3C80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1F949779" w14:textId="77777777" w:rsidR="00932B7A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283C9C3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5964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作業－</w:t>
      </w:r>
      <w:proofErr w:type="spellStart"/>
      <w:r w:rsidRPr="00AF1A82">
        <w:rPr>
          <w:rFonts w:ascii="標楷體" w:hAnsi="標楷體" w:hint="eastAsia"/>
        </w:rPr>
        <w:t>法務進度明細資料查詢</w:t>
      </w:r>
      <w:proofErr w:type="spellEnd"/>
    </w:p>
    <w:p w14:paraId="34DFF849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37905D0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44D61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D54A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法務進度明細資料查詢</w:t>
            </w:r>
          </w:p>
        </w:tc>
      </w:tr>
      <w:tr w:rsidR="00932B7A" w:rsidRPr="00AF1A82" w14:paraId="6B623785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E262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A274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1D6694F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F8C9E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665BA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7BE5E23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92E78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C8C1C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36057CA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2E27B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B5E6B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95D2A17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14B67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A934D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B18E63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24BC9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6335E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A21C71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43D3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3E55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CE0B0A0" w14:textId="77777777" w:rsidR="00932B7A" w:rsidRPr="00AF1A82" w:rsidRDefault="00932B7A" w:rsidP="00AD50CB">
      <w:pPr>
        <w:pStyle w:val="a"/>
        <w:numPr>
          <w:ilvl w:val="0"/>
          <w:numId w:val="0"/>
        </w:numPr>
      </w:pPr>
    </w:p>
    <w:p w14:paraId="32E4C517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D69CA77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E88F92B" w14:textId="77777777" w:rsidR="001F217C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1897E306" wp14:editId="15ED1EF8">
            <wp:extent cx="6483350" cy="2362200"/>
            <wp:effectExtent l="0" t="0" r="0" b="0"/>
            <wp:docPr id="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A77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3DBD4AE3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44C9D600" wp14:editId="0E23A9E6">
            <wp:extent cx="6477000" cy="3143250"/>
            <wp:effectExtent l="0" t="0" r="0" b="0"/>
            <wp:docPr id="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B045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1681"/>
        <w:gridCol w:w="990"/>
        <w:gridCol w:w="1261"/>
        <w:gridCol w:w="705"/>
        <w:gridCol w:w="707"/>
        <w:gridCol w:w="4225"/>
      </w:tblGrid>
      <w:tr w:rsidR="00932B7A" w:rsidRPr="00AF1A82" w14:paraId="1A255751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5CED1DA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0F989B8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6C92E1B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9EAA76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460CC2A9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25936EA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409E22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A35BCF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A9E746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E4106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5756CEE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384B912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CB656C7" w14:textId="77777777" w:rsidTr="008C03BB">
        <w:trPr>
          <w:trHeight w:val="244"/>
          <w:jc w:val="center"/>
        </w:trPr>
        <w:tc>
          <w:tcPr>
            <w:tcW w:w="858" w:type="dxa"/>
          </w:tcPr>
          <w:p w14:paraId="7294B56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DFFC207" w14:textId="77777777" w:rsidR="00932B7A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67C35464" w14:textId="77777777" w:rsidR="00932B7A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B8975F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7F654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5E8D1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B56D1A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5AC810AC" w14:textId="77777777" w:rsidTr="008C03BB">
        <w:trPr>
          <w:trHeight w:val="244"/>
          <w:jc w:val="center"/>
        </w:trPr>
        <w:tc>
          <w:tcPr>
            <w:tcW w:w="858" w:type="dxa"/>
          </w:tcPr>
          <w:p w14:paraId="4A2BD8F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0F2FA9A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993" w:type="dxa"/>
          </w:tcPr>
          <w:p w14:paraId="328BC29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36B59FD5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C17AF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96D4E8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72A245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EB5ED3" w:rsidRPr="00AF1A82" w14:paraId="05A67EC4" w14:textId="77777777" w:rsidTr="008C03BB">
        <w:trPr>
          <w:trHeight w:val="291"/>
          <w:jc w:val="center"/>
        </w:trPr>
        <w:tc>
          <w:tcPr>
            <w:tcW w:w="858" w:type="dxa"/>
          </w:tcPr>
          <w:p w14:paraId="48348DFF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23383E9D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3FC6D1B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4969558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028D9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1FE64C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76DAD8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EB5ED3" w:rsidRPr="00AF1A82" w14:paraId="41000982" w14:textId="77777777" w:rsidTr="008C03BB">
        <w:trPr>
          <w:trHeight w:val="291"/>
          <w:jc w:val="center"/>
        </w:trPr>
        <w:tc>
          <w:tcPr>
            <w:tcW w:w="858" w:type="dxa"/>
          </w:tcPr>
          <w:p w14:paraId="5F59E890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173BC178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6A79D44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5ED2D1F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CE90F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79CBE43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3BB1F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4427D961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47CB26FE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57A3C66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B5ED3" w:rsidRPr="00AF1A82" w14:paraId="635D01A3" w14:textId="77777777" w:rsidTr="008C03BB">
        <w:trPr>
          <w:trHeight w:val="291"/>
          <w:jc w:val="center"/>
        </w:trPr>
        <w:tc>
          <w:tcPr>
            <w:tcW w:w="858" w:type="dxa"/>
          </w:tcPr>
          <w:p w14:paraId="397985C3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60D52E6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4831F8DA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0249EF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F3F094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4613F1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1BE7A0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</w:tr>
      <w:tr w:rsidR="00EB5ED3" w:rsidRPr="00AF1A82" w14:paraId="4E316CE1" w14:textId="77777777" w:rsidTr="008C03BB">
        <w:trPr>
          <w:trHeight w:val="291"/>
          <w:jc w:val="center"/>
        </w:trPr>
        <w:tc>
          <w:tcPr>
            <w:tcW w:w="858" w:type="dxa"/>
          </w:tcPr>
          <w:p w14:paraId="0214BDE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70C63223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7E7E6625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2218CE8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2776A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008EE2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D764B3E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</w:tr>
      <w:tr w:rsidR="00EB5ED3" w:rsidRPr="00AF1A82" w14:paraId="19A22421" w14:textId="77777777" w:rsidTr="008C03BB">
        <w:trPr>
          <w:trHeight w:val="291"/>
          <w:jc w:val="center"/>
        </w:trPr>
        <w:tc>
          <w:tcPr>
            <w:tcW w:w="858" w:type="dxa"/>
          </w:tcPr>
          <w:p w14:paraId="592AC808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5948C202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57479E2B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18BB07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FE6F3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9FDA005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1F0B024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</w:tr>
    </w:tbl>
    <w:p w14:paraId="7C50D1AA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5E7FC73B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4388522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5FC3A11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F06E449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670BFE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6A09EB5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0AFE1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C1D8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883B3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3545DD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90315A4" w14:textId="77777777" w:rsidTr="003A3C80">
        <w:trPr>
          <w:trHeight w:val="244"/>
          <w:jc w:val="center"/>
        </w:trPr>
        <w:tc>
          <w:tcPr>
            <w:tcW w:w="696" w:type="dxa"/>
          </w:tcPr>
          <w:p w14:paraId="5AF52FA3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0B316EA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26F193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B2657CC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3B9B57EA" w14:textId="77777777" w:rsidTr="003A3C80">
        <w:trPr>
          <w:trHeight w:val="244"/>
          <w:jc w:val="center"/>
        </w:trPr>
        <w:tc>
          <w:tcPr>
            <w:tcW w:w="696" w:type="dxa"/>
          </w:tcPr>
          <w:p w14:paraId="5661E79A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04FEF38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</w:p>
        </w:tc>
        <w:tc>
          <w:tcPr>
            <w:tcW w:w="3969" w:type="dxa"/>
          </w:tcPr>
          <w:p w14:paraId="43D19A86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B21D2A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47ADE867" w14:textId="77777777" w:rsidTr="003A3C80">
        <w:trPr>
          <w:trHeight w:val="244"/>
          <w:jc w:val="center"/>
        </w:trPr>
        <w:tc>
          <w:tcPr>
            <w:tcW w:w="696" w:type="dxa"/>
          </w:tcPr>
          <w:p w14:paraId="51888087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CB790A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9367B04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A1A229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5875231" w14:textId="77777777" w:rsidTr="003A3C80">
        <w:trPr>
          <w:trHeight w:val="244"/>
          <w:jc w:val="center"/>
        </w:trPr>
        <w:tc>
          <w:tcPr>
            <w:tcW w:w="696" w:type="dxa"/>
          </w:tcPr>
          <w:p w14:paraId="75B9805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87CBFE0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4D9D86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4FD411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7F034C8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368D6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C7CF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525CD33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063DF0A0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144EE7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476710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4A4E31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3DA65D3B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  <w:tc>
          <w:tcPr>
            <w:tcW w:w="2693" w:type="dxa"/>
          </w:tcPr>
          <w:p w14:paraId="32537973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0403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009635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298F47B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  <w:tc>
          <w:tcPr>
            <w:tcW w:w="2693" w:type="dxa"/>
          </w:tcPr>
          <w:p w14:paraId="78C031B7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1DAB602F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A7EC57F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2C6B5E86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  <w:tc>
          <w:tcPr>
            <w:tcW w:w="2693" w:type="dxa"/>
          </w:tcPr>
          <w:p w14:paraId="2E160430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F2FA6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95AE22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53463DFE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8C52BD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465F1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14778F" w14:textId="77777777" w:rsidR="003A3C80" w:rsidRPr="00AF1A82" w:rsidRDefault="00EB5ED3" w:rsidP="00EB5ED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3969" w:type="dxa"/>
          </w:tcPr>
          <w:p w14:paraId="163BA61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EB5ED3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95F344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0D2FC8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F6FCD4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3969" w:type="dxa"/>
          </w:tcPr>
          <w:p w14:paraId="1F4E3AD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73329B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D5208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2EE511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77169A15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2220D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65258F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2106DC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記錄</w:t>
            </w:r>
          </w:p>
        </w:tc>
        <w:tc>
          <w:tcPr>
            <w:tcW w:w="3969" w:type="dxa"/>
          </w:tcPr>
          <w:p w14:paraId="31111D22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8977AE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15EA08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2CCBF0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51986A7D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160)</w:t>
            </w:r>
          </w:p>
        </w:tc>
        <w:tc>
          <w:tcPr>
            <w:tcW w:w="2693" w:type="dxa"/>
          </w:tcPr>
          <w:p w14:paraId="5F3A0F0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1967426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41755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083EA48F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663BA64A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38442BD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96AEA8B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登放序號</w:t>
            </w:r>
            <w:proofErr w:type="gramEnd"/>
          </w:p>
        </w:tc>
        <w:tc>
          <w:tcPr>
            <w:tcW w:w="3969" w:type="dxa"/>
          </w:tcPr>
          <w:p w14:paraId="05B4A5C6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7E485725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A51B0B1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AF43FE2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0E3F19" w:rsidRPr="00AF1A82">
        <w:rPr>
          <w:rFonts w:ascii="標楷體" w:hAnsi="標楷體" w:hint="eastAsia"/>
          <w:lang w:eastAsia="zh-TW"/>
        </w:rPr>
        <w:t>5604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作業－</w:t>
      </w:r>
      <w:proofErr w:type="spellStart"/>
      <w:r w:rsidRPr="00AF1A82">
        <w:rPr>
          <w:rFonts w:ascii="標楷體" w:hAnsi="標楷體" w:hint="eastAsia"/>
        </w:rPr>
        <w:t>法務進度登錄</w:t>
      </w:r>
      <w:proofErr w:type="spellEnd"/>
    </w:p>
    <w:p w14:paraId="274382D1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4631A90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E4AD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AF04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法務進度登錄</w:t>
            </w:r>
          </w:p>
        </w:tc>
      </w:tr>
      <w:tr w:rsidR="00932B7A" w:rsidRPr="00AF1A82" w14:paraId="2A6C480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2DDFA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E93A3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9C3E344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14C0F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A83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E020BC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2A6B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F2430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B985D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ABFE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F0453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37810C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0CB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F4268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9107AF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2820B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7C13C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C9469A1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A0F4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38DD7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4A53210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207E4AEF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80D725D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6E934D3" w14:textId="77777777" w:rsidR="00932B7A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0939A59D" wp14:editId="03932F56">
            <wp:extent cx="6483350" cy="4406900"/>
            <wp:effectExtent l="0" t="0" r="0" b="0"/>
            <wp:docPr id="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50BA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75"/>
        <w:gridCol w:w="1296"/>
        <w:gridCol w:w="885"/>
        <w:gridCol w:w="1112"/>
        <w:gridCol w:w="659"/>
        <w:gridCol w:w="692"/>
        <w:gridCol w:w="3305"/>
      </w:tblGrid>
      <w:tr w:rsidR="00366616" w:rsidRPr="00AF1A82" w14:paraId="75F71557" w14:textId="77777777" w:rsidTr="004420AD">
        <w:trPr>
          <w:trHeight w:val="388"/>
          <w:jc w:val="center"/>
        </w:trPr>
        <w:tc>
          <w:tcPr>
            <w:tcW w:w="696" w:type="dxa"/>
            <w:vMerge w:val="restart"/>
          </w:tcPr>
          <w:p w14:paraId="16D1D3C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5" w:type="dxa"/>
            <w:vMerge w:val="restart"/>
          </w:tcPr>
          <w:p w14:paraId="0AB540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98" w:type="dxa"/>
            <w:gridSpan w:val="5"/>
          </w:tcPr>
          <w:p w14:paraId="668A4A3A" w14:textId="77777777" w:rsidR="00366616" w:rsidRPr="00AF1A82" w:rsidRDefault="00366616" w:rsidP="0036661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4" w:type="dxa"/>
            <w:vMerge w:val="restart"/>
          </w:tcPr>
          <w:p w14:paraId="624E6EA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66616" w:rsidRPr="00AF1A82" w14:paraId="520666D3" w14:textId="77777777" w:rsidTr="00366616">
        <w:trPr>
          <w:trHeight w:val="244"/>
          <w:jc w:val="center"/>
        </w:trPr>
        <w:tc>
          <w:tcPr>
            <w:tcW w:w="696" w:type="dxa"/>
            <w:vMerge/>
          </w:tcPr>
          <w:p w14:paraId="22FA984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  <w:vMerge/>
          </w:tcPr>
          <w:p w14:paraId="02B198D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7240516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0" w:type="dxa"/>
          </w:tcPr>
          <w:p w14:paraId="287FE79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1" w:type="dxa"/>
          </w:tcPr>
          <w:p w14:paraId="4DE355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2556050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700C7CB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4" w:type="dxa"/>
            <w:vMerge/>
          </w:tcPr>
          <w:p w14:paraId="2A1A67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AF1A82" w14:paraId="3961C8C6" w14:textId="77777777" w:rsidTr="00366616">
        <w:trPr>
          <w:trHeight w:val="291"/>
          <w:jc w:val="center"/>
        </w:trPr>
        <w:tc>
          <w:tcPr>
            <w:tcW w:w="696" w:type="dxa"/>
          </w:tcPr>
          <w:p w14:paraId="5AA3969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5" w:type="dxa"/>
          </w:tcPr>
          <w:p w14:paraId="50D565A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25A91A4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362A7A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C6ADE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30A308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8F4EBC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705523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622FA83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59548A6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1B4ECED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366616" w:rsidRPr="00AF1A82" w14:paraId="5972C039" w14:textId="77777777" w:rsidTr="00366616">
        <w:trPr>
          <w:trHeight w:val="291"/>
          <w:jc w:val="center"/>
        </w:trPr>
        <w:tc>
          <w:tcPr>
            <w:tcW w:w="696" w:type="dxa"/>
          </w:tcPr>
          <w:p w14:paraId="776036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</w:tcPr>
          <w:p w14:paraId="4113415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3" w:type="dxa"/>
          </w:tcPr>
          <w:p w14:paraId="1ABF7F0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3F79EFA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3EB18D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2D255ED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DB3B99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2E4AA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AF1A82" w14:paraId="3C7E1C4E" w14:textId="77777777" w:rsidTr="00366616">
        <w:trPr>
          <w:trHeight w:val="291"/>
          <w:jc w:val="center"/>
        </w:trPr>
        <w:tc>
          <w:tcPr>
            <w:tcW w:w="696" w:type="dxa"/>
          </w:tcPr>
          <w:p w14:paraId="22452D7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5" w:type="dxa"/>
          </w:tcPr>
          <w:p w14:paraId="52EDF12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3" w:type="dxa"/>
          </w:tcPr>
          <w:p w14:paraId="0D48D3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0" w:type="dxa"/>
          </w:tcPr>
          <w:p w14:paraId="3DF19A7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8BF95E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E6B47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A6AC5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62FA2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366616" w:rsidRPr="00AF1A82" w14:paraId="14083229" w14:textId="77777777" w:rsidTr="00366616">
        <w:trPr>
          <w:trHeight w:val="291"/>
          <w:jc w:val="center"/>
        </w:trPr>
        <w:tc>
          <w:tcPr>
            <w:tcW w:w="696" w:type="dxa"/>
          </w:tcPr>
          <w:p w14:paraId="4D10A9D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5" w:type="dxa"/>
          </w:tcPr>
          <w:p w14:paraId="134F635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3" w:type="dxa"/>
          </w:tcPr>
          <w:p w14:paraId="67A38F3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08BB410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A54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14A89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37A892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EEC8D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366616" w:rsidRPr="00AF1A82" w14:paraId="689C7EFF" w14:textId="77777777" w:rsidTr="00366616">
        <w:trPr>
          <w:trHeight w:val="291"/>
          <w:jc w:val="center"/>
        </w:trPr>
        <w:tc>
          <w:tcPr>
            <w:tcW w:w="696" w:type="dxa"/>
          </w:tcPr>
          <w:p w14:paraId="1979161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15" w:type="dxa"/>
          </w:tcPr>
          <w:p w14:paraId="5550C62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3" w:type="dxa"/>
          </w:tcPr>
          <w:p w14:paraId="16CF55B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0" w:type="dxa"/>
          </w:tcPr>
          <w:p w14:paraId="2B17E4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EB0B94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CC1A75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3DDC2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C3356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233AB1E8" w14:textId="77777777" w:rsidTr="00366616">
        <w:trPr>
          <w:trHeight w:val="291"/>
          <w:jc w:val="center"/>
        </w:trPr>
        <w:tc>
          <w:tcPr>
            <w:tcW w:w="696" w:type="dxa"/>
          </w:tcPr>
          <w:p w14:paraId="56C0F61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15" w:type="dxa"/>
          </w:tcPr>
          <w:p w14:paraId="43ADE1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3" w:type="dxa"/>
          </w:tcPr>
          <w:p w14:paraId="00AD928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0" w:type="dxa"/>
          </w:tcPr>
          <w:p w14:paraId="1DDAF1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371840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E271F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E3B178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C02671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3B8F06D0" w14:textId="77777777" w:rsidTr="00366616">
        <w:trPr>
          <w:trHeight w:val="291"/>
          <w:jc w:val="center"/>
        </w:trPr>
        <w:tc>
          <w:tcPr>
            <w:tcW w:w="696" w:type="dxa"/>
          </w:tcPr>
          <w:p w14:paraId="1DC7DA1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15" w:type="dxa"/>
          </w:tcPr>
          <w:p w14:paraId="170753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3" w:type="dxa"/>
          </w:tcPr>
          <w:p w14:paraId="0F13260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6CA6ED2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E5C33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B8010F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16CB3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47EB2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3FF1444B" w14:textId="77777777" w:rsidTr="00366616">
        <w:trPr>
          <w:trHeight w:val="291"/>
          <w:jc w:val="center"/>
        </w:trPr>
        <w:tc>
          <w:tcPr>
            <w:tcW w:w="696" w:type="dxa"/>
          </w:tcPr>
          <w:p w14:paraId="79053AE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15" w:type="dxa"/>
          </w:tcPr>
          <w:p w14:paraId="58B13B2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3" w:type="dxa"/>
          </w:tcPr>
          <w:p w14:paraId="223750F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3F29C8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102AB7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E78F26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F87B7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7A63FF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668EFD7A" w14:textId="77777777" w:rsidTr="00366616">
        <w:trPr>
          <w:trHeight w:val="291"/>
          <w:jc w:val="center"/>
        </w:trPr>
        <w:tc>
          <w:tcPr>
            <w:tcW w:w="696" w:type="dxa"/>
          </w:tcPr>
          <w:p w14:paraId="25D5CF6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15" w:type="dxa"/>
          </w:tcPr>
          <w:p w14:paraId="1683952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903" w:type="dxa"/>
          </w:tcPr>
          <w:p w14:paraId="50FE3CC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446F8E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6C5C11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B8C48F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D7465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0B2CDD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3C5B777B" w14:textId="77777777" w:rsidTr="00366616">
        <w:trPr>
          <w:trHeight w:val="291"/>
          <w:jc w:val="center"/>
        </w:trPr>
        <w:tc>
          <w:tcPr>
            <w:tcW w:w="696" w:type="dxa"/>
          </w:tcPr>
          <w:p w14:paraId="169F2BC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15" w:type="dxa"/>
          </w:tcPr>
          <w:p w14:paraId="735E68C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3" w:type="dxa"/>
          </w:tcPr>
          <w:p w14:paraId="07E64FB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298D0CF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2336AE9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3D437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663F5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098435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366616" w:rsidRPr="00AF1A82" w14:paraId="2C344153" w14:textId="77777777" w:rsidTr="00366616">
        <w:trPr>
          <w:trHeight w:val="291"/>
          <w:jc w:val="center"/>
        </w:trPr>
        <w:tc>
          <w:tcPr>
            <w:tcW w:w="696" w:type="dxa"/>
          </w:tcPr>
          <w:p w14:paraId="1C03899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15" w:type="dxa"/>
          </w:tcPr>
          <w:p w14:paraId="4EC252E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03" w:type="dxa"/>
          </w:tcPr>
          <w:p w14:paraId="0FF240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5B96DDA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5C1BDF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4A24B7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368CD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4C6082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366616" w:rsidRPr="00AF1A82" w14:paraId="34791052" w14:textId="77777777" w:rsidTr="00366616">
        <w:trPr>
          <w:trHeight w:val="291"/>
          <w:jc w:val="center"/>
        </w:trPr>
        <w:tc>
          <w:tcPr>
            <w:tcW w:w="696" w:type="dxa"/>
          </w:tcPr>
          <w:p w14:paraId="6BBACF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15" w:type="dxa"/>
          </w:tcPr>
          <w:p w14:paraId="78BB98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03" w:type="dxa"/>
          </w:tcPr>
          <w:p w14:paraId="4FCE629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3BA82F1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3E244E9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1E7D5A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5FBC5C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26E01F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7F220C7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5844D45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001: 催告函（一）　</w:t>
            </w:r>
          </w:p>
          <w:p w14:paraId="639421B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002: 催告函（二）　</w:t>
            </w:r>
          </w:p>
          <w:p w14:paraId="44DD73B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003: 催告函（三）　</w:t>
            </w:r>
          </w:p>
          <w:p w14:paraId="7EAC38D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004: 存證信函　　　</w:t>
            </w:r>
          </w:p>
          <w:p w14:paraId="300CC3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005: 律師函　　　　</w:t>
            </w:r>
          </w:p>
          <w:p w14:paraId="74AA7A7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006: 公司函　　　　</w:t>
            </w:r>
          </w:p>
          <w:p w14:paraId="4B29CEE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007: 調查財產　　　</w:t>
            </w:r>
          </w:p>
          <w:p w14:paraId="1DF31E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008: 抵銷　　　　　</w:t>
            </w:r>
          </w:p>
          <w:p w14:paraId="12D6AF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009: 債務承擔　　　</w:t>
            </w:r>
          </w:p>
          <w:p w14:paraId="5113C1B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010: 第三人清償　　</w:t>
            </w:r>
          </w:p>
          <w:p w14:paraId="7DFC0F6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011: 假扣押裁定　　</w:t>
            </w:r>
          </w:p>
          <w:p w14:paraId="49E8C96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012: 假扣押提存　　</w:t>
            </w:r>
          </w:p>
          <w:p w14:paraId="0283313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013: 假扣押執行　　　</w:t>
            </w:r>
          </w:p>
          <w:p w14:paraId="7E02BDD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014: 取回假扣押擔保　</w:t>
            </w:r>
          </w:p>
          <w:p w14:paraId="4A393B1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015: 假處分裁定　　　</w:t>
            </w:r>
          </w:p>
          <w:p w14:paraId="109DDB3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016: 假處分提存　　　</w:t>
            </w:r>
          </w:p>
          <w:p w14:paraId="12EFCDB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017: 假處分執行　　　</w:t>
            </w:r>
          </w:p>
          <w:p w14:paraId="14B374D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018: 取回假處分擔保　</w:t>
            </w:r>
          </w:p>
          <w:p w14:paraId="43963F0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019: 支付命令　　　　</w:t>
            </w:r>
          </w:p>
          <w:p w14:paraId="75FC26E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020: 本票裁定　　　　</w:t>
            </w:r>
          </w:p>
          <w:p w14:paraId="656E9EA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021: 拍賣抵押物裁定　</w:t>
            </w:r>
          </w:p>
          <w:p w14:paraId="5FC9420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022: 拍賣質物裁定　　</w:t>
            </w:r>
          </w:p>
          <w:p w14:paraId="46F642A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023: 起訴清償借款　　</w:t>
            </w:r>
          </w:p>
          <w:p w14:paraId="7068118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024: 裁判勝訴或和解　</w:t>
            </w:r>
          </w:p>
          <w:p w14:paraId="63745F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025: 裁判敗訴　　　　</w:t>
            </w:r>
          </w:p>
          <w:p w14:paraId="0292B2B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026: 確定裁判　　　　</w:t>
            </w:r>
          </w:p>
          <w:p w14:paraId="50DE04F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027: 裁定訴訟費用額　</w:t>
            </w:r>
          </w:p>
          <w:p w14:paraId="707181A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028: 確定費用額　　　</w:t>
            </w:r>
          </w:p>
          <w:p w14:paraId="4D88A3B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029: 第二審　　　　　</w:t>
            </w:r>
          </w:p>
          <w:p w14:paraId="0DFC68B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030: 第二審裁判　　　</w:t>
            </w:r>
          </w:p>
          <w:p w14:paraId="2748E1E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031: 第三審　　　　　</w:t>
            </w:r>
          </w:p>
          <w:p w14:paraId="321057E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032: 第三審裁判　　　</w:t>
            </w:r>
          </w:p>
          <w:p w14:paraId="380A119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033: 代辦繼承中</w:t>
            </w:r>
          </w:p>
          <w:p w14:paraId="7551964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034: 清償借款強制執行</w:t>
            </w:r>
          </w:p>
          <w:p w14:paraId="5600475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035: 拍賣抵押物執行　</w:t>
            </w:r>
          </w:p>
          <w:p w14:paraId="63BDAB2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036: 假執行提存　　　</w:t>
            </w:r>
          </w:p>
          <w:p w14:paraId="7E5BA2C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037: 假執行強制執行　</w:t>
            </w:r>
          </w:p>
          <w:p w14:paraId="1C807B3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038: 取回假執行擔保　</w:t>
            </w:r>
          </w:p>
          <w:p w14:paraId="0802EAF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039: 囑託執行　　　　</w:t>
            </w:r>
          </w:p>
          <w:p w14:paraId="72FD736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040: 參與分配有執行名義</w:t>
            </w:r>
          </w:p>
          <w:p w14:paraId="004116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041: 參與分配無執行名義</w:t>
            </w:r>
          </w:p>
          <w:p w14:paraId="5C0AFAD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042: 參與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分配異義之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訴　</w:t>
            </w:r>
          </w:p>
          <w:p w14:paraId="2C46A9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043: 查封　　　　　　　</w:t>
            </w:r>
          </w:p>
          <w:p w14:paraId="2DDCE63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044: 強制管理</w:t>
            </w:r>
          </w:p>
          <w:p w14:paraId="0E7804F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045: 第三人異議之訴　　</w:t>
            </w:r>
          </w:p>
          <w:p w14:paraId="2D62B0A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046: 債務人異議之訴　　</w:t>
            </w:r>
          </w:p>
          <w:p w14:paraId="3E1EB58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047: 測量</w:t>
            </w:r>
          </w:p>
          <w:p w14:paraId="3B25E55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048: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鑑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價　　　　　　　</w:t>
            </w:r>
          </w:p>
          <w:p w14:paraId="37DCEFE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049: 第一次拍賣　　　　　　　</w:t>
            </w:r>
          </w:p>
          <w:p w14:paraId="31EC90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050: 第二次拍賣　　　　　　　</w:t>
            </w:r>
          </w:p>
          <w:p w14:paraId="5B684E2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051: 第三次拍賣　　　　　　　</w:t>
            </w:r>
          </w:p>
          <w:p w14:paraId="4B8A53B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052: 排除租賃權　　　　</w:t>
            </w:r>
          </w:p>
          <w:p w14:paraId="14BAFD8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053: 承受或競標　　　　</w:t>
            </w:r>
          </w:p>
          <w:p w14:paraId="649E1B8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054: 公告三個月</w:t>
            </w:r>
          </w:p>
          <w:p w14:paraId="20922B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055: 第四次拍賣　　　　　　　</w:t>
            </w:r>
          </w:p>
          <w:p w14:paraId="22A6848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056: 拍定(押品)</w:t>
            </w:r>
          </w:p>
          <w:p w14:paraId="693705F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057: 陳報債權(押品)</w:t>
            </w:r>
          </w:p>
          <w:p w14:paraId="7EEC7CD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058: 實行分配(押品)</w:t>
            </w:r>
          </w:p>
          <w:p w14:paraId="517D3E9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059: 分配表異議之訴　　</w:t>
            </w:r>
          </w:p>
          <w:p w14:paraId="4CD6C0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060: 領取分配款(押品)</w:t>
            </w:r>
          </w:p>
          <w:p w14:paraId="659A6D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061: 禁止或扣押命令　　</w:t>
            </w:r>
          </w:p>
          <w:p w14:paraId="7069C8A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062: 收取或移轉命令　　</w:t>
            </w:r>
          </w:p>
          <w:p w14:paraId="2543E0B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063: 對禁止命令異議　　</w:t>
            </w:r>
          </w:p>
          <w:p w14:paraId="380FFCA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064: 撤回執行　　　　　</w:t>
            </w:r>
          </w:p>
          <w:p w14:paraId="585D8E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065: 延緩執行</w:t>
            </w:r>
          </w:p>
          <w:p w14:paraId="182734C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066: 保留抵押權　　　　</w:t>
            </w:r>
          </w:p>
          <w:p w14:paraId="3321402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067: 行使抵押權　　　　</w:t>
            </w:r>
          </w:p>
          <w:p w14:paraId="1DA66A3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068: 取得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不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足額執行名義或債證</w:t>
            </w:r>
          </w:p>
          <w:p w14:paraId="144672B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069: 重整前保全處分　　</w:t>
            </w:r>
          </w:p>
          <w:p w14:paraId="6DAC888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070: 重整裁定　　　　　</w:t>
            </w:r>
          </w:p>
          <w:p w14:paraId="0EFFD6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071: 申報重整債權　　　</w:t>
            </w:r>
          </w:p>
          <w:p w14:paraId="07CA47B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072: 法院認可和解計劃</w:t>
            </w:r>
          </w:p>
          <w:p w14:paraId="762DE6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073: 法院終止重整裁定</w:t>
            </w:r>
          </w:p>
          <w:p w14:paraId="59EC329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074: 依職權宣告破產　</w:t>
            </w:r>
          </w:p>
          <w:p w14:paraId="555CACF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075: 重整完成　　　　</w:t>
            </w:r>
          </w:p>
          <w:p w14:paraId="5F64FDE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076: 執行其他財產</w:t>
            </w:r>
          </w:p>
          <w:p w14:paraId="406CCC1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077: 達成協議</w:t>
            </w:r>
          </w:p>
          <w:p w14:paraId="28DEC4B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078: 破產聲請法院和解</w:t>
            </w:r>
          </w:p>
          <w:p w14:paraId="052E181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079: 破產請求商會和解</w:t>
            </w:r>
          </w:p>
          <w:p w14:paraId="54601D1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080: 宣告破產　　　　</w:t>
            </w:r>
          </w:p>
          <w:p w14:paraId="06493EF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081: 申報破產債權　　</w:t>
            </w:r>
          </w:p>
          <w:p w14:paraId="43027A3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082: 行使別除權　　　</w:t>
            </w:r>
          </w:p>
          <w:p w14:paraId="5117E8B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083: 破產財團變價　　</w:t>
            </w:r>
          </w:p>
          <w:p w14:paraId="1D48D3E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084: 破產財團分配　　</w:t>
            </w:r>
          </w:p>
          <w:p w14:paraId="0DF55F8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085: 破產終結　　　　</w:t>
            </w:r>
          </w:p>
          <w:p w14:paraId="195F14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086: 破產終止　　　　</w:t>
            </w:r>
          </w:p>
          <w:p w14:paraId="6F96543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087: 刑事告訴</w:t>
            </w:r>
          </w:p>
          <w:p w14:paraId="7529DFE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088: 撤回告訴</w:t>
            </w:r>
          </w:p>
          <w:p w14:paraId="628083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089: 拍定(其他財產)</w:t>
            </w:r>
          </w:p>
          <w:p w14:paraId="773DED7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090: 陳報債權(其他財產)</w:t>
            </w:r>
          </w:p>
          <w:p w14:paraId="1DCAFEE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091: 實行分配(其他財產)</w:t>
            </w:r>
          </w:p>
          <w:p w14:paraId="0FA1279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092: 領取分配款(其他財產)</w:t>
            </w:r>
          </w:p>
        </w:tc>
      </w:tr>
      <w:tr w:rsidR="00366616" w:rsidRPr="00AF1A82" w14:paraId="6D88B653" w14:textId="77777777" w:rsidTr="00366616">
        <w:trPr>
          <w:trHeight w:val="291"/>
          <w:jc w:val="center"/>
        </w:trPr>
        <w:tc>
          <w:tcPr>
            <w:tcW w:w="696" w:type="dxa"/>
          </w:tcPr>
          <w:p w14:paraId="2373D74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15" w:type="dxa"/>
          </w:tcPr>
          <w:p w14:paraId="2E17AA0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03" w:type="dxa"/>
          </w:tcPr>
          <w:p w14:paraId="5CE358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18CB591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C25FAA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0DF2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19E89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EFC83A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</w:t>
            </w:r>
          </w:p>
          <w:p w14:paraId="4854854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366616" w:rsidRPr="00AF1A82" w14:paraId="22156793" w14:textId="77777777" w:rsidTr="00366616">
        <w:trPr>
          <w:trHeight w:val="291"/>
          <w:jc w:val="center"/>
        </w:trPr>
        <w:tc>
          <w:tcPr>
            <w:tcW w:w="696" w:type="dxa"/>
          </w:tcPr>
          <w:p w14:paraId="30C7725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13-1</w:t>
            </w:r>
          </w:p>
        </w:tc>
        <w:tc>
          <w:tcPr>
            <w:tcW w:w="1915" w:type="dxa"/>
          </w:tcPr>
          <w:p w14:paraId="6E79FB2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58A5AE1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714596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7D0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0BAAB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56684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1EB0E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  <w:p w14:paraId="31A308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支付命令確定-借款人</w:t>
            </w:r>
          </w:p>
          <w:p w14:paraId="567E0B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支付命令確定-保證人</w:t>
            </w:r>
          </w:p>
          <w:p w14:paraId="3C7CEA5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本票裁定確定</w:t>
            </w:r>
          </w:p>
          <w:p w14:paraId="1F36FC2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拍賣抵押物裁定確定</w:t>
            </w:r>
          </w:p>
          <w:p w14:paraId="1B7410E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拍賣質物裁定確定</w:t>
            </w:r>
          </w:p>
          <w:p w14:paraId="4EB932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6: 全部勝訴判決</w:t>
            </w:r>
          </w:p>
          <w:p w14:paraId="31C9B44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7: 一部勝訴判決</w:t>
            </w:r>
          </w:p>
        </w:tc>
      </w:tr>
      <w:tr w:rsidR="00366616" w:rsidRPr="00AF1A82" w14:paraId="713C3D46" w14:textId="77777777" w:rsidTr="00366616">
        <w:trPr>
          <w:trHeight w:val="291"/>
          <w:jc w:val="center"/>
        </w:trPr>
        <w:tc>
          <w:tcPr>
            <w:tcW w:w="696" w:type="dxa"/>
          </w:tcPr>
          <w:p w14:paraId="2A33483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13-2</w:t>
            </w:r>
          </w:p>
        </w:tc>
        <w:tc>
          <w:tcPr>
            <w:tcW w:w="1915" w:type="dxa"/>
          </w:tcPr>
          <w:p w14:paraId="0C657F2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2CCCD97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80)</w:t>
            </w:r>
          </w:p>
        </w:tc>
        <w:tc>
          <w:tcPr>
            <w:tcW w:w="930" w:type="dxa"/>
          </w:tcPr>
          <w:p w14:paraId="49BF3DD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8B5116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68F57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9D51F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5C5E16A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  <w:p w14:paraId="20978E5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ii.可由下拉式選單自動填入由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後面串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接</w:t>
            </w:r>
          </w:p>
        </w:tc>
      </w:tr>
      <w:tr w:rsidR="00366616" w:rsidRPr="00AF1A82" w14:paraId="60C49C82" w14:textId="77777777" w:rsidTr="00366616">
        <w:trPr>
          <w:trHeight w:val="291"/>
          <w:jc w:val="center"/>
        </w:trPr>
        <w:tc>
          <w:tcPr>
            <w:tcW w:w="696" w:type="dxa"/>
          </w:tcPr>
          <w:p w14:paraId="2F07A3F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15" w:type="dxa"/>
          </w:tcPr>
          <w:p w14:paraId="5328EB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3" w:type="dxa"/>
          </w:tcPr>
          <w:p w14:paraId="63D5F7E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0" w:type="dxa"/>
          </w:tcPr>
          <w:p w14:paraId="22932F5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38C8DE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22B9FB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E9B2B6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1DD459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71B50675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48C5B189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6338B87F" w14:textId="77777777" w:rsidR="00932B7A" w:rsidRPr="00AF1A82" w:rsidRDefault="004420AD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20AD747" w14:textId="77777777" w:rsidR="00F524A1" w:rsidRPr="00AF1A82" w:rsidRDefault="00F524A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  <w:lang w:eastAsia="zh-TW"/>
        </w:rPr>
        <w:t>596</w:t>
      </w:r>
      <w:r w:rsidR="005D58A5" w:rsidRPr="00AF1A82">
        <w:rPr>
          <w:rFonts w:ascii="標楷體" w:hAnsi="標楷體"/>
          <w:lang w:eastAsia="zh-TW"/>
        </w:rPr>
        <w:t>5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作業－</w:t>
      </w:r>
      <w:r w:rsidRPr="00AF1A82">
        <w:rPr>
          <w:rFonts w:ascii="標楷體" w:hAnsi="標楷體" w:hint="eastAsia"/>
          <w:lang w:eastAsia="zh-TW"/>
        </w:rPr>
        <w:t>提醒</w:t>
      </w:r>
      <w:r w:rsidR="00430E96" w:rsidRPr="00AF1A82">
        <w:rPr>
          <w:rFonts w:ascii="標楷體" w:hAnsi="標楷體" w:hint="eastAsia"/>
          <w:lang w:eastAsia="zh-TW"/>
        </w:rPr>
        <w:t>事項</w:t>
      </w:r>
      <w:proofErr w:type="spellStart"/>
      <w:r w:rsidRPr="00AF1A82">
        <w:rPr>
          <w:rFonts w:ascii="標楷體" w:hAnsi="標楷體" w:hint="eastAsia"/>
        </w:rPr>
        <w:t>查詢</w:t>
      </w:r>
      <w:proofErr w:type="spellEnd"/>
    </w:p>
    <w:p w14:paraId="44F16AED" w14:textId="77777777" w:rsidR="00F524A1" w:rsidRPr="00AF1A82" w:rsidRDefault="00F524A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24A1" w:rsidRPr="00AF1A82" w14:paraId="67FCC9BD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9FDF69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AACC4" w14:textId="77777777" w:rsidR="00F524A1" w:rsidRPr="00AF1A82" w:rsidRDefault="0007565C" w:rsidP="00E8157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法催紀錄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作業－提醒事項查詢</w:t>
            </w:r>
          </w:p>
          <w:p w14:paraId="77D2AB26" w14:textId="77777777" w:rsidR="0007565C" w:rsidRPr="00AF1A82" w:rsidRDefault="001C68C7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</w:tr>
      <w:tr w:rsidR="00F524A1" w:rsidRPr="00AF1A82" w14:paraId="5AAF50C0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D43817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78C1CA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594EC845" w14:textId="77777777" w:rsidTr="00E815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9C4F2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C540AB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363DB7EA" w14:textId="77777777" w:rsidTr="00E815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5EB7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07EDE1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65B0F4A8" w14:textId="77777777" w:rsidTr="00E815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56A6A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905F9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390EDC65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A6BD14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B07F42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68C76BB7" w14:textId="77777777" w:rsidTr="00E815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29EB3B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31F66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4FBD838B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C4D8E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B82703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</w:tbl>
    <w:p w14:paraId="346C4317" w14:textId="77777777" w:rsidR="00F524A1" w:rsidRPr="00AF1A82" w:rsidRDefault="00F524A1" w:rsidP="00AD50CB">
      <w:pPr>
        <w:pStyle w:val="a"/>
        <w:numPr>
          <w:ilvl w:val="0"/>
          <w:numId w:val="0"/>
        </w:numPr>
      </w:pPr>
    </w:p>
    <w:p w14:paraId="385689CB" w14:textId="77777777" w:rsidR="00F524A1" w:rsidRPr="00AF1A82" w:rsidRDefault="00F524A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6AF112AD" w14:textId="77777777" w:rsidR="00F524A1" w:rsidRPr="00AF1A82" w:rsidRDefault="00F524A1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D666033" w14:textId="77777777" w:rsidR="00F524A1" w:rsidRPr="00AF1A82" w:rsidRDefault="00C0078D" w:rsidP="00F524A1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408BABAB" wp14:editId="49458627">
            <wp:extent cx="6483350" cy="2374900"/>
            <wp:effectExtent l="0" t="0" r="0" b="6350"/>
            <wp:docPr id="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46FE" w14:textId="77777777" w:rsidR="00F524A1" w:rsidRPr="00AF1A82" w:rsidRDefault="00F524A1" w:rsidP="00F524A1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6301362B" w14:textId="77777777" w:rsidR="00F524A1" w:rsidRPr="00AF1A82" w:rsidRDefault="00C0078D" w:rsidP="00F524A1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B386781" wp14:editId="0DE77178">
            <wp:extent cx="6477000" cy="3136900"/>
            <wp:effectExtent l="0" t="0" r="0" b="6350"/>
            <wp:docPr id="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FCCB" w14:textId="77777777" w:rsidR="00F524A1" w:rsidRPr="00AF1A82" w:rsidRDefault="00F524A1" w:rsidP="00F524A1">
      <w:pPr>
        <w:rPr>
          <w:rFonts w:ascii="標楷體" w:eastAsia="標楷體" w:hAnsi="標楷體"/>
        </w:rPr>
      </w:pPr>
    </w:p>
    <w:p w14:paraId="3BF9C42C" w14:textId="77777777" w:rsidR="001C68C7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4"/>
        <w:gridCol w:w="1892"/>
        <w:gridCol w:w="903"/>
        <w:gridCol w:w="921"/>
        <w:gridCol w:w="1167"/>
        <w:gridCol w:w="676"/>
        <w:gridCol w:w="701"/>
        <w:gridCol w:w="3496"/>
      </w:tblGrid>
      <w:tr w:rsidR="004420AD" w:rsidRPr="00AF1A82" w14:paraId="208D3067" w14:textId="77777777" w:rsidTr="004420AD">
        <w:trPr>
          <w:trHeight w:val="388"/>
          <w:jc w:val="center"/>
        </w:trPr>
        <w:tc>
          <w:tcPr>
            <w:tcW w:w="669" w:type="dxa"/>
            <w:vMerge w:val="restart"/>
          </w:tcPr>
          <w:p w14:paraId="77E7B04F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6" w:type="dxa"/>
            <w:vMerge w:val="restart"/>
          </w:tcPr>
          <w:p w14:paraId="0E63CF3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6" w:type="dxa"/>
            <w:gridSpan w:val="5"/>
          </w:tcPr>
          <w:p w14:paraId="26116F63" w14:textId="77777777" w:rsidR="004420AD" w:rsidRPr="00AF1A82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62" w:type="dxa"/>
            <w:vMerge w:val="restart"/>
          </w:tcPr>
          <w:p w14:paraId="05EAECD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AF1A82" w14:paraId="72DCF3E5" w14:textId="77777777" w:rsidTr="004420AD">
        <w:trPr>
          <w:trHeight w:val="244"/>
          <w:jc w:val="center"/>
        </w:trPr>
        <w:tc>
          <w:tcPr>
            <w:tcW w:w="669" w:type="dxa"/>
            <w:vMerge/>
          </w:tcPr>
          <w:p w14:paraId="6386A4A6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926" w:type="dxa"/>
            <w:vMerge/>
          </w:tcPr>
          <w:p w14:paraId="3F676E37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905" w:type="dxa"/>
          </w:tcPr>
          <w:p w14:paraId="7DFBFBC2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2" w:type="dxa"/>
          </w:tcPr>
          <w:p w14:paraId="46F64221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4" w:type="dxa"/>
          </w:tcPr>
          <w:p w14:paraId="7053C12E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826EFB4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68C6BF1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62" w:type="dxa"/>
            <w:vMerge/>
          </w:tcPr>
          <w:p w14:paraId="2B9E4C2C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E87BFF3" w14:textId="77777777" w:rsidTr="004420AD">
        <w:trPr>
          <w:trHeight w:val="291"/>
          <w:jc w:val="center"/>
        </w:trPr>
        <w:tc>
          <w:tcPr>
            <w:tcW w:w="669" w:type="dxa"/>
          </w:tcPr>
          <w:p w14:paraId="2185961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6" w:type="dxa"/>
          </w:tcPr>
          <w:p w14:paraId="1CDB1060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5" w:type="dxa"/>
          </w:tcPr>
          <w:p w14:paraId="1B0FF291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4DD9674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285C47B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7381C6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A6B552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C86E83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CE51876" w14:textId="77777777" w:rsidTr="004420AD">
        <w:trPr>
          <w:trHeight w:val="291"/>
          <w:jc w:val="center"/>
        </w:trPr>
        <w:tc>
          <w:tcPr>
            <w:tcW w:w="669" w:type="dxa"/>
          </w:tcPr>
          <w:p w14:paraId="38DBC70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6" w:type="dxa"/>
          </w:tcPr>
          <w:p w14:paraId="626F848D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5" w:type="dxa"/>
          </w:tcPr>
          <w:p w14:paraId="6B3CFEB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2" w:type="dxa"/>
          </w:tcPr>
          <w:p w14:paraId="1E04CF7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99783A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4A2C12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2D928C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0FFDF67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4420AD" w:rsidRPr="00AF1A82" w14:paraId="7A20A618" w14:textId="77777777" w:rsidTr="004420AD">
        <w:trPr>
          <w:trHeight w:val="291"/>
          <w:jc w:val="center"/>
        </w:trPr>
        <w:tc>
          <w:tcPr>
            <w:tcW w:w="669" w:type="dxa"/>
          </w:tcPr>
          <w:p w14:paraId="1BE8298E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6" w:type="dxa"/>
          </w:tcPr>
          <w:p w14:paraId="348EF96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5" w:type="dxa"/>
          </w:tcPr>
          <w:p w14:paraId="6C022BC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2" w:type="dxa"/>
          </w:tcPr>
          <w:p w14:paraId="2A56187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43F60086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F7EE65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57E41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0D5EE3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</w:t>
            </w:r>
          </w:p>
        </w:tc>
      </w:tr>
      <w:tr w:rsidR="004420AD" w:rsidRPr="00AF1A82" w14:paraId="7C0F6A69" w14:textId="77777777" w:rsidTr="004420AD">
        <w:trPr>
          <w:trHeight w:val="291"/>
          <w:jc w:val="center"/>
        </w:trPr>
        <w:tc>
          <w:tcPr>
            <w:tcW w:w="669" w:type="dxa"/>
          </w:tcPr>
          <w:p w14:paraId="5190D90F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6" w:type="dxa"/>
          </w:tcPr>
          <w:p w14:paraId="3CE3F57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05" w:type="dxa"/>
          </w:tcPr>
          <w:p w14:paraId="104D522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0154FC7C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466C68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DA628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030A0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3DA4B869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0:已到期-&gt;有提醒日期且已到期</w:t>
            </w:r>
          </w:p>
          <w:p w14:paraId="7343765F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1:有效-&gt;未刪除、未解除</w:t>
            </w:r>
          </w:p>
          <w:p w14:paraId="7E211FBB" w14:textId="77777777" w:rsidR="004420AD" w:rsidRPr="00AF1A82" w:rsidRDefault="004420AD" w:rsidP="00E53E1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4.已刪除  </w:t>
            </w:r>
          </w:p>
          <w:p w14:paraId="57CB47A3" w14:textId="77777777" w:rsidR="004420AD" w:rsidRPr="00AF1A82" w:rsidRDefault="004420AD" w:rsidP="00E53E1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6.已解除</w:t>
            </w:r>
          </w:p>
          <w:p w14:paraId="2C88180D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9.全部-&gt;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含已刪除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、已解除</w:t>
            </w:r>
          </w:p>
        </w:tc>
      </w:tr>
    </w:tbl>
    <w:p w14:paraId="7672271E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427F2BF9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453962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B4DB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659263D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51CF21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4A9042B6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3C6D95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E8C5E9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A163A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11C1957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32B4AC86" w14:textId="77777777" w:rsidTr="003A3C80">
        <w:trPr>
          <w:trHeight w:val="244"/>
          <w:jc w:val="center"/>
        </w:trPr>
        <w:tc>
          <w:tcPr>
            <w:tcW w:w="696" w:type="dxa"/>
          </w:tcPr>
          <w:p w14:paraId="1B5C0E58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9F11B9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3277B22F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FB95F5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25B2AB9E" w14:textId="77777777" w:rsidTr="003A3C80">
        <w:trPr>
          <w:trHeight w:val="244"/>
          <w:jc w:val="center"/>
        </w:trPr>
        <w:tc>
          <w:tcPr>
            <w:tcW w:w="696" w:type="dxa"/>
          </w:tcPr>
          <w:p w14:paraId="584B6652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FA1493B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4983366C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49CBACD8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4E9294FF" w14:textId="77777777" w:rsidTr="003A3C80">
        <w:trPr>
          <w:trHeight w:val="244"/>
          <w:jc w:val="center"/>
        </w:trPr>
        <w:tc>
          <w:tcPr>
            <w:tcW w:w="696" w:type="dxa"/>
          </w:tcPr>
          <w:p w14:paraId="526E9B5F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84B7695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21121A0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6643B563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2B9C2DCF" w14:textId="77777777" w:rsidTr="003A3C80">
        <w:trPr>
          <w:trHeight w:val="244"/>
          <w:jc w:val="center"/>
        </w:trPr>
        <w:tc>
          <w:tcPr>
            <w:tcW w:w="696" w:type="dxa"/>
          </w:tcPr>
          <w:p w14:paraId="686AD90B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615761A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6060ADFE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7FFCE59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38B196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2196333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DD074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0175BA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2F0E16D2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A8E3D3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598B848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1089756" w14:textId="77777777" w:rsidR="004420AD" w:rsidRPr="00AF1A82" w:rsidRDefault="004420AD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[維護]</w:t>
            </w:r>
          </w:p>
        </w:tc>
        <w:tc>
          <w:tcPr>
            <w:tcW w:w="3969" w:type="dxa"/>
          </w:tcPr>
          <w:p w14:paraId="51A2A126" w14:textId="77777777" w:rsidR="004420AD" w:rsidRPr="00AF1A82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連結[提醒事項登錄] </w:t>
            </w:r>
          </w:p>
          <w:p w14:paraId="670CFFA6" w14:textId="77777777" w:rsidR="004420AD" w:rsidRPr="00AF1A82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狀態為有效者顯示</w:t>
            </w:r>
            <w:r w:rsidRPr="00AF1A82">
              <w:rPr>
                <w:rFonts w:ascii="標楷體" w:eastAsia="標楷體" w:hAnsi="標楷體" w:hint="eastAsia"/>
                <w:sz w:val="20"/>
              </w:rPr>
              <w:t>[解除]</w:t>
            </w:r>
          </w:p>
        </w:tc>
        <w:tc>
          <w:tcPr>
            <w:tcW w:w="2693" w:type="dxa"/>
          </w:tcPr>
          <w:p w14:paraId="78B8832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E6A2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68B691" w14:textId="77777777" w:rsidR="004420AD" w:rsidRPr="00AF1A82" w:rsidRDefault="004420AD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[解除]</w:t>
            </w:r>
          </w:p>
        </w:tc>
        <w:tc>
          <w:tcPr>
            <w:tcW w:w="3969" w:type="dxa"/>
          </w:tcPr>
          <w:p w14:paraId="4430ABFF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1A432EE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02669B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749689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15BFF75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0816C5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231406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CB1C9EC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2B9C5C88" w14:textId="77777777" w:rsidR="003A3C80" w:rsidRPr="00AF1A82" w:rsidRDefault="003A3C80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89689C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7C581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7FD14F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3969" w:type="dxa"/>
          </w:tcPr>
          <w:p w14:paraId="108D9826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12921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C837F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F4C90B3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3969" w:type="dxa"/>
          </w:tcPr>
          <w:p w14:paraId="2757DFCC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131547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00E2E4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BC30D57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3969" w:type="dxa"/>
          </w:tcPr>
          <w:p w14:paraId="74E386A3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05)</w:t>
            </w:r>
          </w:p>
        </w:tc>
        <w:tc>
          <w:tcPr>
            <w:tcW w:w="2693" w:type="dxa"/>
          </w:tcPr>
          <w:p w14:paraId="57B118B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427139B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20EB0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3969" w:type="dxa"/>
          </w:tcPr>
          <w:p w14:paraId="7ECA7F47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981C50C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5347EE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C12CCE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69E09B32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160)</w:t>
            </w:r>
          </w:p>
        </w:tc>
        <w:tc>
          <w:tcPr>
            <w:tcW w:w="2693" w:type="dxa"/>
          </w:tcPr>
          <w:p w14:paraId="68AECE7D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57E308A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F4660B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FFB617A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2693" w:type="dxa"/>
          </w:tcPr>
          <w:p w14:paraId="79D768F9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A1FB6E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CEB8D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登放序號</w:t>
            </w:r>
            <w:proofErr w:type="gramEnd"/>
          </w:p>
        </w:tc>
        <w:tc>
          <w:tcPr>
            <w:tcW w:w="3969" w:type="dxa"/>
          </w:tcPr>
          <w:p w14:paraId="049509D7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64A71D66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DB8CEDB" w14:textId="77777777" w:rsidR="00F524A1" w:rsidRPr="00AF1A82" w:rsidRDefault="00F524A1" w:rsidP="00F524A1">
      <w:pPr>
        <w:rPr>
          <w:rFonts w:ascii="標楷體" w:eastAsia="標楷體" w:hAnsi="標楷體"/>
        </w:rPr>
      </w:pPr>
    </w:p>
    <w:p w14:paraId="25E462AE" w14:textId="77777777" w:rsidR="00932B7A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5AA6CC0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361ADCCA" w14:textId="77777777" w:rsidR="00C52DED" w:rsidRPr="00AF1A82" w:rsidRDefault="00C52DED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  <w:lang w:eastAsia="zh-TW"/>
        </w:rPr>
        <w:t>560</w:t>
      </w:r>
      <w:r w:rsidR="005D58A5" w:rsidRPr="00AF1A82">
        <w:rPr>
          <w:rFonts w:ascii="標楷體" w:hAnsi="標楷體"/>
          <w:lang w:eastAsia="zh-TW"/>
        </w:rPr>
        <w:t>5</w:t>
      </w:r>
      <w:proofErr w:type="gramStart"/>
      <w:r w:rsidR="00E72B4D" w:rsidRPr="00AF1A82">
        <w:rPr>
          <w:rFonts w:ascii="標楷體" w:hAnsi="標楷體" w:hint="eastAsia"/>
          <w:lang w:eastAsia="zh-TW"/>
        </w:rPr>
        <w:t>法催紀錄</w:t>
      </w:r>
      <w:proofErr w:type="gramEnd"/>
      <w:r w:rsidR="00E72B4D" w:rsidRPr="00AF1A82">
        <w:rPr>
          <w:rFonts w:ascii="標楷體" w:hAnsi="標楷體" w:hint="eastAsia"/>
          <w:lang w:eastAsia="zh-TW"/>
        </w:rPr>
        <w:t>作業－</w:t>
      </w:r>
      <w:r w:rsidR="00430E96" w:rsidRPr="00AF1A82">
        <w:rPr>
          <w:rFonts w:ascii="標楷體" w:hAnsi="標楷體" w:hint="eastAsia"/>
          <w:lang w:eastAsia="zh-TW"/>
        </w:rPr>
        <w:t>提醒事項</w:t>
      </w:r>
      <w:proofErr w:type="spellStart"/>
      <w:r w:rsidRPr="00AF1A82">
        <w:rPr>
          <w:rFonts w:ascii="標楷體" w:hAnsi="標楷體" w:hint="eastAsia"/>
        </w:rPr>
        <w:t>登錄</w:t>
      </w:r>
      <w:proofErr w:type="spellEnd"/>
    </w:p>
    <w:p w14:paraId="3F94FF75" w14:textId="77777777" w:rsidR="00C52DED" w:rsidRPr="00AF1A82" w:rsidRDefault="00C52DED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52DED" w:rsidRPr="00AF1A82" w14:paraId="4B82524D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190FA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7B80CC" w14:textId="77777777" w:rsidR="00C52DED" w:rsidRPr="00AF1A82" w:rsidRDefault="00FB1955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法催紀錄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作業－提醒事項登錄</w:t>
            </w:r>
          </w:p>
          <w:p w14:paraId="6B08CBE0" w14:textId="77777777" w:rsidR="00B42BC9" w:rsidRPr="00AF1A82" w:rsidRDefault="00B42BC9" w:rsidP="003F043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1.修改已解除、已刪除</w:t>
            </w:r>
            <w:r w:rsidR="003F043B" w:rsidRPr="00AF1A82">
              <w:rPr>
                <w:rFonts w:ascii="標楷體" w:eastAsia="標楷體" w:hAnsi="標楷體" w:hint="eastAsia"/>
              </w:rPr>
              <w:t>件自動為有效件</w:t>
            </w:r>
          </w:p>
        </w:tc>
      </w:tr>
      <w:tr w:rsidR="00C52DED" w:rsidRPr="00AF1A82" w14:paraId="211076F0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9C2C9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68584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992F010" w14:textId="77777777" w:rsidTr="005056E9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F9D6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36EF9B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2F6CB779" w14:textId="77777777" w:rsidTr="005056E9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07F15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E850B4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C5DCD69" w14:textId="77777777" w:rsidTr="005056E9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76BA1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78F50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13B21F03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9E1F3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216F27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A346EC7" w14:textId="77777777" w:rsidTr="005056E9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C62A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423D3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42848ABE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8AC0DB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154EF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</w:tbl>
    <w:p w14:paraId="71CB6978" w14:textId="77777777" w:rsidR="00C52DED" w:rsidRPr="00AF1A82" w:rsidRDefault="00C52DED" w:rsidP="00C52DED">
      <w:pPr>
        <w:rPr>
          <w:rFonts w:ascii="標楷體" w:eastAsia="標楷體" w:hAnsi="標楷體"/>
        </w:rPr>
      </w:pPr>
    </w:p>
    <w:p w14:paraId="239A279E" w14:textId="77777777" w:rsidR="00C52DED" w:rsidRPr="00AF1A82" w:rsidRDefault="00C52DED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6BEE9829" w14:textId="77777777" w:rsidR="00C52DED" w:rsidRPr="00AF1A82" w:rsidRDefault="00C52DED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B504CD7" w14:textId="77777777" w:rsidR="00C52DED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02F8C584" wp14:editId="1CBDFFEB">
            <wp:extent cx="6483350" cy="4432300"/>
            <wp:effectExtent l="0" t="0" r="0" b="6350"/>
            <wp:docPr id="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95F8" w14:textId="77777777" w:rsidR="00C52DED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4420AD" w:rsidRPr="00AF1A82" w14:paraId="488313FC" w14:textId="77777777" w:rsidTr="004420AD">
        <w:trPr>
          <w:trHeight w:val="388"/>
          <w:jc w:val="center"/>
        </w:trPr>
        <w:tc>
          <w:tcPr>
            <w:tcW w:w="670" w:type="dxa"/>
            <w:vMerge w:val="restart"/>
          </w:tcPr>
          <w:p w14:paraId="35A617F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3FF26C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52477071" w14:textId="77777777" w:rsidR="004420AD" w:rsidRPr="00AF1A82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19B1793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AF1A82" w14:paraId="3C5BB061" w14:textId="77777777" w:rsidTr="004420AD">
        <w:trPr>
          <w:trHeight w:val="244"/>
          <w:jc w:val="center"/>
        </w:trPr>
        <w:tc>
          <w:tcPr>
            <w:tcW w:w="670" w:type="dxa"/>
            <w:vMerge/>
          </w:tcPr>
          <w:p w14:paraId="67A2737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5E33F8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0ADF1A5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C015BB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B28172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C0C27C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595FC30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49C8EDE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DA4E0A0" w14:textId="77777777" w:rsidTr="004420AD">
        <w:trPr>
          <w:trHeight w:val="291"/>
          <w:jc w:val="center"/>
        </w:trPr>
        <w:tc>
          <w:tcPr>
            <w:tcW w:w="670" w:type="dxa"/>
          </w:tcPr>
          <w:p w14:paraId="248A3D9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</w:tcPr>
          <w:p w14:paraId="6668FD0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64C0D4F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4B690C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ADDBB1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27608C6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DF5F8F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5C2CF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  <w:p w14:paraId="0B36ADEB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BBAD933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5A2B68A5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4.刪除  </w:t>
            </w:r>
          </w:p>
          <w:p w14:paraId="4E5A6A17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6.解除</w:t>
            </w:r>
          </w:p>
        </w:tc>
      </w:tr>
      <w:tr w:rsidR="004420AD" w:rsidRPr="00AF1A82" w14:paraId="037E344F" w14:textId="77777777" w:rsidTr="004420AD">
        <w:trPr>
          <w:trHeight w:val="291"/>
          <w:jc w:val="center"/>
        </w:trPr>
        <w:tc>
          <w:tcPr>
            <w:tcW w:w="670" w:type="dxa"/>
          </w:tcPr>
          <w:p w14:paraId="394A460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16D1D3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0207647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0A5B87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0A19C0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EB5BF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A34A92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14A893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007CE39" w14:textId="77777777" w:rsidTr="004420AD">
        <w:trPr>
          <w:trHeight w:val="291"/>
          <w:jc w:val="center"/>
        </w:trPr>
        <w:tc>
          <w:tcPr>
            <w:tcW w:w="670" w:type="dxa"/>
          </w:tcPr>
          <w:p w14:paraId="1BA978D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</w:tcPr>
          <w:p w14:paraId="4F8CB3A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63D503A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7DFB074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52D2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E6F1D7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C9D07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44E6F1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4420AD" w:rsidRPr="00AF1A82" w14:paraId="4A69446B" w14:textId="77777777" w:rsidTr="004420AD">
        <w:trPr>
          <w:trHeight w:val="291"/>
          <w:jc w:val="center"/>
        </w:trPr>
        <w:tc>
          <w:tcPr>
            <w:tcW w:w="670" w:type="dxa"/>
          </w:tcPr>
          <w:p w14:paraId="167F1B8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4" w:type="dxa"/>
          </w:tcPr>
          <w:p w14:paraId="254FD41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8" w:type="dxa"/>
          </w:tcPr>
          <w:p w14:paraId="0287A21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8610C6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E25243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1EBDC5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071384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88852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.必須輸入</w:t>
            </w:r>
          </w:p>
        </w:tc>
      </w:tr>
      <w:tr w:rsidR="004420AD" w:rsidRPr="00AF1A82" w14:paraId="7E1CA726" w14:textId="77777777" w:rsidTr="004420AD">
        <w:trPr>
          <w:trHeight w:val="291"/>
          <w:jc w:val="center"/>
        </w:trPr>
        <w:tc>
          <w:tcPr>
            <w:tcW w:w="670" w:type="dxa"/>
          </w:tcPr>
          <w:p w14:paraId="4372A48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4" w:type="dxa"/>
          </w:tcPr>
          <w:p w14:paraId="201D95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8" w:type="dxa"/>
          </w:tcPr>
          <w:p w14:paraId="29E9D3F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0A74FEE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5638D6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735809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91F8B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FF6D9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7E4B69DA" w14:textId="77777777" w:rsidTr="004420AD">
        <w:trPr>
          <w:trHeight w:val="291"/>
          <w:jc w:val="center"/>
        </w:trPr>
        <w:tc>
          <w:tcPr>
            <w:tcW w:w="670" w:type="dxa"/>
          </w:tcPr>
          <w:p w14:paraId="2C4566D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24" w:type="dxa"/>
          </w:tcPr>
          <w:p w14:paraId="7D86769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8" w:type="dxa"/>
          </w:tcPr>
          <w:p w14:paraId="2A80FC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33" w:type="dxa"/>
          </w:tcPr>
          <w:p w14:paraId="31717B2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98DA0D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95F471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73837E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2C5188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4A4E9403" w14:textId="77777777" w:rsidTr="004420AD">
        <w:trPr>
          <w:trHeight w:val="291"/>
          <w:jc w:val="center"/>
        </w:trPr>
        <w:tc>
          <w:tcPr>
            <w:tcW w:w="670" w:type="dxa"/>
          </w:tcPr>
          <w:p w14:paraId="2E28DC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24" w:type="dxa"/>
          </w:tcPr>
          <w:p w14:paraId="70ACD55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8" w:type="dxa"/>
          </w:tcPr>
          <w:p w14:paraId="318104A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D9D692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D7736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674054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1EC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D7A12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7D23FE53" w14:textId="77777777" w:rsidTr="004420AD">
        <w:trPr>
          <w:trHeight w:val="291"/>
          <w:jc w:val="center"/>
        </w:trPr>
        <w:tc>
          <w:tcPr>
            <w:tcW w:w="670" w:type="dxa"/>
          </w:tcPr>
          <w:p w14:paraId="4391032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24" w:type="dxa"/>
          </w:tcPr>
          <w:p w14:paraId="2D3263E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8" w:type="dxa"/>
          </w:tcPr>
          <w:p w14:paraId="013071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A8CDAF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8B8171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95B5E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32BF4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2E1025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119B550C" w14:textId="77777777" w:rsidTr="004420AD">
        <w:trPr>
          <w:trHeight w:val="291"/>
          <w:jc w:val="center"/>
        </w:trPr>
        <w:tc>
          <w:tcPr>
            <w:tcW w:w="670" w:type="dxa"/>
          </w:tcPr>
          <w:p w14:paraId="68E0A8D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24" w:type="dxa"/>
          </w:tcPr>
          <w:p w14:paraId="0DBB2A1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繳息迄日</w:t>
            </w:r>
            <w:proofErr w:type="gramEnd"/>
          </w:p>
        </w:tc>
        <w:tc>
          <w:tcPr>
            <w:tcW w:w="908" w:type="dxa"/>
          </w:tcPr>
          <w:p w14:paraId="604A54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1EA6E8C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43CADC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E3677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D04EE3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13461D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4D79ADFA" w14:textId="77777777" w:rsidTr="004420AD">
        <w:trPr>
          <w:trHeight w:val="291"/>
          <w:jc w:val="center"/>
        </w:trPr>
        <w:tc>
          <w:tcPr>
            <w:tcW w:w="670" w:type="dxa"/>
          </w:tcPr>
          <w:p w14:paraId="0F1A673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24" w:type="dxa"/>
          </w:tcPr>
          <w:p w14:paraId="02F6186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8" w:type="dxa"/>
          </w:tcPr>
          <w:p w14:paraId="3613BB9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E10F1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FB10C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CBF727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79726B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B4C1C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  <w:tr w:rsidR="004420AD" w:rsidRPr="00AF1A82" w14:paraId="40202D93" w14:textId="77777777" w:rsidTr="004420AD">
        <w:trPr>
          <w:trHeight w:val="291"/>
          <w:jc w:val="center"/>
        </w:trPr>
        <w:tc>
          <w:tcPr>
            <w:tcW w:w="670" w:type="dxa"/>
          </w:tcPr>
          <w:p w14:paraId="501437B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24" w:type="dxa"/>
          </w:tcPr>
          <w:p w14:paraId="32AB71C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08" w:type="dxa"/>
          </w:tcPr>
          <w:p w14:paraId="7637CB0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573FA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D4B7A0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3395C4E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AE86C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975BCD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.新增、修改時必須輸入,其他自動顯示不必輸入</w:t>
            </w:r>
          </w:p>
          <w:p w14:paraId="24D951B4" w14:textId="77777777" w:rsidR="004420AD" w:rsidRPr="00AF1A82" w:rsidRDefault="004420AD" w:rsidP="005056E9">
            <w:pPr>
              <w:rPr>
                <w:rFonts w:ascii="標楷體" w:eastAsia="標楷體" w:hAnsi="標楷體"/>
                <w:color w:val="FF0000"/>
              </w:rPr>
            </w:pPr>
            <w:r w:rsidRPr="00AF1A82">
              <w:rPr>
                <w:rFonts w:ascii="標楷體" w:eastAsia="標楷體" w:hAnsi="標楷體" w:hint="eastAsia"/>
                <w:color w:val="FF0000"/>
              </w:rPr>
              <w:t>代碼待確認???</w:t>
            </w:r>
          </w:p>
        </w:tc>
      </w:tr>
      <w:tr w:rsidR="004420AD" w:rsidRPr="00AF1A82" w14:paraId="54FFD71B" w14:textId="77777777" w:rsidTr="004420AD">
        <w:trPr>
          <w:trHeight w:val="291"/>
          <w:jc w:val="center"/>
        </w:trPr>
        <w:tc>
          <w:tcPr>
            <w:tcW w:w="670" w:type="dxa"/>
          </w:tcPr>
          <w:p w14:paraId="2D81294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24" w:type="dxa"/>
          </w:tcPr>
          <w:p w14:paraId="4F1A8B6C" w14:textId="77777777" w:rsidR="004420AD" w:rsidRPr="00AF1A82" w:rsidRDefault="004420AD" w:rsidP="003E728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908" w:type="dxa"/>
          </w:tcPr>
          <w:p w14:paraId="4863924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2EEF00F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05ABE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EA1578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EA8756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FAC6D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.新增、修改時可輸入,其他自動顯示不必輸入</w:t>
            </w:r>
          </w:p>
        </w:tc>
      </w:tr>
      <w:tr w:rsidR="004420AD" w:rsidRPr="00AF1A82" w14:paraId="38DA3865" w14:textId="77777777" w:rsidTr="004420AD">
        <w:trPr>
          <w:trHeight w:val="291"/>
          <w:jc w:val="center"/>
        </w:trPr>
        <w:tc>
          <w:tcPr>
            <w:tcW w:w="670" w:type="dxa"/>
          </w:tcPr>
          <w:p w14:paraId="75EC118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24" w:type="dxa"/>
          </w:tcPr>
          <w:p w14:paraId="7C6874E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08" w:type="dxa"/>
          </w:tcPr>
          <w:p w14:paraId="4E58AEA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324C6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AA340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99FEB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CE02C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B4D8B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.可不輸入，輸入時須&gt;=本營業日</w:t>
            </w:r>
          </w:p>
        </w:tc>
      </w:tr>
      <w:tr w:rsidR="004420AD" w:rsidRPr="00AF1A82" w14:paraId="10053697" w14:textId="77777777" w:rsidTr="004420AD">
        <w:trPr>
          <w:trHeight w:val="291"/>
          <w:jc w:val="center"/>
        </w:trPr>
        <w:tc>
          <w:tcPr>
            <w:tcW w:w="670" w:type="dxa"/>
          </w:tcPr>
          <w:p w14:paraId="26B259C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24" w:type="dxa"/>
          </w:tcPr>
          <w:p w14:paraId="232AEE07" w14:textId="77777777" w:rsidR="004420AD" w:rsidRPr="00AF1A82" w:rsidRDefault="004420AD" w:rsidP="001D7F1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狀態 </w:t>
            </w:r>
          </w:p>
        </w:tc>
        <w:tc>
          <w:tcPr>
            <w:tcW w:w="908" w:type="dxa"/>
          </w:tcPr>
          <w:p w14:paraId="40FA48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CA9107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CE8ED8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6EEE625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A40545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F05D42" w14:textId="77777777" w:rsidR="004420AD" w:rsidRPr="00AF1A82" w:rsidRDefault="004420AD" w:rsidP="00F9705E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  <w:p w14:paraId="403663AD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1.有效</w:t>
            </w:r>
          </w:p>
          <w:p w14:paraId="019AAE41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4.已刪除</w:t>
            </w:r>
          </w:p>
          <w:p w14:paraId="261BB541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6.已解除</w:t>
            </w:r>
          </w:p>
        </w:tc>
      </w:tr>
      <w:tr w:rsidR="004420AD" w:rsidRPr="00AF1A82" w14:paraId="1BAE2139" w14:textId="77777777" w:rsidTr="004420AD">
        <w:trPr>
          <w:trHeight w:val="291"/>
          <w:jc w:val="center"/>
        </w:trPr>
        <w:tc>
          <w:tcPr>
            <w:tcW w:w="670" w:type="dxa"/>
          </w:tcPr>
          <w:p w14:paraId="330BF1C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24" w:type="dxa"/>
          </w:tcPr>
          <w:p w14:paraId="6C46E98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8" w:type="dxa"/>
          </w:tcPr>
          <w:p w14:paraId="7779786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3" w:type="dxa"/>
          </w:tcPr>
          <w:p w14:paraId="0A0E05C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079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84ED8B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DCB36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4DA745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.自動顯示不必輸入</w:t>
            </w:r>
          </w:p>
        </w:tc>
      </w:tr>
    </w:tbl>
    <w:p w14:paraId="023D459A" w14:textId="77777777" w:rsidR="003A3C80" w:rsidRPr="00AF1A82" w:rsidRDefault="003A3C80" w:rsidP="00C52DED">
      <w:pPr>
        <w:tabs>
          <w:tab w:val="left" w:pos="788"/>
        </w:tabs>
        <w:rPr>
          <w:rFonts w:ascii="標楷體" w:eastAsia="標楷體" w:hAnsi="標楷體"/>
        </w:rPr>
      </w:pPr>
    </w:p>
    <w:p w14:paraId="03A3D9C6" w14:textId="77777777" w:rsidR="00C52DED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FE63695" w14:textId="77777777" w:rsidR="00505C6E" w:rsidRPr="00AF1A82" w:rsidRDefault="00085127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ins w:id="15349" w:author="st1" w:date="2020-03-31T14:21:00Z">
        <w:r>
          <w:rPr>
            <w:rFonts w:ascii="標楷體" w:hAnsi="標楷體" w:hint="eastAsia"/>
          </w:rPr>
          <w:t>L5071</w:t>
        </w:r>
        <w:r w:rsidR="008F7E9D" w:rsidRPr="008F7E9D">
          <w:rPr>
            <w:rFonts w:ascii="標楷體" w:hAnsi="標楷體" w:hint="eastAsia"/>
          </w:rPr>
          <w:t>債權</w:t>
        </w:r>
      </w:ins>
      <w:ins w:id="15350" w:author="st1" w:date="2020-03-31T14:35:00Z">
        <w:r>
          <w:rPr>
            <w:rFonts w:ascii="標楷體" w:hAnsi="標楷體" w:hint="eastAsia"/>
            <w:lang w:eastAsia="zh-TW"/>
          </w:rPr>
          <w:t>案件明細查詢</w:t>
        </w:r>
      </w:ins>
      <w:del w:id="15351" w:author="st1" w:date="2020-03-31T14:21:00Z">
        <w:r w:rsidR="00505C6E" w:rsidRPr="00AF1A82" w:rsidDel="008F7E9D">
          <w:rPr>
            <w:rFonts w:ascii="標楷體" w:hAnsi="標楷體"/>
          </w:rPr>
          <w:delText>L</w:delText>
        </w:r>
        <w:r w:rsidR="00505C6E" w:rsidRPr="00AF1A82" w:rsidDel="008F7E9D">
          <w:rPr>
            <w:rFonts w:ascii="標楷體" w:hAnsi="標楷體" w:hint="eastAsia"/>
          </w:rPr>
          <w:delText>5</w:delText>
        </w:r>
        <w:r w:rsidR="00CA5526" w:rsidRPr="00AF1A82" w:rsidDel="008F7E9D">
          <w:rPr>
            <w:rFonts w:ascii="標楷體" w:hAnsi="標楷體" w:hint="eastAsia"/>
            <w:lang w:eastAsia="zh-TW"/>
          </w:rPr>
          <w:delText>0</w:delText>
        </w:r>
        <w:r w:rsidR="00C018C4" w:rsidRPr="00AF1A82" w:rsidDel="008F7E9D">
          <w:rPr>
            <w:rFonts w:ascii="標楷體" w:hAnsi="標楷體" w:hint="eastAsia"/>
          </w:rPr>
          <w:delText>7</w:delText>
        </w:r>
        <w:r w:rsidR="00E5115A" w:rsidRPr="00AF1A82" w:rsidDel="008F7E9D">
          <w:rPr>
            <w:rFonts w:ascii="標楷體" w:hAnsi="標楷體"/>
          </w:rPr>
          <w:delText>4</w:delText>
        </w:r>
        <w:r w:rsidR="00777CA8" w:rsidRPr="00AF1A82" w:rsidDel="008F7E9D">
          <w:rPr>
            <w:rFonts w:ascii="標楷體" w:hAnsi="標楷體" w:hint="eastAsia"/>
            <w:lang w:eastAsia="zh-TW"/>
          </w:rPr>
          <w:delText>債務協商作業</w:delText>
        </w:r>
        <w:r w:rsidR="00777CA8" w:rsidRPr="00AF1A82" w:rsidDel="008F7E9D">
          <w:rPr>
            <w:rFonts w:ascii="標楷體" w:hAnsi="標楷體" w:hint="eastAsia"/>
          </w:rPr>
          <w:delText>－</w:delText>
        </w:r>
        <w:r w:rsidR="00D21D87" w:rsidRPr="00AF1A82" w:rsidDel="008F7E9D">
          <w:rPr>
            <w:rFonts w:ascii="標楷體" w:hAnsi="標楷體" w:hint="eastAsia"/>
          </w:rPr>
          <w:delText>應處理清單</w:delText>
        </w:r>
      </w:del>
    </w:p>
    <w:p w14:paraId="7DC8BEB1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0809E0BE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4895A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A1B2D6" w14:textId="77777777" w:rsidR="006931B3" w:rsidRPr="00AF1A82" w:rsidDel="008F7E9D" w:rsidRDefault="008F7E9D" w:rsidP="00674B02">
            <w:pPr>
              <w:rPr>
                <w:del w:id="15352" w:author="st1" w:date="2020-03-31T14:21:00Z"/>
                <w:rFonts w:ascii="標楷體" w:eastAsia="標楷體" w:hAnsi="標楷體"/>
              </w:rPr>
            </w:pPr>
            <w:ins w:id="15353" w:author="st1" w:date="2020-03-31T14:23:00Z">
              <w:r w:rsidRPr="008F7E9D">
                <w:rPr>
                  <w:rFonts w:ascii="標楷體" w:hAnsi="標楷體" w:hint="eastAsia"/>
                </w:rPr>
                <w:t>債權</w:t>
              </w:r>
            </w:ins>
            <w:ins w:id="15354" w:author="st1" w:date="2020-03-31T14:35:00Z">
              <w:r w:rsidR="00085127">
                <w:rPr>
                  <w:rFonts w:ascii="標楷體" w:hAnsi="標楷體" w:hint="eastAsia"/>
                </w:rPr>
                <w:t>案件明細查詢</w:t>
              </w:r>
            </w:ins>
            <w:del w:id="15355" w:author="st1" w:date="2020-03-31T14:21:00Z">
              <w:r w:rsidR="006931B3" w:rsidRPr="00AF1A82" w:rsidDel="008F7E9D">
                <w:rPr>
                  <w:rFonts w:ascii="標楷體" w:eastAsia="標楷體" w:hAnsi="標楷體" w:hint="eastAsia"/>
                </w:rPr>
                <w:delText>債務協商作業－</w:delText>
              </w:r>
              <w:r w:rsidR="008B6C0C" w:rsidDel="008F7E9D">
                <w:rPr>
                  <w:rFonts w:ascii="標楷體" w:eastAsia="標楷體" w:hAnsi="標楷體" w:hint="eastAsia"/>
                </w:rPr>
                <w:delText>應處理清單</w:delText>
              </w:r>
            </w:del>
          </w:p>
          <w:p w14:paraId="265671B1" w14:textId="77777777" w:rsidR="00A1068D" w:rsidRPr="00AF1A82" w:rsidDel="008F7E9D" w:rsidRDefault="00A1068D" w:rsidP="00674B02">
            <w:pPr>
              <w:rPr>
                <w:del w:id="15356" w:author="st1" w:date="2020-03-31T14:21:00Z"/>
                <w:rFonts w:ascii="標楷體" w:eastAsia="標楷體" w:hAnsi="標楷體"/>
              </w:rPr>
            </w:pPr>
            <w:del w:id="15357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一.最大債權</w:delText>
              </w:r>
            </w:del>
          </w:p>
          <w:p w14:paraId="5D5464BF" w14:textId="77777777" w:rsidR="00A9757C" w:rsidRPr="00AF1A82" w:rsidDel="008F7E9D" w:rsidRDefault="00D174CF" w:rsidP="00674B02">
            <w:pPr>
              <w:rPr>
                <w:del w:id="15358" w:author="st1" w:date="2020-03-31T14:21:00Z"/>
                <w:rFonts w:ascii="標楷體" w:eastAsia="標楷體" w:hAnsi="標楷體"/>
              </w:rPr>
            </w:pPr>
            <w:del w:id="15359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1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="00EB279C" w:rsidRPr="00AF1A82" w:rsidDel="008F7E9D">
                <w:rPr>
                  <w:rFonts w:ascii="標楷體" w:eastAsia="標楷體" w:hAnsi="標楷體" w:hint="eastAsia"/>
                </w:rPr>
                <w:delText>&lt;入帳還款&gt;</w:delText>
              </w:r>
            </w:del>
          </w:p>
          <w:p w14:paraId="09A9DE3D" w14:textId="77777777" w:rsidR="00A1068D" w:rsidRPr="00AF1A82" w:rsidDel="008F7E9D" w:rsidRDefault="00A9757C" w:rsidP="00674B02">
            <w:pPr>
              <w:rPr>
                <w:del w:id="15360" w:author="st1" w:date="2020-03-31T14:21:00Z"/>
                <w:rFonts w:ascii="標楷體" w:eastAsia="標楷體" w:hAnsi="標楷體"/>
              </w:rPr>
            </w:pPr>
            <w:del w:id="15361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="00EE63B6" w:rsidRPr="00AF1A82" w:rsidDel="008F7E9D">
                <w:rPr>
                  <w:rFonts w:ascii="標楷體" w:eastAsia="標楷體" w:hAnsi="標楷體"/>
                </w:rPr>
                <w:delText>A.</w:delText>
              </w:r>
              <w:r w:rsidR="00F54F57" w:rsidRPr="00AF1A82" w:rsidDel="008F7E9D">
                <w:rPr>
                  <w:rFonts w:ascii="標楷體" w:eastAsia="標楷體" w:hAnsi="標楷體" w:hint="eastAsia"/>
                </w:rPr>
                <w:delText>將前日之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匯款轉帳</w:delText>
              </w:r>
              <w:r w:rsidR="006049D4" w:rsidRPr="00AF1A82" w:rsidDel="008F7E9D">
                <w:rPr>
                  <w:rFonts w:ascii="標楷體" w:eastAsia="標楷體" w:hAnsi="標楷體" w:hint="eastAsia"/>
                </w:rPr>
                <w:delText>客戶債協暫收款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，</w:delText>
              </w:r>
              <w:r w:rsidR="006049D4" w:rsidRPr="00AF1A82" w:rsidDel="008F7E9D">
                <w:rPr>
                  <w:rFonts w:ascii="標楷體" w:eastAsia="標楷體" w:hAnsi="標楷體" w:hint="eastAsia"/>
                </w:rPr>
                <w:delText>執行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入帳還款</w:delText>
              </w:r>
            </w:del>
          </w:p>
          <w:p w14:paraId="54BF7E62" w14:textId="77777777" w:rsidR="008E2AB1" w:rsidRPr="00AF1A82" w:rsidDel="008F7E9D" w:rsidRDefault="008E2AB1" w:rsidP="00674B02">
            <w:pPr>
              <w:rPr>
                <w:del w:id="15362" w:author="st1" w:date="2020-03-31T14:21:00Z"/>
                <w:rFonts w:ascii="標楷體" w:eastAsia="標楷體" w:hAnsi="標楷體"/>
              </w:rPr>
            </w:pPr>
            <w:del w:id="15363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="00DD634E" w:rsidRPr="00AF1A82" w:rsidDel="008F7E9D">
                <w:rPr>
                  <w:rFonts w:ascii="標楷體" w:eastAsia="標楷體" w:hAnsi="標楷體" w:hint="eastAsia"/>
                </w:rPr>
                <w:delText>B</w:delText>
              </w:r>
              <w:r w:rsidR="004651A0" w:rsidRPr="00AF1A82" w:rsidDel="008F7E9D">
                <w:rPr>
                  <w:rFonts w:ascii="標楷體" w:eastAsia="標楷體" w:hAnsi="標楷體" w:hint="eastAsia"/>
                </w:rPr>
                <w:delText>.未確定之客戶還款，變更[交易別]為6.</w:delText>
              </w:r>
              <w:r w:rsidR="00037D68" w:rsidRPr="00AF1A82" w:rsidDel="008F7E9D">
                <w:rPr>
                  <w:rFonts w:ascii="標楷體" w:eastAsia="標楷體" w:hAnsi="標楷體" w:hint="eastAsia"/>
                </w:rPr>
                <w:delText>待處理</w:delText>
              </w:r>
            </w:del>
          </w:p>
          <w:p w14:paraId="51606698" w14:textId="77777777" w:rsidR="000800E3" w:rsidRPr="00AF1A82" w:rsidDel="008F7E9D" w:rsidRDefault="002E2649" w:rsidP="00674B02">
            <w:pPr>
              <w:rPr>
                <w:del w:id="15364" w:author="st1" w:date="2020-03-31T14:21:00Z"/>
                <w:rFonts w:ascii="標楷體" w:eastAsia="標楷體" w:hAnsi="標楷體"/>
              </w:rPr>
            </w:pPr>
            <w:del w:id="15365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C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提前結清、結清，若匯入款＋</w:delText>
              </w:r>
              <w:r w:rsidR="00625591" w:rsidRPr="00AF1A82" w:rsidDel="008F7E9D">
                <w:rPr>
                  <w:rFonts w:ascii="標楷體" w:eastAsia="標楷體" w:hAnsi="標楷體" w:hint="eastAsia"/>
                </w:rPr>
                <w:delText>溢收款 &gt;結清金額，則</w:delText>
              </w:r>
            </w:del>
          </w:p>
          <w:p w14:paraId="7A4CABC2" w14:textId="77777777" w:rsidR="000800E3" w:rsidRPr="00AF1A82" w:rsidDel="008F7E9D" w:rsidRDefault="000800E3" w:rsidP="00674B02">
            <w:pPr>
              <w:rPr>
                <w:del w:id="15366" w:author="st1" w:date="2020-03-31T14:21:00Z"/>
                <w:rFonts w:ascii="標楷體" w:eastAsia="標楷體" w:hAnsi="標楷體"/>
              </w:rPr>
            </w:pPr>
            <w:del w:id="15367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  </w:delText>
              </w:r>
              <w:r w:rsidR="002531B0" w:rsidRPr="00AF1A82" w:rsidDel="008F7E9D">
                <w:rPr>
                  <w:rFonts w:ascii="標楷體" w:eastAsia="標楷體" w:hAnsi="標楷體" w:hint="eastAsia"/>
                </w:rPr>
                <w:delText>列為待處理，</w:delText>
              </w:r>
              <w:r w:rsidR="00625591" w:rsidRPr="00AF1A82" w:rsidDel="008F7E9D">
                <w:rPr>
                  <w:rFonts w:ascii="標楷體" w:eastAsia="標楷體" w:hAnsi="標楷體" w:hint="eastAsia"/>
                </w:rPr>
                <w:delText>需先執行</w:delText>
              </w:r>
              <w:r w:rsidR="00E4533E" w:rsidRPr="00AF1A82" w:rsidDel="008F7E9D">
                <w:rPr>
                  <w:rFonts w:ascii="標楷體" w:eastAsia="標楷體" w:hAnsi="標楷體" w:hint="eastAsia"/>
                </w:rPr>
                <w:delText>[</w:delText>
              </w:r>
              <w:r w:rsidR="00D67053" w:rsidRPr="00AF1A82" w:rsidDel="008F7E9D">
                <w:rPr>
                  <w:rFonts w:ascii="標楷體" w:eastAsia="標楷體" w:hAnsi="標楷體" w:hint="eastAsia"/>
                </w:rPr>
                <w:delText>暫收款退還</w:delText>
              </w:r>
              <w:r w:rsidR="00E4533E" w:rsidRPr="00AF1A82" w:rsidDel="008F7E9D">
                <w:rPr>
                  <w:rFonts w:ascii="標楷體" w:eastAsia="標楷體" w:hAnsi="標楷體" w:hint="eastAsia"/>
                </w:rPr>
                <w:delText>]交易，退還多餘</w:delText>
              </w:r>
            </w:del>
          </w:p>
          <w:p w14:paraId="6A6629CF" w14:textId="77777777" w:rsidR="002E2649" w:rsidRPr="00AF1A82" w:rsidDel="008F7E9D" w:rsidRDefault="000800E3" w:rsidP="00674B02">
            <w:pPr>
              <w:rPr>
                <w:del w:id="15368" w:author="st1" w:date="2020-03-31T14:21:00Z"/>
                <w:rFonts w:ascii="標楷體" w:eastAsia="標楷體" w:hAnsi="標楷體"/>
              </w:rPr>
            </w:pPr>
            <w:del w:id="15369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  </w:delText>
              </w:r>
              <w:r w:rsidR="00E4533E" w:rsidRPr="00AF1A82" w:rsidDel="008F7E9D">
                <w:rPr>
                  <w:rFonts w:ascii="標楷體" w:eastAsia="標楷體" w:hAnsi="標楷體" w:hint="eastAsia"/>
                </w:rPr>
                <w:delText>金額</w:delText>
              </w:r>
              <w:r w:rsidR="002531B0" w:rsidRPr="00AF1A82" w:rsidDel="008F7E9D">
                <w:rPr>
                  <w:rFonts w:ascii="標楷體" w:eastAsia="標楷體" w:hAnsi="標楷體" w:hint="eastAsia"/>
                </w:rPr>
                <w:delText>後始能進行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入帳</w:delText>
              </w:r>
              <w:r w:rsidR="002531B0" w:rsidRPr="00AF1A82" w:rsidDel="008F7E9D">
                <w:rPr>
                  <w:rFonts w:ascii="標楷體" w:eastAsia="標楷體" w:hAnsi="標楷體" w:hint="eastAsia"/>
                </w:rPr>
                <w:delText>交易</w:delText>
              </w:r>
            </w:del>
          </w:p>
          <w:p w14:paraId="6C5EDF9C" w14:textId="77777777" w:rsidR="00C20162" w:rsidRPr="00AF1A82" w:rsidDel="008F7E9D" w:rsidRDefault="00DD634E" w:rsidP="00674B02">
            <w:pPr>
              <w:rPr>
                <w:del w:id="15370" w:author="st1" w:date="2020-03-31T14:21:00Z"/>
                <w:rFonts w:ascii="標楷體" w:eastAsia="標楷體" w:hAnsi="標楷體"/>
              </w:rPr>
            </w:pPr>
            <w:del w:id="15371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="002E2649" w:rsidRPr="00AF1A82" w:rsidDel="008F7E9D">
                <w:rPr>
                  <w:rFonts w:ascii="標楷體" w:eastAsia="標楷體" w:hAnsi="標楷體"/>
                </w:rPr>
                <w:delText>D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="00A1068D" w:rsidRPr="00AF1A82" w:rsidDel="008F7E9D">
                <w:rPr>
                  <w:rFonts w:ascii="標楷體" w:eastAsia="標楷體" w:hAnsi="標楷體" w:hint="eastAsia"/>
                </w:rPr>
                <w:delText>入帳還款後</w:delText>
              </w:r>
              <w:r w:rsidR="00C20162" w:rsidRPr="00AF1A82" w:rsidDel="008F7E9D">
                <w:rPr>
                  <w:rFonts w:ascii="標楷體" w:eastAsia="標楷體" w:hAnsi="標楷體" w:hint="eastAsia"/>
                </w:rPr>
                <w:delText>產生新壽放款、保單分配款，並累積債</w:delText>
              </w:r>
            </w:del>
          </w:p>
          <w:p w14:paraId="0EB555B7" w14:textId="77777777" w:rsidR="00A1068D" w:rsidRPr="00AF1A82" w:rsidDel="008F7E9D" w:rsidRDefault="00C20162" w:rsidP="00674B02">
            <w:pPr>
              <w:rPr>
                <w:del w:id="15372" w:author="st1" w:date="2020-03-31T14:21:00Z"/>
                <w:rFonts w:ascii="標楷體" w:eastAsia="標楷體" w:hAnsi="標楷體"/>
              </w:rPr>
            </w:pPr>
            <w:del w:id="15373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  協、調解、更生、清算之撥付款項</w:delText>
              </w:r>
            </w:del>
          </w:p>
          <w:p w14:paraId="5DA612A3" w14:textId="77777777" w:rsidR="00BE149B" w:rsidRPr="00AF1A82" w:rsidDel="008F7E9D" w:rsidRDefault="00BE149B" w:rsidP="00674B02">
            <w:pPr>
              <w:rPr>
                <w:del w:id="15374" w:author="st1" w:date="2020-03-31T14:21:00Z"/>
                <w:rFonts w:ascii="標楷體" w:eastAsia="標楷體" w:hAnsi="標楷體"/>
              </w:rPr>
            </w:pPr>
            <w:del w:id="15375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="002E2649" w:rsidRPr="00AF1A82" w:rsidDel="008F7E9D">
                <w:rPr>
                  <w:rFonts w:ascii="標楷體" w:eastAsia="標楷體" w:hAnsi="標楷體"/>
                </w:rPr>
                <w:delText>E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新壽放款攤分金額轉客戶暫收</w:delText>
              </w:r>
            </w:del>
          </w:p>
          <w:p w14:paraId="4725EA28" w14:textId="77777777" w:rsidR="005971DC" w:rsidRPr="00AF1A82" w:rsidDel="008F7E9D" w:rsidRDefault="00EE63B6" w:rsidP="00674B02">
            <w:pPr>
              <w:rPr>
                <w:del w:id="15376" w:author="st1" w:date="2020-03-31T14:21:00Z"/>
                <w:rFonts w:ascii="標楷體" w:eastAsia="標楷體" w:hAnsi="標楷體"/>
              </w:rPr>
            </w:pPr>
            <w:del w:id="15377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="002E2649" w:rsidRPr="00AF1A82" w:rsidDel="008F7E9D">
                <w:rPr>
                  <w:rFonts w:ascii="標楷體" w:eastAsia="標楷體" w:hAnsi="標楷體"/>
                </w:rPr>
                <w:delText>F</w:delText>
              </w:r>
              <w:r w:rsidR="00C20162" w:rsidRPr="00AF1A82" w:rsidDel="008F7E9D">
                <w:rPr>
                  <w:rFonts w:ascii="標楷體" w:eastAsia="標楷體" w:hAnsi="標楷體"/>
                </w:rPr>
                <w:delText>.</w:delText>
              </w:r>
              <w:r w:rsidR="00FB4D48" w:rsidRPr="00AF1A82" w:rsidDel="008F7E9D">
                <w:rPr>
                  <w:rFonts w:ascii="標楷體" w:eastAsia="標楷體" w:hAnsi="標楷體" w:hint="eastAsia"/>
                </w:rPr>
                <w:delText>當日須將未入帳處理完畢，始能關帳</w:delText>
              </w:r>
            </w:del>
          </w:p>
          <w:p w14:paraId="1494CC70" w14:textId="77777777" w:rsidR="005D4598" w:rsidRPr="00AF1A82" w:rsidDel="008F7E9D" w:rsidRDefault="005D4598" w:rsidP="00674B02">
            <w:pPr>
              <w:rPr>
                <w:del w:id="15378" w:author="st1" w:date="2020-03-31T14:21:00Z"/>
                <w:rFonts w:ascii="標楷體" w:eastAsia="標楷體" w:hAnsi="標楷體"/>
              </w:rPr>
            </w:pPr>
            <w:del w:id="15379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2. &lt;撥付製檔&gt;</w:delText>
              </w:r>
            </w:del>
          </w:p>
          <w:p w14:paraId="2B73983D" w14:textId="77777777" w:rsidR="005D4598" w:rsidRPr="00AF1A82" w:rsidDel="008F7E9D" w:rsidRDefault="005D4598" w:rsidP="00674B02">
            <w:pPr>
              <w:rPr>
                <w:del w:id="15380" w:author="st1" w:date="2020-03-31T14:21:00Z"/>
                <w:rFonts w:ascii="標楷體" w:eastAsia="標楷體" w:hAnsi="標楷體"/>
              </w:rPr>
            </w:pPr>
            <w:del w:id="15381" w:author="st1" w:date="2020-03-31T14:21:00Z">
              <w:r w:rsidRPr="00AF1A82" w:rsidDel="008F7E9D">
                <w:rPr>
                  <w:rFonts w:ascii="標楷體" w:eastAsia="標楷體" w:hAnsi="標楷體"/>
                </w:rPr>
                <w:delText xml:space="preserve">   A.</w:delText>
              </w:r>
              <w:r w:rsidR="006B1953" w:rsidRPr="00AF1A82" w:rsidDel="008F7E9D">
                <w:rPr>
                  <w:rFonts w:ascii="標楷體" w:eastAsia="標楷體" w:hAnsi="標楷體" w:hint="eastAsia"/>
                </w:rPr>
                <w:delText>依據設定</w:delText>
              </w:r>
              <w:r w:rsidR="006E4BB7" w:rsidRPr="00AF1A82" w:rsidDel="008F7E9D">
                <w:rPr>
                  <w:rFonts w:ascii="標楷體" w:eastAsia="標楷體" w:hAnsi="標楷體" w:hint="eastAsia"/>
                </w:rPr>
                <w:delText>之</w:delText>
              </w:r>
              <w:r w:rsidR="00C770C7" w:rsidRPr="00AF1A82" w:rsidDel="008F7E9D">
                <w:rPr>
                  <w:rFonts w:ascii="標楷體" w:eastAsia="標楷體" w:hAnsi="標楷體" w:hint="eastAsia"/>
                </w:rPr>
                <w:delText>製檔</w:delText>
              </w:r>
              <w:r w:rsidR="006E4BB7" w:rsidRPr="00AF1A82" w:rsidDel="008F7E9D">
                <w:rPr>
                  <w:rFonts w:ascii="標楷體" w:eastAsia="標楷體" w:hAnsi="標楷體" w:hint="eastAsia"/>
                </w:rPr>
                <w:delText>日</w:delText>
              </w:r>
              <w:r w:rsidR="00B651C2" w:rsidRPr="00AF1A82" w:rsidDel="008F7E9D">
                <w:rPr>
                  <w:rFonts w:ascii="標楷體" w:eastAsia="標楷體" w:hAnsi="標楷體" w:hint="eastAsia"/>
                </w:rPr>
                <w:delText>，</w:delText>
              </w:r>
              <w:r w:rsidR="00C770C7" w:rsidRPr="00AF1A82" w:rsidDel="008F7E9D">
                <w:rPr>
                  <w:rFonts w:ascii="標楷體" w:eastAsia="標楷體" w:hAnsi="標楷體" w:hint="eastAsia"/>
                </w:rPr>
                <w:delText>顯示&lt;撥付製檔&gt;按鈕</w:delText>
              </w:r>
            </w:del>
          </w:p>
          <w:p w14:paraId="0CA434CE" w14:textId="77777777" w:rsidR="00C770C7" w:rsidRPr="00AF1A82" w:rsidDel="008F7E9D" w:rsidRDefault="00C770C7" w:rsidP="00674B02">
            <w:pPr>
              <w:rPr>
                <w:del w:id="15382" w:author="st1" w:date="2020-03-31T14:21:00Z"/>
                <w:rFonts w:ascii="標楷體" w:eastAsia="標楷體" w:hAnsi="標楷體"/>
              </w:rPr>
            </w:pPr>
            <w:del w:id="15383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</w:delText>
              </w:r>
              <w:r w:rsidRPr="00AF1A82" w:rsidDel="008F7E9D">
                <w:rPr>
                  <w:rFonts w:ascii="標楷體" w:eastAsia="標楷體" w:hAnsi="標楷體"/>
                </w:rPr>
                <w:delText>B.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執行後產生</w:delText>
              </w:r>
              <w:r w:rsidR="007C635B" w:rsidRPr="00AF1A82" w:rsidDel="008F7E9D">
                <w:rPr>
                  <w:rFonts w:ascii="標楷體" w:eastAsia="標楷體" w:hAnsi="標楷體" w:hint="eastAsia"/>
                </w:rPr>
                <w:delText>[</w:delText>
              </w:r>
              <w:r w:rsidR="007E3B75" w:rsidRPr="00AF1A82" w:rsidDel="008F7E9D">
                <w:rPr>
                  <w:rFonts w:ascii="標楷體" w:eastAsia="標楷體" w:hAnsi="標楷體" w:hint="eastAsia"/>
                </w:rPr>
                <w:delText>最大債權撥付檔</w:delText>
              </w:r>
              <w:r w:rsidR="007C635B" w:rsidRPr="00AF1A82" w:rsidDel="008F7E9D">
                <w:rPr>
                  <w:rFonts w:ascii="標楷體" w:eastAsia="標楷體" w:hAnsi="標楷體" w:hint="eastAsia"/>
                </w:rPr>
                <w:delText>]</w:delText>
              </w:r>
            </w:del>
          </w:p>
          <w:p w14:paraId="128A71BF" w14:textId="77777777" w:rsidR="007C635B" w:rsidRPr="00AF1A82" w:rsidDel="008F7E9D" w:rsidRDefault="007C635B" w:rsidP="00674B02">
            <w:pPr>
              <w:rPr>
                <w:del w:id="15384" w:author="st1" w:date="2020-03-31T14:21:00Z"/>
                <w:rFonts w:ascii="標楷體" w:eastAsia="標楷體" w:hAnsi="標楷體"/>
              </w:rPr>
            </w:pPr>
            <w:del w:id="15385" w:author="st1" w:date="2020-03-31T14:21:00Z">
              <w:r w:rsidRPr="00AF1A82" w:rsidDel="008F7E9D">
                <w:rPr>
                  <w:rFonts w:ascii="標楷體" w:eastAsia="標楷體" w:hAnsi="標楷體"/>
                </w:rPr>
                <w:delText>3.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 xml:space="preserve"> &lt;撥付</w:delText>
              </w:r>
              <w:r w:rsidR="00724BB4" w:rsidRPr="00AF1A82" w:rsidDel="008F7E9D">
                <w:rPr>
                  <w:rFonts w:ascii="標楷體" w:eastAsia="標楷體" w:hAnsi="標楷體" w:hint="eastAsia"/>
                </w:rPr>
                <w:delText>傳票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&gt;</w:delText>
              </w:r>
            </w:del>
          </w:p>
          <w:p w14:paraId="643A549F" w14:textId="77777777" w:rsidR="007C635B" w:rsidRPr="00AF1A82" w:rsidDel="008F7E9D" w:rsidRDefault="006066D7" w:rsidP="00674B02">
            <w:pPr>
              <w:rPr>
                <w:del w:id="15386" w:author="st1" w:date="2020-03-31T14:21:00Z"/>
                <w:rFonts w:ascii="標楷體" w:eastAsia="標楷體" w:hAnsi="標楷體"/>
              </w:rPr>
            </w:pPr>
            <w:del w:id="15387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A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依據設定之傳票日</w:delText>
              </w:r>
              <w:r w:rsidR="00724BB4" w:rsidRPr="00AF1A82" w:rsidDel="008F7E9D">
                <w:rPr>
                  <w:rFonts w:ascii="標楷體" w:eastAsia="標楷體" w:hAnsi="標楷體" w:hint="eastAsia"/>
                </w:rPr>
                <w:delText>，顯示&lt;撥付傳票&gt;按鈕</w:delText>
              </w:r>
            </w:del>
          </w:p>
          <w:p w14:paraId="2CCD465B" w14:textId="77777777" w:rsidR="00724BB4" w:rsidRPr="00AF1A82" w:rsidDel="008F7E9D" w:rsidRDefault="00724BB4" w:rsidP="00674B02">
            <w:pPr>
              <w:rPr>
                <w:del w:id="15388" w:author="st1" w:date="2020-03-31T14:21:00Z"/>
                <w:rFonts w:ascii="標楷體" w:eastAsia="標楷體" w:hAnsi="標楷體"/>
              </w:rPr>
            </w:pPr>
            <w:del w:id="15389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 B</w:delText>
              </w:r>
              <w:r w:rsidRPr="00AF1A82" w:rsidDel="008F7E9D">
                <w:rPr>
                  <w:rFonts w:ascii="標楷體" w:eastAsia="標楷體" w:hAnsi="標楷體"/>
                </w:rPr>
                <w:delText>.</w:delText>
              </w:r>
              <w:r w:rsidR="00BE4B9A" w:rsidRPr="00AF1A82" w:rsidDel="008F7E9D">
                <w:rPr>
                  <w:rFonts w:ascii="標楷體" w:eastAsia="標楷體" w:hAnsi="標楷體" w:hint="eastAsia"/>
                </w:rPr>
                <w:delText>執行後</w:delText>
              </w:r>
              <w:r w:rsidR="00754CD8" w:rsidRPr="00AF1A82" w:rsidDel="008F7E9D">
                <w:rPr>
                  <w:rFonts w:ascii="標楷體" w:eastAsia="標楷體" w:hAnsi="標楷體" w:hint="eastAsia"/>
                </w:rPr>
                <w:delText>出[撥付其他債權機構]帳務</w:delText>
              </w:r>
            </w:del>
          </w:p>
          <w:p w14:paraId="5A10EECB" w14:textId="77777777" w:rsidR="00A0333F" w:rsidRPr="00AF1A82" w:rsidDel="008F7E9D" w:rsidRDefault="006931B3" w:rsidP="00F72F3E">
            <w:pPr>
              <w:rPr>
                <w:del w:id="15390" w:author="st1" w:date="2020-03-31T14:21:00Z"/>
                <w:rFonts w:ascii="標楷體" w:eastAsia="標楷體" w:hAnsi="標楷體"/>
              </w:rPr>
            </w:pPr>
            <w:del w:id="15391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1.匯款轉帳</w:delText>
              </w:r>
              <w:r w:rsidR="00F72F3E" w:rsidRPr="00AF1A82" w:rsidDel="008F7E9D">
                <w:rPr>
                  <w:rFonts w:ascii="標楷體" w:eastAsia="標楷體" w:hAnsi="標楷體" w:hint="eastAsia"/>
                </w:rPr>
                <w:delText>整批入帳</w:delText>
              </w:r>
              <w:r w:rsidR="00987CF1" w:rsidRPr="00AF1A82" w:rsidDel="008F7E9D">
                <w:rPr>
                  <w:rFonts w:ascii="標楷體" w:eastAsia="標楷體" w:hAnsi="標楷體" w:hint="eastAsia"/>
                </w:rPr>
                <w:delText>後</w:delText>
              </w:r>
              <w:r w:rsidR="00295E95" w:rsidRPr="00AF1A82" w:rsidDel="008F7E9D">
                <w:rPr>
                  <w:rFonts w:ascii="標楷體" w:eastAsia="標楷體" w:hAnsi="標楷體" w:hint="eastAsia"/>
                </w:rPr>
                <w:delText>，</w:delText>
              </w:r>
              <w:r w:rsidR="00987CF1" w:rsidRPr="00AF1A82" w:rsidDel="008F7E9D">
                <w:rPr>
                  <w:rFonts w:ascii="標楷體" w:eastAsia="標楷體" w:hAnsi="標楷體" w:hint="eastAsia"/>
                </w:rPr>
                <w:delText>將</w:delText>
              </w:r>
              <w:r w:rsidR="00295E95" w:rsidRPr="00AF1A82" w:rsidDel="008F7E9D">
                <w:rPr>
                  <w:rFonts w:ascii="標楷體" w:eastAsia="標楷體" w:hAnsi="標楷體" w:hint="eastAsia"/>
                </w:rPr>
                <w:delText>客戶款</w:delText>
              </w:r>
              <w:r w:rsidR="00F62FB6" w:rsidRPr="00AF1A82" w:rsidDel="008F7E9D">
                <w:rPr>
                  <w:rFonts w:ascii="標楷體" w:eastAsia="標楷體" w:hAnsi="標楷體" w:hint="eastAsia"/>
                </w:rPr>
                <w:delText>項</w:delText>
              </w:r>
              <w:r w:rsidR="00F72F3E" w:rsidRPr="00AF1A82" w:rsidDel="008F7E9D">
                <w:rPr>
                  <w:rFonts w:ascii="標楷體" w:eastAsia="標楷體" w:hAnsi="標楷體" w:hint="eastAsia"/>
                </w:rPr>
                <w:delText>自動轉入</w:delText>
              </w:r>
              <w:r w:rsidR="00012F30" w:rsidRPr="00AF1A82" w:rsidDel="008F7E9D">
                <w:rPr>
                  <w:rFonts w:ascii="標楷體" w:eastAsia="標楷體" w:hAnsi="標楷體" w:hint="eastAsia"/>
                </w:rPr>
                <w:delText>債協暫收</w:delText>
              </w:r>
            </w:del>
          </w:p>
          <w:p w14:paraId="56A5C480" w14:textId="77777777" w:rsidR="00B56114" w:rsidRPr="00AF1A82" w:rsidDel="008F7E9D" w:rsidRDefault="00A0333F" w:rsidP="00F72F3E">
            <w:pPr>
              <w:rPr>
                <w:del w:id="15392" w:author="st1" w:date="2020-03-31T14:21:00Z"/>
                <w:rFonts w:ascii="標楷體" w:eastAsia="標楷體" w:hAnsi="標楷體"/>
              </w:rPr>
            </w:pPr>
            <w:del w:id="15393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2.</w:delText>
              </w:r>
              <w:r w:rsidR="005C2E51" w:rsidRPr="00AF1A82" w:rsidDel="008F7E9D">
                <w:rPr>
                  <w:rFonts w:ascii="標楷體" w:eastAsia="標楷體" w:hAnsi="標楷體" w:hint="eastAsia"/>
                </w:rPr>
                <w:delText>債協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入帳</w:delText>
              </w:r>
              <w:r w:rsidR="00B56114" w:rsidRPr="00AF1A82" w:rsidDel="008F7E9D">
                <w:rPr>
                  <w:rFonts w:ascii="標楷體" w:eastAsia="標楷體" w:hAnsi="標楷體" w:hint="eastAsia"/>
                </w:rPr>
                <w:delText>作業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處理後，將新壽放款分攤款</w:delText>
              </w:r>
              <w:r w:rsidR="00987CF1" w:rsidRPr="00AF1A82" w:rsidDel="008F7E9D">
                <w:rPr>
                  <w:rFonts w:ascii="標楷體" w:eastAsia="標楷體" w:hAnsi="標楷體" w:hint="eastAsia"/>
                </w:rPr>
                <w:delText>自動轉入客戶</w:delText>
              </w:r>
            </w:del>
          </w:p>
          <w:p w14:paraId="30704BC7" w14:textId="77777777" w:rsidR="00EF63C8" w:rsidRPr="00AF1A82" w:rsidDel="008F7E9D" w:rsidRDefault="00B56114" w:rsidP="00F72F3E">
            <w:pPr>
              <w:rPr>
                <w:del w:id="15394" w:author="st1" w:date="2020-03-31T14:21:00Z"/>
                <w:rFonts w:ascii="標楷體" w:eastAsia="標楷體" w:hAnsi="標楷體"/>
              </w:rPr>
            </w:pPr>
            <w:del w:id="15395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 xml:space="preserve">  </w:delText>
              </w:r>
              <w:r w:rsidR="00987CF1" w:rsidRPr="00AF1A82" w:rsidDel="008F7E9D">
                <w:rPr>
                  <w:rFonts w:ascii="標楷體" w:eastAsia="標楷體" w:hAnsi="標楷體" w:hint="eastAsia"/>
                </w:rPr>
                <w:delText>暫收</w:delText>
              </w:r>
            </w:del>
          </w:p>
          <w:p w14:paraId="5F17CCA2" w14:textId="77777777" w:rsidR="00175E10" w:rsidRPr="00AF1A82" w:rsidDel="008F7E9D" w:rsidRDefault="00EF63C8" w:rsidP="00F72F3E">
            <w:pPr>
              <w:rPr>
                <w:del w:id="15396" w:author="st1" w:date="2020-03-31T14:21:00Z"/>
                <w:rFonts w:ascii="標楷體" w:eastAsia="標楷體" w:hAnsi="標楷體"/>
              </w:rPr>
            </w:pPr>
            <w:del w:id="15397" w:author="st1" w:date="2020-03-31T14:21:00Z">
              <w:r w:rsidRPr="00AF1A82" w:rsidDel="008F7E9D">
                <w:rPr>
                  <w:rFonts w:ascii="標楷體" w:eastAsia="標楷體" w:hAnsi="標楷體" w:hint="eastAsia"/>
                </w:rPr>
                <w:delText>3.撥付製檔日時，檢核無未入帳</w:delText>
              </w:r>
              <w:r w:rsidR="00CF3D46" w:rsidRPr="00AF1A82" w:rsidDel="008F7E9D">
                <w:rPr>
                  <w:rFonts w:ascii="標楷體" w:eastAsia="標楷體" w:hAnsi="標楷體" w:hint="eastAsia"/>
                </w:rPr>
                <w:delText>即顯示&lt;撥付製檔&gt;按鈕</w:delText>
              </w:r>
            </w:del>
          </w:p>
          <w:p w14:paraId="2F125DA9" w14:textId="77777777" w:rsidR="00D174CF" w:rsidRPr="00AF1A82" w:rsidDel="008F7E9D" w:rsidRDefault="00175E10" w:rsidP="00175E10">
            <w:pPr>
              <w:rPr>
                <w:del w:id="15398" w:author="st1" w:date="2020-03-31T14:21:00Z"/>
                <w:rFonts w:ascii="標楷體" w:eastAsia="標楷體" w:hAnsi="標楷體"/>
              </w:rPr>
            </w:pPr>
            <w:del w:id="15399" w:author="st1" w:date="2020-03-31T14:21:00Z">
              <w:r w:rsidRPr="00AF1A82" w:rsidDel="008F7E9D">
                <w:rPr>
                  <w:rFonts w:ascii="標楷體" w:eastAsia="標楷體" w:hAnsi="標楷體"/>
                </w:rPr>
                <w:delText>4.</w:delText>
              </w:r>
              <w:r w:rsidRPr="00AF1A82" w:rsidDel="008F7E9D">
                <w:rPr>
                  <w:rFonts w:ascii="標楷體" w:eastAsia="標楷體" w:hAnsi="標楷體" w:hint="eastAsia"/>
                </w:rPr>
                <w:delText>撥付傳票日時，檢核無未入帳即顯示&lt;撥付出帳&gt;按鈕</w:delText>
              </w:r>
            </w:del>
          </w:p>
          <w:p w14:paraId="6E9FEB11" w14:textId="77777777" w:rsidR="00505C6E" w:rsidRPr="00AF1A82" w:rsidRDefault="00505C6E" w:rsidP="00175E10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5278997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F8C5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81C6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1C5281B2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D659B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BD47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214555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46407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22DA1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B547F38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1A563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6AB95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4F49172B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A1478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4305F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1760F83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0AB42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AED6E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EC48C20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E010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9A39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5408609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5762DC03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69F49A4" w14:textId="77777777" w:rsidR="00BC7E0A" w:rsidRDefault="00505C6E" w:rsidP="00BC7E0A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</w:t>
      </w:r>
    </w:p>
    <w:p w14:paraId="27D8D74B" w14:textId="77777777" w:rsidR="00855823" w:rsidRPr="00AF1A82" w:rsidRDefault="00C0078D" w:rsidP="00BC7E0A">
      <w:pPr>
        <w:pStyle w:val="42"/>
        <w:spacing w:after="72"/>
        <w:ind w:leftChars="0" w:left="0"/>
        <w:rPr>
          <w:rFonts w:ascii="標楷體" w:hAnsi="標楷體"/>
        </w:rPr>
      </w:pPr>
      <w:del w:id="15400" w:author="st1" w:date="2020-03-31T14:21:00Z">
        <w:r w:rsidRPr="00AF1A82" w:rsidDel="008F7E9D">
          <w:rPr>
            <w:rFonts w:ascii="標楷體" w:hAnsi="標楷體"/>
            <w:noProof/>
          </w:rPr>
          <w:drawing>
            <wp:inline distT="0" distB="0" distL="0" distR="0" wp14:anchorId="400F9F3C" wp14:editId="325C8881">
              <wp:extent cx="6483350" cy="1943100"/>
              <wp:effectExtent l="0" t="0" r="0" b="0"/>
              <wp:docPr id="7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6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943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4C8335C" w14:textId="77777777" w:rsidR="00F109EB" w:rsidRPr="00AD50CB" w:rsidRDefault="00E3328E" w:rsidP="00AD50CB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4F672577" w14:textId="77777777" w:rsidR="00114E94" w:rsidRPr="004E1A55" w:rsidDel="008F7E9D" w:rsidRDefault="00F109EB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1" w:author="st1" w:date="2020-03-31T14:21:00Z"/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114E94" w:rsidRPr="004E1A55">
        <w:rPr>
          <w:rFonts w:ascii="標楷體" w:eastAsia="標楷體" w:hAnsi="標楷體"/>
          <w:sz w:val="16"/>
          <w:szCs w:val="16"/>
        </w:rPr>
        <w:t xml:space="preserve">          </w:t>
      </w:r>
      <w:del w:id="15402" w:author="st1" w:date="2020-03-31T14:21:00Z">
        <w:r w:rsidR="00114E94" w:rsidRPr="004E1A55" w:rsidDel="008F7E9D">
          <w:rPr>
            <w:rFonts w:ascii="標楷體" w:eastAsia="標楷體" w:hAnsi="標楷體"/>
            <w:sz w:val="16"/>
            <w:szCs w:val="16"/>
          </w:rPr>
          <w:delText xml:space="preserve"> 本日處理                  筆數     金額           累計處理    筆數       金額              處理事項    Y-本日應處理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elText>
        </w:r>
      </w:del>
    </w:p>
    <w:p w14:paraId="4315264A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3" w:author="st1" w:date="2020-03-31T14:21:00Z"/>
          <w:rFonts w:ascii="標楷體" w:eastAsia="標楷體" w:hAnsi="標楷體"/>
          <w:sz w:val="16"/>
          <w:szCs w:val="16"/>
        </w:rPr>
      </w:pPr>
      <w:del w:id="15404" w:author="st1" w:date="2020-03-31T14:21:00Z">
        <w:r w:rsidRPr="004E1A55" w:rsidDel="008F7E9D">
          <w:rPr>
            <w:rFonts w:ascii="標楷體" w:eastAsia="標楷體" w:hAnsi="標楷體" w:hint="eastAsia"/>
            <w:sz w:val="16"/>
            <w:szCs w:val="16"/>
          </w:rPr>
          <w:delText>最大債權</w:delText>
        </w:r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</w:delText>
        </w:r>
        <w:r w:rsidRPr="004E1A55" w:rsidDel="008F7E9D">
          <w:rPr>
            <w:rFonts w:ascii="標楷體" w:eastAsia="標楷體" w:hAnsi="標楷體" w:hint="eastAsia"/>
            <w:sz w:val="16"/>
            <w:szCs w:val="16"/>
          </w:rPr>
          <w:delText>前日匯入</w:delText>
        </w:r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2       2,000 &lt;明細&gt;</w:delText>
        </w:r>
      </w:del>
    </w:p>
    <w:p w14:paraId="1D6AB97B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5" w:author="st1" w:date="2020-03-31T14:21:00Z"/>
          <w:rFonts w:ascii="標楷體" w:eastAsia="標楷體" w:hAnsi="標楷體"/>
          <w:sz w:val="16"/>
          <w:szCs w:val="16"/>
        </w:rPr>
      </w:pPr>
      <w:del w:id="15406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　      未入帳            1       1,000 &lt;明細&gt;                                           &lt;入帳還款&gt;  </w:delText>
        </w:r>
        <w:r w:rsidDel="008F7E9D">
          <w:rPr>
            <w:rFonts w:ascii="標楷體" w:eastAsia="標楷體" w:hAnsi="標楷體"/>
            <w:sz w:val="16"/>
            <w:szCs w:val="16"/>
          </w:rPr>
          <w:delText xml:space="preserve"> </w:delText>
        </w:r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Y                       </w:delText>
        </w:r>
      </w:del>
    </w:p>
    <w:p w14:paraId="225A59EF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7" w:author="st1" w:date="2020-03-31T14:21:00Z"/>
          <w:rFonts w:ascii="標楷體" w:eastAsia="標楷體" w:hAnsi="標楷體"/>
          <w:sz w:val="16"/>
          <w:szCs w:val="16"/>
        </w:rPr>
      </w:pPr>
      <w:del w:id="15408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　       待處理            1       1,000 &lt;明細&gt;                                           &lt;入帳還款&gt;</w:delText>
        </w:r>
      </w:del>
    </w:p>
    <w:p w14:paraId="7F38ECC7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9" w:author="st1" w:date="2020-03-31T14:21:00Z"/>
          <w:rFonts w:ascii="標楷體" w:eastAsia="標楷體" w:hAnsi="標楷體"/>
          <w:sz w:val="16"/>
          <w:szCs w:val="16"/>
        </w:rPr>
      </w:pPr>
      <w:del w:id="15410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已入帳            3       3,000 &lt;明細&gt;     本月入帳     6       6,000 &lt;明細&gt;     </w:delText>
        </w:r>
      </w:del>
    </w:p>
    <w:p w14:paraId="45E08F05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11" w:author="st1" w:date="2020-03-31T14:21:00Z"/>
          <w:rFonts w:ascii="標楷體" w:eastAsia="標楷體" w:hAnsi="標楷體"/>
          <w:sz w:val="16"/>
          <w:szCs w:val="16"/>
        </w:rPr>
      </w:pPr>
      <w:del w:id="15412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撥付金額</w:delText>
        </w:r>
      </w:del>
    </w:p>
    <w:p w14:paraId="52DB8F0D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13" w:author="st1" w:date="2020-03-31T14:21:00Z"/>
          <w:rFonts w:ascii="標楷體" w:eastAsia="標楷體" w:hAnsi="標楷體"/>
          <w:sz w:val="16"/>
          <w:szCs w:val="16"/>
        </w:rPr>
      </w:pPr>
      <w:del w:id="15414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    債協    1       1,000 &lt;明細&gt;         債協     2       2,000 &lt;明細&gt;     &lt;顯示按鈕&gt;              </w:delText>
        </w:r>
      </w:del>
    </w:p>
    <w:p w14:paraId="4C0BD690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15" w:author="st1" w:date="2020-03-31T14:21:00Z"/>
          <w:rFonts w:ascii="標楷體" w:eastAsia="標楷體" w:hAnsi="標楷體"/>
          <w:sz w:val="16"/>
          <w:szCs w:val="16"/>
        </w:rPr>
      </w:pPr>
      <w:del w:id="15416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    調解    1       1,000 &lt;明細&gt;         調解     2       2,000 &lt;明細&gt;     &lt;顯示按鈕&gt;</w:delText>
        </w:r>
      </w:del>
    </w:p>
    <w:p w14:paraId="7D334147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17" w:author="st1" w:date="2020-03-31T14:21:00Z"/>
          <w:rFonts w:ascii="標楷體" w:eastAsia="標楷體" w:hAnsi="標楷體"/>
          <w:sz w:val="16"/>
          <w:szCs w:val="16"/>
        </w:rPr>
      </w:pPr>
      <w:del w:id="15418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    更生    1       1,000 &lt;明細&gt;         更生     1       1,000 &lt;明細&gt;     &lt;顯示按鈕&gt;                       </w:delText>
        </w:r>
      </w:del>
    </w:p>
    <w:p w14:paraId="325C415F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19" w:author="st1" w:date="2020-03-31T14:21:00Z"/>
          <w:rFonts w:ascii="標楷體" w:eastAsia="標楷體" w:hAnsi="標楷體"/>
          <w:sz w:val="16"/>
          <w:szCs w:val="16"/>
        </w:rPr>
      </w:pPr>
      <w:del w:id="15420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    清算    0           0 &lt;明細&gt;         清算     1       1,000 &lt;明細&gt;     &lt;顯示按鈕&gt;  </w:delText>
        </w:r>
      </w:del>
    </w:p>
    <w:p w14:paraId="1844A7AA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21" w:author="st1" w:date="2020-03-31T14:21:00Z"/>
          <w:rFonts w:ascii="標楷體" w:eastAsia="標楷體" w:hAnsi="標楷體"/>
          <w:sz w:val="16"/>
          <w:szCs w:val="16"/>
        </w:rPr>
      </w:pPr>
      <w:del w:id="15422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放款攤分    4       2,000 &lt;明細&gt;     本月放款     4       2,000 &lt;明細&gt;                       </w:delText>
        </w:r>
      </w:del>
    </w:p>
    <w:p w14:paraId="1CE0E98B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23" w:author="st1" w:date="2020-03-31T14:21:00Z"/>
          <w:rFonts w:ascii="標楷體" w:eastAsia="標楷體" w:hAnsi="標楷體"/>
          <w:sz w:val="16"/>
          <w:szCs w:val="16"/>
        </w:rPr>
      </w:pPr>
      <w:del w:id="15424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保單攤分    1       1,000 &lt;明細&gt;     本月保單     1       1,000 &lt;明細&gt;                                                                       </w:delText>
        </w:r>
      </w:del>
    </w:p>
    <w:p w14:paraId="7B6C4997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25" w:author="st1" w:date="2020-03-31T14:21:00Z"/>
          <w:rFonts w:ascii="標楷體" w:eastAsia="標楷體" w:hAnsi="標楷體"/>
          <w:sz w:val="16"/>
          <w:szCs w:val="16"/>
        </w:rPr>
      </w:pPr>
      <w:del w:id="15426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              結清退還款  0           0 &lt;明細&gt;   累計未退還     1       1,000 &lt;明細&gt;</w:delText>
        </w:r>
      </w:del>
    </w:p>
    <w:p w14:paraId="04502CBB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27" w:author="st1" w:date="2020-03-31T14:21:00Z"/>
          <w:rFonts w:ascii="標楷體" w:eastAsia="標楷體" w:hAnsi="標楷體"/>
          <w:sz w:val="16"/>
          <w:szCs w:val="16"/>
        </w:rPr>
      </w:pPr>
      <w:del w:id="15428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本日匯入                  2       2,000 &lt;明細&gt;                                           &lt;入帳還款&gt;                    </w:delText>
        </w:r>
      </w:del>
    </w:p>
    <w:p w14:paraId="12D0B39D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29" w:author="st1" w:date="2020-03-31T14:21:00Z"/>
          <w:rFonts w:ascii="標楷體" w:eastAsia="標楷體" w:hAnsi="標楷體"/>
          <w:sz w:val="16"/>
          <w:szCs w:val="16"/>
        </w:rPr>
      </w:pPr>
    </w:p>
    <w:p w14:paraId="6B8751EB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0" w:author="st1" w:date="2020-03-31T14:21:00Z"/>
          <w:rFonts w:ascii="標楷體" w:eastAsia="標楷體" w:hAnsi="標楷體"/>
          <w:sz w:val="16"/>
          <w:szCs w:val="16"/>
        </w:rPr>
      </w:pPr>
      <w:del w:id="15431" w:author="st1" w:date="2020-03-31T14:21:00Z">
        <w:r w:rsidRPr="004E1A55" w:rsidDel="008F7E9D">
          <w:rPr>
            <w:rFonts w:ascii="標楷體" w:eastAsia="標楷體" w:hAnsi="標楷體" w:hint="eastAsia"/>
            <w:sz w:val="16"/>
            <w:szCs w:val="16"/>
          </w:rPr>
          <w:delText>一般債權</w:delText>
        </w:r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</w:delText>
        </w:r>
        <w:r w:rsidRPr="004E1A55" w:rsidDel="008F7E9D">
          <w:rPr>
            <w:rFonts w:ascii="標楷體" w:eastAsia="標楷體" w:hAnsi="標楷體" w:hint="eastAsia"/>
            <w:sz w:val="16"/>
            <w:szCs w:val="16"/>
          </w:rPr>
          <w:delText>撥入筆數</w:delText>
        </w:r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3       3,000 &lt;明細&gt;                                           &lt;撥付檢核&gt;    OK</w:delText>
        </w:r>
      </w:del>
    </w:p>
    <w:p w14:paraId="415E93F1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2" w:author="st1" w:date="2020-03-31T14:21:00Z"/>
          <w:rFonts w:ascii="標楷體" w:eastAsia="標楷體" w:hAnsi="標楷體"/>
          <w:sz w:val="16"/>
          <w:szCs w:val="16"/>
        </w:rPr>
      </w:pPr>
      <w:del w:id="15433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檢核成功    2       2,000 &lt;明細&gt;</w:delText>
        </w:r>
      </w:del>
    </w:p>
    <w:p w14:paraId="645E49DC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4" w:author="st1" w:date="2020-03-31T14:21:00Z"/>
          <w:rFonts w:ascii="標楷體" w:eastAsia="標楷體" w:hAnsi="標楷體"/>
          <w:sz w:val="16"/>
          <w:szCs w:val="16"/>
        </w:rPr>
      </w:pPr>
      <w:del w:id="15435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檢核失敗    1       1,000 &lt;明細&gt;</w:delText>
        </w:r>
      </w:del>
    </w:p>
    <w:p w14:paraId="10445770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6" w:author="st1" w:date="2020-03-31T14:21:00Z"/>
          <w:rFonts w:ascii="標楷體" w:eastAsia="標楷體" w:hAnsi="標楷體"/>
          <w:sz w:val="16"/>
          <w:szCs w:val="16"/>
        </w:rPr>
      </w:pPr>
      <w:del w:id="15437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未入帳      1       1,000 &lt;明細&gt;                                           &lt;入帳還款&gt;    Y                       </w:delText>
        </w:r>
      </w:del>
    </w:p>
    <w:p w14:paraId="28DB2759" w14:textId="77777777" w:rsidR="00114E94" w:rsidRPr="004E1A55" w:rsidDel="008F7E9D" w:rsidRDefault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38" w:author="st1" w:date="2020-03-31T14:21:00Z"/>
          <w:rFonts w:ascii="標楷體" w:eastAsia="標楷體" w:hAnsi="標楷體"/>
          <w:sz w:val="16"/>
          <w:szCs w:val="16"/>
        </w:rPr>
      </w:pPr>
      <w:del w:id="15439" w:author="st1" w:date="2020-03-31T14:21:00Z">
        <w:r w:rsidRPr="004E1A55" w:rsidDel="008F7E9D">
          <w:rPr>
            <w:rFonts w:ascii="標楷體" w:eastAsia="標楷體" w:hAnsi="標楷體"/>
            <w:sz w:val="16"/>
            <w:szCs w:val="16"/>
          </w:rPr>
          <w:delText xml:space="preserve">           放款暫收    1       1,000 &lt;明細&gt;     本月放款     4       4,000 &lt;明細&gt;</w:delText>
        </w:r>
      </w:del>
    </w:p>
    <w:p w14:paraId="7A815BFE" w14:textId="77777777" w:rsidR="00F109EB" w:rsidRPr="004E1A55" w:rsidRDefault="00F109EB" w:rsidP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4FB3173C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5440" w:author="st1" w:date="2020-03-31T14:39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628"/>
        <w:gridCol w:w="1655"/>
        <w:gridCol w:w="1896"/>
        <w:gridCol w:w="846"/>
        <w:gridCol w:w="1052"/>
        <w:gridCol w:w="641"/>
        <w:gridCol w:w="680"/>
        <w:gridCol w:w="3022"/>
        <w:tblGridChange w:id="15441">
          <w:tblGrid>
            <w:gridCol w:w="641"/>
            <w:gridCol w:w="1742"/>
            <w:gridCol w:w="1536"/>
            <w:gridCol w:w="874"/>
            <w:gridCol w:w="1095"/>
            <w:gridCol w:w="654"/>
            <w:gridCol w:w="688"/>
            <w:gridCol w:w="3190"/>
          </w:tblGrid>
        </w:tblGridChange>
      </w:tblGrid>
      <w:tr w:rsidR="00F27D15" w:rsidRPr="00AF1A82" w14:paraId="7AE9C89C" w14:textId="77777777" w:rsidTr="00A46D9D">
        <w:trPr>
          <w:trHeight w:val="388"/>
          <w:jc w:val="center"/>
          <w:trPrChange w:id="15442" w:author="st1" w:date="2020-03-31T14:39:00Z">
            <w:trPr>
              <w:trHeight w:val="388"/>
              <w:jc w:val="center"/>
            </w:trPr>
          </w:trPrChange>
        </w:trPr>
        <w:tc>
          <w:tcPr>
            <w:tcW w:w="641" w:type="dxa"/>
            <w:vMerge w:val="restart"/>
            <w:tcPrChange w:id="15443" w:author="st1" w:date="2020-03-31T14:39:00Z">
              <w:tcPr>
                <w:tcW w:w="655" w:type="dxa"/>
                <w:vMerge w:val="restart"/>
              </w:tcPr>
            </w:tcPrChange>
          </w:tcPr>
          <w:p w14:paraId="248F2B4C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42" w:type="dxa"/>
            <w:vMerge w:val="restart"/>
            <w:tcPrChange w:id="15444" w:author="st1" w:date="2020-03-31T14:39:00Z">
              <w:tcPr>
                <w:tcW w:w="1834" w:type="dxa"/>
                <w:vMerge w:val="restart"/>
              </w:tcPr>
            </w:tcPrChange>
          </w:tcPr>
          <w:p w14:paraId="237CB59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7" w:type="dxa"/>
            <w:gridSpan w:val="5"/>
            <w:tcPrChange w:id="15445" w:author="st1" w:date="2020-03-31T14:39:00Z">
              <w:tcPr>
                <w:tcW w:w="4705" w:type="dxa"/>
                <w:gridSpan w:val="5"/>
              </w:tcPr>
            </w:tcPrChange>
          </w:tcPr>
          <w:p w14:paraId="024E1C93" w14:textId="77777777" w:rsidR="00F27D15" w:rsidRPr="00AF1A82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0" w:type="dxa"/>
            <w:vMerge w:val="restart"/>
            <w:tcPrChange w:id="15446" w:author="st1" w:date="2020-03-31T14:39:00Z">
              <w:tcPr>
                <w:tcW w:w="3369" w:type="dxa"/>
                <w:vMerge w:val="restart"/>
              </w:tcPr>
            </w:tcPrChange>
          </w:tcPr>
          <w:p w14:paraId="09AADCEB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AF1A82" w14:paraId="176D645B" w14:textId="77777777" w:rsidTr="00A46D9D">
        <w:trPr>
          <w:trHeight w:val="244"/>
          <w:jc w:val="center"/>
          <w:trPrChange w:id="15447" w:author="st1" w:date="2020-03-31T14:39:00Z">
            <w:trPr>
              <w:trHeight w:val="244"/>
              <w:jc w:val="center"/>
            </w:trPr>
          </w:trPrChange>
        </w:trPr>
        <w:tc>
          <w:tcPr>
            <w:tcW w:w="641" w:type="dxa"/>
            <w:vMerge/>
            <w:tcPrChange w:id="15448" w:author="st1" w:date="2020-03-31T14:39:00Z">
              <w:tcPr>
                <w:tcW w:w="655" w:type="dxa"/>
                <w:vMerge/>
              </w:tcPr>
            </w:tcPrChange>
          </w:tcPr>
          <w:p w14:paraId="75C20411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742" w:type="dxa"/>
            <w:vMerge/>
            <w:tcPrChange w:id="15449" w:author="st1" w:date="2020-03-31T14:39:00Z">
              <w:tcPr>
                <w:tcW w:w="1834" w:type="dxa"/>
                <w:vMerge/>
              </w:tcPr>
            </w:tcPrChange>
          </w:tcPr>
          <w:p w14:paraId="2F22F76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  <w:tcPrChange w:id="15450" w:author="st1" w:date="2020-03-31T14:39:00Z">
              <w:tcPr>
                <w:tcW w:w="1296" w:type="dxa"/>
              </w:tcPr>
            </w:tcPrChange>
          </w:tcPr>
          <w:p w14:paraId="6B796A8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74" w:type="dxa"/>
            <w:tcPrChange w:id="15451" w:author="st1" w:date="2020-03-31T14:39:00Z">
              <w:tcPr>
                <w:tcW w:w="904" w:type="dxa"/>
              </w:tcPr>
            </w:tcPrChange>
          </w:tcPr>
          <w:p w14:paraId="2BF7B307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5" w:type="dxa"/>
            <w:tcPrChange w:id="15452" w:author="st1" w:date="2020-03-31T14:39:00Z">
              <w:tcPr>
                <w:tcW w:w="1141" w:type="dxa"/>
              </w:tcPr>
            </w:tcPrChange>
          </w:tcPr>
          <w:p w14:paraId="589BD734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4" w:type="dxa"/>
            <w:tcPrChange w:id="15453" w:author="st1" w:date="2020-03-31T14:39:00Z">
              <w:tcPr>
                <w:tcW w:w="668" w:type="dxa"/>
              </w:tcPr>
            </w:tcPrChange>
          </w:tcPr>
          <w:p w14:paraId="6D9BC08D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88" w:type="dxa"/>
            <w:tcPrChange w:id="15454" w:author="st1" w:date="2020-03-31T14:39:00Z">
              <w:tcPr>
                <w:tcW w:w="696" w:type="dxa"/>
              </w:tcPr>
            </w:tcPrChange>
          </w:tcPr>
          <w:p w14:paraId="0B36D93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0" w:type="dxa"/>
            <w:vMerge/>
            <w:tcPrChange w:id="15455" w:author="st1" w:date="2020-03-31T14:39:00Z">
              <w:tcPr>
                <w:tcW w:w="3369" w:type="dxa"/>
                <w:vMerge/>
              </w:tcPr>
            </w:tcPrChange>
          </w:tcPr>
          <w:p w14:paraId="5236B292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2ED69736" w14:textId="77777777" w:rsidTr="00A46D9D">
        <w:trPr>
          <w:trHeight w:val="291"/>
          <w:jc w:val="center"/>
          <w:trPrChange w:id="15456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457" w:author="st1" w:date="2020-03-31T14:39:00Z">
              <w:tcPr>
                <w:tcW w:w="655" w:type="dxa"/>
              </w:tcPr>
            </w:tcPrChange>
          </w:tcPr>
          <w:p w14:paraId="5AAFBE5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42" w:type="dxa"/>
            <w:tcPrChange w:id="15458" w:author="st1" w:date="2020-03-31T14:39:00Z">
              <w:tcPr>
                <w:tcW w:w="1834" w:type="dxa"/>
              </w:tcPr>
            </w:tcPrChange>
          </w:tcPr>
          <w:p w14:paraId="2324F94D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59" w:author="st1" w:date="2020-03-31T14:45:00Z">
              <w:r w:rsidRPr="00AF1A82">
                <w:rPr>
                  <w:rFonts w:ascii="標楷體" w:eastAsia="標楷體" w:hAnsi="標楷體" w:hint="eastAsia"/>
                </w:rPr>
                <w:t>身份證號</w:t>
              </w:r>
            </w:ins>
            <w:del w:id="15460" w:author="st1" w:date="2020-03-31T14:23:00Z">
              <w:r w:rsidR="00F27D15" w:rsidRPr="00AF1A82" w:rsidDel="008F7E9D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536" w:type="dxa"/>
            <w:tcPrChange w:id="15461" w:author="st1" w:date="2020-03-31T14:39:00Z">
              <w:tcPr>
                <w:tcW w:w="1296" w:type="dxa"/>
              </w:tcPr>
            </w:tcPrChange>
          </w:tcPr>
          <w:p w14:paraId="5C7CCA93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proofErr w:type="gramStart"/>
            <w:ins w:id="15462" w:author="st1" w:date="2020-03-31T14:44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10)</w:t>
              </w:r>
            </w:ins>
            <w:del w:id="15463" w:author="st1" w:date="2020-03-31T14:23:00Z">
              <w:r w:rsidR="00F27D15" w:rsidRPr="00AF1A82" w:rsidDel="008F7E9D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874" w:type="dxa"/>
            <w:tcPrChange w:id="15464" w:author="st1" w:date="2020-03-31T14:39:00Z">
              <w:tcPr>
                <w:tcW w:w="904" w:type="dxa"/>
              </w:tcPr>
            </w:tcPrChange>
          </w:tcPr>
          <w:p w14:paraId="3A744DCF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del w:id="15465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系統日</w:delText>
              </w:r>
            </w:del>
          </w:p>
        </w:tc>
        <w:tc>
          <w:tcPr>
            <w:tcW w:w="1095" w:type="dxa"/>
            <w:tcPrChange w:id="15466" w:author="st1" w:date="2020-03-31T14:39:00Z">
              <w:tcPr>
                <w:tcW w:w="1141" w:type="dxa"/>
              </w:tcPr>
            </w:tcPrChange>
          </w:tcPr>
          <w:p w14:paraId="1AD9C0F7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467" w:author="st1" w:date="2020-03-31T14:39:00Z">
              <w:tcPr>
                <w:tcW w:w="668" w:type="dxa"/>
              </w:tcPr>
            </w:tcPrChange>
          </w:tcPr>
          <w:p w14:paraId="2ECC712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468" w:author="st1" w:date="2020-03-31T14:39:00Z">
              <w:tcPr>
                <w:tcW w:w="696" w:type="dxa"/>
              </w:tcPr>
            </w:tcPrChange>
          </w:tcPr>
          <w:p w14:paraId="741D2866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469" w:author="st1" w:date="2020-03-31T14:39:00Z">
              <w:tcPr>
                <w:tcW w:w="3369" w:type="dxa"/>
              </w:tcPr>
            </w:tcPrChange>
          </w:tcPr>
          <w:p w14:paraId="1DA3C559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del w:id="15470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</w:tc>
      </w:tr>
      <w:tr w:rsidR="00F27D15" w:rsidRPr="00AF1A82" w14:paraId="6D7932F3" w14:textId="77777777" w:rsidTr="00A46D9D">
        <w:trPr>
          <w:trHeight w:val="291"/>
          <w:jc w:val="center"/>
          <w:trPrChange w:id="15471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472" w:author="st1" w:date="2020-03-31T14:39:00Z">
              <w:tcPr>
                <w:tcW w:w="655" w:type="dxa"/>
              </w:tcPr>
            </w:tcPrChange>
          </w:tcPr>
          <w:p w14:paraId="7973CF13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73" w:author="st1" w:date="2020-03-31T14:3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742" w:type="dxa"/>
            <w:tcPrChange w:id="15474" w:author="st1" w:date="2020-03-31T14:39:00Z">
              <w:tcPr>
                <w:tcW w:w="1834" w:type="dxa"/>
              </w:tcPr>
            </w:tcPrChange>
          </w:tcPr>
          <w:p w14:paraId="6ADC11A6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75" w:author="st1" w:date="2020-03-31T14:36:00Z">
              <w:r>
                <w:rPr>
                  <w:rFonts w:ascii="標楷體" w:eastAsia="標楷體" w:hAnsi="標楷體" w:hint="eastAsia"/>
                </w:rPr>
                <w:t>案件種類</w:t>
              </w:r>
            </w:ins>
            <w:del w:id="15476" w:author="st1" w:date="2020-03-31T14:23:00Z">
              <w:r w:rsidR="00F27D15" w:rsidRPr="00AF1A82" w:rsidDel="008F7E9D">
                <w:rPr>
                  <w:rFonts w:ascii="標楷體" w:eastAsia="標楷體" w:hAnsi="標楷體" w:hint="eastAsia"/>
                </w:rPr>
                <w:delText>作業狀態</w:delText>
              </w:r>
            </w:del>
          </w:p>
        </w:tc>
        <w:tc>
          <w:tcPr>
            <w:tcW w:w="1536" w:type="dxa"/>
            <w:tcPrChange w:id="15477" w:author="st1" w:date="2020-03-31T14:39:00Z">
              <w:tcPr>
                <w:tcW w:w="1296" w:type="dxa"/>
              </w:tcPr>
            </w:tcPrChange>
          </w:tcPr>
          <w:p w14:paraId="179DEFFD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78" w:author="st1" w:date="2020-03-31T14:45:00Z">
              <w:r>
                <w:rPr>
                  <w:rFonts w:ascii="標楷體" w:eastAsia="標楷體" w:hAnsi="標楷體" w:hint="eastAsia"/>
                </w:rPr>
                <w:t>9(1)</w:t>
              </w:r>
            </w:ins>
          </w:p>
        </w:tc>
        <w:tc>
          <w:tcPr>
            <w:tcW w:w="874" w:type="dxa"/>
            <w:tcPrChange w:id="15479" w:author="st1" w:date="2020-03-31T14:39:00Z">
              <w:tcPr>
                <w:tcW w:w="904" w:type="dxa"/>
              </w:tcPr>
            </w:tcPrChange>
          </w:tcPr>
          <w:p w14:paraId="210C78EE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  <w:tcPrChange w:id="15480" w:author="st1" w:date="2020-03-31T14:39:00Z">
              <w:tcPr>
                <w:tcW w:w="1141" w:type="dxa"/>
              </w:tcPr>
            </w:tcPrChange>
          </w:tcPr>
          <w:p w14:paraId="768808E4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481" w:author="st1" w:date="2020-03-31T14:39:00Z">
              <w:tcPr>
                <w:tcW w:w="668" w:type="dxa"/>
              </w:tcPr>
            </w:tcPrChange>
          </w:tcPr>
          <w:p w14:paraId="5BCA092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482" w:author="st1" w:date="2020-03-31T14:39:00Z">
              <w:tcPr>
                <w:tcW w:w="696" w:type="dxa"/>
              </w:tcPr>
            </w:tcPrChange>
          </w:tcPr>
          <w:p w14:paraId="70CD7CB9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483" w:author="st1" w:date="2020-03-31T14:39:00Z">
              <w:tcPr>
                <w:tcW w:w="3369" w:type="dxa"/>
              </w:tcPr>
            </w:tcPrChange>
          </w:tcPr>
          <w:p w14:paraId="1636AC76" w14:textId="77777777" w:rsidR="00A46D9D" w:rsidRDefault="00A46D9D" w:rsidP="00A46D9D">
            <w:pPr>
              <w:rPr>
                <w:ins w:id="15484" w:author="st1" w:date="2020-03-31T14:42:00Z"/>
                <w:rFonts w:ascii="標楷體" w:eastAsia="標楷體" w:hAnsi="標楷體"/>
              </w:rPr>
            </w:pPr>
            <w:ins w:id="15485" w:author="st1" w:date="2020-03-31T14:42:00Z">
              <w:r>
                <w:rPr>
                  <w:rFonts w:ascii="標楷體" w:eastAsia="標楷體" w:hAnsi="標楷體" w:hint="eastAsia"/>
                </w:rPr>
                <w:t>1:債協</w:t>
              </w:r>
            </w:ins>
          </w:p>
          <w:p w14:paraId="4A82EA08" w14:textId="77777777" w:rsidR="00A46D9D" w:rsidRDefault="00A46D9D" w:rsidP="00A46D9D">
            <w:pPr>
              <w:rPr>
                <w:ins w:id="15486" w:author="st1" w:date="2020-03-31T14:42:00Z"/>
                <w:rFonts w:ascii="標楷體" w:eastAsia="標楷體" w:hAnsi="標楷體"/>
              </w:rPr>
            </w:pPr>
            <w:ins w:id="15487" w:author="st1" w:date="2020-03-31T14:42:00Z">
              <w:r>
                <w:rPr>
                  <w:rFonts w:ascii="標楷體" w:eastAsia="標楷體" w:hAnsi="標楷體" w:hint="eastAsia"/>
                </w:rPr>
                <w:t>2:調解</w:t>
              </w:r>
            </w:ins>
          </w:p>
          <w:p w14:paraId="1B591378" w14:textId="77777777" w:rsidR="00A46D9D" w:rsidRDefault="00A46D9D" w:rsidP="00A46D9D">
            <w:pPr>
              <w:rPr>
                <w:ins w:id="15488" w:author="st1" w:date="2020-03-31T14:42:00Z"/>
                <w:rFonts w:ascii="標楷體" w:eastAsia="標楷體" w:hAnsi="標楷體"/>
              </w:rPr>
            </w:pPr>
            <w:ins w:id="15489" w:author="st1" w:date="2020-03-31T14:42:00Z">
              <w:r>
                <w:rPr>
                  <w:rFonts w:ascii="標楷體" w:eastAsia="標楷體" w:hAnsi="標楷體" w:hint="eastAsia"/>
                </w:rPr>
                <w:t>3:更生</w:t>
              </w:r>
            </w:ins>
          </w:p>
          <w:p w14:paraId="434C9EE9" w14:textId="77777777" w:rsidR="00F27D15" w:rsidRPr="00AF1A82" w:rsidRDefault="00A46D9D" w:rsidP="00A46D9D">
            <w:pPr>
              <w:rPr>
                <w:rFonts w:ascii="標楷體" w:eastAsia="標楷體" w:hAnsi="標楷體"/>
              </w:rPr>
            </w:pPr>
            <w:ins w:id="15490" w:author="st1" w:date="2020-03-31T14:42:00Z">
              <w:r>
                <w:rPr>
                  <w:rFonts w:ascii="標楷體" w:eastAsia="標楷體" w:hAnsi="標楷體" w:hint="eastAsia"/>
                </w:rPr>
                <w:t>4:清算</w:t>
              </w:r>
            </w:ins>
          </w:p>
        </w:tc>
      </w:tr>
      <w:tr w:rsidR="00F27D15" w:rsidRPr="00AF1A82" w14:paraId="52B6DE18" w14:textId="77777777" w:rsidTr="00A46D9D">
        <w:trPr>
          <w:trHeight w:val="291"/>
          <w:jc w:val="center"/>
          <w:trPrChange w:id="15491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492" w:author="st1" w:date="2020-03-31T14:39:00Z">
              <w:tcPr>
                <w:tcW w:w="655" w:type="dxa"/>
              </w:tcPr>
            </w:tcPrChange>
          </w:tcPr>
          <w:p w14:paraId="5DA47A1A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93" w:author="st1" w:date="2020-03-31T14:3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742" w:type="dxa"/>
            <w:tcPrChange w:id="15494" w:author="st1" w:date="2020-03-31T14:39:00Z">
              <w:tcPr>
                <w:tcW w:w="1834" w:type="dxa"/>
              </w:tcPr>
            </w:tcPrChange>
          </w:tcPr>
          <w:p w14:paraId="09ED31F5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proofErr w:type="gramStart"/>
            <w:ins w:id="15495" w:author="st1" w:date="2020-03-31T14:36:00Z">
              <w:r>
                <w:rPr>
                  <w:rFonts w:ascii="標楷體" w:eastAsia="標楷體" w:hAnsi="標楷體" w:hint="eastAsia"/>
                </w:rPr>
                <w:t>債權戶別</w:t>
              </w:r>
            </w:ins>
            <w:proofErr w:type="gramEnd"/>
          </w:p>
        </w:tc>
        <w:tc>
          <w:tcPr>
            <w:tcW w:w="1536" w:type="dxa"/>
            <w:tcPrChange w:id="15496" w:author="st1" w:date="2020-03-31T14:39:00Z">
              <w:tcPr>
                <w:tcW w:w="1296" w:type="dxa"/>
              </w:tcPr>
            </w:tcPrChange>
          </w:tcPr>
          <w:p w14:paraId="6BA236CE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497" w:author="st1" w:date="2020-03-31T14:45:00Z">
              <w:r>
                <w:rPr>
                  <w:rFonts w:ascii="標楷體" w:eastAsia="標楷體" w:hAnsi="標楷體" w:hint="eastAsia"/>
                </w:rPr>
                <w:t>9(1)</w:t>
              </w:r>
            </w:ins>
          </w:p>
        </w:tc>
        <w:tc>
          <w:tcPr>
            <w:tcW w:w="874" w:type="dxa"/>
            <w:tcPrChange w:id="15498" w:author="st1" w:date="2020-03-31T14:39:00Z">
              <w:tcPr>
                <w:tcW w:w="904" w:type="dxa"/>
              </w:tcPr>
            </w:tcPrChange>
          </w:tcPr>
          <w:p w14:paraId="491D5C85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  <w:tcPrChange w:id="15499" w:author="st1" w:date="2020-03-31T14:39:00Z">
              <w:tcPr>
                <w:tcW w:w="1141" w:type="dxa"/>
              </w:tcPr>
            </w:tcPrChange>
          </w:tcPr>
          <w:p w14:paraId="0673328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500" w:author="st1" w:date="2020-03-31T14:39:00Z">
              <w:tcPr>
                <w:tcW w:w="668" w:type="dxa"/>
              </w:tcPr>
            </w:tcPrChange>
          </w:tcPr>
          <w:p w14:paraId="0C65770D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501" w:author="st1" w:date="2020-03-31T14:39:00Z">
              <w:tcPr>
                <w:tcW w:w="696" w:type="dxa"/>
              </w:tcPr>
            </w:tcPrChange>
          </w:tcPr>
          <w:p w14:paraId="2B94EEB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502" w:author="st1" w:date="2020-03-31T14:39:00Z">
              <w:tcPr>
                <w:tcW w:w="3369" w:type="dxa"/>
              </w:tcPr>
            </w:tcPrChange>
          </w:tcPr>
          <w:p w14:paraId="0B959BED" w14:textId="77777777" w:rsidR="00F27D15" w:rsidRDefault="00A46D9D" w:rsidP="001D35DE">
            <w:pPr>
              <w:rPr>
                <w:ins w:id="15503" w:author="st1" w:date="2020-03-31T14:42:00Z"/>
                <w:rFonts w:ascii="標楷體" w:eastAsia="標楷體" w:hAnsi="標楷體"/>
              </w:rPr>
            </w:pPr>
            <w:ins w:id="15504" w:author="st1" w:date="2020-03-31T14:42:00Z">
              <w:r>
                <w:rPr>
                  <w:rFonts w:ascii="標楷體" w:eastAsia="標楷體" w:hAnsi="標楷體" w:hint="eastAsia"/>
                </w:rPr>
                <w:t>1:放款戶</w:t>
              </w:r>
            </w:ins>
          </w:p>
          <w:p w14:paraId="058B793D" w14:textId="77777777" w:rsidR="00A46D9D" w:rsidRPr="00AF1A82" w:rsidRDefault="00A46D9D" w:rsidP="001D35DE">
            <w:pPr>
              <w:rPr>
                <w:rFonts w:ascii="標楷體" w:eastAsia="標楷體" w:hAnsi="標楷體"/>
              </w:rPr>
            </w:pPr>
            <w:ins w:id="15505" w:author="st1" w:date="2020-03-31T14:42:00Z">
              <w:r>
                <w:rPr>
                  <w:rFonts w:ascii="標楷體" w:eastAsia="標楷體" w:hAnsi="標楷體" w:hint="eastAsia"/>
                </w:rPr>
                <w:t>2:</w:t>
              </w:r>
              <w:proofErr w:type="gramStart"/>
              <w:r>
                <w:rPr>
                  <w:rFonts w:ascii="標楷體" w:eastAsia="標楷體" w:hAnsi="標楷體" w:hint="eastAsia"/>
                </w:rPr>
                <w:t>保貸戶</w:t>
              </w:r>
            </w:ins>
            <w:proofErr w:type="gramEnd"/>
          </w:p>
        </w:tc>
      </w:tr>
      <w:tr w:rsidR="00F27D15" w:rsidRPr="00AF1A82" w14:paraId="53D19756" w14:textId="77777777" w:rsidTr="00A46D9D">
        <w:trPr>
          <w:trHeight w:val="291"/>
          <w:jc w:val="center"/>
          <w:trPrChange w:id="15506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507" w:author="st1" w:date="2020-03-31T14:39:00Z">
              <w:tcPr>
                <w:tcW w:w="655" w:type="dxa"/>
              </w:tcPr>
            </w:tcPrChange>
          </w:tcPr>
          <w:p w14:paraId="4C731CC1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508" w:author="st1" w:date="2020-03-31T14:3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742" w:type="dxa"/>
            <w:tcPrChange w:id="15509" w:author="st1" w:date="2020-03-31T14:39:00Z">
              <w:tcPr>
                <w:tcW w:w="1834" w:type="dxa"/>
              </w:tcPr>
            </w:tcPrChange>
          </w:tcPr>
          <w:p w14:paraId="7722F060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510" w:author="st1" w:date="2020-03-31T14:36:00Z">
              <w:r>
                <w:rPr>
                  <w:rFonts w:ascii="標楷體" w:eastAsia="標楷體" w:hAnsi="標楷體" w:hint="eastAsia"/>
                </w:rPr>
                <w:t>戶</w:t>
              </w:r>
              <w:proofErr w:type="gramStart"/>
              <w:r>
                <w:rPr>
                  <w:rFonts w:ascii="標楷體" w:eastAsia="標楷體" w:hAnsi="標楷體" w:hint="eastAsia"/>
                </w:rPr>
                <w:t>況</w:t>
              </w:r>
            </w:ins>
            <w:proofErr w:type="gramEnd"/>
            <w:del w:id="15511" w:author="st1" w:date="2020-03-31T14:23:00Z">
              <w:r w:rsidR="00F27D15" w:rsidRPr="00AF1A82" w:rsidDel="008F7E9D">
                <w:rPr>
                  <w:rFonts w:ascii="標楷體" w:eastAsia="標楷體" w:hAnsi="標楷體" w:hint="eastAsia"/>
                </w:rPr>
                <w:delText>交易明細狀態</w:delText>
              </w:r>
            </w:del>
          </w:p>
        </w:tc>
        <w:tc>
          <w:tcPr>
            <w:tcW w:w="1536" w:type="dxa"/>
            <w:tcPrChange w:id="15512" w:author="st1" w:date="2020-03-31T14:39:00Z">
              <w:tcPr>
                <w:tcW w:w="1296" w:type="dxa"/>
              </w:tcPr>
            </w:tcPrChange>
          </w:tcPr>
          <w:p w14:paraId="126C9208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ins w:id="15513" w:author="st1" w:date="2020-03-31T14:45:00Z">
              <w:r>
                <w:rPr>
                  <w:rFonts w:ascii="標楷體" w:eastAsia="標楷體" w:hAnsi="標楷體" w:hint="eastAsia"/>
                </w:rPr>
                <w:t>9(1)</w:t>
              </w:r>
            </w:ins>
          </w:p>
        </w:tc>
        <w:tc>
          <w:tcPr>
            <w:tcW w:w="874" w:type="dxa"/>
            <w:tcPrChange w:id="15514" w:author="st1" w:date="2020-03-31T14:39:00Z">
              <w:tcPr>
                <w:tcW w:w="904" w:type="dxa"/>
              </w:tcPr>
            </w:tcPrChange>
          </w:tcPr>
          <w:p w14:paraId="6A2AF9D2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  <w:tcPrChange w:id="15515" w:author="st1" w:date="2020-03-31T14:39:00Z">
              <w:tcPr>
                <w:tcW w:w="1141" w:type="dxa"/>
              </w:tcPr>
            </w:tcPrChange>
          </w:tcPr>
          <w:p w14:paraId="0DBEE0FB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516" w:author="st1" w:date="2020-03-31T14:39:00Z">
              <w:tcPr>
                <w:tcW w:w="668" w:type="dxa"/>
              </w:tcPr>
            </w:tcPrChange>
          </w:tcPr>
          <w:p w14:paraId="6EC9C20A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517" w:author="st1" w:date="2020-03-31T14:39:00Z">
              <w:tcPr>
                <w:tcW w:w="696" w:type="dxa"/>
              </w:tcPr>
            </w:tcPrChange>
          </w:tcPr>
          <w:p w14:paraId="4D25F71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518" w:author="st1" w:date="2020-03-31T14:39:00Z">
              <w:tcPr>
                <w:tcW w:w="3369" w:type="dxa"/>
              </w:tcPr>
            </w:tcPrChange>
          </w:tcPr>
          <w:p w14:paraId="4483FD59" w14:textId="77777777" w:rsidR="00A46D9D" w:rsidRDefault="00A46D9D" w:rsidP="001D35DE">
            <w:pPr>
              <w:rPr>
                <w:ins w:id="15519" w:author="st1" w:date="2020-03-31T14:43:00Z"/>
                <w:rFonts w:ascii="標楷體" w:eastAsia="標楷體" w:hAnsi="標楷體"/>
              </w:rPr>
            </w:pPr>
            <w:ins w:id="15520" w:author="st1" w:date="2020-03-31T14:43:00Z">
              <w:r>
                <w:rPr>
                  <w:rFonts w:ascii="標楷體" w:eastAsia="標楷體" w:hAnsi="標楷體" w:hint="eastAsia"/>
                </w:rPr>
                <w:t>1:已變更</w:t>
              </w:r>
            </w:ins>
          </w:p>
          <w:p w14:paraId="169B25B0" w14:textId="77777777" w:rsidR="00A46D9D" w:rsidRDefault="00A46D9D" w:rsidP="001D35DE">
            <w:pPr>
              <w:rPr>
                <w:ins w:id="15521" w:author="st1" w:date="2020-03-31T14:43:00Z"/>
                <w:rFonts w:ascii="標楷體" w:eastAsia="標楷體" w:hAnsi="標楷體"/>
              </w:rPr>
            </w:pPr>
            <w:ins w:id="15522" w:author="st1" w:date="2020-03-31T14:43:00Z">
              <w:r>
                <w:rPr>
                  <w:rFonts w:ascii="標楷體" w:eastAsia="標楷體" w:hAnsi="標楷體" w:hint="eastAsia"/>
                </w:rPr>
                <w:t>2:正常</w:t>
              </w:r>
            </w:ins>
          </w:p>
          <w:p w14:paraId="5901890F" w14:textId="77777777" w:rsidR="00A46D9D" w:rsidRDefault="00A46D9D" w:rsidP="001D35DE">
            <w:pPr>
              <w:rPr>
                <w:ins w:id="15523" w:author="st1" w:date="2020-03-31T14:43:00Z"/>
                <w:rFonts w:ascii="標楷體" w:eastAsia="標楷體" w:hAnsi="標楷體"/>
              </w:rPr>
            </w:pPr>
            <w:ins w:id="15524" w:author="st1" w:date="2020-03-31T14:43:00Z">
              <w:r>
                <w:rPr>
                  <w:rFonts w:ascii="標楷體" w:eastAsia="標楷體" w:hAnsi="標楷體" w:hint="eastAsia"/>
                </w:rPr>
                <w:t>3:毀諾</w:t>
              </w:r>
            </w:ins>
          </w:p>
          <w:p w14:paraId="2AF3E02A" w14:textId="77777777" w:rsidR="00F27D15" w:rsidRPr="00AF1A82" w:rsidDel="008F7E9D" w:rsidRDefault="00A46D9D" w:rsidP="001D35DE">
            <w:pPr>
              <w:rPr>
                <w:del w:id="15525" w:author="st1" w:date="2020-03-31T14:23:00Z"/>
                <w:rFonts w:ascii="標楷體" w:eastAsia="標楷體" w:hAnsi="標楷體"/>
              </w:rPr>
            </w:pPr>
            <w:ins w:id="15526" w:author="st1" w:date="2020-03-31T14:43:00Z">
              <w:r>
                <w:rPr>
                  <w:rFonts w:ascii="標楷體" w:eastAsia="標楷體" w:hAnsi="標楷體" w:hint="eastAsia"/>
                </w:rPr>
                <w:t>4:結案</w:t>
              </w:r>
            </w:ins>
            <w:del w:id="15527" w:author="st1" w:date="2020-03-31T14:23:00Z">
              <w:r w:rsidR="00F27D15" w:rsidRPr="00AF1A82" w:rsidDel="008F7E9D">
                <w:rPr>
                  <w:rFonts w:ascii="標楷體" w:eastAsia="標楷體" w:hAnsi="標楷體" w:hint="eastAsia"/>
                </w:rPr>
                <w:delText>不用顯示，程式判讀用</w:delText>
              </w:r>
            </w:del>
          </w:p>
          <w:p w14:paraId="68EB6B52" w14:textId="77777777" w:rsidR="00F27D15" w:rsidRPr="00AF1A82" w:rsidDel="008F7E9D" w:rsidRDefault="00F27D15" w:rsidP="001D35DE">
            <w:pPr>
              <w:rPr>
                <w:del w:id="15528" w:author="st1" w:date="2020-03-31T14:23:00Z"/>
                <w:rFonts w:ascii="標楷體" w:eastAsia="標楷體" w:hAnsi="標楷體"/>
              </w:rPr>
            </w:pPr>
            <w:del w:id="15529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0:未入帳</w:delText>
              </w:r>
            </w:del>
          </w:p>
          <w:p w14:paraId="2A810E3E" w14:textId="77777777" w:rsidR="00F27D15" w:rsidRPr="00AF1A82" w:rsidDel="008F7E9D" w:rsidRDefault="00F27D15" w:rsidP="001D35DE">
            <w:pPr>
              <w:rPr>
                <w:del w:id="15530" w:author="st1" w:date="2020-03-31T14:23:00Z"/>
                <w:rFonts w:ascii="標楷體" w:eastAsia="標楷體" w:hAnsi="標楷體"/>
              </w:rPr>
            </w:pPr>
            <w:del w:id="15531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1:已入帳</w:delText>
              </w:r>
            </w:del>
          </w:p>
          <w:p w14:paraId="340C381E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del w:id="15532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2:待處理</w:delText>
              </w:r>
            </w:del>
          </w:p>
        </w:tc>
      </w:tr>
      <w:tr w:rsidR="00F27D15" w:rsidRPr="00AF1A82" w:rsidDel="00A46D9D" w14:paraId="10029432" w14:textId="77777777" w:rsidTr="00A46D9D">
        <w:trPr>
          <w:trHeight w:val="291"/>
          <w:jc w:val="center"/>
          <w:del w:id="15533" w:author="st1" w:date="2020-03-31T14:39:00Z"/>
          <w:trPrChange w:id="15534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535" w:author="st1" w:date="2020-03-31T14:39:00Z">
              <w:tcPr>
                <w:tcW w:w="655" w:type="dxa"/>
              </w:tcPr>
            </w:tcPrChange>
          </w:tcPr>
          <w:p w14:paraId="2AA7A02D" w14:textId="77777777" w:rsidR="00F27D15" w:rsidRPr="00AF1A82" w:rsidDel="00A46D9D" w:rsidRDefault="00F27D15" w:rsidP="001D35DE">
            <w:pPr>
              <w:rPr>
                <w:del w:id="15536" w:author="st1" w:date="2020-03-31T14:39:00Z"/>
                <w:rFonts w:ascii="標楷體" w:eastAsia="標楷體" w:hAnsi="標楷體"/>
              </w:rPr>
            </w:pPr>
          </w:p>
        </w:tc>
        <w:tc>
          <w:tcPr>
            <w:tcW w:w="1742" w:type="dxa"/>
            <w:tcPrChange w:id="15537" w:author="st1" w:date="2020-03-31T14:39:00Z">
              <w:tcPr>
                <w:tcW w:w="1834" w:type="dxa"/>
              </w:tcPr>
            </w:tcPrChange>
          </w:tcPr>
          <w:p w14:paraId="7BB8A155" w14:textId="77777777" w:rsidR="00F27D15" w:rsidRPr="00AF1A82" w:rsidDel="00A46D9D" w:rsidRDefault="00F27D15" w:rsidP="001D35DE">
            <w:pPr>
              <w:rPr>
                <w:del w:id="15538" w:author="st1" w:date="2020-03-31T14:39:00Z"/>
                <w:rFonts w:ascii="標楷體" w:eastAsia="標楷體" w:hAnsi="標楷體"/>
              </w:rPr>
            </w:pPr>
            <w:del w:id="15539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&lt;顯示按鈕&gt;</w:delText>
              </w:r>
            </w:del>
          </w:p>
        </w:tc>
        <w:tc>
          <w:tcPr>
            <w:tcW w:w="1536" w:type="dxa"/>
            <w:tcPrChange w:id="15540" w:author="st1" w:date="2020-03-31T14:39:00Z">
              <w:tcPr>
                <w:tcW w:w="1296" w:type="dxa"/>
              </w:tcPr>
            </w:tcPrChange>
          </w:tcPr>
          <w:p w14:paraId="7512228D" w14:textId="77777777" w:rsidR="00F27D15" w:rsidRPr="00AF1A82" w:rsidDel="00A46D9D" w:rsidRDefault="00F27D15" w:rsidP="001D35DE">
            <w:pPr>
              <w:rPr>
                <w:del w:id="15541" w:author="st1" w:date="2020-03-31T14:39:00Z"/>
                <w:rFonts w:ascii="標楷體" w:eastAsia="標楷體" w:hAnsi="標楷體"/>
              </w:rPr>
            </w:pPr>
          </w:p>
        </w:tc>
        <w:tc>
          <w:tcPr>
            <w:tcW w:w="874" w:type="dxa"/>
            <w:tcPrChange w:id="15542" w:author="st1" w:date="2020-03-31T14:39:00Z">
              <w:tcPr>
                <w:tcW w:w="904" w:type="dxa"/>
              </w:tcPr>
            </w:tcPrChange>
          </w:tcPr>
          <w:p w14:paraId="53C471FC" w14:textId="77777777" w:rsidR="00F27D15" w:rsidRPr="00AF1A82" w:rsidDel="00A46D9D" w:rsidRDefault="00F27D15" w:rsidP="001D35DE">
            <w:pPr>
              <w:rPr>
                <w:del w:id="15543" w:author="st1" w:date="2020-03-31T14:39:00Z"/>
                <w:rFonts w:ascii="標楷體" w:eastAsia="標楷體" w:hAnsi="標楷體"/>
              </w:rPr>
            </w:pPr>
          </w:p>
        </w:tc>
        <w:tc>
          <w:tcPr>
            <w:tcW w:w="1095" w:type="dxa"/>
            <w:tcPrChange w:id="15544" w:author="st1" w:date="2020-03-31T14:39:00Z">
              <w:tcPr>
                <w:tcW w:w="1141" w:type="dxa"/>
              </w:tcPr>
            </w:tcPrChange>
          </w:tcPr>
          <w:p w14:paraId="3255A6A4" w14:textId="77777777" w:rsidR="00F27D15" w:rsidRPr="00AF1A82" w:rsidDel="00A46D9D" w:rsidRDefault="00F27D15" w:rsidP="001D35DE">
            <w:pPr>
              <w:rPr>
                <w:del w:id="15545" w:author="st1" w:date="2020-03-31T14:39:00Z"/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546" w:author="st1" w:date="2020-03-31T14:39:00Z">
              <w:tcPr>
                <w:tcW w:w="668" w:type="dxa"/>
              </w:tcPr>
            </w:tcPrChange>
          </w:tcPr>
          <w:p w14:paraId="1AE6B01B" w14:textId="77777777" w:rsidR="00F27D15" w:rsidRPr="00AF1A82" w:rsidDel="00A46D9D" w:rsidRDefault="00F27D15" w:rsidP="001D35DE">
            <w:pPr>
              <w:rPr>
                <w:del w:id="15547" w:author="st1" w:date="2020-03-31T14:39:00Z"/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548" w:author="st1" w:date="2020-03-31T14:39:00Z">
              <w:tcPr>
                <w:tcW w:w="696" w:type="dxa"/>
              </w:tcPr>
            </w:tcPrChange>
          </w:tcPr>
          <w:p w14:paraId="1EFEBD13" w14:textId="77777777" w:rsidR="00F27D15" w:rsidRPr="00AF1A82" w:rsidDel="00A46D9D" w:rsidRDefault="00F27D15" w:rsidP="001D35DE">
            <w:pPr>
              <w:rPr>
                <w:del w:id="15549" w:author="st1" w:date="2020-03-31T14:39:00Z"/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550" w:author="st1" w:date="2020-03-31T14:39:00Z">
              <w:tcPr>
                <w:tcW w:w="3369" w:type="dxa"/>
              </w:tcPr>
            </w:tcPrChange>
          </w:tcPr>
          <w:p w14:paraId="2DA83D66" w14:textId="77777777" w:rsidR="00F27D15" w:rsidRPr="00AF1A82" w:rsidDel="008F7E9D" w:rsidRDefault="00F27D15" w:rsidP="00011945">
            <w:pPr>
              <w:rPr>
                <w:del w:id="15551" w:author="st1" w:date="2020-03-31T14:23:00Z"/>
                <w:rFonts w:ascii="標楷體" w:eastAsia="標楷體" w:hAnsi="標楷體"/>
              </w:rPr>
            </w:pPr>
            <w:del w:id="15552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撥付產檔  -&gt;依設定之產檔日</w:delText>
              </w:r>
            </w:del>
          </w:p>
          <w:p w14:paraId="2A482E13" w14:textId="77777777" w:rsidR="00F27D15" w:rsidRPr="00AF1A82" w:rsidDel="008F7E9D" w:rsidRDefault="00F27D15" w:rsidP="00011945">
            <w:pPr>
              <w:rPr>
                <w:del w:id="15553" w:author="st1" w:date="2020-03-31T14:23:00Z"/>
                <w:rFonts w:ascii="標楷體" w:eastAsia="標楷體" w:hAnsi="標楷體"/>
              </w:rPr>
            </w:pPr>
            <w:del w:id="15554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撥付出帳  -&gt;依設定之傳票日</w:delText>
              </w:r>
            </w:del>
          </w:p>
          <w:p w14:paraId="2E1C5556" w14:textId="77777777" w:rsidR="00F27D15" w:rsidRPr="00AF1A82" w:rsidDel="00A46D9D" w:rsidRDefault="00F27D15" w:rsidP="00011945">
            <w:pPr>
              <w:rPr>
                <w:del w:id="15555" w:author="st1" w:date="2020-03-31T14:39:00Z"/>
                <w:rFonts w:ascii="標楷體" w:eastAsia="標楷體" w:hAnsi="標楷體"/>
              </w:rPr>
            </w:pPr>
            <w:del w:id="15556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檢核回覆  -&gt;依設定之提兌日</w:delText>
              </w:r>
            </w:del>
          </w:p>
        </w:tc>
      </w:tr>
      <w:tr w:rsidR="00F27D15" w:rsidRPr="00AF1A82" w:rsidDel="00A46D9D" w14:paraId="17938E2E" w14:textId="77777777" w:rsidTr="00A46D9D">
        <w:trPr>
          <w:trHeight w:val="291"/>
          <w:jc w:val="center"/>
          <w:del w:id="15557" w:author="st1" w:date="2020-03-31T14:39:00Z"/>
          <w:trPrChange w:id="15558" w:author="st1" w:date="2020-03-31T14:39:00Z">
            <w:trPr>
              <w:trHeight w:val="291"/>
              <w:jc w:val="center"/>
            </w:trPr>
          </w:trPrChange>
        </w:trPr>
        <w:tc>
          <w:tcPr>
            <w:tcW w:w="641" w:type="dxa"/>
            <w:tcPrChange w:id="15559" w:author="st1" w:date="2020-03-31T14:39:00Z">
              <w:tcPr>
                <w:tcW w:w="655" w:type="dxa"/>
              </w:tcPr>
            </w:tcPrChange>
          </w:tcPr>
          <w:p w14:paraId="4DFBEE5F" w14:textId="77777777" w:rsidR="00F27D15" w:rsidRPr="00AF1A82" w:rsidDel="00A46D9D" w:rsidRDefault="00F27D15" w:rsidP="001D35DE">
            <w:pPr>
              <w:rPr>
                <w:del w:id="15560" w:author="st1" w:date="2020-03-31T14:39:00Z"/>
                <w:rFonts w:ascii="標楷體" w:eastAsia="標楷體" w:hAnsi="標楷體"/>
              </w:rPr>
            </w:pPr>
          </w:p>
        </w:tc>
        <w:tc>
          <w:tcPr>
            <w:tcW w:w="1742" w:type="dxa"/>
            <w:tcPrChange w:id="15561" w:author="st1" w:date="2020-03-31T14:39:00Z">
              <w:tcPr>
                <w:tcW w:w="1834" w:type="dxa"/>
              </w:tcPr>
            </w:tcPrChange>
          </w:tcPr>
          <w:p w14:paraId="54F492CB" w14:textId="77777777" w:rsidR="00F27D15" w:rsidRPr="00AF1A82" w:rsidDel="00A46D9D" w:rsidRDefault="00F27D15" w:rsidP="001D35DE">
            <w:pPr>
              <w:rPr>
                <w:del w:id="15562" w:author="st1" w:date="2020-03-31T14:39:00Z"/>
                <w:rFonts w:ascii="標楷體" w:eastAsia="標楷體" w:hAnsi="標楷體"/>
              </w:rPr>
            </w:pPr>
            <w:del w:id="15563" w:author="st1" w:date="2020-03-31T14:23:00Z">
              <w:r w:rsidRPr="00AF1A82" w:rsidDel="008F7E9D">
                <w:rPr>
                  <w:rFonts w:ascii="標楷體" w:eastAsia="標楷體" w:hAnsi="標楷體" w:hint="eastAsia"/>
                </w:rPr>
                <w:delText>&lt;撥付製檔&gt;</w:delText>
              </w:r>
            </w:del>
          </w:p>
        </w:tc>
        <w:tc>
          <w:tcPr>
            <w:tcW w:w="1536" w:type="dxa"/>
            <w:tcPrChange w:id="15564" w:author="st1" w:date="2020-03-31T14:39:00Z">
              <w:tcPr>
                <w:tcW w:w="1296" w:type="dxa"/>
              </w:tcPr>
            </w:tcPrChange>
          </w:tcPr>
          <w:p w14:paraId="45B05F3F" w14:textId="77777777" w:rsidR="00F27D15" w:rsidRPr="00AF1A82" w:rsidDel="00A46D9D" w:rsidRDefault="00F27D15" w:rsidP="001D35DE">
            <w:pPr>
              <w:rPr>
                <w:del w:id="15565" w:author="st1" w:date="2020-03-31T14:39:00Z"/>
                <w:rFonts w:ascii="標楷體" w:eastAsia="標楷體" w:hAnsi="標楷體"/>
              </w:rPr>
            </w:pPr>
          </w:p>
        </w:tc>
        <w:tc>
          <w:tcPr>
            <w:tcW w:w="874" w:type="dxa"/>
            <w:tcPrChange w:id="15566" w:author="st1" w:date="2020-03-31T14:39:00Z">
              <w:tcPr>
                <w:tcW w:w="904" w:type="dxa"/>
              </w:tcPr>
            </w:tcPrChange>
          </w:tcPr>
          <w:p w14:paraId="1A42C423" w14:textId="77777777" w:rsidR="00F27D15" w:rsidRPr="00AF1A82" w:rsidDel="00A46D9D" w:rsidRDefault="00F27D15" w:rsidP="001D35DE">
            <w:pPr>
              <w:rPr>
                <w:del w:id="15567" w:author="st1" w:date="2020-03-31T14:39:00Z"/>
                <w:rFonts w:ascii="標楷體" w:eastAsia="標楷體" w:hAnsi="標楷體"/>
              </w:rPr>
            </w:pPr>
          </w:p>
        </w:tc>
        <w:tc>
          <w:tcPr>
            <w:tcW w:w="1095" w:type="dxa"/>
            <w:tcPrChange w:id="15568" w:author="st1" w:date="2020-03-31T14:39:00Z">
              <w:tcPr>
                <w:tcW w:w="1141" w:type="dxa"/>
              </w:tcPr>
            </w:tcPrChange>
          </w:tcPr>
          <w:p w14:paraId="0E6B3ACD" w14:textId="77777777" w:rsidR="00F27D15" w:rsidRPr="00AF1A82" w:rsidDel="00A46D9D" w:rsidRDefault="00F27D15" w:rsidP="001D35DE">
            <w:pPr>
              <w:rPr>
                <w:del w:id="15569" w:author="st1" w:date="2020-03-31T14:39:00Z"/>
                <w:rFonts w:ascii="標楷體" w:eastAsia="標楷體" w:hAnsi="標楷體"/>
              </w:rPr>
            </w:pPr>
          </w:p>
        </w:tc>
        <w:tc>
          <w:tcPr>
            <w:tcW w:w="654" w:type="dxa"/>
            <w:tcPrChange w:id="15570" w:author="st1" w:date="2020-03-31T14:39:00Z">
              <w:tcPr>
                <w:tcW w:w="668" w:type="dxa"/>
              </w:tcPr>
            </w:tcPrChange>
          </w:tcPr>
          <w:p w14:paraId="42BB73E8" w14:textId="77777777" w:rsidR="00F27D15" w:rsidRPr="00AF1A82" w:rsidDel="00A46D9D" w:rsidRDefault="00F27D15" w:rsidP="001D35DE">
            <w:pPr>
              <w:rPr>
                <w:del w:id="15571" w:author="st1" w:date="2020-03-31T14:39:00Z"/>
                <w:rFonts w:ascii="標楷體" w:eastAsia="標楷體" w:hAnsi="標楷體"/>
              </w:rPr>
            </w:pPr>
          </w:p>
        </w:tc>
        <w:tc>
          <w:tcPr>
            <w:tcW w:w="688" w:type="dxa"/>
            <w:tcPrChange w:id="15572" w:author="st1" w:date="2020-03-31T14:39:00Z">
              <w:tcPr>
                <w:tcW w:w="696" w:type="dxa"/>
              </w:tcPr>
            </w:tcPrChange>
          </w:tcPr>
          <w:p w14:paraId="2C5A7648" w14:textId="77777777" w:rsidR="00F27D15" w:rsidRPr="00AF1A82" w:rsidDel="00A46D9D" w:rsidRDefault="00F27D15" w:rsidP="001D35DE">
            <w:pPr>
              <w:rPr>
                <w:del w:id="15573" w:author="st1" w:date="2020-03-31T14:39:00Z"/>
                <w:rFonts w:ascii="標楷體" w:eastAsia="標楷體" w:hAnsi="標楷體"/>
              </w:rPr>
            </w:pPr>
          </w:p>
        </w:tc>
        <w:tc>
          <w:tcPr>
            <w:tcW w:w="3190" w:type="dxa"/>
            <w:tcPrChange w:id="15574" w:author="st1" w:date="2020-03-31T14:39:00Z">
              <w:tcPr>
                <w:tcW w:w="3369" w:type="dxa"/>
              </w:tcPr>
            </w:tcPrChange>
          </w:tcPr>
          <w:p w14:paraId="25786A52" w14:textId="77777777" w:rsidR="00F27D15" w:rsidRPr="00AF1A82" w:rsidDel="00A46D9D" w:rsidRDefault="00F27D15" w:rsidP="00345622">
            <w:pPr>
              <w:rPr>
                <w:del w:id="15575" w:author="st1" w:date="2020-03-31T14:39:00Z"/>
                <w:rFonts w:ascii="標楷體" w:eastAsia="標楷體" w:hAnsi="標楷體"/>
              </w:rPr>
            </w:pPr>
          </w:p>
        </w:tc>
      </w:tr>
    </w:tbl>
    <w:p w14:paraId="12C22BA4" w14:textId="77777777" w:rsidR="00320756" w:rsidRPr="00AF1A82" w:rsidRDefault="00320756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9"/>
        <w:gridCol w:w="57"/>
        <w:gridCol w:w="2137"/>
        <w:gridCol w:w="3969"/>
        <w:gridCol w:w="2693"/>
        <w:tblGridChange w:id="15576">
          <w:tblGrid>
            <w:gridCol w:w="696"/>
            <w:gridCol w:w="720"/>
            <w:gridCol w:w="1417"/>
            <w:gridCol w:w="3969"/>
            <w:gridCol w:w="2693"/>
          </w:tblGrid>
        </w:tblGridChange>
      </w:tblGrid>
      <w:tr w:rsidR="00320756" w:rsidRPr="00AF1A82" w14:paraId="4C17149F" w14:textId="77777777" w:rsidTr="009E6975">
        <w:trPr>
          <w:trHeight w:val="388"/>
          <w:jc w:val="center"/>
        </w:trPr>
        <w:tc>
          <w:tcPr>
            <w:tcW w:w="696" w:type="dxa"/>
            <w:gridSpan w:val="2"/>
            <w:vMerge w:val="restart"/>
          </w:tcPr>
          <w:p w14:paraId="3E10FD82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CDA3048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97AFBA5" w14:textId="77777777" w:rsidR="00320756" w:rsidRPr="00AF1A82" w:rsidRDefault="00320756" w:rsidP="009E697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E14B958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20756" w:rsidRPr="00AF1A82" w14:paraId="67CDFA50" w14:textId="77777777" w:rsidTr="009E6975">
        <w:trPr>
          <w:trHeight w:val="244"/>
          <w:jc w:val="center"/>
        </w:trPr>
        <w:tc>
          <w:tcPr>
            <w:tcW w:w="696" w:type="dxa"/>
            <w:gridSpan w:val="2"/>
            <w:vMerge/>
          </w:tcPr>
          <w:p w14:paraId="2C7F05AF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009CFF6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37BCB7D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F3A39F3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</w:tr>
      <w:tr w:rsidR="00C605F1" w:rsidRPr="00AF1A82" w14:paraId="30C5CC48" w14:textId="77777777" w:rsidTr="009E6975">
        <w:trPr>
          <w:trHeight w:val="244"/>
          <w:jc w:val="center"/>
          <w:ins w:id="15577" w:author="st1" w:date="2020-03-31T14:58:00Z"/>
        </w:trPr>
        <w:tc>
          <w:tcPr>
            <w:tcW w:w="696" w:type="dxa"/>
            <w:gridSpan w:val="2"/>
          </w:tcPr>
          <w:p w14:paraId="6408C380" w14:textId="77777777" w:rsidR="00C605F1" w:rsidRPr="00AF1A82" w:rsidRDefault="00181C2A" w:rsidP="009E6975">
            <w:pPr>
              <w:rPr>
                <w:ins w:id="15578" w:author="st1" w:date="2020-03-31T14:58:00Z"/>
                <w:rFonts w:ascii="標楷體" w:eastAsia="標楷體" w:hAnsi="標楷體"/>
              </w:rPr>
            </w:pPr>
            <w:ins w:id="15579" w:author="st1" w:date="2020-03-31T14:5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37" w:type="dxa"/>
          </w:tcPr>
          <w:p w14:paraId="3F40E9AE" w14:textId="77777777" w:rsidR="00C605F1" w:rsidRPr="00AF1A82" w:rsidRDefault="00181C2A" w:rsidP="009E6975">
            <w:pPr>
              <w:rPr>
                <w:ins w:id="15580" w:author="st1" w:date="2020-03-31T14:58:00Z"/>
                <w:rFonts w:ascii="標楷體" w:eastAsia="標楷體" w:hAnsi="標楷體"/>
              </w:rPr>
            </w:pPr>
            <w:ins w:id="15581" w:author="st1" w:date="2020-03-31T14:59:00Z">
              <w:r>
                <w:rPr>
                  <w:rFonts w:ascii="標楷體" w:eastAsia="標楷體" w:hAnsi="標楷體" w:hint="eastAsia"/>
                </w:rPr>
                <w:t>維護按鈕</w:t>
              </w:r>
            </w:ins>
          </w:p>
        </w:tc>
        <w:tc>
          <w:tcPr>
            <w:tcW w:w="3969" w:type="dxa"/>
          </w:tcPr>
          <w:p w14:paraId="38518C6E" w14:textId="77777777" w:rsidR="00C605F1" w:rsidRPr="00AF1A82" w:rsidRDefault="00181C2A" w:rsidP="009E6975">
            <w:pPr>
              <w:rPr>
                <w:ins w:id="15582" w:author="st1" w:date="2020-03-31T14:58:00Z"/>
                <w:rFonts w:ascii="標楷體" w:eastAsia="標楷體" w:hAnsi="標楷體"/>
              </w:rPr>
            </w:pPr>
            <w:ins w:id="15583" w:author="st1" w:date="2020-03-31T14:5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2693" w:type="dxa"/>
          </w:tcPr>
          <w:p w14:paraId="2B853818" w14:textId="77777777" w:rsidR="00C605F1" w:rsidRPr="00AF1A82" w:rsidRDefault="003E1B21" w:rsidP="009E6975">
            <w:pPr>
              <w:rPr>
                <w:ins w:id="15584" w:author="st1" w:date="2020-03-31T14:58:00Z"/>
                <w:rFonts w:ascii="標楷體" w:eastAsia="標楷體" w:hAnsi="標楷體"/>
              </w:rPr>
            </w:pPr>
            <w:ins w:id="15585" w:author="st1" w:date="2020-03-31T15:11:00Z">
              <w:r>
                <w:rPr>
                  <w:rFonts w:ascii="標楷體" w:eastAsia="標楷體" w:hAnsi="標楷體" w:hint="eastAsia"/>
                </w:rPr>
                <w:t>連動L5701</w:t>
              </w:r>
            </w:ins>
          </w:p>
        </w:tc>
      </w:tr>
      <w:tr w:rsidR="00181C2A" w:rsidRPr="00AF1A82" w14:paraId="429E621C" w14:textId="77777777" w:rsidTr="009E6975">
        <w:trPr>
          <w:trHeight w:val="244"/>
          <w:jc w:val="center"/>
          <w:ins w:id="15586" w:author="st1" w:date="2020-03-31T15:04:00Z"/>
        </w:trPr>
        <w:tc>
          <w:tcPr>
            <w:tcW w:w="696" w:type="dxa"/>
            <w:gridSpan w:val="2"/>
          </w:tcPr>
          <w:p w14:paraId="2F3ABEA6" w14:textId="77777777" w:rsidR="00181C2A" w:rsidRDefault="00181C2A" w:rsidP="009E6975">
            <w:pPr>
              <w:rPr>
                <w:ins w:id="15587" w:author="st1" w:date="2020-03-31T15:04:00Z"/>
                <w:rFonts w:ascii="標楷體" w:eastAsia="標楷體" w:hAnsi="標楷體"/>
              </w:rPr>
            </w:pPr>
            <w:ins w:id="15588" w:author="st1" w:date="2020-03-31T15:0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37" w:type="dxa"/>
          </w:tcPr>
          <w:p w14:paraId="7BB0ADA2" w14:textId="77777777" w:rsidR="00181C2A" w:rsidRDefault="00181C2A" w:rsidP="009E6975">
            <w:pPr>
              <w:rPr>
                <w:ins w:id="15589" w:author="st1" w:date="2020-03-31T15:04:00Z"/>
                <w:rFonts w:ascii="標楷體" w:eastAsia="標楷體" w:hAnsi="標楷體"/>
              </w:rPr>
            </w:pPr>
            <w:ins w:id="15590" w:author="st1" w:date="2020-03-31T15:04:00Z">
              <w:r>
                <w:rPr>
                  <w:rFonts w:ascii="標楷體" w:eastAsia="標楷體" w:hAnsi="標楷體" w:hint="eastAsia"/>
                </w:rPr>
                <w:t>刪除按鈕</w:t>
              </w:r>
            </w:ins>
          </w:p>
        </w:tc>
        <w:tc>
          <w:tcPr>
            <w:tcW w:w="3969" w:type="dxa"/>
          </w:tcPr>
          <w:p w14:paraId="44021D0F" w14:textId="77777777" w:rsidR="00181C2A" w:rsidRDefault="00181C2A" w:rsidP="009E6975">
            <w:pPr>
              <w:rPr>
                <w:ins w:id="15591" w:author="st1" w:date="2020-03-31T15:04:00Z"/>
                <w:rFonts w:ascii="標楷體" w:eastAsia="標楷體" w:hAnsi="標楷體"/>
              </w:rPr>
            </w:pPr>
            <w:ins w:id="15592" w:author="st1" w:date="2020-03-31T15:05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2693" w:type="dxa"/>
          </w:tcPr>
          <w:p w14:paraId="20219002" w14:textId="77777777" w:rsidR="00181C2A" w:rsidRPr="00AF1A82" w:rsidRDefault="003E1B21" w:rsidP="009E6975">
            <w:pPr>
              <w:rPr>
                <w:ins w:id="15593" w:author="st1" w:date="2020-03-31T15:04:00Z"/>
                <w:rFonts w:ascii="標楷體" w:eastAsia="標楷體" w:hAnsi="標楷體"/>
              </w:rPr>
            </w:pPr>
            <w:ins w:id="15594" w:author="st1" w:date="2020-03-31T15:11:00Z">
              <w:r>
                <w:rPr>
                  <w:rFonts w:ascii="標楷體" w:eastAsia="標楷體" w:hAnsi="標楷體" w:hint="eastAsia"/>
                </w:rPr>
                <w:t>連動L5701</w:t>
              </w:r>
            </w:ins>
          </w:p>
        </w:tc>
      </w:tr>
      <w:tr w:rsidR="00181C2A" w:rsidRPr="00AF1A82" w14:paraId="1BA2DBF0" w14:textId="77777777" w:rsidTr="009E6975">
        <w:trPr>
          <w:trHeight w:val="244"/>
          <w:jc w:val="center"/>
          <w:ins w:id="15595" w:author="st1" w:date="2020-03-31T15:04:00Z"/>
        </w:trPr>
        <w:tc>
          <w:tcPr>
            <w:tcW w:w="696" w:type="dxa"/>
            <w:gridSpan w:val="2"/>
          </w:tcPr>
          <w:p w14:paraId="5126ADA7" w14:textId="77777777" w:rsidR="00181C2A" w:rsidRDefault="00181C2A" w:rsidP="009E6975">
            <w:pPr>
              <w:rPr>
                <w:ins w:id="15596" w:author="st1" w:date="2020-03-31T15:04:00Z"/>
                <w:rFonts w:ascii="標楷體" w:eastAsia="標楷體" w:hAnsi="標楷體"/>
              </w:rPr>
            </w:pPr>
            <w:ins w:id="15597" w:author="st1" w:date="2020-03-31T15:0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37" w:type="dxa"/>
          </w:tcPr>
          <w:p w14:paraId="53E0C592" w14:textId="77777777" w:rsidR="00181C2A" w:rsidRDefault="00181C2A" w:rsidP="009E6975">
            <w:pPr>
              <w:rPr>
                <w:ins w:id="15598" w:author="st1" w:date="2020-03-31T15:04:00Z"/>
                <w:rFonts w:ascii="標楷體" w:eastAsia="標楷體" w:hAnsi="標楷體"/>
              </w:rPr>
            </w:pPr>
            <w:ins w:id="15599" w:author="st1" w:date="2020-03-31T15:05:00Z">
              <w:r>
                <w:rPr>
                  <w:rFonts w:ascii="標楷體" w:eastAsia="標楷體" w:hAnsi="標楷體" w:hint="eastAsia"/>
                </w:rPr>
                <w:t>查詢按鈕</w:t>
              </w:r>
            </w:ins>
          </w:p>
        </w:tc>
        <w:tc>
          <w:tcPr>
            <w:tcW w:w="3969" w:type="dxa"/>
          </w:tcPr>
          <w:p w14:paraId="71084D13" w14:textId="77777777" w:rsidR="00181C2A" w:rsidRDefault="00181C2A" w:rsidP="009E6975">
            <w:pPr>
              <w:rPr>
                <w:ins w:id="15600" w:author="st1" w:date="2020-03-31T15:04:00Z"/>
                <w:rFonts w:ascii="標楷體" w:eastAsia="標楷體" w:hAnsi="標楷體"/>
              </w:rPr>
            </w:pPr>
            <w:ins w:id="15601" w:author="st1" w:date="2020-03-31T15:05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2693" w:type="dxa"/>
          </w:tcPr>
          <w:p w14:paraId="6681C657" w14:textId="77777777" w:rsidR="00181C2A" w:rsidRPr="00AF1A82" w:rsidRDefault="003E1B21" w:rsidP="009E6975">
            <w:pPr>
              <w:rPr>
                <w:ins w:id="15602" w:author="st1" w:date="2020-03-31T15:04:00Z"/>
                <w:rFonts w:ascii="標楷體" w:eastAsia="標楷體" w:hAnsi="標楷體"/>
              </w:rPr>
            </w:pPr>
            <w:ins w:id="15603" w:author="st1" w:date="2020-03-31T15:11:00Z">
              <w:r>
                <w:rPr>
                  <w:rFonts w:ascii="標楷體" w:eastAsia="標楷體" w:hAnsi="標楷體" w:hint="eastAsia"/>
                </w:rPr>
                <w:t>連動L5701</w:t>
              </w:r>
            </w:ins>
          </w:p>
        </w:tc>
      </w:tr>
      <w:tr w:rsidR="00181C2A" w:rsidRPr="00AF1A82" w14:paraId="6A502A71" w14:textId="77777777" w:rsidTr="009E6975">
        <w:trPr>
          <w:trHeight w:val="244"/>
          <w:jc w:val="center"/>
          <w:ins w:id="15604" w:author="st1" w:date="2020-03-31T15:05:00Z"/>
        </w:trPr>
        <w:tc>
          <w:tcPr>
            <w:tcW w:w="696" w:type="dxa"/>
            <w:gridSpan w:val="2"/>
          </w:tcPr>
          <w:p w14:paraId="51DC41FB" w14:textId="77777777" w:rsidR="00181C2A" w:rsidRDefault="003E1B21" w:rsidP="009E6975">
            <w:pPr>
              <w:rPr>
                <w:ins w:id="15605" w:author="st1" w:date="2020-03-31T15:05:00Z"/>
                <w:rFonts w:ascii="標楷體" w:eastAsia="標楷體" w:hAnsi="標楷體"/>
              </w:rPr>
            </w:pPr>
            <w:ins w:id="15606" w:author="st1" w:date="2020-03-31T15:1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37" w:type="dxa"/>
          </w:tcPr>
          <w:p w14:paraId="09DC1214" w14:textId="77777777" w:rsidR="00181C2A" w:rsidRDefault="00181C2A" w:rsidP="009E6975">
            <w:pPr>
              <w:rPr>
                <w:ins w:id="15607" w:author="st1" w:date="2020-03-31T15:05:00Z"/>
                <w:rFonts w:ascii="標楷體" w:eastAsia="標楷體" w:hAnsi="標楷體"/>
              </w:rPr>
            </w:pPr>
            <w:ins w:id="15608" w:author="st1" w:date="2020-03-31T15:05:00Z">
              <w:r>
                <w:rPr>
                  <w:rFonts w:ascii="標楷體" w:eastAsia="標楷體" w:hAnsi="標楷體" w:hint="eastAsia"/>
                </w:rPr>
                <w:t>身份證字號</w:t>
              </w:r>
            </w:ins>
          </w:p>
        </w:tc>
        <w:tc>
          <w:tcPr>
            <w:tcW w:w="3969" w:type="dxa"/>
          </w:tcPr>
          <w:p w14:paraId="5AAE3F36" w14:textId="77777777" w:rsidR="00181C2A" w:rsidRDefault="00181C2A" w:rsidP="009E6975">
            <w:pPr>
              <w:rPr>
                <w:ins w:id="15609" w:author="st1" w:date="2020-03-31T15:05:00Z"/>
                <w:rFonts w:ascii="標楷體" w:eastAsia="標楷體" w:hAnsi="標楷體"/>
              </w:rPr>
            </w:pPr>
            <w:proofErr w:type="gramStart"/>
            <w:ins w:id="15610" w:author="st1" w:date="2020-03-31T15:05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10)</w:t>
              </w:r>
            </w:ins>
          </w:p>
        </w:tc>
        <w:tc>
          <w:tcPr>
            <w:tcW w:w="2693" w:type="dxa"/>
          </w:tcPr>
          <w:p w14:paraId="69BBF26D" w14:textId="77777777" w:rsidR="00181C2A" w:rsidRPr="00AF1A82" w:rsidRDefault="00181C2A" w:rsidP="009E6975">
            <w:pPr>
              <w:rPr>
                <w:ins w:id="15611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08FF1575" w14:textId="77777777" w:rsidTr="009E6975">
        <w:trPr>
          <w:trHeight w:val="244"/>
          <w:jc w:val="center"/>
          <w:ins w:id="15612" w:author="st1" w:date="2020-03-31T15:05:00Z"/>
        </w:trPr>
        <w:tc>
          <w:tcPr>
            <w:tcW w:w="696" w:type="dxa"/>
            <w:gridSpan w:val="2"/>
          </w:tcPr>
          <w:p w14:paraId="20793201" w14:textId="77777777" w:rsidR="00181C2A" w:rsidRDefault="003E1B21" w:rsidP="009E6975">
            <w:pPr>
              <w:rPr>
                <w:ins w:id="15613" w:author="st1" w:date="2020-03-31T15:05:00Z"/>
                <w:rFonts w:ascii="標楷體" w:eastAsia="標楷體" w:hAnsi="標楷體"/>
              </w:rPr>
            </w:pPr>
            <w:ins w:id="15614" w:author="st1" w:date="2020-03-31T15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37" w:type="dxa"/>
          </w:tcPr>
          <w:p w14:paraId="64801AFD" w14:textId="77777777" w:rsidR="00181C2A" w:rsidRDefault="00181C2A" w:rsidP="009E6975">
            <w:pPr>
              <w:rPr>
                <w:ins w:id="15615" w:author="st1" w:date="2020-03-31T15:05:00Z"/>
                <w:rFonts w:ascii="標楷體" w:eastAsia="標楷體" w:hAnsi="標楷體"/>
              </w:rPr>
            </w:pPr>
            <w:ins w:id="15616" w:author="st1" w:date="2020-03-31T15:06:00Z">
              <w:r>
                <w:rPr>
                  <w:rFonts w:ascii="標楷體" w:eastAsia="標楷體" w:hAnsi="標楷體" w:hint="eastAsia"/>
                </w:rPr>
                <w:t>案件種類</w:t>
              </w:r>
            </w:ins>
          </w:p>
        </w:tc>
        <w:tc>
          <w:tcPr>
            <w:tcW w:w="3969" w:type="dxa"/>
          </w:tcPr>
          <w:p w14:paraId="219858D1" w14:textId="77777777" w:rsidR="00181C2A" w:rsidRDefault="00181C2A" w:rsidP="009E6975">
            <w:pPr>
              <w:rPr>
                <w:ins w:id="15617" w:author="st1" w:date="2020-03-31T15:05:00Z"/>
                <w:rFonts w:ascii="標楷體" w:eastAsia="標楷體" w:hAnsi="標楷體"/>
              </w:rPr>
            </w:pPr>
            <w:proofErr w:type="gramStart"/>
            <w:ins w:id="15618" w:author="st1" w:date="2020-03-31T15:06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2693" w:type="dxa"/>
          </w:tcPr>
          <w:p w14:paraId="6C941BE5" w14:textId="77777777" w:rsidR="00181C2A" w:rsidRPr="00AF1A82" w:rsidRDefault="00181C2A" w:rsidP="009E6975">
            <w:pPr>
              <w:rPr>
                <w:ins w:id="15619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734BD900" w14:textId="77777777" w:rsidTr="009E6975">
        <w:trPr>
          <w:trHeight w:val="244"/>
          <w:jc w:val="center"/>
          <w:ins w:id="15620" w:author="st1" w:date="2020-03-31T15:05:00Z"/>
        </w:trPr>
        <w:tc>
          <w:tcPr>
            <w:tcW w:w="696" w:type="dxa"/>
            <w:gridSpan w:val="2"/>
          </w:tcPr>
          <w:p w14:paraId="3CE6E752" w14:textId="77777777" w:rsidR="00181C2A" w:rsidRDefault="003E1B21" w:rsidP="009E6975">
            <w:pPr>
              <w:rPr>
                <w:ins w:id="15621" w:author="st1" w:date="2020-03-31T15:05:00Z"/>
                <w:rFonts w:ascii="標楷體" w:eastAsia="標楷體" w:hAnsi="標楷體"/>
              </w:rPr>
            </w:pPr>
            <w:ins w:id="15622" w:author="st1" w:date="2020-03-31T15:1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2137" w:type="dxa"/>
          </w:tcPr>
          <w:p w14:paraId="01450903" w14:textId="77777777" w:rsidR="00181C2A" w:rsidRDefault="00181C2A" w:rsidP="009E6975">
            <w:pPr>
              <w:rPr>
                <w:ins w:id="15623" w:author="st1" w:date="2020-03-31T15:05:00Z"/>
                <w:rFonts w:ascii="標楷體" w:eastAsia="標楷體" w:hAnsi="標楷體"/>
              </w:rPr>
            </w:pPr>
            <w:proofErr w:type="gramStart"/>
            <w:ins w:id="15624" w:author="st1" w:date="2020-03-31T15:06:00Z">
              <w:r>
                <w:rPr>
                  <w:rFonts w:ascii="標楷體" w:eastAsia="標楷體" w:hAnsi="標楷體" w:hint="eastAsia"/>
                </w:rPr>
                <w:t>債權戶別</w:t>
              </w:r>
            </w:ins>
            <w:proofErr w:type="gramEnd"/>
          </w:p>
        </w:tc>
        <w:tc>
          <w:tcPr>
            <w:tcW w:w="3969" w:type="dxa"/>
          </w:tcPr>
          <w:p w14:paraId="507771DC" w14:textId="77777777" w:rsidR="00181C2A" w:rsidRDefault="00181C2A" w:rsidP="009E6975">
            <w:pPr>
              <w:rPr>
                <w:ins w:id="15625" w:author="st1" w:date="2020-03-31T15:05:00Z"/>
                <w:rFonts w:ascii="標楷體" w:eastAsia="標楷體" w:hAnsi="標楷體"/>
              </w:rPr>
            </w:pPr>
            <w:proofErr w:type="gramStart"/>
            <w:ins w:id="15626" w:author="st1" w:date="2020-03-31T15:06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2693" w:type="dxa"/>
          </w:tcPr>
          <w:p w14:paraId="1157E07D" w14:textId="77777777" w:rsidR="00181C2A" w:rsidRPr="00AF1A82" w:rsidRDefault="00181C2A" w:rsidP="009E6975">
            <w:pPr>
              <w:rPr>
                <w:ins w:id="15627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38FCC9BB" w14:textId="77777777" w:rsidTr="009E6975">
        <w:trPr>
          <w:trHeight w:val="244"/>
          <w:jc w:val="center"/>
          <w:ins w:id="15628" w:author="st1" w:date="2020-03-31T15:05:00Z"/>
        </w:trPr>
        <w:tc>
          <w:tcPr>
            <w:tcW w:w="696" w:type="dxa"/>
            <w:gridSpan w:val="2"/>
          </w:tcPr>
          <w:p w14:paraId="3FD0BAAE" w14:textId="77777777" w:rsidR="00181C2A" w:rsidRDefault="003E1B21" w:rsidP="009E6975">
            <w:pPr>
              <w:rPr>
                <w:ins w:id="15629" w:author="st1" w:date="2020-03-31T15:05:00Z"/>
                <w:rFonts w:ascii="標楷體" w:eastAsia="標楷體" w:hAnsi="標楷體"/>
              </w:rPr>
            </w:pPr>
            <w:ins w:id="15630" w:author="st1" w:date="2020-03-31T15:1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2137" w:type="dxa"/>
          </w:tcPr>
          <w:p w14:paraId="45966B6B" w14:textId="77777777" w:rsidR="00181C2A" w:rsidRDefault="00181C2A" w:rsidP="009E6975">
            <w:pPr>
              <w:rPr>
                <w:ins w:id="15631" w:author="st1" w:date="2020-03-31T15:05:00Z"/>
                <w:rFonts w:ascii="標楷體" w:eastAsia="標楷體" w:hAnsi="標楷體"/>
              </w:rPr>
            </w:pPr>
            <w:ins w:id="15632" w:author="st1" w:date="2020-03-31T15:0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3969" w:type="dxa"/>
          </w:tcPr>
          <w:p w14:paraId="36A3C947" w14:textId="77777777" w:rsidR="00181C2A" w:rsidRDefault="00181C2A" w:rsidP="009E6975">
            <w:pPr>
              <w:rPr>
                <w:ins w:id="15633" w:author="st1" w:date="2020-03-31T15:05:00Z"/>
                <w:rFonts w:ascii="標楷體" w:eastAsia="標楷體" w:hAnsi="標楷體"/>
              </w:rPr>
            </w:pPr>
            <w:ins w:id="15634" w:author="st1" w:date="2020-03-31T15:06:00Z">
              <w:r>
                <w:rPr>
                  <w:rFonts w:ascii="標楷體" w:eastAsia="標楷體" w:hAnsi="標楷體" w:hint="eastAsia"/>
                </w:rPr>
                <w:t>9(7)</w:t>
              </w:r>
            </w:ins>
          </w:p>
        </w:tc>
        <w:tc>
          <w:tcPr>
            <w:tcW w:w="2693" w:type="dxa"/>
          </w:tcPr>
          <w:p w14:paraId="446D87BA" w14:textId="77777777" w:rsidR="00181C2A" w:rsidRPr="00AF1A82" w:rsidRDefault="00181C2A" w:rsidP="009E6975">
            <w:pPr>
              <w:rPr>
                <w:ins w:id="15635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7C557491" w14:textId="77777777" w:rsidTr="009E6975">
        <w:trPr>
          <w:trHeight w:val="244"/>
          <w:jc w:val="center"/>
          <w:ins w:id="15636" w:author="st1" w:date="2020-03-31T15:05:00Z"/>
        </w:trPr>
        <w:tc>
          <w:tcPr>
            <w:tcW w:w="696" w:type="dxa"/>
            <w:gridSpan w:val="2"/>
          </w:tcPr>
          <w:p w14:paraId="54D3D8A2" w14:textId="77777777" w:rsidR="00181C2A" w:rsidRDefault="003E1B21" w:rsidP="009E6975">
            <w:pPr>
              <w:rPr>
                <w:ins w:id="15637" w:author="st1" w:date="2020-03-31T15:05:00Z"/>
                <w:rFonts w:ascii="標楷體" w:eastAsia="標楷體" w:hAnsi="標楷體"/>
              </w:rPr>
            </w:pPr>
            <w:ins w:id="15638" w:author="st1" w:date="2020-03-31T15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2137" w:type="dxa"/>
          </w:tcPr>
          <w:p w14:paraId="5E2AA68D" w14:textId="77777777" w:rsidR="00181C2A" w:rsidRDefault="00181C2A" w:rsidP="009E6975">
            <w:pPr>
              <w:rPr>
                <w:ins w:id="15639" w:author="st1" w:date="2020-03-31T15:05:00Z"/>
                <w:rFonts w:ascii="標楷體" w:eastAsia="標楷體" w:hAnsi="標楷體"/>
              </w:rPr>
            </w:pPr>
            <w:ins w:id="15640" w:author="st1" w:date="2020-03-31T15:06:00Z">
              <w:r>
                <w:rPr>
                  <w:rFonts w:ascii="標楷體" w:eastAsia="標楷體" w:hAnsi="標楷體" w:hint="eastAsia"/>
                </w:rPr>
                <w:t>協商申請日</w:t>
              </w:r>
            </w:ins>
          </w:p>
        </w:tc>
        <w:tc>
          <w:tcPr>
            <w:tcW w:w="3969" w:type="dxa"/>
          </w:tcPr>
          <w:p w14:paraId="2544580D" w14:textId="77777777" w:rsidR="00181C2A" w:rsidRDefault="00181C2A" w:rsidP="009E6975">
            <w:pPr>
              <w:rPr>
                <w:ins w:id="15641" w:author="st1" w:date="2020-03-31T15:05:00Z"/>
                <w:rFonts w:ascii="標楷體" w:eastAsia="標楷體" w:hAnsi="標楷體"/>
              </w:rPr>
            </w:pPr>
            <w:ins w:id="15642" w:author="st1" w:date="2020-03-31T15:06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49F2A29E" w14:textId="77777777" w:rsidR="00181C2A" w:rsidRPr="00AF1A82" w:rsidRDefault="00181C2A" w:rsidP="009E6975">
            <w:pPr>
              <w:rPr>
                <w:ins w:id="15643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259B9E3B" w14:textId="77777777" w:rsidTr="009E6975">
        <w:trPr>
          <w:trHeight w:val="244"/>
          <w:jc w:val="center"/>
          <w:ins w:id="15644" w:author="st1" w:date="2020-03-31T15:05:00Z"/>
        </w:trPr>
        <w:tc>
          <w:tcPr>
            <w:tcW w:w="696" w:type="dxa"/>
            <w:gridSpan w:val="2"/>
          </w:tcPr>
          <w:p w14:paraId="7565D177" w14:textId="77777777" w:rsidR="00181C2A" w:rsidRDefault="003E1B21" w:rsidP="009E6975">
            <w:pPr>
              <w:rPr>
                <w:ins w:id="15645" w:author="st1" w:date="2020-03-31T15:05:00Z"/>
                <w:rFonts w:ascii="標楷體" w:eastAsia="標楷體" w:hAnsi="標楷體"/>
              </w:rPr>
            </w:pPr>
            <w:ins w:id="15646" w:author="st1" w:date="2020-03-31T15:1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2137" w:type="dxa"/>
          </w:tcPr>
          <w:p w14:paraId="5E21A68F" w14:textId="77777777" w:rsidR="00181C2A" w:rsidRDefault="00181C2A" w:rsidP="009E6975">
            <w:pPr>
              <w:rPr>
                <w:ins w:id="15647" w:author="st1" w:date="2020-03-31T15:05:00Z"/>
                <w:rFonts w:ascii="標楷體" w:eastAsia="標楷體" w:hAnsi="標楷體"/>
              </w:rPr>
            </w:pPr>
            <w:ins w:id="15648" w:author="st1" w:date="2020-03-31T15:06:00Z">
              <w:r>
                <w:rPr>
                  <w:rFonts w:ascii="標楷體" w:eastAsia="標楷體" w:hAnsi="標楷體" w:hint="eastAsia"/>
                </w:rPr>
                <w:t>月付金</w:t>
              </w:r>
            </w:ins>
          </w:p>
        </w:tc>
        <w:tc>
          <w:tcPr>
            <w:tcW w:w="3969" w:type="dxa"/>
          </w:tcPr>
          <w:p w14:paraId="4BFF9E2E" w14:textId="77777777" w:rsidR="00181C2A" w:rsidRDefault="00181C2A" w:rsidP="009E6975">
            <w:pPr>
              <w:rPr>
                <w:ins w:id="15649" w:author="st1" w:date="2020-03-31T15:05:00Z"/>
                <w:rFonts w:ascii="標楷體" w:eastAsia="標楷體" w:hAnsi="標楷體"/>
              </w:rPr>
            </w:pPr>
            <w:proofErr w:type="gramStart"/>
            <w:ins w:id="15650" w:author="st1" w:date="2020-03-31T15:07:00Z">
              <w:r>
                <w:rPr>
                  <w:rFonts w:ascii="標楷體" w:eastAsia="標楷體" w:hAnsi="標楷體" w:hint="eastAsia"/>
                </w:rPr>
                <w:t>M</w:t>
              </w:r>
            </w:ins>
            <w:ins w:id="15651" w:author="st1" w:date="2020-03-31T15:06:00Z">
              <w:r>
                <w:rPr>
                  <w:rFonts w:ascii="標楷體" w:eastAsia="標楷體" w:hAnsi="標楷體" w:hint="eastAsia"/>
                </w:rPr>
                <w:t>(</w:t>
              </w:r>
            </w:ins>
            <w:proofErr w:type="gramEnd"/>
            <w:ins w:id="15652" w:author="st1" w:date="2020-03-31T15:07:00Z">
              <w:r>
                <w:rPr>
                  <w:rFonts w:ascii="標楷體" w:eastAsia="標楷體" w:hAnsi="標楷體" w:hint="eastAsia"/>
                </w:rPr>
                <w:t>16.2</w:t>
              </w:r>
            </w:ins>
            <w:ins w:id="15653" w:author="st1" w:date="2020-03-31T15:06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</w:tc>
        <w:tc>
          <w:tcPr>
            <w:tcW w:w="2693" w:type="dxa"/>
          </w:tcPr>
          <w:p w14:paraId="28642992" w14:textId="77777777" w:rsidR="00181C2A" w:rsidRPr="00AF1A82" w:rsidRDefault="00181C2A" w:rsidP="009E6975">
            <w:pPr>
              <w:rPr>
                <w:ins w:id="15654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0B02341C" w14:textId="77777777" w:rsidTr="009E6975">
        <w:trPr>
          <w:trHeight w:val="244"/>
          <w:jc w:val="center"/>
          <w:ins w:id="15655" w:author="st1" w:date="2020-03-31T15:05:00Z"/>
        </w:trPr>
        <w:tc>
          <w:tcPr>
            <w:tcW w:w="696" w:type="dxa"/>
            <w:gridSpan w:val="2"/>
          </w:tcPr>
          <w:p w14:paraId="5E120F41" w14:textId="77777777" w:rsidR="00181C2A" w:rsidRDefault="003E1B21" w:rsidP="009E6975">
            <w:pPr>
              <w:rPr>
                <w:ins w:id="15656" w:author="st1" w:date="2020-03-31T15:05:00Z"/>
                <w:rFonts w:ascii="標楷體" w:eastAsia="標楷體" w:hAnsi="標楷體"/>
              </w:rPr>
            </w:pPr>
            <w:ins w:id="15657" w:author="st1" w:date="2020-03-31T15:1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2137" w:type="dxa"/>
          </w:tcPr>
          <w:p w14:paraId="75E017F0" w14:textId="77777777" w:rsidR="00181C2A" w:rsidRDefault="00181C2A" w:rsidP="009E6975">
            <w:pPr>
              <w:rPr>
                <w:ins w:id="15658" w:author="st1" w:date="2020-03-31T15:05:00Z"/>
                <w:rFonts w:ascii="標楷體" w:eastAsia="標楷體" w:hAnsi="標楷體"/>
              </w:rPr>
            </w:pPr>
            <w:ins w:id="15659" w:author="st1" w:date="2020-03-31T15:07:00Z">
              <w:r>
                <w:rPr>
                  <w:rFonts w:ascii="標楷體" w:eastAsia="標楷體" w:hAnsi="標楷體" w:hint="eastAsia"/>
                </w:rPr>
                <w:t>期數</w:t>
              </w:r>
            </w:ins>
          </w:p>
        </w:tc>
        <w:tc>
          <w:tcPr>
            <w:tcW w:w="3969" w:type="dxa"/>
          </w:tcPr>
          <w:p w14:paraId="31033E89" w14:textId="77777777" w:rsidR="00181C2A" w:rsidRDefault="00181C2A" w:rsidP="009E6975">
            <w:pPr>
              <w:rPr>
                <w:ins w:id="15660" w:author="st1" w:date="2020-03-31T15:05:00Z"/>
                <w:rFonts w:ascii="標楷體" w:eastAsia="標楷體" w:hAnsi="標楷體"/>
              </w:rPr>
            </w:pPr>
            <w:proofErr w:type="gramStart"/>
            <w:ins w:id="15661" w:author="st1" w:date="2020-03-31T15:07:00Z">
              <w:r>
                <w:rPr>
                  <w:rFonts w:ascii="標楷體" w:eastAsia="標楷體" w:hAnsi="標楷體" w:hint="eastAsia"/>
                </w:rPr>
                <w:t>A(</w:t>
              </w:r>
              <w:proofErr w:type="gramEnd"/>
              <w:r>
                <w:rPr>
                  <w:rFonts w:ascii="標楷體" w:eastAsia="標楷體" w:hAnsi="標楷體" w:hint="eastAsia"/>
                </w:rPr>
                <w:t>3)</w:t>
              </w:r>
            </w:ins>
          </w:p>
        </w:tc>
        <w:tc>
          <w:tcPr>
            <w:tcW w:w="2693" w:type="dxa"/>
          </w:tcPr>
          <w:p w14:paraId="6482DA6B" w14:textId="77777777" w:rsidR="00181C2A" w:rsidRPr="00AF1A82" w:rsidRDefault="00181C2A" w:rsidP="009E6975">
            <w:pPr>
              <w:rPr>
                <w:ins w:id="15662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5E92624C" w14:textId="77777777" w:rsidTr="009E6975">
        <w:trPr>
          <w:trHeight w:val="244"/>
          <w:jc w:val="center"/>
          <w:ins w:id="15663" w:author="st1" w:date="2020-03-31T15:05:00Z"/>
        </w:trPr>
        <w:tc>
          <w:tcPr>
            <w:tcW w:w="696" w:type="dxa"/>
            <w:gridSpan w:val="2"/>
          </w:tcPr>
          <w:p w14:paraId="6E95C599" w14:textId="77777777" w:rsidR="00181C2A" w:rsidRDefault="003E1B21" w:rsidP="009E6975">
            <w:pPr>
              <w:rPr>
                <w:ins w:id="15664" w:author="st1" w:date="2020-03-31T15:05:00Z"/>
                <w:rFonts w:ascii="標楷體" w:eastAsia="標楷體" w:hAnsi="標楷體"/>
              </w:rPr>
            </w:pPr>
            <w:ins w:id="15665" w:author="st1" w:date="2020-03-31T15:1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2137" w:type="dxa"/>
          </w:tcPr>
          <w:p w14:paraId="02CA7DF7" w14:textId="77777777" w:rsidR="00181C2A" w:rsidRDefault="00181C2A" w:rsidP="009E6975">
            <w:pPr>
              <w:rPr>
                <w:ins w:id="15666" w:author="st1" w:date="2020-03-31T15:05:00Z"/>
                <w:rFonts w:ascii="標楷體" w:eastAsia="標楷體" w:hAnsi="標楷體"/>
              </w:rPr>
            </w:pPr>
            <w:ins w:id="15667" w:author="st1" w:date="2020-03-31T15:07:00Z">
              <w:r>
                <w:rPr>
                  <w:rFonts w:ascii="標楷體" w:eastAsia="標楷體" w:hAnsi="標楷體" w:hint="eastAsia"/>
                </w:rPr>
                <w:t>計息條件</w:t>
              </w:r>
            </w:ins>
          </w:p>
        </w:tc>
        <w:tc>
          <w:tcPr>
            <w:tcW w:w="3969" w:type="dxa"/>
          </w:tcPr>
          <w:p w14:paraId="2D4F181E" w14:textId="77777777" w:rsidR="00181C2A" w:rsidRDefault="00181C2A" w:rsidP="009E6975">
            <w:pPr>
              <w:rPr>
                <w:ins w:id="15668" w:author="st1" w:date="2020-03-31T15:05:00Z"/>
                <w:rFonts w:ascii="標楷體" w:eastAsia="標楷體" w:hAnsi="標楷體"/>
              </w:rPr>
            </w:pPr>
            <w:proofErr w:type="gramStart"/>
            <w:ins w:id="15669" w:author="st1" w:date="2020-03-31T15:08:00Z">
              <w:r>
                <w:rPr>
                  <w:rFonts w:ascii="標楷體" w:eastAsia="標楷體" w:hAnsi="標楷體" w:hint="eastAsia"/>
                </w:rPr>
                <w:t>M(</w:t>
              </w:r>
              <w:proofErr w:type="gramEnd"/>
              <w:r>
                <w:rPr>
                  <w:rFonts w:ascii="標楷體" w:eastAsia="標楷體" w:hAnsi="標楷體" w:hint="eastAsia"/>
                </w:rPr>
                <w:t>6,4)</w:t>
              </w:r>
            </w:ins>
          </w:p>
        </w:tc>
        <w:tc>
          <w:tcPr>
            <w:tcW w:w="2693" w:type="dxa"/>
          </w:tcPr>
          <w:p w14:paraId="4E5CF0E5" w14:textId="77777777" w:rsidR="00181C2A" w:rsidRPr="00AF1A82" w:rsidRDefault="00181C2A" w:rsidP="009E6975">
            <w:pPr>
              <w:rPr>
                <w:ins w:id="15670" w:author="st1" w:date="2020-03-31T15:05:00Z"/>
                <w:rFonts w:ascii="標楷體" w:eastAsia="標楷體" w:hAnsi="標楷體"/>
              </w:rPr>
            </w:pPr>
          </w:p>
        </w:tc>
      </w:tr>
      <w:tr w:rsidR="00181C2A" w:rsidRPr="00AF1A82" w14:paraId="3BE65535" w14:textId="77777777" w:rsidTr="009E6975">
        <w:trPr>
          <w:trHeight w:val="244"/>
          <w:jc w:val="center"/>
          <w:ins w:id="15671" w:author="st1" w:date="2020-03-31T15:08:00Z"/>
        </w:trPr>
        <w:tc>
          <w:tcPr>
            <w:tcW w:w="696" w:type="dxa"/>
            <w:gridSpan w:val="2"/>
          </w:tcPr>
          <w:p w14:paraId="30D1E709" w14:textId="77777777" w:rsidR="00181C2A" w:rsidRDefault="003E1B21" w:rsidP="009E6975">
            <w:pPr>
              <w:rPr>
                <w:ins w:id="15672" w:author="st1" w:date="2020-03-31T15:08:00Z"/>
                <w:rFonts w:ascii="標楷體" w:eastAsia="標楷體" w:hAnsi="標楷體"/>
              </w:rPr>
            </w:pPr>
            <w:ins w:id="15673" w:author="st1" w:date="2020-03-31T15:1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2137" w:type="dxa"/>
          </w:tcPr>
          <w:p w14:paraId="7F990D8C" w14:textId="77777777" w:rsidR="00181C2A" w:rsidRDefault="00181C2A" w:rsidP="009E6975">
            <w:pPr>
              <w:rPr>
                <w:ins w:id="15674" w:author="st1" w:date="2020-03-31T15:08:00Z"/>
                <w:rFonts w:ascii="標楷體" w:eastAsia="標楷體" w:hAnsi="標楷體"/>
              </w:rPr>
            </w:pPr>
            <w:ins w:id="15675" w:author="st1" w:date="2020-03-31T15:08:00Z">
              <w:r>
                <w:rPr>
                  <w:rFonts w:ascii="標楷體" w:eastAsia="標楷體" w:hAnsi="標楷體" w:hint="eastAsia"/>
                </w:rPr>
                <w:t>首次應繳日</w:t>
              </w:r>
            </w:ins>
          </w:p>
        </w:tc>
        <w:tc>
          <w:tcPr>
            <w:tcW w:w="3969" w:type="dxa"/>
          </w:tcPr>
          <w:p w14:paraId="2DA9A66D" w14:textId="77777777" w:rsidR="00181C2A" w:rsidRDefault="00181C2A" w:rsidP="009E6975">
            <w:pPr>
              <w:rPr>
                <w:ins w:id="15676" w:author="st1" w:date="2020-03-31T15:08:00Z"/>
                <w:rFonts w:ascii="標楷體" w:eastAsia="標楷體" w:hAnsi="標楷體"/>
              </w:rPr>
            </w:pPr>
            <w:ins w:id="15677" w:author="st1" w:date="2020-03-31T15:09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60627318" w14:textId="77777777" w:rsidR="00181C2A" w:rsidRPr="00AF1A82" w:rsidRDefault="00181C2A" w:rsidP="009E6975">
            <w:pPr>
              <w:rPr>
                <w:ins w:id="15678" w:author="st1" w:date="2020-03-31T15:08:00Z"/>
                <w:rFonts w:ascii="標楷體" w:eastAsia="標楷體" w:hAnsi="標楷體"/>
              </w:rPr>
            </w:pPr>
          </w:p>
        </w:tc>
      </w:tr>
      <w:tr w:rsidR="00181C2A" w:rsidRPr="00AF1A82" w14:paraId="2D5CB2DF" w14:textId="77777777" w:rsidTr="009E6975">
        <w:trPr>
          <w:trHeight w:val="244"/>
          <w:jc w:val="center"/>
          <w:ins w:id="15679" w:author="st1" w:date="2020-03-31T15:08:00Z"/>
        </w:trPr>
        <w:tc>
          <w:tcPr>
            <w:tcW w:w="696" w:type="dxa"/>
            <w:gridSpan w:val="2"/>
          </w:tcPr>
          <w:p w14:paraId="0E5FA4E7" w14:textId="77777777" w:rsidR="00181C2A" w:rsidRDefault="003E1B21" w:rsidP="009E6975">
            <w:pPr>
              <w:rPr>
                <w:ins w:id="15680" w:author="st1" w:date="2020-03-31T15:08:00Z"/>
                <w:rFonts w:ascii="標楷體" w:eastAsia="標楷體" w:hAnsi="標楷體"/>
              </w:rPr>
            </w:pPr>
            <w:ins w:id="15681" w:author="st1" w:date="2020-03-31T15:1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2137" w:type="dxa"/>
          </w:tcPr>
          <w:p w14:paraId="0645F2CF" w14:textId="77777777" w:rsidR="00181C2A" w:rsidRDefault="00181C2A" w:rsidP="009E6975">
            <w:pPr>
              <w:rPr>
                <w:ins w:id="15682" w:author="st1" w:date="2020-03-31T15:08:00Z"/>
                <w:rFonts w:ascii="標楷體" w:eastAsia="標楷體" w:hAnsi="標楷體"/>
              </w:rPr>
            </w:pPr>
            <w:ins w:id="15683" w:author="st1" w:date="2020-03-31T15:08:00Z">
              <w:r>
                <w:rPr>
                  <w:rFonts w:ascii="標楷體" w:eastAsia="標楷體" w:hAnsi="標楷體" w:hint="eastAsia"/>
                </w:rPr>
                <w:t>還款結束日</w:t>
              </w:r>
            </w:ins>
          </w:p>
        </w:tc>
        <w:tc>
          <w:tcPr>
            <w:tcW w:w="3969" w:type="dxa"/>
          </w:tcPr>
          <w:p w14:paraId="4480AE37" w14:textId="77777777" w:rsidR="00181C2A" w:rsidRDefault="00181C2A" w:rsidP="009E6975">
            <w:pPr>
              <w:rPr>
                <w:ins w:id="15684" w:author="st1" w:date="2020-03-31T15:08:00Z"/>
                <w:rFonts w:ascii="標楷體" w:eastAsia="標楷體" w:hAnsi="標楷體"/>
              </w:rPr>
            </w:pPr>
            <w:ins w:id="15685" w:author="st1" w:date="2020-03-31T15:09:00Z">
              <w:r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17A8449B" w14:textId="77777777" w:rsidR="00181C2A" w:rsidRPr="00AF1A82" w:rsidRDefault="00181C2A" w:rsidP="009E6975">
            <w:pPr>
              <w:rPr>
                <w:ins w:id="15686" w:author="st1" w:date="2020-03-31T15:08:00Z"/>
                <w:rFonts w:ascii="標楷體" w:eastAsia="標楷體" w:hAnsi="標楷體"/>
              </w:rPr>
            </w:pPr>
          </w:p>
        </w:tc>
      </w:tr>
      <w:tr w:rsidR="00181C2A" w:rsidRPr="00AF1A82" w14:paraId="5D9EEEC1" w14:textId="77777777" w:rsidTr="009E6975">
        <w:trPr>
          <w:trHeight w:val="244"/>
          <w:jc w:val="center"/>
          <w:ins w:id="15687" w:author="st1" w:date="2020-03-31T15:08:00Z"/>
        </w:trPr>
        <w:tc>
          <w:tcPr>
            <w:tcW w:w="696" w:type="dxa"/>
            <w:gridSpan w:val="2"/>
          </w:tcPr>
          <w:p w14:paraId="5846D034" w14:textId="77777777" w:rsidR="00181C2A" w:rsidRDefault="003E1B21" w:rsidP="009E6975">
            <w:pPr>
              <w:rPr>
                <w:ins w:id="15688" w:author="st1" w:date="2020-03-31T15:08:00Z"/>
                <w:rFonts w:ascii="標楷體" w:eastAsia="標楷體" w:hAnsi="標楷體"/>
              </w:rPr>
            </w:pPr>
            <w:ins w:id="15689" w:author="st1" w:date="2020-03-31T15:1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2137" w:type="dxa"/>
          </w:tcPr>
          <w:p w14:paraId="2FAE47C3" w14:textId="77777777" w:rsidR="00181C2A" w:rsidRDefault="00181C2A" w:rsidP="009E6975">
            <w:pPr>
              <w:rPr>
                <w:ins w:id="15690" w:author="st1" w:date="2020-03-31T15:08:00Z"/>
                <w:rFonts w:ascii="標楷體" w:eastAsia="標楷體" w:hAnsi="標楷體"/>
              </w:rPr>
            </w:pPr>
            <w:ins w:id="15691" w:author="st1" w:date="2020-03-31T15:08:00Z">
              <w:r>
                <w:rPr>
                  <w:rFonts w:ascii="標楷體" w:eastAsia="標楷體" w:hAnsi="標楷體" w:hint="eastAsia"/>
                </w:rPr>
                <w:t>最大債權</w:t>
              </w:r>
            </w:ins>
          </w:p>
        </w:tc>
        <w:tc>
          <w:tcPr>
            <w:tcW w:w="3969" w:type="dxa"/>
          </w:tcPr>
          <w:p w14:paraId="4C03DAC2" w14:textId="77777777" w:rsidR="00181C2A" w:rsidRDefault="003E1B21" w:rsidP="009E6975">
            <w:pPr>
              <w:rPr>
                <w:ins w:id="15692" w:author="st1" w:date="2020-03-31T15:08:00Z"/>
                <w:rFonts w:ascii="標楷體" w:eastAsia="標楷體" w:hAnsi="標楷體"/>
              </w:rPr>
            </w:pPr>
            <w:proofErr w:type="gramStart"/>
            <w:ins w:id="15693" w:author="st1" w:date="2020-03-31T15:09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1)</w:t>
              </w:r>
            </w:ins>
          </w:p>
        </w:tc>
        <w:tc>
          <w:tcPr>
            <w:tcW w:w="2693" w:type="dxa"/>
          </w:tcPr>
          <w:p w14:paraId="4AEC12ED" w14:textId="77777777" w:rsidR="00181C2A" w:rsidRPr="00AF1A82" w:rsidRDefault="00181C2A" w:rsidP="009E6975">
            <w:pPr>
              <w:rPr>
                <w:ins w:id="15694" w:author="st1" w:date="2020-03-31T15:08:00Z"/>
                <w:rFonts w:ascii="標楷體" w:eastAsia="標楷體" w:hAnsi="標楷體"/>
              </w:rPr>
            </w:pPr>
          </w:p>
        </w:tc>
      </w:tr>
      <w:tr w:rsidR="00181C2A" w:rsidRPr="00AF1A82" w14:paraId="0D46B6AF" w14:textId="77777777" w:rsidTr="009E6975">
        <w:trPr>
          <w:trHeight w:val="244"/>
          <w:jc w:val="center"/>
          <w:ins w:id="15695" w:author="st1" w:date="2020-03-31T15:08:00Z"/>
        </w:trPr>
        <w:tc>
          <w:tcPr>
            <w:tcW w:w="696" w:type="dxa"/>
            <w:gridSpan w:val="2"/>
          </w:tcPr>
          <w:p w14:paraId="353A4817" w14:textId="77777777" w:rsidR="00181C2A" w:rsidRDefault="003E1B21" w:rsidP="009E6975">
            <w:pPr>
              <w:rPr>
                <w:ins w:id="15696" w:author="st1" w:date="2020-03-31T15:08:00Z"/>
                <w:rFonts w:ascii="標楷體" w:eastAsia="標楷體" w:hAnsi="標楷體"/>
              </w:rPr>
            </w:pPr>
            <w:ins w:id="15697" w:author="st1" w:date="2020-03-31T15:1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2137" w:type="dxa"/>
          </w:tcPr>
          <w:p w14:paraId="17EC7C5D" w14:textId="77777777" w:rsidR="00181C2A" w:rsidRDefault="00181C2A" w:rsidP="009E6975">
            <w:pPr>
              <w:rPr>
                <w:ins w:id="15698" w:author="st1" w:date="2020-03-31T15:08:00Z"/>
                <w:rFonts w:ascii="標楷體" w:eastAsia="標楷體" w:hAnsi="標楷體"/>
              </w:rPr>
            </w:pPr>
            <w:ins w:id="15699" w:author="st1" w:date="2020-03-31T15:08:00Z">
              <w:r>
                <w:rPr>
                  <w:rFonts w:ascii="標楷體" w:eastAsia="標楷體" w:hAnsi="標楷體" w:hint="eastAsia"/>
                </w:rPr>
                <w:t>總金額</w:t>
              </w:r>
            </w:ins>
          </w:p>
        </w:tc>
        <w:tc>
          <w:tcPr>
            <w:tcW w:w="3969" w:type="dxa"/>
          </w:tcPr>
          <w:p w14:paraId="666BC5BD" w14:textId="77777777" w:rsidR="00181C2A" w:rsidRDefault="003E1B21" w:rsidP="009E6975">
            <w:pPr>
              <w:rPr>
                <w:ins w:id="15700" w:author="st1" w:date="2020-03-31T15:08:00Z"/>
                <w:rFonts w:ascii="標楷體" w:eastAsia="標楷體" w:hAnsi="標楷體"/>
              </w:rPr>
            </w:pPr>
            <w:proofErr w:type="gramStart"/>
            <w:ins w:id="15701" w:author="st1" w:date="2020-03-31T15:09:00Z">
              <w:r>
                <w:rPr>
                  <w:rFonts w:ascii="標楷體" w:eastAsia="標楷體" w:hAnsi="標楷體" w:hint="eastAsia"/>
                </w:rPr>
                <w:t>M(</w:t>
              </w:r>
              <w:proofErr w:type="gramEnd"/>
              <w:r>
                <w:rPr>
                  <w:rFonts w:ascii="標楷體" w:eastAsia="標楷體" w:hAnsi="標楷體" w:hint="eastAsia"/>
                </w:rPr>
                <w:t>16.2)</w:t>
              </w:r>
            </w:ins>
          </w:p>
        </w:tc>
        <w:tc>
          <w:tcPr>
            <w:tcW w:w="2693" w:type="dxa"/>
          </w:tcPr>
          <w:p w14:paraId="4F8DC837" w14:textId="77777777" w:rsidR="00181C2A" w:rsidRPr="00AF1A82" w:rsidRDefault="00181C2A" w:rsidP="009E6975">
            <w:pPr>
              <w:rPr>
                <w:ins w:id="15702" w:author="st1" w:date="2020-03-31T15:08:00Z"/>
                <w:rFonts w:ascii="標楷體" w:eastAsia="標楷體" w:hAnsi="標楷體"/>
              </w:rPr>
            </w:pPr>
          </w:p>
        </w:tc>
      </w:tr>
      <w:tr w:rsidR="00181C2A" w:rsidRPr="00AF1A82" w14:paraId="3D0049B9" w14:textId="77777777" w:rsidTr="009E6975">
        <w:trPr>
          <w:trHeight w:val="244"/>
          <w:jc w:val="center"/>
          <w:ins w:id="15703" w:author="st1" w:date="2020-03-31T15:08:00Z"/>
        </w:trPr>
        <w:tc>
          <w:tcPr>
            <w:tcW w:w="696" w:type="dxa"/>
            <w:gridSpan w:val="2"/>
          </w:tcPr>
          <w:p w14:paraId="6CDAFCBC" w14:textId="77777777" w:rsidR="00181C2A" w:rsidRDefault="003E1B21" w:rsidP="009E6975">
            <w:pPr>
              <w:rPr>
                <w:ins w:id="15704" w:author="st1" w:date="2020-03-31T15:08:00Z"/>
                <w:rFonts w:ascii="標楷體" w:eastAsia="標楷體" w:hAnsi="標楷體"/>
              </w:rPr>
            </w:pPr>
            <w:ins w:id="15705" w:author="st1" w:date="2020-03-31T15:1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2137" w:type="dxa"/>
          </w:tcPr>
          <w:p w14:paraId="281EBC19" w14:textId="77777777" w:rsidR="00181C2A" w:rsidRDefault="00181C2A" w:rsidP="009E6975">
            <w:pPr>
              <w:rPr>
                <w:ins w:id="15706" w:author="st1" w:date="2020-03-31T15:08:00Z"/>
                <w:rFonts w:ascii="標楷體" w:eastAsia="標楷體" w:hAnsi="標楷體"/>
              </w:rPr>
            </w:pPr>
            <w:ins w:id="15707" w:author="st1" w:date="2020-03-31T15:08:00Z">
              <w:r>
                <w:rPr>
                  <w:rFonts w:ascii="標楷體" w:eastAsia="標楷體" w:hAnsi="標楷體" w:hint="eastAsia"/>
                </w:rPr>
                <w:t>最大債權機構</w:t>
              </w:r>
            </w:ins>
          </w:p>
        </w:tc>
        <w:tc>
          <w:tcPr>
            <w:tcW w:w="3969" w:type="dxa"/>
          </w:tcPr>
          <w:p w14:paraId="3E22D20A" w14:textId="77777777" w:rsidR="00181C2A" w:rsidRDefault="003E1B21" w:rsidP="009E6975">
            <w:pPr>
              <w:rPr>
                <w:ins w:id="15708" w:author="st1" w:date="2020-03-31T15:08:00Z"/>
                <w:rFonts w:ascii="標楷體" w:eastAsia="標楷體" w:hAnsi="標楷體"/>
              </w:rPr>
            </w:pPr>
            <w:proofErr w:type="gramStart"/>
            <w:ins w:id="15709" w:author="st1" w:date="2020-03-31T15:10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8)</w:t>
              </w:r>
            </w:ins>
          </w:p>
        </w:tc>
        <w:tc>
          <w:tcPr>
            <w:tcW w:w="2693" w:type="dxa"/>
          </w:tcPr>
          <w:p w14:paraId="58E0A3FF" w14:textId="77777777" w:rsidR="00181C2A" w:rsidRPr="00AF1A82" w:rsidRDefault="00181C2A" w:rsidP="009E6975">
            <w:pPr>
              <w:rPr>
                <w:ins w:id="15710" w:author="st1" w:date="2020-03-31T15:08:00Z"/>
                <w:rFonts w:ascii="標楷體" w:eastAsia="標楷體" w:hAnsi="標楷體"/>
              </w:rPr>
            </w:pPr>
          </w:p>
        </w:tc>
      </w:tr>
      <w:tr w:rsidR="00C605F1" w:rsidRPr="00AF1A82" w:rsidDel="00C605F1" w14:paraId="21BDA7CC" w14:textId="77777777" w:rsidTr="009E6975">
        <w:trPr>
          <w:trHeight w:val="244"/>
          <w:jc w:val="center"/>
          <w:del w:id="15711" w:author="st1" w:date="2020-03-31T14:56:00Z"/>
        </w:trPr>
        <w:tc>
          <w:tcPr>
            <w:tcW w:w="696" w:type="dxa"/>
            <w:gridSpan w:val="2"/>
          </w:tcPr>
          <w:p w14:paraId="4F19211D" w14:textId="77777777" w:rsidR="00181C2A" w:rsidRDefault="00181C2A" w:rsidP="00505C6E">
            <w:pPr>
              <w:tabs>
                <w:tab w:val="left" w:pos="788"/>
              </w:tabs>
              <w:rPr>
                <w:ins w:id="15712" w:author="st1" w:date="2020-03-31T15:04:00Z"/>
                <w:rFonts w:ascii="標楷體" w:eastAsia="標楷體" w:hAnsi="標楷體"/>
              </w:rPr>
            </w:pPr>
          </w:p>
          <w:p w14:paraId="12182663" w14:textId="77777777" w:rsidR="00C605F1" w:rsidRPr="00AF1A82" w:rsidDel="00C605F1" w:rsidRDefault="00C605F1" w:rsidP="00C605F1">
            <w:pPr>
              <w:rPr>
                <w:del w:id="15713" w:author="st1" w:date="2020-03-31T14:56:00Z"/>
                <w:rFonts w:ascii="標楷體" w:eastAsia="標楷體" w:hAnsi="標楷體"/>
              </w:rPr>
            </w:pPr>
            <w:del w:id="15714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2137" w:type="dxa"/>
          </w:tcPr>
          <w:p w14:paraId="43855711" w14:textId="77777777" w:rsidR="00C605F1" w:rsidRPr="00AF1A82" w:rsidDel="00C605F1" w:rsidRDefault="00C605F1" w:rsidP="00C605F1">
            <w:pPr>
              <w:rPr>
                <w:del w:id="15715" w:author="st1" w:date="2020-03-31T14:56:00Z"/>
                <w:rFonts w:ascii="標楷體" w:eastAsia="標楷體" w:hAnsi="標楷體"/>
              </w:rPr>
            </w:pPr>
            <w:del w:id="15716" w:author="st1" w:date="2020-03-31T14:49:00Z">
              <w:r w:rsidRPr="00AF1A82" w:rsidDel="00C605F1">
                <w:rPr>
                  <w:rFonts w:ascii="標楷體" w:eastAsia="標楷體" w:hAnsi="標楷體" w:hint="eastAsia"/>
                </w:rPr>
                <w:delText>作業項目</w:delText>
              </w:r>
            </w:del>
          </w:p>
        </w:tc>
        <w:tc>
          <w:tcPr>
            <w:tcW w:w="3969" w:type="dxa"/>
          </w:tcPr>
          <w:p w14:paraId="6D69FC5E" w14:textId="77777777" w:rsidR="00C605F1" w:rsidRPr="00AF1A82" w:rsidDel="00C605F1" w:rsidRDefault="00C605F1" w:rsidP="00C605F1">
            <w:pPr>
              <w:rPr>
                <w:del w:id="15717" w:author="st1" w:date="2020-03-31T14:56:00Z"/>
                <w:rFonts w:ascii="標楷體" w:eastAsia="標楷體" w:hAnsi="標楷體"/>
              </w:rPr>
            </w:pPr>
            <w:del w:id="15718" w:author="st1" w:date="2020-03-31T14:49:00Z">
              <w:r w:rsidRPr="00AF1A82" w:rsidDel="00AE6FA5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2693" w:type="dxa"/>
          </w:tcPr>
          <w:p w14:paraId="16039025" w14:textId="77777777" w:rsidR="00C605F1" w:rsidRPr="00AF1A82" w:rsidDel="00C605F1" w:rsidRDefault="00C605F1" w:rsidP="00C605F1">
            <w:pPr>
              <w:rPr>
                <w:del w:id="15719" w:author="st1" w:date="2020-03-31T14:56:00Z"/>
                <w:rFonts w:ascii="標楷體" w:eastAsia="標楷體" w:hAnsi="標楷體"/>
              </w:rPr>
            </w:pPr>
          </w:p>
        </w:tc>
      </w:tr>
      <w:tr w:rsidR="00C605F1" w:rsidRPr="00AF1A82" w:rsidDel="00C605F1" w14:paraId="0226B482" w14:textId="77777777" w:rsidTr="009E6975">
        <w:trPr>
          <w:trHeight w:val="244"/>
          <w:jc w:val="center"/>
          <w:del w:id="15720" w:author="st1" w:date="2020-03-31T14:56:00Z"/>
        </w:trPr>
        <w:tc>
          <w:tcPr>
            <w:tcW w:w="696" w:type="dxa"/>
            <w:gridSpan w:val="2"/>
          </w:tcPr>
          <w:p w14:paraId="03DAF41C" w14:textId="77777777" w:rsidR="00C605F1" w:rsidRPr="00AF1A82" w:rsidDel="00C605F1" w:rsidRDefault="00C605F1" w:rsidP="00C605F1">
            <w:pPr>
              <w:rPr>
                <w:del w:id="15721" w:author="st1" w:date="2020-03-31T14:56:00Z"/>
                <w:rFonts w:ascii="標楷體" w:eastAsia="標楷體" w:hAnsi="標楷體"/>
              </w:rPr>
            </w:pPr>
            <w:del w:id="15722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2137" w:type="dxa"/>
          </w:tcPr>
          <w:p w14:paraId="01D39617" w14:textId="77777777" w:rsidR="00C605F1" w:rsidRPr="00AF1A82" w:rsidDel="00C605F1" w:rsidRDefault="00C605F1" w:rsidP="00C605F1">
            <w:pPr>
              <w:rPr>
                <w:del w:id="15723" w:author="st1" w:date="2020-03-31T14:56:00Z"/>
                <w:rFonts w:ascii="標楷體" w:eastAsia="標楷體" w:hAnsi="標楷體"/>
              </w:rPr>
            </w:pPr>
            <w:del w:id="15724" w:author="st1" w:date="2020-03-31T14:49:00Z">
              <w:r w:rsidRPr="00AF1A82" w:rsidDel="00C605F1">
                <w:rPr>
                  <w:rFonts w:ascii="標楷體" w:eastAsia="標楷體" w:hAnsi="標楷體" w:hint="eastAsia"/>
                </w:rPr>
                <w:delText>下次應繳日</w:delText>
              </w:r>
            </w:del>
          </w:p>
        </w:tc>
        <w:tc>
          <w:tcPr>
            <w:tcW w:w="3969" w:type="dxa"/>
          </w:tcPr>
          <w:p w14:paraId="2D31A183" w14:textId="77777777" w:rsidR="00C605F1" w:rsidRPr="00AF1A82" w:rsidDel="00C605F1" w:rsidRDefault="00C605F1" w:rsidP="00C605F1">
            <w:pPr>
              <w:rPr>
                <w:del w:id="15725" w:author="st1" w:date="2020-03-31T14:56:00Z"/>
                <w:rFonts w:ascii="標楷體" w:eastAsia="標楷體" w:hAnsi="標楷體"/>
              </w:rPr>
            </w:pPr>
            <w:del w:id="15726" w:author="st1" w:date="2020-03-31T14:49:00Z">
              <w:r w:rsidRPr="00AF1A82" w:rsidDel="00C605F1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2693" w:type="dxa"/>
          </w:tcPr>
          <w:p w14:paraId="640DD80F" w14:textId="77777777" w:rsidR="00C605F1" w:rsidRPr="00AF1A82" w:rsidDel="00C605F1" w:rsidRDefault="00C605F1" w:rsidP="00C605F1">
            <w:pPr>
              <w:rPr>
                <w:del w:id="15727" w:author="st1" w:date="2020-03-31T14:56:00Z"/>
                <w:rFonts w:ascii="標楷體" w:eastAsia="標楷體" w:hAnsi="標楷體"/>
              </w:rPr>
            </w:pPr>
          </w:p>
        </w:tc>
      </w:tr>
      <w:tr w:rsidR="00C605F1" w:rsidRPr="00AF1A82" w:rsidDel="00C605F1" w14:paraId="623EA0F9" w14:textId="77777777" w:rsidTr="009E6975">
        <w:trPr>
          <w:trHeight w:val="244"/>
          <w:jc w:val="center"/>
          <w:del w:id="15728" w:author="st1" w:date="2020-03-31T14:56:00Z"/>
        </w:trPr>
        <w:tc>
          <w:tcPr>
            <w:tcW w:w="696" w:type="dxa"/>
            <w:gridSpan w:val="2"/>
          </w:tcPr>
          <w:p w14:paraId="21E798C6" w14:textId="77777777" w:rsidR="00C605F1" w:rsidRPr="00AF1A82" w:rsidDel="00C605F1" w:rsidRDefault="00C605F1" w:rsidP="00C605F1">
            <w:pPr>
              <w:rPr>
                <w:del w:id="15729" w:author="st1" w:date="2020-03-31T14:56:00Z"/>
                <w:rFonts w:ascii="標楷體" w:eastAsia="標楷體" w:hAnsi="標楷體"/>
              </w:rPr>
            </w:pPr>
            <w:del w:id="15730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3</w:delText>
              </w:r>
            </w:del>
          </w:p>
        </w:tc>
        <w:tc>
          <w:tcPr>
            <w:tcW w:w="2137" w:type="dxa"/>
          </w:tcPr>
          <w:p w14:paraId="4CDCAA97" w14:textId="77777777" w:rsidR="00C605F1" w:rsidRPr="00AF1A82" w:rsidDel="00C605F1" w:rsidRDefault="00C605F1" w:rsidP="00C605F1">
            <w:pPr>
              <w:rPr>
                <w:del w:id="15731" w:author="st1" w:date="2020-03-31T14:56:00Z"/>
                <w:rFonts w:ascii="標楷體" w:eastAsia="標楷體" w:hAnsi="標楷體"/>
              </w:rPr>
            </w:pPr>
            <w:del w:id="15732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身份證號</w:delText>
              </w:r>
            </w:del>
          </w:p>
        </w:tc>
        <w:tc>
          <w:tcPr>
            <w:tcW w:w="3969" w:type="dxa"/>
          </w:tcPr>
          <w:p w14:paraId="48893859" w14:textId="77777777" w:rsidR="00C605F1" w:rsidRPr="00AF1A82" w:rsidDel="00C605F1" w:rsidRDefault="00C605F1" w:rsidP="00C605F1">
            <w:pPr>
              <w:rPr>
                <w:del w:id="15733" w:author="st1" w:date="2020-03-31T14:56:00Z"/>
                <w:rFonts w:ascii="標楷體" w:eastAsia="標楷體" w:hAnsi="標楷體"/>
              </w:rPr>
            </w:pPr>
            <w:del w:id="15734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X(10)</w:delText>
              </w:r>
            </w:del>
          </w:p>
        </w:tc>
        <w:tc>
          <w:tcPr>
            <w:tcW w:w="2693" w:type="dxa"/>
          </w:tcPr>
          <w:p w14:paraId="534391D6" w14:textId="77777777" w:rsidR="00C605F1" w:rsidRPr="00AF1A82" w:rsidDel="00C605F1" w:rsidRDefault="00C605F1" w:rsidP="00C605F1">
            <w:pPr>
              <w:rPr>
                <w:del w:id="15735" w:author="st1" w:date="2020-03-31T14:56:00Z"/>
                <w:rFonts w:ascii="標楷體" w:eastAsia="標楷體" w:hAnsi="標楷體"/>
              </w:rPr>
            </w:pPr>
          </w:p>
        </w:tc>
      </w:tr>
      <w:tr w:rsidR="00C605F1" w:rsidRPr="00AF1A82" w:rsidDel="00181C2A" w14:paraId="2E99AE9E" w14:textId="77777777" w:rsidTr="009E6975">
        <w:trPr>
          <w:trHeight w:val="291"/>
          <w:jc w:val="center"/>
          <w:del w:id="15736" w:author="st1" w:date="2020-03-31T14:58:00Z"/>
        </w:trPr>
        <w:tc>
          <w:tcPr>
            <w:tcW w:w="9495" w:type="dxa"/>
            <w:gridSpan w:val="5"/>
          </w:tcPr>
          <w:p w14:paraId="17B24F52" w14:textId="77777777" w:rsidR="00C605F1" w:rsidRPr="00AF1A82" w:rsidDel="00181C2A" w:rsidRDefault="00C605F1" w:rsidP="00C605F1">
            <w:pPr>
              <w:rPr>
                <w:del w:id="15737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181C2A" w14:paraId="38845405" w14:textId="77777777" w:rsidTr="00C605F1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5738" w:author="st1" w:date="2020-03-31T14:58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15739" w:author="st1" w:date="2020-03-31T14:58:00Z"/>
          <w:trPrChange w:id="15740" w:author="st1" w:date="2020-03-31T14:58:00Z">
            <w:trPr>
              <w:trHeight w:val="291"/>
              <w:jc w:val="center"/>
            </w:trPr>
          </w:trPrChange>
        </w:trPr>
        <w:tc>
          <w:tcPr>
            <w:tcW w:w="639" w:type="dxa"/>
            <w:tcPrChange w:id="15741" w:author="st1" w:date="2020-03-31T14:58:00Z">
              <w:tcPr>
                <w:tcW w:w="1416" w:type="dxa"/>
                <w:gridSpan w:val="2"/>
              </w:tcPr>
            </w:tcPrChange>
          </w:tcPr>
          <w:p w14:paraId="58CCB538" w14:textId="77777777" w:rsidR="00C605F1" w:rsidRPr="00AF1A82" w:rsidDel="00181C2A" w:rsidRDefault="00C605F1" w:rsidP="00C605F1">
            <w:pPr>
              <w:rPr>
                <w:del w:id="15742" w:author="st1" w:date="2020-03-31T14:58:00Z"/>
                <w:rFonts w:ascii="標楷體" w:eastAsia="標楷體" w:hAnsi="標楷體" w:cs="新細明體"/>
              </w:rPr>
            </w:pPr>
            <w:del w:id="15743" w:author="st1" w:date="2020-03-31T14:56:00Z">
              <w:r w:rsidRPr="00AF1A82" w:rsidDel="00C605F1">
                <w:rPr>
                  <w:rFonts w:ascii="標楷體" w:eastAsia="標楷體" w:hAnsi="標楷體" w:hint="eastAsia"/>
                </w:rPr>
                <w:delText>多筆式明細資料</w:delText>
              </w:r>
            </w:del>
          </w:p>
        </w:tc>
        <w:tc>
          <w:tcPr>
            <w:tcW w:w="2194" w:type="dxa"/>
            <w:gridSpan w:val="2"/>
            <w:tcPrChange w:id="15744" w:author="st1" w:date="2020-03-31T14:58:00Z">
              <w:tcPr>
                <w:tcW w:w="1417" w:type="dxa"/>
              </w:tcPr>
            </w:tcPrChange>
          </w:tcPr>
          <w:p w14:paraId="40510CAC" w14:textId="77777777" w:rsidR="00C605F1" w:rsidRPr="00AF1A82" w:rsidDel="00181C2A" w:rsidRDefault="00C605F1" w:rsidP="00C605F1">
            <w:pPr>
              <w:rPr>
                <w:del w:id="15745" w:author="st1" w:date="2020-03-31T14:58:00Z"/>
                <w:rFonts w:ascii="標楷體" w:eastAsia="標楷體" w:hAnsi="標楷體" w:cs="新細明體"/>
              </w:rPr>
            </w:pPr>
          </w:p>
        </w:tc>
        <w:tc>
          <w:tcPr>
            <w:tcW w:w="3969" w:type="dxa"/>
            <w:tcPrChange w:id="15746" w:author="st1" w:date="2020-03-31T14:58:00Z">
              <w:tcPr>
                <w:tcW w:w="3969" w:type="dxa"/>
              </w:tcPr>
            </w:tcPrChange>
          </w:tcPr>
          <w:p w14:paraId="005FE879" w14:textId="77777777" w:rsidR="00C605F1" w:rsidRPr="00AF1A82" w:rsidDel="00181C2A" w:rsidRDefault="00C605F1" w:rsidP="00C605F1">
            <w:pPr>
              <w:rPr>
                <w:del w:id="15747" w:author="st1" w:date="2020-03-31T14:58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  <w:tcPrChange w:id="15748" w:author="st1" w:date="2020-03-31T14:58:00Z">
              <w:tcPr>
                <w:tcW w:w="2693" w:type="dxa"/>
              </w:tcPr>
            </w:tcPrChange>
          </w:tcPr>
          <w:p w14:paraId="7A661018" w14:textId="77777777" w:rsidR="00C605F1" w:rsidRPr="00AF1A82" w:rsidDel="00181C2A" w:rsidRDefault="00C605F1" w:rsidP="00C605F1">
            <w:pPr>
              <w:rPr>
                <w:del w:id="15749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181C2A" w14:paraId="1CAB24C0" w14:textId="77777777" w:rsidTr="00C605F1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15750" w:author="st1" w:date="2020-03-31T14:58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del w:id="15751" w:author="st1" w:date="2020-03-31T14:58:00Z"/>
          <w:trPrChange w:id="15752" w:author="st1" w:date="2020-03-31T14:58:00Z">
            <w:trPr>
              <w:trHeight w:val="291"/>
              <w:jc w:val="center"/>
            </w:trPr>
          </w:trPrChange>
        </w:trPr>
        <w:tc>
          <w:tcPr>
            <w:tcW w:w="639" w:type="dxa"/>
            <w:tcPrChange w:id="15753" w:author="st1" w:date="2020-03-31T14:58:00Z">
              <w:tcPr>
                <w:tcW w:w="1416" w:type="dxa"/>
                <w:gridSpan w:val="2"/>
              </w:tcPr>
            </w:tcPrChange>
          </w:tcPr>
          <w:p w14:paraId="479809E0" w14:textId="77777777" w:rsidR="00C605F1" w:rsidRPr="00AF1A82" w:rsidDel="00181C2A" w:rsidRDefault="00C605F1" w:rsidP="00C605F1">
            <w:pPr>
              <w:rPr>
                <w:del w:id="15754" w:author="st1" w:date="2020-03-31T14:58:00Z"/>
                <w:rFonts w:ascii="標楷體" w:eastAsia="標楷體" w:hAnsi="標楷體"/>
              </w:rPr>
            </w:pPr>
            <w:del w:id="15755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&lt;顯示按鈕&gt;</w:delText>
              </w:r>
            </w:del>
          </w:p>
        </w:tc>
        <w:tc>
          <w:tcPr>
            <w:tcW w:w="2194" w:type="dxa"/>
            <w:gridSpan w:val="2"/>
            <w:tcPrChange w:id="15756" w:author="st1" w:date="2020-03-31T14:58:00Z">
              <w:tcPr>
                <w:tcW w:w="1417" w:type="dxa"/>
              </w:tcPr>
            </w:tcPrChange>
          </w:tcPr>
          <w:p w14:paraId="2EBFA9D9" w14:textId="77777777" w:rsidR="00C605F1" w:rsidRPr="00AF1A82" w:rsidDel="00181C2A" w:rsidRDefault="00C605F1" w:rsidP="00C605F1">
            <w:pPr>
              <w:rPr>
                <w:del w:id="15757" w:author="st1" w:date="2020-03-31T14:58:00Z"/>
                <w:rFonts w:ascii="標楷體" w:eastAsia="標楷體" w:hAnsi="標楷體"/>
              </w:rPr>
            </w:pPr>
          </w:p>
        </w:tc>
        <w:tc>
          <w:tcPr>
            <w:tcW w:w="3969" w:type="dxa"/>
            <w:tcPrChange w:id="15758" w:author="st1" w:date="2020-03-31T14:58:00Z">
              <w:tcPr>
                <w:tcW w:w="3969" w:type="dxa"/>
              </w:tcPr>
            </w:tcPrChange>
          </w:tcPr>
          <w:p w14:paraId="09E3AAA6" w14:textId="77777777" w:rsidR="00C605F1" w:rsidRPr="00AF1A82" w:rsidDel="00181C2A" w:rsidRDefault="00C605F1" w:rsidP="00C605F1">
            <w:pPr>
              <w:rPr>
                <w:del w:id="15759" w:author="st1" w:date="2020-03-31T14:58:00Z"/>
                <w:rFonts w:ascii="標楷體" w:eastAsia="標楷體" w:hAnsi="標楷體"/>
              </w:rPr>
            </w:pPr>
          </w:p>
        </w:tc>
        <w:tc>
          <w:tcPr>
            <w:tcW w:w="2693" w:type="dxa"/>
            <w:tcPrChange w:id="15760" w:author="st1" w:date="2020-03-31T14:58:00Z">
              <w:tcPr>
                <w:tcW w:w="2693" w:type="dxa"/>
              </w:tcPr>
            </w:tcPrChange>
          </w:tcPr>
          <w:p w14:paraId="7E165A59" w14:textId="77777777" w:rsidR="00C605F1" w:rsidRPr="00AF1A82" w:rsidDel="00C605F1" w:rsidRDefault="00C605F1" w:rsidP="00C605F1">
            <w:pPr>
              <w:rPr>
                <w:del w:id="15761" w:author="st1" w:date="2020-03-31T14:55:00Z"/>
                <w:rFonts w:ascii="標楷體" w:eastAsia="標楷體" w:hAnsi="標楷體"/>
              </w:rPr>
            </w:pPr>
            <w:del w:id="15762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撥付產檔  -&gt;依設定之產檔日</w:delText>
              </w:r>
            </w:del>
          </w:p>
          <w:p w14:paraId="3A950371" w14:textId="77777777" w:rsidR="00C605F1" w:rsidRPr="00AF1A82" w:rsidDel="00C605F1" w:rsidRDefault="00C605F1" w:rsidP="00C605F1">
            <w:pPr>
              <w:rPr>
                <w:del w:id="15763" w:author="st1" w:date="2020-03-31T14:55:00Z"/>
                <w:rFonts w:ascii="標楷體" w:eastAsia="標楷體" w:hAnsi="標楷體"/>
              </w:rPr>
            </w:pPr>
            <w:del w:id="15764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撥付出帳  -&gt;依設定之傳票日</w:delText>
              </w:r>
            </w:del>
          </w:p>
          <w:p w14:paraId="01B1CA51" w14:textId="77777777" w:rsidR="00C605F1" w:rsidRPr="00AF1A82" w:rsidDel="00181C2A" w:rsidRDefault="00C605F1" w:rsidP="00C605F1">
            <w:pPr>
              <w:rPr>
                <w:del w:id="15765" w:author="st1" w:date="2020-03-31T14:58:00Z"/>
                <w:rFonts w:ascii="標楷體" w:eastAsia="標楷體" w:hAnsi="標楷體"/>
              </w:rPr>
            </w:pPr>
            <w:del w:id="15766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檢核回覆  -&gt;依設定之提兌日</w:delText>
              </w:r>
            </w:del>
          </w:p>
        </w:tc>
      </w:tr>
      <w:tr w:rsidR="00C605F1" w:rsidRPr="00AF1A82" w:rsidDel="00C605F1" w14:paraId="6BD44254" w14:textId="77777777" w:rsidTr="009E6975">
        <w:trPr>
          <w:trHeight w:val="291"/>
          <w:jc w:val="center"/>
          <w:del w:id="15767" w:author="st1" w:date="2020-03-31T14:58:00Z"/>
        </w:trPr>
        <w:tc>
          <w:tcPr>
            <w:tcW w:w="2833" w:type="dxa"/>
            <w:gridSpan w:val="3"/>
          </w:tcPr>
          <w:p w14:paraId="6CAD8A61" w14:textId="77777777" w:rsidR="00C605F1" w:rsidRPr="00AF1A82" w:rsidDel="00C605F1" w:rsidRDefault="00C605F1" w:rsidP="00C605F1">
            <w:pPr>
              <w:rPr>
                <w:del w:id="15768" w:author="st1" w:date="2020-03-31T14:58:00Z"/>
                <w:rFonts w:ascii="標楷體" w:eastAsia="標楷體" w:hAnsi="標楷體"/>
              </w:rPr>
            </w:pPr>
            <w:del w:id="15769" w:author="st1" w:date="2020-03-31T14:55:00Z">
              <w:r w:rsidRPr="00AF1A82" w:rsidDel="00C605F1">
                <w:rPr>
                  <w:rFonts w:ascii="標楷體" w:eastAsia="標楷體" w:hAnsi="標楷體" w:hint="eastAsia"/>
                </w:rPr>
                <w:delText>&lt;撥付製檔&gt;</w:delText>
              </w:r>
            </w:del>
          </w:p>
        </w:tc>
        <w:tc>
          <w:tcPr>
            <w:tcW w:w="3969" w:type="dxa"/>
          </w:tcPr>
          <w:p w14:paraId="58A297A9" w14:textId="77777777" w:rsidR="00C605F1" w:rsidRPr="00AF1A82" w:rsidDel="00C605F1" w:rsidRDefault="00C605F1" w:rsidP="00C605F1">
            <w:pPr>
              <w:rPr>
                <w:del w:id="15770" w:author="st1" w:date="2020-03-31T14:58:00Z"/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0A101F0" w14:textId="77777777" w:rsidR="00C605F1" w:rsidRPr="00AF1A82" w:rsidDel="00C605F1" w:rsidRDefault="00C605F1" w:rsidP="00C605F1">
            <w:pPr>
              <w:rPr>
                <w:del w:id="15771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6C95BAB4" w14:textId="77777777" w:rsidTr="009E6975">
        <w:trPr>
          <w:trHeight w:val="291"/>
          <w:jc w:val="center"/>
          <w:del w:id="15772" w:author="st1" w:date="2020-03-31T14:58:00Z"/>
        </w:trPr>
        <w:tc>
          <w:tcPr>
            <w:tcW w:w="2833" w:type="dxa"/>
            <w:gridSpan w:val="3"/>
          </w:tcPr>
          <w:p w14:paraId="49019151" w14:textId="77777777" w:rsidR="00C605F1" w:rsidRPr="00320756" w:rsidDel="00C605F1" w:rsidRDefault="00C605F1" w:rsidP="00C605F1">
            <w:pPr>
              <w:rPr>
                <w:del w:id="15773" w:author="st1" w:date="2020-03-31T14:58:00Z"/>
                <w:rFonts w:ascii="標楷體" w:eastAsia="標楷體" w:hAnsi="標楷體"/>
              </w:rPr>
            </w:pPr>
            <w:del w:id="15774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作業狀態</w:delText>
              </w:r>
            </w:del>
          </w:p>
        </w:tc>
        <w:tc>
          <w:tcPr>
            <w:tcW w:w="3969" w:type="dxa"/>
          </w:tcPr>
          <w:p w14:paraId="5C30B38E" w14:textId="77777777" w:rsidR="00C605F1" w:rsidRPr="00320756" w:rsidDel="00C605F1" w:rsidRDefault="00C605F1" w:rsidP="00C605F1">
            <w:pPr>
              <w:rPr>
                <w:del w:id="15775" w:author="st1" w:date="2020-03-31T14:58:00Z"/>
                <w:rFonts w:ascii="標楷體" w:eastAsia="標楷體" w:hAnsi="標楷體"/>
              </w:rPr>
            </w:pPr>
            <w:del w:id="15776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X(08)</w:delText>
              </w:r>
            </w:del>
          </w:p>
        </w:tc>
        <w:tc>
          <w:tcPr>
            <w:tcW w:w="2693" w:type="dxa"/>
          </w:tcPr>
          <w:p w14:paraId="53653456" w14:textId="77777777" w:rsidR="00C605F1" w:rsidRPr="00AF1A82" w:rsidDel="00C605F1" w:rsidRDefault="00C605F1" w:rsidP="00C605F1">
            <w:pPr>
              <w:rPr>
                <w:del w:id="15777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7A4BFC2F" w14:textId="77777777" w:rsidTr="009E6975">
        <w:trPr>
          <w:trHeight w:val="291"/>
          <w:jc w:val="center"/>
          <w:del w:id="15778" w:author="st1" w:date="2020-03-31T14:58:00Z"/>
        </w:trPr>
        <w:tc>
          <w:tcPr>
            <w:tcW w:w="2833" w:type="dxa"/>
            <w:gridSpan w:val="3"/>
          </w:tcPr>
          <w:p w14:paraId="47288812" w14:textId="77777777" w:rsidR="00C605F1" w:rsidRPr="00320756" w:rsidDel="00C605F1" w:rsidRDefault="00C605F1" w:rsidP="00C605F1">
            <w:pPr>
              <w:rPr>
                <w:del w:id="15779" w:author="st1" w:date="2020-03-31T14:58:00Z"/>
                <w:rFonts w:ascii="標楷體" w:eastAsia="標楷體" w:hAnsi="標楷體"/>
                <w:b/>
              </w:rPr>
            </w:pPr>
            <w:del w:id="15780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 xml:space="preserve">本日處理                                       </w:delText>
              </w:r>
            </w:del>
          </w:p>
        </w:tc>
        <w:tc>
          <w:tcPr>
            <w:tcW w:w="3969" w:type="dxa"/>
          </w:tcPr>
          <w:p w14:paraId="78F8FDF7" w14:textId="77777777" w:rsidR="00C605F1" w:rsidRPr="00AF1A82" w:rsidDel="00C605F1" w:rsidRDefault="00C605F1" w:rsidP="00C605F1">
            <w:pPr>
              <w:rPr>
                <w:del w:id="15781" w:author="st1" w:date="2020-03-31T14:58:00Z"/>
                <w:rFonts w:ascii="標楷體" w:eastAsia="標楷體" w:hAnsi="標楷體"/>
              </w:rPr>
            </w:pPr>
            <w:del w:id="15782" w:author="st1" w:date="2020-03-31T14:55:00Z">
              <w:r w:rsidDel="00C605F1">
                <w:rPr>
                  <w:rFonts w:ascii="標楷體" w:eastAsia="標楷體" w:hAnsi="標楷體" w:hint="eastAsia"/>
                </w:rPr>
                <w:delText>X(08)</w:delText>
              </w:r>
            </w:del>
          </w:p>
        </w:tc>
        <w:tc>
          <w:tcPr>
            <w:tcW w:w="2693" w:type="dxa"/>
          </w:tcPr>
          <w:p w14:paraId="0333EE5C" w14:textId="77777777" w:rsidR="00C605F1" w:rsidRPr="00AF1A82" w:rsidDel="00C605F1" w:rsidRDefault="00C605F1" w:rsidP="00C605F1">
            <w:pPr>
              <w:rPr>
                <w:del w:id="15783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63B9A2C8" w14:textId="77777777" w:rsidTr="009E6975">
        <w:trPr>
          <w:trHeight w:val="276"/>
          <w:jc w:val="center"/>
          <w:del w:id="15784" w:author="st1" w:date="2020-03-31T14:58:00Z"/>
        </w:trPr>
        <w:tc>
          <w:tcPr>
            <w:tcW w:w="2833" w:type="dxa"/>
            <w:gridSpan w:val="3"/>
          </w:tcPr>
          <w:p w14:paraId="5016A331" w14:textId="77777777" w:rsidR="00C605F1" w:rsidRPr="00320756" w:rsidDel="00C605F1" w:rsidRDefault="00C605F1" w:rsidP="00C605F1">
            <w:pPr>
              <w:rPr>
                <w:del w:id="15785" w:author="st1" w:date="2020-03-31T14:58:00Z"/>
                <w:rFonts w:ascii="標楷體" w:eastAsia="標楷體" w:hAnsi="標楷體"/>
                <w:b/>
              </w:rPr>
            </w:pPr>
            <w:del w:id="15786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筆數</w:delText>
              </w:r>
            </w:del>
          </w:p>
        </w:tc>
        <w:tc>
          <w:tcPr>
            <w:tcW w:w="3969" w:type="dxa"/>
          </w:tcPr>
          <w:p w14:paraId="0F7F72FC" w14:textId="77777777" w:rsidR="00C605F1" w:rsidRPr="00AF1A82" w:rsidDel="00C605F1" w:rsidRDefault="00C605F1" w:rsidP="00C605F1">
            <w:pPr>
              <w:rPr>
                <w:del w:id="15787" w:author="st1" w:date="2020-03-31T14:58:00Z"/>
                <w:rFonts w:ascii="標楷體" w:eastAsia="標楷體" w:hAnsi="標楷體"/>
              </w:rPr>
            </w:pPr>
            <w:del w:id="15788" w:author="st1" w:date="2020-03-31T14:55:00Z">
              <w:r w:rsidDel="00C605F1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2693" w:type="dxa"/>
          </w:tcPr>
          <w:p w14:paraId="276ADB68" w14:textId="77777777" w:rsidR="00C605F1" w:rsidDel="00C605F1" w:rsidRDefault="00C605F1" w:rsidP="00C605F1">
            <w:pPr>
              <w:rPr>
                <w:del w:id="15789" w:author="st1" w:date="2020-03-31T14:55:00Z"/>
                <w:rFonts w:ascii="標楷體" w:eastAsia="標楷體" w:hAnsi="標楷體"/>
              </w:rPr>
            </w:pPr>
            <w:del w:id="15790" w:author="st1" w:date="2020-03-31T14:55:00Z">
              <w:r w:rsidDel="00C605F1">
                <w:rPr>
                  <w:rFonts w:ascii="標楷體" w:eastAsia="標楷體" w:hAnsi="標楷體" w:hint="eastAsia"/>
                </w:rPr>
                <w:delText>按鈕</w:delText>
              </w:r>
              <w:r w:rsidDel="00C605F1">
                <w:rPr>
                  <w:rFonts w:ascii="標楷體" w:eastAsia="標楷體" w:hAnsi="標楷體"/>
                </w:rPr>
                <w:delText>—</w:delText>
              </w:r>
              <w:r w:rsidDel="00C605F1">
                <w:rPr>
                  <w:rFonts w:ascii="標楷體" w:eastAsia="標楷體" w:hAnsi="標楷體" w:hint="eastAsia"/>
                </w:rPr>
                <w:delText>連結交易L5972</w:delText>
              </w:r>
            </w:del>
          </w:p>
          <w:p w14:paraId="496FDE8D" w14:textId="77777777" w:rsidR="00C605F1" w:rsidRPr="00AF1A82" w:rsidDel="00C605F1" w:rsidRDefault="00C605F1" w:rsidP="00C605F1">
            <w:pPr>
              <w:rPr>
                <w:del w:id="15791" w:author="st1" w:date="2020-03-31T14:58:00Z"/>
                <w:rFonts w:ascii="標楷體" w:eastAsia="標楷體" w:hAnsi="標楷體"/>
              </w:rPr>
            </w:pPr>
            <w:del w:id="15792" w:author="st1" w:date="2020-03-31T14:55:00Z">
              <w:r w:rsidDel="00C605F1">
                <w:rPr>
                  <w:rFonts w:ascii="標楷體" w:eastAsia="標楷體" w:hAnsi="標楷體"/>
                </w:rPr>
                <w:delText xml:space="preserve"> </w:delText>
              </w:r>
              <w:r w:rsidDel="00C605F1">
                <w:rPr>
                  <w:rFonts w:ascii="標楷體" w:eastAsia="標楷體" w:hAnsi="標楷體" w:hint="eastAsia"/>
                </w:rPr>
                <w:delText>債協入帳明細查詢</w:delText>
              </w:r>
            </w:del>
          </w:p>
        </w:tc>
      </w:tr>
      <w:tr w:rsidR="00C605F1" w:rsidRPr="00AF1A82" w:rsidDel="00C605F1" w14:paraId="7D21963E" w14:textId="77777777" w:rsidTr="009E6975">
        <w:trPr>
          <w:trHeight w:val="291"/>
          <w:jc w:val="center"/>
          <w:del w:id="15793" w:author="st1" w:date="2020-03-31T14:58:00Z"/>
        </w:trPr>
        <w:tc>
          <w:tcPr>
            <w:tcW w:w="2833" w:type="dxa"/>
            <w:gridSpan w:val="3"/>
          </w:tcPr>
          <w:p w14:paraId="63A6D182" w14:textId="77777777" w:rsidR="00C605F1" w:rsidRPr="00320756" w:rsidDel="00C605F1" w:rsidRDefault="00C605F1" w:rsidP="00C605F1">
            <w:pPr>
              <w:rPr>
                <w:del w:id="15794" w:author="st1" w:date="2020-03-31T14:58:00Z"/>
                <w:rFonts w:ascii="標楷體" w:eastAsia="標楷體" w:hAnsi="標楷體"/>
                <w:lang w:eastAsia="x-none"/>
              </w:rPr>
            </w:pPr>
            <w:del w:id="15795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金額</w:delText>
              </w:r>
            </w:del>
          </w:p>
        </w:tc>
        <w:tc>
          <w:tcPr>
            <w:tcW w:w="3969" w:type="dxa"/>
          </w:tcPr>
          <w:p w14:paraId="11C055ED" w14:textId="77777777" w:rsidR="00C605F1" w:rsidRPr="00AF1A82" w:rsidDel="00C605F1" w:rsidRDefault="00C605F1" w:rsidP="00C605F1">
            <w:pPr>
              <w:rPr>
                <w:del w:id="15796" w:author="st1" w:date="2020-03-31T14:58:00Z"/>
                <w:rFonts w:ascii="標楷體" w:eastAsia="標楷體" w:hAnsi="標楷體"/>
              </w:rPr>
            </w:pPr>
            <w:del w:id="15797" w:author="st1" w:date="2020-03-31T14:55:00Z">
              <w:r w:rsidDel="00C605F1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693" w:type="dxa"/>
          </w:tcPr>
          <w:p w14:paraId="1AAD1594" w14:textId="77777777" w:rsidR="00C605F1" w:rsidRPr="00AF1A82" w:rsidDel="00C605F1" w:rsidRDefault="00C605F1" w:rsidP="00C605F1">
            <w:pPr>
              <w:rPr>
                <w:del w:id="15798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52DD9EBA" w14:textId="77777777" w:rsidTr="009E6975">
        <w:trPr>
          <w:trHeight w:val="291"/>
          <w:jc w:val="center"/>
          <w:del w:id="15799" w:author="st1" w:date="2020-03-31T14:58:00Z"/>
        </w:trPr>
        <w:tc>
          <w:tcPr>
            <w:tcW w:w="2833" w:type="dxa"/>
            <w:gridSpan w:val="3"/>
          </w:tcPr>
          <w:p w14:paraId="0C8DD3AB" w14:textId="77777777" w:rsidR="00C605F1" w:rsidRPr="00320756" w:rsidDel="00C605F1" w:rsidRDefault="00C605F1" w:rsidP="00C605F1">
            <w:pPr>
              <w:rPr>
                <w:del w:id="15800" w:author="st1" w:date="2020-03-31T14:58:00Z"/>
                <w:rFonts w:ascii="標楷體" w:eastAsia="標楷體" w:hAnsi="標楷體"/>
                <w:lang w:eastAsia="x-none"/>
              </w:rPr>
            </w:pPr>
            <w:del w:id="15801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累計處理</w:delText>
              </w:r>
            </w:del>
          </w:p>
        </w:tc>
        <w:tc>
          <w:tcPr>
            <w:tcW w:w="3969" w:type="dxa"/>
          </w:tcPr>
          <w:p w14:paraId="37FE0670" w14:textId="77777777" w:rsidR="00C605F1" w:rsidRPr="00AF1A82" w:rsidDel="00C605F1" w:rsidRDefault="00C605F1" w:rsidP="00C605F1">
            <w:pPr>
              <w:rPr>
                <w:del w:id="15802" w:author="st1" w:date="2020-03-31T14:58:00Z"/>
                <w:rFonts w:ascii="標楷體" w:eastAsia="標楷體" w:hAnsi="標楷體"/>
              </w:rPr>
            </w:pPr>
            <w:del w:id="15803" w:author="st1" w:date="2020-03-31T14:55:00Z">
              <w:r w:rsidDel="00C605F1">
                <w:rPr>
                  <w:rFonts w:ascii="標楷體" w:eastAsia="標楷體" w:hAnsi="標楷體" w:hint="eastAsia"/>
                </w:rPr>
                <w:delText>X(08)</w:delText>
              </w:r>
            </w:del>
          </w:p>
        </w:tc>
        <w:tc>
          <w:tcPr>
            <w:tcW w:w="2693" w:type="dxa"/>
          </w:tcPr>
          <w:p w14:paraId="2749BCD2" w14:textId="77777777" w:rsidR="00C605F1" w:rsidRPr="00AF1A82" w:rsidDel="00C605F1" w:rsidRDefault="00C605F1" w:rsidP="00C605F1">
            <w:pPr>
              <w:rPr>
                <w:del w:id="15804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7347ACCE" w14:textId="77777777" w:rsidTr="009E6975">
        <w:trPr>
          <w:trHeight w:val="291"/>
          <w:jc w:val="center"/>
          <w:del w:id="15805" w:author="st1" w:date="2020-03-31T14:58:00Z"/>
        </w:trPr>
        <w:tc>
          <w:tcPr>
            <w:tcW w:w="2833" w:type="dxa"/>
            <w:gridSpan w:val="3"/>
          </w:tcPr>
          <w:p w14:paraId="1B1F28A1" w14:textId="77777777" w:rsidR="00C605F1" w:rsidRPr="00320756" w:rsidDel="00C605F1" w:rsidRDefault="00C605F1" w:rsidP="00C605F1">
            <w:pPr>
              <w:rPr>
                <w:del w:id="15806" w:author="st1" w:date="2020-03-31T14:58:00Z"/>
                <w:rFonts w:ascii="標楷體" w:eastAsia="標楷體" w:hAnsi="標楷體"/>
              </w:rPr>
            </w:pPr>
            <w:del w:id="15807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筆數</w:delText>
              </w:r>
            </w:del>
          </w:p>
        </w:tc>
        <w:tc>
          <w:tcPr>
            <w:tcW w:w="3969" w:type="dxa"/>
          </w:tcPr>
          <w:p w14:paraId="156660EA" w14:textId="77777777" w:rsidR="00C605F1" w:rsidRPr="00AF1A82" w:rsidDel="00C605F1" w:rsidRDefault="00C605F1" w:rsidP="00C605F1">
            <w:pPr>
              <w:rPr>
                <w:del w:id="15808" w:author="st1" w:date="2020-03-31T14:58:00Z"/>
                <w:rFonts w:ascii="標楷體" w:eastAsia="標楷體" w:hAnsi="標楷體"/>
              </w:rPr>
            </w:pPr>
            <w:del w:id="15809" w:author="st1" w:date="2020-03-31T14:55:00Z">
              <w:r w:rsidDel="00C605F1">
                <w:rPr>
                  <w:rFonts w:ascii="標楷體" w:eastAsia="標楷體" w:hAnsi="標楷體" w:hint="eastAsia"/>
                </w:rPr>
                <w:delText>99</w:delText>
              </w:r>
            </w:del>
          </w:p>
        </w:tc>
        <w:tc>
          <w:tcPr>
            <w:tcW w:w="2693" w:type="dxa"/>
          </w:tcPr>
          <w:p w14:paraId="13A09BDF" w14:textId="77777777" w:rsidR="00C605F1" w:rsidRPr="002C6CD4" w:rsidDel="00C605F1" w:rsidRDefault="00C605F1" w:rsidP="00C605F1">
            <w:pPr>
              <w:rPr>
                <w:del w:id="15810" w:author="st1" w:date="2020-03-31T14:55:00Z"/>
                <w:rFonts w:ascii="標楷體" w:eastAsia="標楷體" w:hAnsi="標楷體"/>
              </w:rPr>
            </w:pPr>
            <w:del w:id="15811" w:author="st1" w:date="2020-03-31T14:55:00Z">
              <w:r w:rsidRPr="002C6CD4" w:rsidDel="00C605F1">
                <w:rPr>
                  <w:rFonts w:ascii="標楷體" w:eastAsia="標楷體" w:hAnsi="標楷體" w:hint="eastAsia"/>
                </w:rPr>
                <w:delText>按鈕</w:delText>
              </w:r>
              <w:r w:rsidRPr="002C6CD4" w:rsidDel="00C605F1">
                <w:rPr>
                  <w:rFonts w:ascii="標楷體" w:eastAsia="標楷體" w:hAnsi="標楷體"/>
                </w:rPr>
                <w:delText>—</w:delText>
              </w:r>
              <w:r w:rsidRPr="002C6CD4" w:rsidDel="00C605F1">
                <w:rPr>
                  <w:rFonts w:ascii="標楷體" w:eastAsia="標楷體" w:hAnsi="標楷體" w:hint="eastAsia"/>
                </w:rPr>
                <w:delText>連結交易L5972</w:delText>
              </w:r>
            </w:del>
          </w:p>
          <w:p w14:paraId="13886998" w14:textId="77777777" w:rsidR="00C605F1" w:rsidRPr="00AF1A82" w:rsidDel="00C605F1" w:rsidRDefault="00C605F1" w:rsidP="00C605F1">
            <w:pPr>
              <w:rPr>
                <w:del w:id="15812" w:author="st1" w:date="2020-03-31T14:58:00Z"/>
                <w:rFonts w:ascii="標楷體" w:eastAsia="標楷體" w:hAnsi="標楷體"/>
              </w:rPr>
            </w:pPr>
            <w:del w:id="15813" w:author="st1" w:date="2020-03-31T14:55:00Z">
              <w:r w:rsidRPr="002C6CD4" w:rsidDel="00C605F1">
                <w:rPr>
                  <w:rFonts w:ascii="標楷體" w:eastAsia="標楷體" w:hAnsi="標楷體"/>
                </w:rPr>
                <w:delText xml:space="preserve"> </w:delText>
              </w:r>
              <w:r w:rsidRPr="002C6CD4" w:rsidDel="00C605F1">
                <w:rPr>
                  <w:rFonts w:ascii="標楷體" w:eastAsia="標楷體" w:hAnsi="標楷體" w:hint="eastAsia"/>
                </w:rPr>
                <w:delText>債協入帳明細查詢</w:delText>
              </w:r>
            </w:del>
          </w:p>
        </w:tc>
      </w:tr>
      <w:tr w:rsidR="00C605F1" w:rsidRPr="00AF1A82" w:rsidDel="00C605F1" w14:paraId="0487F07D" w14:textId="77777777" w:rsidTr="009E6975">
        <w:trPr>
          <w:trHeight w:val="291"/>
          <w:jc w:val="center"/>
          <w:del w:id="15814" w:author="st1" w:date="2020-03-31T14:58:00Z"/>
        </w:trPr>
        <w:tc>
          <w:tcPr>
            <w:tcW w:w="2833" w:type="dxa"/>
            <w:gridSpan w:val="3"/>
          </w:tcPr>
          <w:p w14:paraId="1FBD4AB5" w14:textId="77777777" w:rsidR="00C605F1" w:rsidRPr="00320756" w:rsidDel="00C605F1" w:rsidRDefault="00C605F1" w:rsidP="00C605F1">
            <w:pPr>
              <w:rPr>
                <w:del w:id="15815" w:author="st1" w:date="2020-03-31T14:58:00Z"/>
                <w:rFonts w:ascii="標楷體" w:eastAsia="標楷體" w:hAnsi="標楷體"/>
                <w:lang w:eastAsia="x-none"/>
              </w:rPr>
            </w:pPr>
            <w:del w:id="15816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金額</w:delText>
              </w:r>
            </w:del>
          </w:p>
        </w:tc>
        <w:tc>
          <w:tcPr>
            <w:tcW w:w="3969" w:type="dxa"/>
          </w:tcPr>
          <w:p w14:paraId="3BE7BC93" w14:textId="77777777" w:rsidR="00C605F1" w:rsidRPr="00AF1A82" w:rsidDel="00C605F1" w:rsidRDefault="00C605F1" w:rsidP="00C605F1">
            <w:pPr>
              <w:rPr>
                <w:del w:id="15817" w:author="st1" w:date="2020-03-31T14:58:00Z"/>
                <w:rFonts w:ascii="標楷體" w:eastAsia="標楷體" w:hAnsi="標楷體"/>
              </w:rPr>
            </w:pPr>
            <w:del w:id="15818" w:author="st1" w:date="2020-03-31T14:55:00Z">
              <w:r w:rsidDel="00C605F1">
                <w:rPr>
                  <w:rFonts w:ascii="標楷體" w:eastAsia="標楷體" w:hAnsi="標楷體" w:hint="eastAsia"/>
                </w:rPr>
                <w:delText>9(14)</w:delText>
              </w:r>
            </w:del>
          </w:p>
        </w:tc>
        <w:tc>
          <w:tcPr>
            <w:tcW w:w="2693" w:type="dxa"/>
          </w:tcPr>
          <w:p w14:paraId="443A1D6E" w14:textId="77777777" w:rsidR="00C605F1" w:rsidRPr="00AF1A82" w:rsidDel="00C605F1" w:rsidRDefault="00C605F1" w:rsidP="00C605F1">
            <w:pPr>
              <w:rPr>
                <w:del w:id="15819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124F1A05" w14:textId="77777777" w:rsidTr="009E6975">
        <w:trPr>
          <w:trHeight w:val="291"/>
          <w:jc w:val="center"/>
          <w:del w:id="15820" w:author="st1" w:date="2020-03-31T14:58:00Z"/>
        </w:trPr>
        <w:tc>
          <w:tcPr>
            <w:tcW w:w="2833" w:type="dxa"/>
            <w:gridSpan w:val="3"/>
          </w:tcPr>
          <w:p w14:paraId="6E21919F" w14:textId="77777777" w:rsidR="00C605F1" w:rsidRPr="00320756" w:rsidDel="00C605F1" w:rsidRDefault="00C605F1" w:rsidP="00C605F1">
            <w:pPr>
              <w:rPr>
                <w:del w:id="15821" w:author="st1" w:date="2020-03-31T14:58:00Z"/>
                <w:rFonts w:ascii="標楷體" w:eastAsia="標楷體" w:hAnsi="標楷體"/>
                <w:lang w:eastAsia="x-none"/>
              </w:rPr>
            </w:pPr>
            <w:del w:id="15822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處理事項</w:delText>
              </w:r>
            </w:del>
          </w:p>
        </w:tc>
        <w:tc>
          <w:tcPr>
            <w:tcW w:w="3969" w:type="dxa"/>
          </w:tcPr>
          <w:p w14:paraId="18DC7308" w14:textId="77777777" w:rsidR="00C605F1" w:rsidRPr="00AF1A82" w:rsidDel="00C605F1" w:rsidRDefault="00C605F1" w:rsidP="00C605F1">
            <w:pPr>
              <w:rPr>
                <w:del w:id="15823" w:author="st1" w:date="2020-03-31T14:58:00Z"/>
                <w:rFonts w:ascii="標楷體" w:eastAsia="標楷體" w:hAnsi="標楷體"/>
              </w:rPr>
            </w:pPr>
            <w:del w:id="15824" w:author="st1" w:date="2020-03-31T14:55:00Z">
              <w:r w:rsidDel="00C605F1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2693" w:type="dxa"/>
          </w:tcPr>
          <w:p w14:paraId="5C35AD88" w14:textId="77777777" w:rsidR="00C605F1" w:rsidRPr="00AF1A82" w:rsidDel="00C605F1" w:rsidRDefault="00C605F1" w:rsidP="00C605F1">
            <w:pPr>
              <w:rPr>
                <w:del w:id="15825" w:author="st1" w:date="2020-03-31T14:58:00Z"/>
                <w:rFonts w:ascii="標楷體" w:eastAsia="標楷體" w:hAnsi="標楷體"/>
              </w:rPr>
            </w:pPr>
          </w:p>
        </w:tc>
      </w:tr>
      <w:tr w:rsidR="00C605F1" w:rsidRPr="00AF1A82" w:rsidDel="00C605F1" w14:paraId="4890EAE8" w14:textId="77777777" w:rsidTr="009E6975">
        <w:trPr>
          <w:trHeight w:val="291"/>
          <w:jc w:val="center"/>
          <w:del w:id="15826" w:author="st1" w:date="2020-03-31T14:58:00Z"/>
        </w:trPr>
        <w:tc>
          <w:tcPr>
            <w:tcW w:w="2833" w:type="dxa"/>
            <w:gridSpan w:val="3"/>
          </w:tcPr>
          <w:p w14:paraId="7FA5DC99" w14:textId="77777777" w:rsidR="00C605F1" w:rsidRPr="00320756" w:rsidDel="00C605F1" w:rsidRDefault="00C605F1" w:rsidP="00C605F1">
            <w:pPr>
              <w:rPr>
                <w:del w:id="15827" w:author="st1" w:date="2020-03-31T14:58:00Z"/>
                <w:rFonts w:ascii="標楷體" w:eastAsia="標楷體" w:hAnsi="標楷體"/>
                <w:lang w:eastAsia="x-none"/>
              </w:rPr>
            </w:pPr>
            <w:del w:id="15828" w:author="st1" w:date="2020-03-31T14:55:00Z">
              <w:r w:rsidRPr="00320756" w:rsidDel="00C605F1">
                <w:rPr>
                  <w:rFonts w:ascii="標楷體" w:eastAsia="標楷體" w:hAnsi="標楷體" w:hint="eastAsia"/>
                </w:rPr>
                <w:delText>Y-本日應處理</w:delText>
              </w:r>
            </w:del>
          </w:p>
        </w:tc>
        <w:tc>
          <w:tcPr>
            <w:tcW w:w="3969" w:type="dxa"/>
          </w:tcPr>
          <w:p w14:paraId="190CCEEC" w14:textId="77777777" w:rsidR="00181C2A" w:rsidRDefault="00181C2A" w:rsidP="00505C6E">
            <w:pPr>
              <w:tabs>
                <w:tab w:val="left" w:pos="788"/>
              </w:tabs>
              <w:rPr>
                <w:ins w:id="15829" w:author="st1" w:date="2020-03-31T15:05:00Z"/>
                <w:rFonts w:ascii="標楷體" w:eastAsia="標楷體" w:hAnsi="標楷體"/>
              </w:rPr>
            </w:pPr>
          </w:p>
          <w:p w14:paraId="1B6AF899" w14:textId="77777777" w:rsidR="00C605F1" w:rsidRPr="00AF1A82" w:rsidDel="00C605F1" w:rsidRDefault="00C605F1" w:rsidP="00C605F1">
            <w:pPr>
              <w:rPr>
                <w:del w:id="15830" w:author="st1" w:date="2020-03-31T14:58:00Z"/>
                <w:rFonts w:ascii="標楷體" w:eastAsia="標楷體" w:hAnsi="標楷體"/>
              </w:rPr>
            </w:pPr>
            <w:del w:id="15831" w:author="st1" w:date="2020-03-31T14:55:00Z">
              <w:r w:rsidDel="00C605F1">
                <w:rPr>
                  <w:rFonts w:ascii="標楷體" w:eastAsia="標楷體" w:hAnsi="標楷體" w:hint="eastAsia"/>
                </w:rPr>
                <w:delText>XX</w:delText>
              </w:r>
            </w:del>
          </w:p>
        </w:tc>
        <w:tc>
          <w:tcPr>
            <w:tcW w:w="2693" w:type="dxa"/>
          </w:tcPr>
          <w:p w14:paraId="71CFB648" w14:textId="77777777" w:rsidR="00C605F1" w:rsidRPr="00AF1A82" w:rsidDel="00C605F1" w:rsidRDefault="00C605F1" w:rsidP="00C605F1">
            <w:pPr>
              <w:rPr>
                <w:del w:id="15832" w:author="st1" w:date="2020-03-31T14:58:00Z"/>
                <w:rFonts w:ascii="標楷體" w:eastAsia="標楷體" w:hAnsi="標楷體"/>
              </w:rPr>
            </w:pPr>
          </w:p>
        </w:tc>
      </w:tr>
    </w:tbl>
    <w:p w14:paraId="7A909EC5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927D944" w14:textId="77777777" w:rsidR="00B27A5D" w:rsidRPr="00AF1A82" w:rsidRDefault="00B27A5D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8C6B62F" w14:textId="77777777" w:rsidR="00951B1A" w:rsidRPr="00AF1A82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A47F08E" w14:textId="77777777" w:rsidR="00AD0D8D" w:rsidRPr="00AF1A82" w:rsidRDefault="003A3C80" w:rsidP="00AD0D8D">
      <w:pPr>
        <w:pStyle w:val="3"/>
        <w:numPr>
          <w:ilvl w:val="2"/>
          <w:numId w:val="8"/>
        </w:numPr>
        <w:rPr>
          <w:ins w:id="15833" w:author="st1" w:date="2020-03-31T14:21:00Z"/>
          <w:rFonts w:ascii="標楷體" w:hAnsi="標楷體"/>
        </w:rPr>
      </w:pPr>
      <w:r w:rsidRPr="00AF1A82">
        <w:rPr>
          <w:rFonts w:ascii="標楷體" w:hAnsi="標楷體"/>
        </w:rPr>
        <w:br w:type="page"/>
      </w:r>
      <w:ins w:id="15834" w:author="st1" w:date="2020-03-31T14:21:00Z">
        <w:r w:rsidR="00AD0D8D" w:rsidRPr="00AF1A82">
          <w:rPr>
            <w:rFonts w:ascii="標楷體" w:hAnsi="標楷體"/>
          </w:rPr>
          <w:t>L</w:t>
        </w:r>
        <w:r w:rsidR="00AD0D8D" w:rsidRPr="00AF1A82">
          <w:rPr>
            <w:rFonts w:ascii="標楷體" w:hAnsi="標楷體" w:hint="eastAsia"/>
          </w:rPr>
          <w:t>5</w:t>
        </w:r>
        <w:r w:rsidR="00AD0D8D" w:rsidRPr="00AF1A82">
          <w:rPr>
            <w:rFonts w:ascii="標楷體" w:hAnsi="標楷體" w:hint="eastAsia"/>
            <w:lang w:eastAsia="zh-TW"/>
          </w:rPr>
          <w:t>0</w:t>
        </w:r>
        <w:r w:rsidR="00AD0D8D" w:rsidRPr="00AF1A82">
          <w:rPr>
            <w:rFonts w:ascii="標楷體" w:hAnsi="標楷體" w:hint="eastAsia"/>
          </w:rPr>
          <w:t>7</w:t>
        </w:r>
        <w:r w:rsidR="00AD0D8D" w:rsidRPr="00AF1A82">
          <w:rPr>
            <w:rFonts w:ascii="標楷體" w:hAnsi="標楷體"/>
          </w:rPr>
          <w:t>4</w:t>
        </w:r>
        <w:r w:rsidR="00AD0D8D" w:rsidRPr="00AF1A82">
          <w:rPr>
            <w:rFonts w:ascii="標楷體" w:hAnsi="標楷體" w:hint="eastAsia"/>
            <w:lang w:eastAsia="zh-TW"/>
          </w:rPr>
          <w:t>債務協商</w:t>
        </w:r>
        <w:proofErr w:type="gramStart"/>
        <w:r w:rsidR="00AD0D8D" w:rsidRPr="00AF1A82">
          <w:rPr>
            <w:rFonts w:ascii="標楷體" w:hAnsi="標楷體" w:hint="eastAsia"/>
            <w:lang w:eastAsia="zh-TW"/>
          </w:rPr>
          <w:t>作業</w:t>
        </w:r>
        <w:r w:rsidR="00AD0D8D" w:rsidRPr="00AF1A82">
          <w:rPr>
            <w:rFonts w:ascii="標楷體" w:hAnsi="標楷體" w:hint="eastAsia"/>
          </w:rPr>
          <w:t>－</w:t>
        </w:r>
        <w:proofErr w:type="spellStart"/>
        <w:r w:rsidR="00AD0D8D" w:rsidRPr="00AF1A82">
          <w:rPr>
            <w:rFonts w:ascii="標楷體" w:hAnsi="標楷體" w:hint="eastAsia"/>
          </w:rPr>
          <w:t>應處理</w:t>
        </w:r>
        <w:proofErr w:type="gramEnd"/>
        <w:r w:rsidR="00AD0D8D" w:rsidRPr="00AF1A82">
          <w:rPr>
            <w:rFonts w:ascii="標楷體" w:hAnsi="標楷體" w:hint="eastAsia"/>
          </w:rPr>
          <w:t>清單</w:t>
        </w:r>
        <w:proofErr w:type="spellEnd"/>
      </w:ins>
    </w:p>
    <w:p w14:paraId="64E45C5D" w14:textId="77777777" w:rsidR="00AD0D8D" w:rsidRPr="00AF1A82" w:rsidRDefault="00AD0D8D" w:rsidP="00AD0D8D">
      <w:pPr>
        <w:pStyle w:val="a"/>
        <w:rPr>
          <w:ins w:id="15835" w:author="st1" w:date="2020-03-31T14:21:00Z"/>
        </w:rPr>
      </w:pPr>
      <w:ins w:id="15836" w:author="st1" w:date="2020-03-31T14:21:00Z"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D0D8D" w:rsidRPr="00AF1A82" w14:paraId="5F32C564" w14:textId="77777777" w:rsidTr="00A46D9D">
        <w:trPr>
          <w:trHeight w:val="277"/>
          <w:ins w:id="15837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B84164" w14:textId="77777777" w:rsidR="00AD0D8D" w:rsidRPr="00AF1A82" w:rsidRDefault="00AD0D8D" w:rsidP="00A46D9D">
            <w:pPr>
              <w:rPr>
                <w:ins w:id="15838" w:author="st1" w:date="2020-03-31T14:21:00Z"/>
                <w:rFonts w:ascii="標楷體" w:eastAsia="標楷體" w:hAnsi="標楷體"/>
              </w:rPr>
            </w:pPr>
            <w:ins w:id="15839" w:author="st1" w:date="2020-03-31T14:21:00Z">
              <w:r w:rsidRPr="00AF1A82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B1587E" w14:textId="77777777" w:rsidR="00AD0D8D" w:rsidRPr="00AF1A82" w:rsidRDefault="00AD0D8D" w:rsidP="00A46D9D">
            <w:pPr>
              <w:rPr>
                <w:ins w:id="15840" w:author="st1" w:date="2020-03-31T14:21:00Z"/>
                <w:rFonts w:ascii="標楷體" w:eastAsia="標楷體" w:hAnsi="標楷體"/>
              </w:rPr>
            </w:pPr>
            <w:ins w:id="15841" w:author="st1" w:date="2020-03-31T14:21:00Z">
              <w:r w:rsidRPr="00AF1A82">
                <w:rPr>
                  <w:rFonts w:ascii="標楷體" w:eastAsia="標楷體" w:hAnsi="標楷體" w:hint="eastAsia"/>
                </w:rPr>
                <w:t>債務協商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作業－</w:t>
              </w:r>
              <w:r>
                <w:rPr>
                  <w:rFonts w:ascii="標楷體" w:eastAsia="標楷體" w:hAnsi="標楷體" w:hint="eastAsia"/>
                </w:rPr>
                <w:t>應處理</w:t>
              </w:r>
              <w:proofErr w:type="gramEnd"/>
              <w:r>
                <w:rPr>
                  <w:rFonts w:ascii="標楷體" w:eastAsia="標楷體" w:hAnsi="標楷體" w:hint="eastAsia"/>
                </w:rPr>
                <w:t>清單</w:t>
              </w:r>
            </w:ins>
          </w:p>
          <w:p w14:paraId="489CB855" w14:textId="77777777" w:rsidR="00AD0D8D" w:rsidRPr="00AF1A82" w:rsidRDefault="00AD0D8D" w:rsidP="00A46D9D">
            <w:pPr>
              <w:rPr>
                <w:ins w:id="15842" w:author="st1" w:date="2020-03-31T14:21:00Z"/>
                <w:rFonts w:ascii="標楷體" w:eastAsia="標楷體" w:hAnsi="標楷體"/>
              </w:rPr>
            </w:pPr>
            <w:proofErr w:type="gramStart"/>
            <w:ins w:id="15843" w:author="st1" w:date="2020-03-31T14:21:00Z">
              <w:r w:rsidRPr="00AF1A82">
                <w:rPr>
                  <w:rFonts w:ascii="標楷體" w:eastAsia="標楷體" w:hAnsi="標楷體" w:hint="eastAsia"/>
                </w:rPr>
                <w:t>一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.最大債權</w:t>
              </w:r>
            </w:ins>
          </w:p>
          <w:p w14:paraId="3F58778F" w14:textId="77777777" w:rsidR="00AD0D8D" w:rsidRPr="00AF1A82" w:rsidRDefault="00AD0D8D" w:rsidP="00A46D9D">
            <w:pPr>
              <w:rPr>
                <w:ins w:id="15844" w:author="st1" w:date="2020-03-31T14:21:00Z"/>
                <w:rFonts w:ascii="標楷體" w:eastAsia="標楷體" w:hAnsi="標楷體"/>
              </w:rPr>
            </w:pPr>
            <w:ins w:id="15845" w:author="st1" w:date="2020-03-31T14:21:00Z">
              <w:r w:rsidRPr="00AF1A82">
                <w:rPr>
                  <w:rFonts w:ascii="標楷體" w:eastAsia="標楷體" w:hAnsi="標楷體" w:hint="eastAsia"/>
                </w:rPr>
                <w:t>1</w:t>
              </w:r>
              <w:r w:rsidRPr="00AF1A82">
                <w:rPr>
                  <w:rFonts w:ascii="標楷體" w:eastAsia="標楷體" w:hAnsi="標楷體"/>
                </w:rPr>
                <w:t>.</w:t>
              </w:r>
              <w:r w:rsidRPr="00AF1A82">
                <w:rPr>
                  <w:rFonts w:ascii="標楷體" w:eastAsia="標楷體" w:hAnsi="標楷體" w:hint="eastAsia"/>
                </w:rPr>
                <w:t>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還款&gt;</w:t>
              </w:r>
            </w:ins>
          </w:p>
          <w:p w14:paraId="3FEF8B41" w14:textId="77777777" w:rsidR="00AD0D8D" w:rsidRPr="00AF1A82" w:rsidRDefault="00AD0D8D" w:rsidP="00A46D9D">
            <w:pPr>
              <w:rPr>
                <w:ins w:id="15846" w:author="st1" w:date="2020-03-31T14:21:00Z"/>
                <w:rFonts w:ascii="標楷體" w:eastAsia="標楷體" w:hAnsi="標楷體"/>
              </w:rPr>
            </w:pPr>
            <w:ins w:id="15847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</w:t>
              </w:r>
              <w:r w:rsidRPr="00AF1A82">
                <w:rPr>
                  <w:rFonts w:ascii="標楷體" w:eastAsia="標楷體" w:hAnsi="標楷體"/>
                </w:rPr>
                <w:t>A.</w:t>
              </w:r>
              <w:r w:rsidRPr="00AF1A82">
                <w:rPr>
                  <w:rFonts w:ascii="標楷體" w:eastAsia="標楷體" w:hAnsi="標楷體" w:hint="eastAsia"/>
                </w:rPr>
                <w:t>將前日之匯款轉帳客戶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債協暫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收款，執行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還款</w:t>
              </w:r>
            </w:ins>
          </w:p>
          <w:p w14:paraId="63BE2270" w14:textId="77777777" w:rsidR="00AD0D8D" w:rsidRPr="00AF1A82" w:rsidRDefault="00AD0D8D" w:rsidP="00A46D9D">
            <w:pPr>
              <w:rPr>
                <w:ins w:id="15848" w:author="st1" w:date="2020-03-31T14:21:00Z"/>
                <w:rFonts w:ascii="標楷體" w:eastAsia="標楷體" w:hAnsi="標楷體"/>
              </w:rPr>
            </w:pPr>
            <w:ins w:id="15849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B.未確定之客戶還款，變更[交易別]為6.待處理</w:t>
              </w:r>
            </w:ins>
          </w:p>
          <w:p w14:paraId="103C1D20" w14:textId="77777777" w:rsidR="00AD0D8D" w:rsidRPr="00AF1A82" w:rsidRDefault="00AD0D8D" w:rsidP="00A46D9D">
            <w:pPr>
              <w:rPr>
                <w:ins w:id="15850" w:author="st1" w:date="2020-03-31T14:21:00Z"/>
                <w:rFonts w:ascii="標楷體" w:eastAsia="標楷體" w:hAnsi="標楷體"/>
              </w:rPr>
            </w:pPr>
            <w:ins w:id="15851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C</w:t>
              </w:r>
              <w:r w:rsidRPr="00AF1A82">
                <w:rPr>
                  <w:rFonts w:ascii="標楷體" w:eastAsia="標楷體" w:hAnsi="標楷體"/>
                </w:rPr>
                <w:t>.</w:t>
              </w:r>
              <w:r w:rsidRPr="00AF1A82">
                <w:rPr>
                  <w:rFonts w:ascii="標楷體" w:eastAsia="標楷體" w:hAnsi="標楷體" w:hint="eastAsia"/>
                </w:rPr>
                <w:t>提前結清、結清，若匯入款＋溢收款 &gt;結清金額，則</w:t>
              </w:r>
            </w:ins>
          </w:p>
          <w:p w14:paraId="6D360075" w14:textId="77777777" w:rsidR="00AD0D8D" w:rsidRPr="00AF1A82" w:rsidRDefault="00AD0D8D" w:rsidP="00A46D9D">
            <w:pPr>
              <w:rPr>
                <w:ins w:id="15852" w:author="st1" w:date="2020-03-31T14:21:00Z"/>
                <w:rFonts w:ascii="標楷體" w:eastAsia="標楷體" w:hAnsi="標楷體"/>
              </w:rPr>
            </w:pPr>
            <w:ins w:id="15853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  列為待處理，需先執行[暫收款退還]交易，退還多餘</w:t>
              </w:r>
            </w:ins>
          </w:p>
          <w:p w14:paraId="4BBC6C4F" w14:textId="77777777" w:rsidR="00AD0D8D" w:rsidRPr="00AF1A82" w:rsidRDefault="00AD0D8D" w:rsidP="00A46D9D">
            <w:pPr>
              <w:rPr>
                <w:ins w:id="15854" w:author="st1" w:date="2020-03-31T14:21:00Z"/>
                <w:rFonts w:ascii="標楷體" w:eastAsia="標楷體" w:hAnsi="標楷體"/>
              </w:rPr>
            </w:pPr>
            <w:ins w:id="15855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  金額後始能進行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交易</w:t>
              </w:r>
            </w:ins>
          </w:p>
          <w:p w14:paraId="1693EA71" w14:textId="77777777" w:rsidR="00AD0D8D" w:rsidRPr="00AF1A82" w:rsidRDefault="00AD0D8D" w:rsidP="00A46D9D">
            <w:pPr>
              <w:rPr>
                <w:ins w:id="15856" w:author="st1" w:date="2020-03-31T14:21:00Z"/>
                <w:rFonts w:ascii="標楷體" w:eastAsia="標楷體" w:hAnsi="標楷體"/>
              </w:rPr>
            </w:pPr>
            <w:ins w:id="15857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</w:t>
              </w:r>
              <w:r w:rsidRPr="00AF1A82">
                <w:rPr>
                  <w:rFonts w:ascii="標楷體" w:eastAsia="標楷體" w:hAnsi="標楷體"/>
                </w:rPr>
                <w:t>D.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還款後產生新壽放款、保單分配款，並累積債</w:t>
              </w:r>
            </w:ins>
          </w:p>
          <w:p w14:paraId="4395BF6D" w14:textId="77777777" w:rsidR="00AD0D8D" w:rsidRPr="00AF1A82" w:rsidRDefault="00AD0D8D" w:rsidP="00A46D9D">
            <w:pPr>
              <w:rPr>
                <w:ins w:id="15858" w:author="st1" w:date="2020-03-31T14:21:00Z"/>
                <w:rFonts w:ascii="標楷體" w:eastAsia="標楷體" w:hAnsi="標楷體"/>
              </w:rPr>
            </w:pPr>
            <w:ins w:id="15859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  協、調解、更生、清算之撥付款項</w:t>
              </w:r>
            </w:ins>
          </w:p>
          <w:p w14:paraId="62DD9249" w14:textId="77777777" w:rsidR="00AD0D8D" w:rsidRPr="00AF1A82" w:rsidRDefault="00AD0D8D" w:rsidP="00A46D9D">
            <w:pPr>
              <w:rPr>
                <w:ins w:id="15860" w:author="st1" w:date="2020-03-31T14:21:00Z"/>
                <w:rFonts w:ascii="標楷體" w:eastAsia="標楷體" w:hAnsi="標楷體"/>
              </w:rPr>
            </w:pPr>
            <w:ins w:id="15861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</w:t>
              </w:r>
              <w:r w:rsidRPr="00AF1A82">
                <w:rPr>
                  <w:rFonts w:ascii="標楷體" w:eastAsia="標楷體" w:hAnsi="標楷體"/>
                </w:rPr>
                <w:t>E.</w:t>
              </w:r>
              <w:r w:rsidRPr="00AF1A82">
                <w:rPr>
                  <w:rFonts w:ascii="標楷體" w:eastAsia="標楷體" w:hAnsi="標楷體" w:hint="eastAsia"/>
                </w:rPr>
                <w:t>新壽放款攤分金額轉客戶暫收</w:t>
              </w:r>
            </w:ins>
          </w:p>
          <w:p w14:paraId="6941E49E" w14:textId="77777777" w:rsidR="00AD0D8D" w:rsidRPr="00AF1A82" w:rsidRDefault="00AD0D8D" w:rsidP="00A46D9D">
            <w:pPr>
              <w:rPr>
                <w:ins w:id="15862" w:author="st1" w:date="2020-03-31T14:21:00Z"/>
                <w:rFonts w:ascii="標楷體" w:eastAsia="標楷體" w:hAnsi="標楷體"/>
              </w:rPr>
            </w:pPr>
            <w:ins w:id="15863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</w:t>
              </w:r>
              <w:r w:rsidRPr="00AF1A82">
                <w:rPr>
                  <w:rFonts w:ascii="標楷體" w:eastAsia="標楷體" w:hAnsi="標楷體"/>
                </w:rPr>
                <w:t>F.</w:t>
              </w:r>
              <w:r w:rsidRPr="00AF1A82">
                <w:rPr>
                  <w:rFonts w:ascii="標楷體" w:eastAsia="標楷體" w:hAnsi="標楷體" w:hint="eastAsia"/>
                </w:rPr>
                <w:t>當日須將未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處理完畢，始能關帳</w:t>
              </w:r>
            </w:ins>
          </w:p>
          <w:p w14:paraId="1FEC6308" w14:textId="77777777" w:rsidR="00AD0D8D" w:rsidRPr="00AF1A82" w:rsidRDefault="00AD0D8D" w:rsidP="00A46D9D">
            <w:pPr>
              <w:rPr>
                <w:ins w:id="15864" w:author="st1" w:date="2020-03-31T14:21:00Z"/>
                <w:rFonts w:ascii="標楷體" w:eastAsia="標楷體" w:hAnsi="標楷體"/>
              </w:rPr>
            </w:pPr>
            <w:ins w:id="15865" w:author="st1" w:date="2020-03-31T14:21:00Z">
              <w:r w:rsidRPr="00AF1A82">
                <w:rPr>
                  <w:rFonts w:ascii="標楷體" w:eastAsia="標楷體" w:hAnsi="標楷體" w:hint="eastAsia"/>
                </w:rPr>
                <w:t>2. 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  <w:p w14:paraId="4A9FF762" w14:textId="77777777" w:rsidR="00AD0D8D" w:rsidRPr="00AF1A82" w:rsidRDefault="00AD0D8D" w:rsidP="00A46D9D">
            <w:pPr>
              <w:rPr>
                <w:ins w:id="15866" w:author="st1" w:date="2020-03-31T14:21:00Z"/>
                <w:rFonts w:ascii="標楷體" w:eastAsia="標楷體" w:hAnsi="標楷體"/>
              </w:rPr>
            </w:pPr>
            <w:ins w:id="15867" w:author="st1" w:date="2020-03-31T14:21:00Z">
              <w:r w:rsidRPr="00AF1A82">
                <w:rPr>
                  <w:rFonts w:ascii="標楷體" w:eastAsia="標楷體" w:hAnsi="標楷體"/>
                </w:rPr>
                <w:t xml:space="preserve">   A.</w:t>
              </w:r>
              <w:r w:rsidRPr="00AF1A82">
                <w:rPr>
                  <w:rFonts w:ascii="標楷體" w:eastAsia="標楷體" w:hAnsi="標楷體" w:hint="eastAsia"/>
                </w:rPr>
                <w:t>依據設定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之製檔日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，顯示&lt;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&gt;按鈕</w:t>
              </w:r>
            </w:ins>
          </w:p>
          <w:p w14:paraId="75E23D65" w14:textId="77777777" w:rsidR="00AD0D8D" w:rsidRPr="00AF1A82" w:rsidRDefault="00AD0D8D" w:rsidP="00A46D9D">
            <w:pPr>
              <w:rPr>
                <w:ins w:id="15868" w:author="st1" w:date="2020-03-31T14:21:00Z"/>
                <w:rFonts w:ascii="標楷體" w:eastAsia="標楷體" w:hAnsi="標楷體"/>
              </w:rPr>
            </w:pPr>
            <w:ins w:id="15869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</w:t>
              </w:r>
              <w:r w:rsidRPr="00AF1A82">
                <w:rPr>
                  <w:rFonts w:ascii="標楷體" w:eastAsia="標楷體" w:hAnsi="標楷體"/>
                </w:rPr>
                <w:t>B.</w:t>
              </w:r>
              <w:r w:rsidRPr="00AF1A82">
                <w:rPr>
                  <w:rFonts w:ascii="標楷體" w:eastAsia="標楷體" w:hAnsi="標楷體" w:hint="eastAsia"/>
                </w:rPr>
                <w:t>執行後產生[最大債權撥付檔]</w:t>
              </w:r>
            </w:ins>
          </w:p>
          <w:p w14:paraId="035A40E2" w14:textId="77777777" w:rsidR="00AD0D8D" w:rsidRPr="00AF1A82" w:rsidRDefault="00AD0D8D" w:rsidP="00A46D9D">
            <w:pPr>
              <w:rPr>
                <w:ins w:id="15870" w:author="st1" w:date="2020-03-31T14:21:00Z"/>
                <w:rFonts w:ascii="標楷體" w:eastAsia="標楷體" w:hAnsi="標楷體"/>
              </w:rPr>
            </w:pPr>
            <w:ins w:id="15871" w:author="st1" w:date="2020-03-31T14:21:00Z">
              <w:r w:rsidRPr="00AF1A82">
                <w:rPr>
                  <w:rFonts w:ascii="標楷體" w:eastAsia="標楷體" w:hAnsi="標楷體"/>
                </w:rPr>
                <w:t>3.</w:t>
              </w:r>
              <w:r w:rsidRPr="00AF1A82">
                <w:rPr>
                  <w:rFonts w:ascii="標楷體" w:eastAsia="標楷體" w:hAnsi="標楷體" w:hint="eastAsia"/>
                </w:rPr>
                <w:t xml:space="preserve"> &lt;撥付傳票&gt;</w:t>
              </w:r>
            </w:ins>
          </w:p>
          <w:p w14:paraId="3877D4E0" w14:textId="77777777" w:rsidR="00AD0D8D" w:rsidRPr="00AF1A82" w:rsidRDefault="00AD0D8D" w:rsidP="00A46D9D">
            <w:pPr>
              <w:rPr>
                <w:ins w:id="15872" w:author="st1" w:date="2020-03-31T14:21:00Z"/>
                <w:rFonts w:ascii="標楷體" w:eastAsia="標楷體" w:hAnsi="標楷體"/>
              </w:rPr>
            </w:pPr>
            <w:ins w:id="15873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A</w:t>
              </w:r>
              <w:r w:rsidRPr="00AF1A82">
                <w:rPr>
                  <w:rFonts w:ascii="標楷體" w:eastAsia="標楷體" w:hAnsi="標楷體"/>
                </w:rPr>
                <w:t>.</w:t>
              </w:r>
              <w:r w:rsidRPr="00AF1A82">
                <w:rPr>
                  <w:rFonts w:ascii="標楷體" w:eastAsia="標楷體" w:hAnsi="標楷體" w:hint="eastAsia"/>
                </w:rPr>
                <w:t>依據設定之傳票日，顯示&lt;撥付傳票&gt;按鈕</w:t>
              </w:r>
            </w:ins>
          </w:p>
          <w:p w14:paraId="682E66BF" w14:textId="77777777" w:rsidR="00AD0D8D" w:rsidRPr="00AF1A82" w:rsidRDefault="00AD0D8D" w:rsidP="00A46D9D">
            <w:pPr>
              <w:rPr>
                <w:ins w:id="15874" w:author="st1" w:date="2020-03-31T14:21:00Z"/>
                <w:rFonts w:ascii="標楷體" w:eastAsia="標楷體" w:hAnsi="標楷體"/>
              </w:rPr>
            </w:pPr>
            <w:ins w:id="15875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 B</w:t>
              </w:r>
              <w:r w:rsidRPr="00AF1A82">
                <w:rPr>
                  <w:rFonts w:ascii="標楷體" w:eastAsia="標楷體" w:hAnsi="標楷體"/>
                </w:rPr>
                <w:t>.</w:t>
              </w:r>
              <w:r w:rsidRPr="00AF1A82">
                <w:rPr>
                  <w:rFonts w:ascii="標楷體" w:eastAsia="標楷體" w:hAnsi="標楷體" w:hint="eastAsia"/>
                </w:rPr>
                <w:t>執行後出[撥付其他債權機構]帳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務</w:t>
              </w:r>
              <w:proofErr w:type="gramEnd"/>
            </w:ins>
          </w:p>
          <w:p w14:paraId="57289144" w14:textId="77777777" w:rsidR="00AD0D8D" w:rsidRPr="00AF1A82" w:rsidRDefault="00AD0D8D" w:rsidP="00A46D9D">
            <w:pPr>
              <w:rPr>
                <w:ins w:id="15876" w:author="st1" w:date="2020-03-31T14:21:00Z"/>
                <w:rFonts w:ascii="標楷體" w:eastAsia="標楷體" w:hAnsi="標楷體"/>
              </w:rPr>
            </w:pPr>
            <w:ins w:id="15877" w:author="st1" w:date="2020-03-31T14:21:00Z">
              <w:r w:rsidRPr="00AF1A82">
                <w:rPr>
                  <w:rFonts w:ascii="標楷體" w:eastAsia="標楷體" w:hAnsi="標楷體" w:hint="eastAsia"/>
                </w:rPr>
                <w:t>1.匯款轉帳整批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後，將客戶款項自動轉入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債協暫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收</w:t>
              </w:r>
            </w:ins>
          </w:p>
          <w:p w14:paraId="4A59BC6A" w14:textId="77777777" w:rsidR="00AD0D8D" w:rsidRPr="00AF1A82" w:rsidRDefault="00AD0D8D" w:rsidP="00A46D9D">
            <w:pPr>
              <w:rPr>
                <w:ins w:id="15878" w:author="st1" w:date="2020-03-31T14:21:00Z"/>
                <w:rFonts w:ascii="標楷體" w:eastAsia="標楷體" w:hAnsi="標楷體"/>
              </w:rPr>
            </w:pPr>
            <w:ins w:id="15879" w:author="st1" w:date="2020-03-31T14:21:00Z">
              <w:r w:rsidRPr="00AF1A82">
                <w:rPr>
                  <w:rFonts w:ascii="標楷體" w:eastAsia="標楷體" w:hAnsi="標楷體" w:hint="eastAsia"/>
                </w:rPr>
                <w:t>2.債協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作業處理後，將新壽放款分攤款自動轉入客戶</w:t>
              </w:r>
            </w:ins>
          </w:p>
          <w:p w14:paraId="6F9DF8C2" w14:textId="77777777" w:rsidR="00AD0D8D" w:rsidRPr="00AF1A82" w:rsidRDefault="00AD0D8D" w:rsidP="00A46D9D">
            <w:pPr>
              <w:rPr>
                <w:ins w:id="15880" w:author="st1" w:date="2020-03-31T14:21:00Z"/>
                <w:rFonts w:ascii="標楷體" w:eastAsia="標楷體" w:hAnsi="標楷體"/>
              </w:rPr>
            </w:pPr>
            <w:ins w:id="15881" w:author="st1" w:date="2020-03-31T14:21:00Z">
              <w:r w:rsidRPr="00AF1A82">
                <w:rPr>
                  <w:rFonts w:ascii="標楷體" w:eastAsia="標楷體" w:hAnsi="標楷體" w:hint="eastAsia"/>
                </w:rPr>
                <w:t xml:space="preserve">  暫收</w:t>
              </w:r>
            </w:ins>
          </w:p>
          <w:p w14:paraId="1A5D2AE8" w14:textId="77777777" w:rsidR="00AD0D8D" w:rsidRPr="00AF1A82" w:rsidRDefault="00AD0D8D" w:rsidP="00A46D9D">
            <w:pPr>
              <w:rPr>
                <w:ins w:id="15882" w:author="st1" w:date="2020-03-31T14:21:00Z"/>
                <w:rFonts w:ascii="標楷體" w:eastAsia="標楷體" w:hAnsi="標楷體"/>
              </w:rPr>
            </w:pPr>
            <w:ins w:id="15883" w:author="st1" w:date="2020-03-31T14:21:00Z">
              <w:r w:rsidRPr="00AF1A82">
                <w:rPr>
                  <w:rFonts w:ascii="標楷體" w:eastAsia="標楷體" w:hAnsi="標楷體" w:hint="eastAsia"/>
                </w:rPr>
                <w:t>3.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撥付製檔日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時，檢核無未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即顯示&lt;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&gt;按鈕</w:t>
              </w:r>
            </w:ins>
          </w:p>
          <w:p w14:paraId="0343C6A6" w14:textId="77777777" w:rsidR="00AD0D8D" w:rsidRPr="00AF1A82" w:rsidRDefault="00AD0D8D" w:rsidP="00A46D9D">
            <w:pPr>
              <w:rPr>
                <w:ins w:id="15884" w:author="st1" w:date="2020-03-31T14:21:00Z"/>
                <w:rFonts w:ascii="標楷體" w:eastAsia="標楷體" w:hAnsi="標楷體"/>
              </w:rPr>
            </w:pPr>
            <w:ins w:id="15885" w:author="st1" w:date="2020-03-31T14:21:00Z">
              <w:r w:rsidRPr="00AF1A82">
                <w:rPr>
                  <w:rFonts w:ascii="標楷體" w:eastAsia="標楷體" w:hAnsi="標楷體"/>
                </w:rPr>
                <w:t>4.</w:t>
              </w:r>
              <w:r w:rsidRPr="00AF1A82">
                <w:rPr>
                  <w:rFonts w:ascii="標楷體" w:eastAsia="標楷體" w:hAnsi="標楷體" w:hint="eastAsia"/>
                </w:rPr>
                <w:t>撥付傳票日時，檢核無未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即顯示&lt;撥付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出帳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&gt;按鈕</w:t>
              </w:r>
            </w:ins>
          </w:p>
          <w:p w14:paraId="5A2882E7" w14:textId="77777777" w:rsidR="00AD0D8D" w:rsidRPr="00AF1A82" w:rsidRDefault="00AD0D8D" w:rsidP="00A46D9D">
            <w:pPr>
              <w:rPr>
                <w:ins w:id="15886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067B55F4" w14:textId="77777777" w:rsidTr="00A46D9D">
        <w:trPr>
          <w:trHeight w:val="277"/>
          <w:ins w:id="15887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CB6645" w14:textId="77777777" w:rsidR="00AD0D8D" w:rsidRPr="00AF1A82" w:rsidRDefault="00AD0D8D" w:rsidP="00A46D9D">
            <w:pPr>
              <w:rPr>
                <w:ins w:id="15888" w:author="st1" w:date="2020-03-31T14:21:00Z"/>
                <w:rFonts w:ascii="標楷體" w:eastAsia="標楷體" w:hAnsi="標楷體"/>
              </w:rPr>
            </w:pPr>
            <w:ins w:id="15889" w:author="st1" w:date="2020-03-31T14:21:00Z">
              <w:r w:rsidRPr="00AF1A82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F2FD8" w14:textId="77777777" w:rsidR="00AD0D8D" w:rsidRPr="00AF1A82" w:rsidRDefault="00AD0D8D" w:rsidP="00A46D9D">
            <w:pPr>
              <w:rPr>
                <w:ins w:id="15890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63DCE8EF" w14:textId="77777777" w:rsidTr="00A46D9D">
        <w:trPr>
          <w:trHeight w:val="773"/>
          <w:ins w:id="15891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9D1502" w14:textId="77777777" w:rsidR="00AD0D8D" w:rsidRPr="00AF1A82" w:rsidRDefault="00AD0D8D" w:rsidP="00A46D9D">
            <w:pPr>
              <w:rPr>
                <w:ins w:id="15892" w:author="st1" w:date="2020-03-31T14:21:00Z"/>
                <w:rFonts w:ascii="標楷體" w:eastAsia="標楷體" w:hAnsi="標楷體"/>
              </w:rPr>
            </w:pPr>
            <w:ins w:id="15893" w:author="st1" w:date="2020-03-31T14:21:00Z">
              <w:r w:rsidRPr="00AF1A82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3BBD60" w14:textId="77777777" w:rsidR="00AD0D8D" w:rsidRPr="00AF1A82" w:rsidRDefault="00AD0D8D" w:rsidP="00A46D9D">
            <w:pPr>
              <w:rPr>
                <w:ins w:id="15894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549B28E4" w14:textId="77777777" w:rsidTr="00A46D9D">
        <w:trPr>
          <w:trHeight w:val="321"/>
          <w:ins w:id="15895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E10998" w14:textId="77777777" w:rsidR="00AD0D8D" w:rsidRPr="00AF1A82" w:rsidRDefault="00AD0D8D" w:rsidP="00A46D9D">
            <w:pPr>
              <w:rPr>
                <w:ins w:id="15896" w:author="st1" w:date="2020-03-31T14:21:00Z"/>
                <w:rFonts w:ascii="標楷體" w:eastAsia="標楷體" w:hAnsi="標楷體"/>
              </w:rPr>
            </w:pPr>
            <w:ins w:id="15897" w:author="st1" w:date="2020-03-31T14:21:00Z">
              <w:r w:rsidRPr="00AF1A82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9CDDB" w14:textId="77777777" w:rsidR="00AD0D8D" w:rsidRPr="00AF1A82" w:rsidRDefault="00AD0D8D" w:rsidP="00A46D9D">
            <w:pPr>
              <w:rPr>
                <w:ins w:id="15898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3F996DC2" w14:textId="77777777" w:rsidTr="00A46D9D">
        <w:trPr>
          <w:trHeight w:val="1311"/>
          <w:ins w:id="15899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CA6F7" w14:textId="77777777" w:rsidR="00AD0D8D" w:rsidRPr="00AF1A82" w:rsidRDefault="00AD0D8D" w:rsidP="00A46D9D">
            <w:pPr>
              <w:rPr>
                <w:ins w:id="15900" w:author="st1" w:date="2020-03-31T14:21:00Z"/>
                <w:rFonts w:ascii="標楷體" w:eastAsia="標楷體" w:hAnsi="標楷體"/>
              </w:rPr>
            </w:pPr>
            <w:ins w:id="15901" w:author="st1" w:date="2020-03-31T14:21:00Z">
              <w:r w:rsidRPr="00AF1A82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E4066" w14:textId="77777777" w:rsidR="00AD0D8D" w:rsidRPr="00AF1A82" w:rsidRDefault="00AD0D8D" w:rsidP="00A46D9D">
            <w:pPr>
              <w:rPr>
                <w:ins w:id="15902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06677FA1" w14:textId="77777777" w:rsidTr="00A46D9D">
        <w:trPr>
          <w:trHeight w:val="278"/>
          <w:ins w:id="15903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48A1C" w14:textId="77777777" w:rsidR="00AD0D8D" w:rsidRPr="00AF1A82" w:rsidRDefault="00AD0D8D" w:rsidP="00A46D9D">
            <w:pPr>
              <w:rPr>
                <w:ins w:id="15904" w:author="st1" w:date="2020-03-31T14:21:00Z"/>
                <w:rFonts w:ascii="標楷體" w:eastAsia="標楷體" w:hAnsi="標楷體"/>
              </w:rPr>
            </w:pPr>
            <w:ins w:id="15905" w:author="st1" w:date="2020-03-31T14:21:00Z">
              <w:r w:rsidRPr="00AF1A82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33DD2" w14:textId="77777777" w:rsidR="00AD0D8D" w:rsidRPr="00AF1A82" w:rsidRDefault="00AD0D8D" w:rsidP="00A46D9D">
            <w:pPr>
              <w:rPr>
                <w:ins w:id="15906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1C7A376A" w14:textId="77777777" w:rsidTr="00A46D9D">
        <w:trPr>
          <w:trHeight w:val="358"/>
          <w:ins w:id="15907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7EAE6" w14:textId="77777777" w:rsidR="00AD0D8D" w:rsidRPr="00AF1A82" w:rsidRDefault="00AD0D8D" w:rsidP="00A46D9D">
            <w:pPr>
              <w:rPr>
                <w:ins w:id="15908" w:author="st1" w:date="2020-03-31T14:21:00Z"/>
                <w:rFonts w:ascii="標楷體" w:eastAsia="標楷體" w:hAnsi="標楷體"/>
              </w:rPr>
            </w:pPr>
            <w:ins w:id="15909" w:author="st1" w:date="2020-03-31T14:21:00Z">
              <w:r w:rsidRPr="00AF1A82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1B683A" w14:textId="77777777" w:rsidR="00AD0D8D" w:rsidRPr="00AF1A82" w:rsidRDefault="00AD0D8D" w:rsidP="00A46D9D">
            <w:pPr>
              <w:rPr>
                <w:ins w:id="15910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7CFAE7BB" w14:textId="77777777" w:rsidTr="00A46D9D">
        <w:trPr>
          <w:trHeight w:val="278"/>
          <w:ins w:id="15911" w:author="st1" w:date="2020-03-31T14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C95C8" w14:textId="77777777" w:rsidR="00AD0D8D" w:rsidRPr="00AF1A82" w:rsidRDefault="00AD0D8D" w:rsidP="00A46D9D">
            <w:pPr>
              <w:rPr>
                <w:ins w:id="15912" w:author="st1" w:date="2020-03-31T14:21:00Z"/>
                <w:rFonts w:ascii="標楷體" w:eastAsia="標楷體" w:hAnsi="標楷體"/>
              </w:rPr>
            </w:pPr>
            <w:ins w:id="15913" w:author="st1" w:date="2020-03-31T14:21:00Z">
              <w:r w:rsidRPr="00AF1A82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FADCF1" w14:textId="77777777" w:rsidR="00AD0D8D" w:rsidRPr="00AF1A82" w:rsidRDefault="00AD0D8D" w:rsidP="00A46D9D">
            <w:pPr>
              <w:rPr>
                <w:ins w:id="15914" w:author="st1" w:date="2020-03-31T14:21:00Z"/>
                <w:rFonts w:ascii="標楷體" w:eastAsia="標楷體" w:hAnsi="標楷體"/>
              </w:rPr>
            </w:pPr>
          </w:p>
        </w:tc>
      </w:tr>
    </w:tbl>
    <w:p w14:paraId="4098FD80" w14:textId="77777777" w:rsidR="00AD0D8D" w:rsidRPr="00AF1A82" w:rsidRDefault="00AD0D8D" w:rsidP="00AD0D8D">
      <w:pPr>
        <w:rPr>
          <w:ins w:id="15915" w:author="st1" w:date="2020-03-31T14:21:00Z"/>
          <w:rFonts w:ascii="標楷體" w:eastAsia="標楷體" w:hAnsi="標楷體"/>
        </w:rPr>
      </w:pPr>
    </w:p>
    <w:p w14:paraId="4841E80C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  <w:rPr>
          <w:ins w:id="15916" w:author="st1" w:date="2020-03-31T14:21:00Z"/>
        </w:rPr>
      </w:pPr>
      <w:ins w:id="15917" w:author="st1" w:date="2020-03-31T14:21:00Z">
        <w:r w:rsidRPr="00AF1A82">
          <w:t>UI畫面</w:t>
        </w:r>
      </w:ins>
    </w:p>
    <w:p w14:paraId="236FF851" w14:textId="77777777" w:rsidR="00AD0D8D" w:rsidRDefault="00AD0D8D" w:rsidP="00AD0D8D">
      <w:pPr>
        <w:pStyle w:val="42"/>
        <w:spacing w:after="72"/>
        <w:ind w:left="1133"/>
        <w:rPr>
          <w:ins w:id="15918" w:author="st1" w:date="2020-03-31T14:21:00Z"/>
          <w:rFonts w:ascii="標楷體" w:hAnsi="標楷體"/>
        </w:rPr>
      </w:pPr>
      <w:ins w:id="15919" w:author="st1" w:date="2020-03-31T14:21:00Z">
        <w:r w:rsidRPr="00AF1A82">
          <w:rPr>
            <w:rFonts w:ascii="標楷體" w:hAnsi="標楷體" w:hint="eastAsia"/>
          </w:rPr>
          <w:t>輸入畫面</w:t>
        </w:r>
      </w:ins>
    </w:p>
    <w:p w14:paraId="1995FABE" w14:textId="77777777" w:rsidR="00AD0D8D" w:rsidRPr="00AF1A82" w:rsidRDefault="00AD0D8D" w:rsidP="00AD0D8D">
      <w:pPr>
        <w:pStyle w:val="42"/>
        <w:spacing w:after="72"/>
        <w:ind w:leftChars="0" w:left="0"/>
        <w:rPr>
          <w:ins w:id="15920" w:author="st1" w:date="2020-03-31T14:21:00Z"/>
          <w:rFonts w:ascii="標楷體" w:hAnsi="標楷體"/>
        </w:rPr>
      </w:pPr>
      <w:ins w:id="15921" w:author="st1" w:date="2020-03-31T14:21:00Z">
        <w:r w:rsidRPr="00AF1A82">
          <w:rPr>
            <w:rFonts w:ascii="標楷體" w:hAnsi="標楷體"/>
            <w:noProof/>
          </w:rPr>
          <w:drawing>
            <wp:inline distT="0" distB="0" distL="0" distR="0" wp14:anchorId="22ED9030" wp14:editId="0EC13451">
              <wp:extent cx="6483350" cy="1943100"/>
              <wp:effectExtent l="0" t="0" r="0" b="0"/>
              <wp:docPr id="4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6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3350" cy="1943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9C11128" w14:textId="77777777" w:rsidR="00AD0D8D" w:rsidRPr="00AD50CB" w:rsidRDefault="00AD0D8D" w:rsidP="00AD0D8D">
      <w:pPr>
        <w:adjustRightInd w:val="0"/>
        <w:spacing w:afterLines="20" w:after="72"/>
        <w:ind w:leftChars="472" w:left="1133"/>
        <w:rPr>
          <w:ins w:id="15922" w:author="st1" w:date="2020-03-31T14:21:00Z"/>
          <w:rFonts w:ascii="標楷體" w:eastAsia="標楷體" w:hAnsi="標楷體" w:cs="標楷體"/>
          <w:kern w:val="0"/>
          <w:szCs w:val="28"/>
        </w:rPr>
      </w:pPr>
      <w:ins w:id="15923" w:author="st1" w:date="2020-03-31T14:21:00Z">
        <w:r w:rsidRPr="00AF1A82">
          <w:rPr>
            <w:rFonts w:ascii="標楷體" w:eastAsia="標楷體" w:hAnsi="標楷體" w:cs="標楷體" w:hint="eastAsia"/>
            <w:kern w:val="0"/>
            <w:szCs w:val="28"/>
          </w:rPr>
          <w:t>輸出畫面：</w:t>
        </w:r>
      </w:ins>
    </w:p>
    <w:p w14:paraId="6EBC05F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24" w:author="st1" w:date="2020-03-31T14:21:00Z"/>
          <w:rFonts w:ascii="標楷體" w:eastAsia="標楷體" w:hAnsi="標楷體"/>
          <w:sz w:val="16"/>
          <w:szCs w:val="16"/>
        </w:rPr>
      </w:pPr>
      <w:ins w:id="15925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本日處理                  筆數     金額           累計處理    筆數       金額              處理事項    Y-本日應處理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</w:r>
      </w:ins>
    </w:p>
    <w:p w14:paraId="3E3DDE26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26" w:author="st1" w:date="2020-03-31T14:21:00Z"/>
          <w:rFonts w:ascii="標楷體" w:eastAsia="標楷體" w:hAnsi="標楷體"/>
          <w:sz w:val="16"/>
          <w:szCs w:val="16"/>
        </w:rPr>
      </w:pPr>
      <w:ins w:id="15927" w:author="st1" w:date="2020-03-31T14:21:00Z">
        <w:r w:rsidRPr="004E1A55">
          <w:rPr>
            <w:rFonts w:ascii="標楷體" w:eastAsia="標楷體" w:hAnsi="標楷體" w:hint="eastAsia"/>
            <w:sz w:val="16"/>
            <w:szCs w:val="16"/>
          </w:rPr>
          <w:t>最大債權</w:t>
        </w:r>
        <w:r w:rsidRPr="004E1A55">
          <w:rPr>
            <w:rFonts w:ascii="標楷體" w:eastAsia="標楷體" w:hAnsi="標楷體"/>
            <w:sz w:val="16"/>
            <w:szCs w:val="16"/>
          </w:rPr>
          <w:t xml:space="preserve">   </w:t>
        </w:r>
        <w:r w:rsidRPr="004E1A55">
          <w:rPr>
            <w:rFonts w:ascii="標楷體" w:eastAsia="標楷體" w:hAnsi="標楷體" w:hint="eastAsia"/>
            <w:sz w:val="16"/>
            <w:szCs w:val="16"/>
          </w:rPr>
          <w:t>前日匯入</w:t>
        </w:r>
        <w:r w:rsidRPr="004E1A55">
          <w:rPr>
            <w:rFonts w:ascii="標楷體" w:eastAsia="標楷體" w:hAnsi="標楷體"/>
            <w:sz w:val="16"/>
            <w:szCs w:val="16"/>
          </w:rPr>
          <w:t xml:space="preserve">                  2       2,000 &lt;明細&gt;</w:t>
        </w:r>
      </w:ins>
    </w:p>
    <w:p w14:paraId="668036B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28" w:author="st1" w:date="2020-03-31T14:21:00Z"/>
          <w:rFonts w:ascii="標楷體" w:eastAsia="標楷體" w:hAnsi="標楷體"/>
          <w:sz w:val="16"/>
          <w:szCs w:val="16"/>
        </w:rPr>
      </w:pPr>
      <w:ins w:id="15929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　      未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        1       1,000 &lt;明細&gt;                                           &lt;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還款&gt;  </w:t>
        </w:r>
        <w:r>
          <w:rPr>
            <w:rFonts w:ascii="標楷體" w:eastAsia="標楷體" w:hAnsi="標楷體"/>
            <w:sz w:val="16"/>
            <w:szCs w:val="16"/>
          </w:rPr>
          <w:t xml:space="preserve"> </w:t>
        </w:r>
        <w:r w:rsidRPr="004E1A55">
          <w:rPr>
            <w:rFonts w:ascii="標楷體" w:eastAsia="標楷體" w:hAnsi="標楷體"/>
            <w:sz w:val="16"/>
            <w:szCs w:val="16"/>
          </w:rPr>
          <w:t xml:space="preserve">  Y                       </w:t>
        </w:r>
      </w:ins>
    </w:p>
    <w:p w14:paraId="5FC0CFD1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0" w:author="st1" w:date="2020-03-31T14:21:00Z"/>
          <w:rFonts w:ascii="標楷體" w:eastAsia="標楷體" w:hAnsi="標楷體"/>
          <w:sz w:val="16"/>
          <w:szCs w:val="16"/>
        </w:rPr>
      </w:pPr>
      <w:ins w:id="15931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　       待處理            1       1,000 &lt;明細&gt;                                           &lt;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>還款&gt;</w:t>
        </w:r>
      </w:ins>
    </w:p>
    <w:p w14:paraId="02F178FE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2" w:author="st1" w:date="2020-03-31T14:21:00Z"/>
          <w:rFonts w:ascii="標楷體" w:eastAsia="標楷體" w:hAnsi="標楷體"/>
          <w:sz w:val="16"/>
          <w:szCs w:val="16"/>
        </w:rPr>
      </w:pPr>
      <w:ins w:id="15933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已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        3       3,000 &lt;明細&gt;     本月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 6       6,000 &lt;明細&gt;     </w:t>
        </w:r>
      </w:ins>
    </w:p>
    <w:p w14:paraId="04BB699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4" w:author="st1" w:date="2020-03-31T14:21:00Z"/>
          <w:rFonts w:ascii="標楷體" w:eastAsia="標楷體" w:hAnsi="標楷體"/>
          <w:sz w:val="16"/>
          <w:szCs w:val="16"/>
        </w:rPr>
      </w:pPr>
      <w:ins w:id="15935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撥付金額</w:t>
        </w:r>
      </w:ins>
    </w:p>
    <w:p w14:paraId="24CF6E80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6" w:author="st1" w:date="2020-03-31T14:21:00Z"/>
          <w:rFonts w:ascii="標楷體" w:eastAsia="標楷體" w:hAnsi="標楷體"/>
          <w:sz w:val="16"/>
          <w:szCs w:val="16"/>
        </w:rPr>
      </w:pPr>
      <w:ins w:id="15937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    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債協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1       1,000 &lt;明細&gt;         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債協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 2       2,000 &lt;明細&gt;     &lt;顯示按鈕&gt;              </w:t>
        </w:r>
      </w:ins>
    </w:p>
    <w:p w14:paraId="44CEF364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8" w:author="st1" w:date="2020-03-31T14:21:00Z"/>
          <w:rFonts w:ascii="標楷體" w:eastAsia="標楷體" w:hAnsi="標楷體"/>
          <w:sz w:val="16"/>
          <w:szCs w:val="16"/>
        </w:rPr>
      </w:pPr>
      <w:ins w:id="15939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    調解    1       1,000 &lt;明細&gt;         調解     2       2,000 &lt;明細&gt;     &lt;顯示按鈕&gt;</w:t>
        </w:r>
      </w:ins>
    </w:p>
    <w:p w14:paraId="525C182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40" w:author="st1" w:date="2020-03-31T14:21:00Z"/>
          <w:rFonts w:ascii="標楷體" w:eastAsia="標楷體" w:hAnsi="標楷體"/>
          <w:sz w:val="16"/>
          <w:szCs w:val="16"/>
        </w:rPr>
      </w:pPr>
      <w:ins w:id="15941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    更生    1       1,000 &lt;明細&gt;         更生     1       1,000 &lt;明細&gt;     &lt;顯示按鈕&gt;                       </w:t>
        </w:r>
      </w:ins>
    </w:p>
    <w:p w14:paraId="3218A4E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42" w:author="st1" w:date="2020-03-31T14:21:00Z"/>
          <w:rFonts w:ascii="標楷體" w:eastAsia="標楷體" w:hAnsi="標楷體"/>
          <w:sz w:val="16"/>
          <w:szCs w:val="16"/>
        </w:rPr>
      </w:pPr>
      <w:ins w:id="15943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    清算    0           0 &lt;明細&gt;         清算     1       1,000 &lt;明細&gt;     &lt;顯示按鈕&gt;  </w:t>
        </w:r>
      </w:ins>
    </w:p>
    <w:p w14:paraId="767C20D7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44" w:author="st1" w:date="2020-03-31T14:21:00Z"/>
          <w:rFonts w:ascii="標楷體" w:eastAsia="標楷體" w:hAnsi="標楷體"/>
          <w:sz w:val="16"/>
          <w:szCs w:val="16"/>
        </w:rPr>
      </w:pPr>
      <w:ins w:id="15945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放款攤分    4       2,000 &lt;明細&gt;     本月放款     4       2,000 &lt;明細&gt;                       </w:t>
        </w:r>
      </w:ins>
    </w:p>
    <w:p w14:paraId="1304C4E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46" w:author="st1" w:date="2020-03-31T14:21:00Z"/>
          <w:rFonts w:ascii="標楷體" w:eastAsia="標楷體" w:hAnsi="標楷體"/>
          <w:sz w:val="16"/>
          <w:szCs w:val="16"/>
        </w:rPr>
      </w:pPr>
      <w:ins w:id="15947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保單攤分    1       1,000 &lt;明細&gt;     本月保單     1       1,000 &lt;明細&gt;                                                                       </w:t>
        </w:r>
      </w:ins>
    </w:p>
    <w:p w14:paraId="3902A1DE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48" w:author="st1" w:date="2020-03-31T14:21:00Z"/>
          <w:rFonts w:ascii="標楷體" w:eastAsia="標楷體" w:hAnsi="標楷體"/>
          <w:sz w:val="16"/>
          <w:szCs w:val="16"/>
        </w:rPr>
      </w:pPr>
      <w:ins w:id="15949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              結清退還款  0           0 &lt;明細&gt;   累計未退還     1       1,000 &lt;明細&gt;</w:t>
        </w:r>
      </w:ins>
    </w:p>
    <w:p w14:paraId="3508943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0" w:author="st1" w:date="2020-03-31T14:21:00Z"/>
          <w:rFonts w:ascii="標楷體" w:eastAsia="標楷體" w:hAnsi="標楷體"/>
          <w:sz w:val="16"/>
          <w:szCs w:val="16"/>
        </w:rPr>
      </w:pPr>
      <w:ins w:id="15951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本日匯入                  2       2,000 &lt;明細&gt;                                           &lt;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還款&gt;                    </w:t>
        </w:r>
      </w:ins>
    </w:p>
    <w:p w14:paraId="252B08A1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2" w:author="st1" w:date="2020-03-31T14:21:00Z"/>
          <w:rFonts w:ascii="標楷體" w:eastAsia="標楷體" w:hAnsi="標楷體"/>
          <w:sz w:val="16"/>
          <w:szCs w:val="16"/>
        </w:rPr>
      </w:pPr>
    </w:p>
    <w:p w14:paraId="7EF6CB9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3" w:author="st1" w:date="2020-03-31T14:21:00Z"/>
          <w:rFonts w:ascii="標楷體" w:eastAsia="標楷體" w:hAnsi="標楷體"/>
          <w:sz w:val="16"/>
          <w:szCs w:val="16"/>
        </w:rPr>
      </w:pPr>
      <w:ins w:id="15954" w:author="st1" w:date="2020-03-31T14:21:00Z">
        <w:r w:rsidRPr="004E1A55">
          <w:rPr>
            <w:rFonts w:ascii="標楷體" w:eastAsia="標楷體" w:hAnsi="標楷體" w:hint="eastAsia"/>
            <w:sz w:val="16"/>
            <w:szCs w:val="16"/>
          </w:rPr>
          <w:t>一般債權</w:t>
        </w:r>
        <w:r w:rsidRPr="004E1A55">
          <w:rPr>
            <w:rFonts w:ascii="標楷體" w:eastAsia="標楷體" w:hAnsi="標楷體"/>
            <w:sz w:val="16"/>
            <w:szCs w:val="16"/>
          </w:rPr>
          <w:t xml:space="preserve">   </w:t>
        </w:r>
        <w:r w:rsidRPr="004E1A55">
          <w:rPr>
            <w:rFonts w:ascii="標楷體" w:eastAsia="標楷體" w:hAnsi="標楷體" w:hint="eastAsia"/>
            <w:sz w:val="16"/>
            <w:szCs w:val="16"/>
          </w:rPr>
          <w:t>撥入筆數</w:t>
        </w:r>
        <w:r w:rsidRPr="004E1A55">
          <w:rPr>
            <w:rFonts w:ascii="標楷體" w:eastAsia="標楷體" w:hAnsi="標楷體"/>
            <w:sz w:val="16"/>
            <w:szCs w:val="16"/>
          </w:rPr>
          <w:t xml:space="preserve">    3       3,000 &lt;明細&gt;                                           &lt;撥付檢核&gt;    OK</w:t>
        </w:r>
      </w:ins>
    </w:p>
    <w:p w14:paraId="5CEE895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5" w:author="st1" w:date="2020-03-31T14:21:00Z"/>
          <w:rFonts w:ascii="標楷體" w:eastAsia="標楷體" w:hAnsi="標楷體"/>
          <w:sz w:val="16"/>
          <w:szCs w:val="16"/>
        </w:rPr>
      </w:pPr>
      <w:ins w:id="15956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檢核成功    2       2,000 &lt;明細&gt;</w:t>
        </w:r>
      </w:ins>
    </w:p>
    <w:p w14:paraId="4618F00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7" w:author="st1" w:date="2020-03-31T14:21:00Z"/>
          <w:rFonts w:ascii="標楷體" w:eastAsia="標楷體" w:hAnsi="標楷體"/>
          <w:sz w:val="16"/>
          <w:szCs w:val="16"/>
        </w:rPr>
      </w:pPr>
      <w:ins w:id="15958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檢核失敗    1       1,000 &lt;明細&gt;</w:t>
        </w:r>
      </w:ins>
    </w:p>
    <w:p w14:paraId="45BD39AC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9" w:author="st1" w:date="2020-03-31T14:21:00Z"/>
          <w:rFonts w:ascii="標楷體" w:eastAsia="標楷體" w:hAnsi="標楷體"/>
          <w:sz w:val="16"/>
          <w:szCs w:val="16"/>
        </w:rPr>
      </w:pPr>
      <w:ins w:id="15960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未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      1       1,000 &lt;明細&gt;                                           &lt;</w:t>
        </w:r>
        <w:proofErr w:type="gramStart"/>
        <w:r w:rsidRPr="004E1A55">
          <w:rPr>
            <w:rFonts w:ascii="標楷體" w:eastAsia="標楷體" w:hAnsi="標楷體"/>
            <w:sz w:val="16"/>
            <w:szCs w:val="16"/>
          </w:rPr>
          <w:t>入帳</w:t>
        </w:r>
        <w:proofErr w:type="gramEnd"/>
        <w:r w:rsidRPr="004E1A55">
          <w:rPr>
            <w:rFonts w:ascii="標楷體" w:eastAsia="標楷體" w:hAnsi="標楷體"/>
            <w:sz w:val="16"/>
            <w:szCs w:val="16"/>
          </w:rPr>
          <w:t xml:space="preserve">還款&gt;    Y                       </w:t>
        </w:r>
      </w:ins>
    </w:p>
    <w:p w14:paraId="075A625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61" w:author="st1" w:date="2020-03-31T14:21:00Z"/>
          <w:rFonts w:ascii="標楷體" w:eastAsia="標楷體" w:hAnsi="標楷體"/>
          <w:sz w:val="16"/>
          <w:szCs w:val="16"/>
        </w:rPr>
      </w:pPr>
      <w:ins w:id="15962" w:author="st1" w:date="2020-03-31T14:21:00Z">
        <w:r w:rsidRPr="004E1A55">
          <w:rPr>
            <w:rFonts w:ascii="標楷體" w:eastAsia="標楷體" w:hAnsi="標楷體"/>
            <w:sz w:val="16"/>
            <w:szCs w:val="16"/>
          </w:rPr>
          <w:t xml:space="preserve">           放款暫收    1       1,000 &lt;明細&gt;     本月放款     4       4,000 &lt;明細&gt;</w:t>
        </w:r>
      </w:ins>
    </w:p>
    <w:p w14:paraId="317C4C53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63" w:author="st1" w:date="2020-03-31T14:21:00Z"/>
          <w:rFonts w:ascii="標楷體" w:eastAsia="標楷體" w:hAnsi="標楷體"/>
          <w:sz w:val="16"/>
          <w:szCs w:val="16"/>
        </w:rPr>
      </w:pPr>
    </w:p>
    <w:p w14:paraId="0888CB05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  <w:rPr>
          <w:ins w:id="15964" w:author="st1" w:date="2020-03-31T14:21:00Z"/>
        </w:rPr>
      </w:pPr>
      <w:ins w:id="15965" w:author="st1" w:date="2020-03-31T14:21:00Z">
        <w:r w:rsidRPr="00AF1A82"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9"/>
        <w:gridCol w:w="1800"/>
        <w:gridCol w:w="1296"/>
        <w:gridCol w:w="893"/>
        <w:gridCol w:w="1124"/>
        <w:gridCol w:w="663"/>
        <w:gridCol w:w="693"/>
        <w:gridCol w:w="3302"/>
      </w:tblGrid>
      <w:tr w:rsidR="00AD0D8D" w:rsidRPr="00AF1A82" w14:paraId="5147CB21" w14:textId="77777777" w:rsidTr="00A46D9D">
        <w:trPr>
          <w:trHeight w:val="388"/>
          <w:jc w:val="center"/>
          <w:ins w:id="15966" w:author="st1" w:date="2020-03-31T14:21:00Z"/>
        </w:trPr>
        <w:tc>
          <w:tcPr>
            <w:tcW w:w="655" w:type="dxa"/>
            <w:vMerge w:val="restart"/>
          </w:tcPr>
          <w:p w14:paraId="02E14182" w14:textId="77777777" w:rsidR="00AD0D8D" w:rsidRPr="00AF1A82" w:rsidRDefault="00AD0D8D" w:rsidP="00A46D9D">
            <w:pPr>
              <w:rPr>
                <w:ins w:id="15967" w:author="st1" w:date="2020-03-31T14:21:00Z"/>
                <w:rFonts w:ascii="標楷體" w:eastAsia="標楷體" w:hAnsi="標楷體"/>
              </w:rPr>
            </w:pPr>
            <w:ins w:id="15968" w:author="st1" w:date="2020-03-31T14:21:00Z">
              <w:r w:rsidRPr="00AF1A82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34" w:type="dxa"/>
            <w:vMerge w:val="restart"/>
          </w:tcPr>
          <w:p w14:paraId="169ABEAB" w14:textId="77777777" w:rsidR="00AD0D8D" w:rsidRPr="00AF1A82" w:rsidRDefault="00AD0D8D" w:rsidP="00A46D9D">
            <w:pPr>
              <w:rPr>
                <w:ins w:id="15969" w:author="st1" w:date="2020-03-31T14:21:00Z"/>
                <w:rFonts w:ascii="標楷體" w:eastAsia="標楷體" w:hAnsi="標楷體"/>
              </w:rPr>
            </w:pPr>
            <w:ins w:id="15970" w:author="st1" w:date="2020-03-31T14:21:00Z">
              <w:r w:rsidRPr="00AF1A82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05" w:type="dxa"/>
            <w:gridSpan w:val="5"/>
          </w:tcPr>
          <w:p w14:paraId="49916091" w14:textId="77777777" w:rsidR="00AD0D8D" w:rsidRPr="00AF1A82" w:rsidRDefault="00AD0D8D" w:rsidP="00A46D9D">
            <w:pPr>
              <w:jc w:val="center"/>
              <w:rPr>
                <w:ins w:id="15971" w:author="st1" w:date="2020-03-31T14:21:00Z"/>
                <w:rFonts w:ascii="標楷體" w:eastAsia="標楷體" w:hAnsi="標楷體"/>
              </w:rPr>
            </w:pPr>
            <w:ins w:id="15972" w:author="st1" w:date="2020-03-31T14:21:00Z">
              <w:r w:rsidRPr="00AF1A82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69" w:type="dxa"/>
            <w:vMerge w:val="restart"/>
          </w:tcPr>
          <w:p w14:paraId="69327F3A" w14:textId="77777777" w:rsidR="00AD0D8D" w:rsidRPr="00AF1A82" w:rsidRDefault="00AD0D8D" w:rsidP="00A46D9D">
            <w:pPr>
              <w:rPr>
                <w:ins w:id="15973" w:author="st1" w:date="2020-03-31T14:21:00Z"/>
                <w:rFonts w:ascii="標楷體" w:eastAsia="標楷體" w:hAnsi="標楷體"/>
              </w:rPr>
            </w:pPr>
            <w:ins w:id="15974" w:author="st1" w:date="2020-03-31T14:21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AD0D8D" w:rsidRPr="00AF1A82" w14:paraId="56FD18DB" w14:textId="77777777" w:rsidTr="00A46D9D">
        <w:trPr>
          <w:trHeight w:val="244"/>
          <w:jc w:val="center"/>
          <w:ins w:id="15975" w:author="st1" w:date="2020-03-31T14:21:00Z"/>
        </w:trPr>
        <w:tc>
          <w:tcPr>
            <w:tcW w:w="655" w:type="dxa"/>
            <w:vMerge/>
          </w:tcPr>
          <w:p w14:paraId="4A48A2E1" w14:textId="77777777" w:rsidR="00AD0D8D" w:rsidRPr="00AF1A82" w:rsidRDefault="00AD0D8D" w:rsidP="00A46D9D">
            <w:pPr>
              <w:rPr>
                <w:ins w:id="15976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  <w:vMerge/>
          </w:tcPr>
          <w:p w14:paraId="5F9D6F2C" w14:textId="77777777" w:rsidR="00AD0D8D" w:rsidRPr="00AF1A82" w:rsidRDefault="00AD0D8D" w:rsidP="00A46D9D">
            <w:pPr>
              <w:rPr>
                <w:ins w:id="15977" w:author="st1" w:date="2020-03-31T14:21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5BED83B" w14:textId="77777777" w:rsidR="00AD0D8D" w:rsidRPr="00AF1A82" w:rsidRDefault="00AD0D8D" w:rsidP="00A46D9D">
            <w:pPr>
              <w:rPr>
                <w:ins w:id="15978" w:author="st1" w:date="2020-03-31T14:21:00Z"/>
                <w:rFonts w:ascii="標楷體" w:eastAsia="標楷體" w:hAnsi="標楷體"/>
              </w:rPr>
            </w:pPr>
            <w:ins w:id="15979" w:author="st1" w:date="2020-03-31T14:21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04" w:type="dxa"/>
          </w:tcPr>
          <w:p w14:paraId="757A22D3" w14:textId="77777777" w:rsidR="00AD0D8D" w:rsidRPr="00AF1A82" w:rsidRDefault="00AD0D8D" w:rsidP="00A46D9D">
            <w:pPr>
              <w:rPr>
                <w:ins w:id="15980" w:author="st1" w:date="2020-03-31T14:21:00Z"/>
                <w:rFonts w:ascii="標楷體" w:eastAsia="標楷體" w:hAnsi="標楷體"/>
              </w:rPr>
            </w:pPr>
            <w:ins w:id="15981" w:author="st1" w:date="2020-03-31T14:21:00Z">
              <w:r w:rsidRPr="00AF1A82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141" w:type="dxa"/>
          </w:tcPr>
          <w:p w14:paraId="6996FF39" w14:textId="77777777" w:rsidR="00AD0D8D" w:rsidRPr="00AF1A82" w:rsidRDefault="00AD0D8D" w:rsidP="00A46D9D">
            <w:pPr>
              <w:rPr>
                <w:ins w:id="15982" w:author="st1" w:date="2020-03-31T14:21:00Z"/>
                <w:rFonts w:ascii="標楷體" w:eastAsia="標楷體" w:hAnsi="標楷體"/>
              </w:rPr>
            </w:pPr>
            <w:ins w:id="15983" w:author="st1" w:date="2020-03-31T14:21:00Z">
              <w:r w:rsidRPr="00AF1A82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8" w:type="dxa"/>
          </w:tcPr>
          <w:p w14:paraId="60CA103C" w14:textId="77777777" w:rsidR="00AD0D8D" w:rsidRPr="00AF1A82" w:rsidRDefault="00AD0D8D" w:rsidP="00A46D9D">
            <w:pPr>
              <w:rPr>
                <w:ins w:id="15984" w:author="st1" w:date="2020-03-31T14:21:00Z"/>
                <w:rFonts w:ascii="標楷體" w:eastAsia="標楷體" w:hAnsi="標楷體"/>
              </w:rPr>
            </w:pPr>
            <w:proofErr w:type="gramStart"/>
            <w:ins w:id="15985" w:author="st1" w:date="2020-03-31T14:21:00Z">
              <w:r w:rsidRPr="00AF1A82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96" w:type="dxa"/>
          </w:tcPr>
          <w:p w14:paraId="42DDC888" w14:textId="77777777" w:rsidR="00AD0D8D" w:rsidRPr="00AF1A82" w:rsidRDefault="00AD0D8D" w:rsidP="00A46D9D">
            <w:pPr>
              <w:rPr>
                <w:ins w:id="15986" w:author="st1" w:date="2020-03-31T14:21:00Z"/>
                <w:rFonts w:ascii="標楷體" w:eastAsia="標楷體" w:hAnsi="標楷體"/>
              </w:rPr>
            </w:pPr>
            <w:ins w:id="15987" w:author="st1" w:date="2020-03-31T14:21:00Z">
              <w:r w:rsidRPr="00AF1A82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69" w:type="dxa"/>
            <w:vMerge/>
          </w:tcPr>
          <w:p w14:paraId="5162D11D" w14:textId="77777777" w:rsidR="00AD0D8D" w:rsidRPr="00AF1A82" w:rsidRDefault="00AD0D8D" w:rsidP="00A46D9D">
            <w:pPr>
              <w:rPr>
                <w:ins w:id="15988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03C52932" w14:textId="77777777" w:rsidTr="00A46D9D">
        <w:trPr>
          <w:trHeight w:val="291"/>
          <w:jc w:val="center"/>
          <w:ins w:id="15989" w:author="st1" w:date="2020-03-31T14:21:00Z"/>
        </w:trPr>
        <w:tc>
          <w:tcPr>
            <w:tcW w:w="655" w:type="dxa"/>
          </w:tcPr>
          <w:p w14:paraId="46AF62CC" w14:textId="77777777" w:rsidR="00AD0D8D" w:rsidRPr="00AF1A82" w:rsidRDefault="00AD0D8D" w:rsidP="00A46D9D">
            <w:pPr>
              <w:rPr>
                <w:ins w:id="15990" w:author="st1" w:date="2020-03-31T14:21:00Z"/>
                <w:rFonts w:ascii="標楷體" w:eastAsia="標楷體" w:hAnsi="標楷體"/>
              </w:rPr>
            </w:pPr>
            <w:ins w:id="15991" w:author="st1" w:date="2020-03-31T14:21:00Z">
              <w:r w:rsidRPr="00AF1A82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34" w:type="dxa"/>
          </w:tcPr>
          <w:p w14:paraId="516E12C3" w14:textId="77777777" w:rsidR="00AD0D8D" w:rsidRPr="00AF1A82" w:rsidRDefault="00AD0D8D" w:rsidP="00A46D9D">
            <w:pPr>
              <w:rPr>
                <w:ins w:id="15992" w:author="st1" w:date="2020-03-31T14:21:00Z"/>
                <w:rFonts w:ascii="標楷體" w:eastAsia="標楷體" w:hAnsi="標楷體"/>
              </w:rPr>
            </w:pPr>
            <w:ins w:id="15993" w:author="st1" w:date="2020-03-31T14:21:00Z">
              <w:r w:rsidRPr="00AF1A82">
                <w:rPr>
                  <w:rFonts w:ascii="標楷體" w:eastAsia="標楷體" w:hAnsi="標楷體" w:hint="eastAsia"/>
                </w:rPr>
                <w:t>會計日期</w:t>
              </w:r>
            </w:ins>
          </w:p>
        </w:tc>
        <w:tc>
          <w:tcPr>
            <w:tcW w:w="1296" w:type="dxa"/>
          </w:tcPr>
          <w:p w14:paraId="06D296D7" w14:textId="77777777" w:rsidR="00AD0D8D" w:rsidRPr="00AF1A82" w:rsidRDefault="00AD0D8D" w:rsidP="00A46D9D">
            <w:pPr>
              <w:rPr>
                <w:ins w:id="15994" w:author="st1" w:date="2020-03-31T14:21:00Z"/>
                <w:rFonts w:ascii="標楷體" w:eastAsia="標楷體" w:hAnsi="標楷體"/>
              </w:rPr>
            </w:pPr>
            <w:ins w:id="15995" w:author="st1" w:date="2020-03-31T14:21:00Z">
              <w:r w:rsidRPr="00AF1A82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904" w:type="dxa"/>
          </w:tcPr>
          <w:p w14:paraId="57F15AF8" w14:textId="77777777" w:rsidR="00AD0D8D" w:rsidRPr="00AF1A82" w:rsidRDefault="00AD0D8D" w:rsidP="00A46D9D">
            <w:pPr>
              <w:rPr>
                <w:ins w:id="15996" w:author="st1" w:date="2020-03-31T14:21:00Z"/>
                <w:rFonts w:ascii="標楷體" w:eastAsia="標楷體" w:hAnsi="標楷體"/>
              </w:rPr>
            </w:pPr>
            <w:ins w:id="15997" w:author="st1" w:date="2020-03-31T14:21:00Z">
              <w:r w:rsidRPr="00AF1A82">
                <w:rPr>
                  <w:rFonts w:ascii="標楷體" w:eastAsia="標楷體" w:hAnsi="標楷體" w:hint="eastAsia"/>
                </w:rPr>
                <w:t>系統日</w:t>
              </w:r>
            </w:ins>
          </w:p>
        </w:tc>
        <w:tc>
          <w:tcPr>
            <w:tcW w:w="1141" w:type="dxa"/>
          </w:tcPr>
          <w:p w14:paraId="613BC405" w14:textId="77777777" w:rsidR="00AD0D8D" w:rsidRPr="00AF1A82" w:rsidRDefault="00AD0D8D" w:rsidP="00A46D9D">
            <w:pPr>
              <w:rPr>
                <w:ins w:id="15998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DBCB2F" w14:textId="77777777" w:rsidR="00AD0D8D" w:rsidRPr="00AF1A82" w:rsidRDefault="00AD0D8D" w:rsidP="00A46D9D">
            <w:pPr>
              <w:rPr>
                <w:ins w:id="15999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70E9BF9" w14:textId="77777777" w:rsidR="00AD0D8D" w:rsidRPr="00AF1A82" w:rsidRDefault="00AD0D8D" w:rsidP="00A46D9D">
            <w:pPr>
              <w:rPr>
                <w:ins w:id="16000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76826763" w14:textId="77777777" w:rsidR="00AD0D8D" w:rsidRPr="00AF1A82" w:rsidRDefault="00AD0D8D" w:rsidP="00A46D9D">
            <w:pPr>
              <w:rPr>
                <w:ins w:id="16001" w:author="st1" w:date="2020-03-31T14:21:00Z"/>
                <w:rFonts w:ascii="標楷體" w:eastAsia="標楷體" w:hAnsi="標楷體"/>
              </w:rPr>
            </w:pPr>
            <w:ins w:id="16002" w:author="st1" w:date="2020-03-31T14:21:00Z">
              <w:r w:rsidRPr="00AF1A82">
                <w:rPr>
                  <w:rFonts w:ascii="標楷體" w:eastAsia="標楷體" w:hAnsi="標楷體" w:hint="eastAsia"/>
                </w:rPr>
                <w:t>不可修改</w:t>
              </w:r>
            </w:ins>
          </w:p>
        </w:tc>
      </w:tr>
      <w:tr w:rsidR="00AD0D8D" w:rsidRPr="00AF1A82" w14:paraId="0663D020" w14:textId="77777777" w:rsidTr="00A46D9D">
        <w:trPr>
          <w:trHeight w:val="291"/>
          <w:jc w:val="center"/>
          <w:ins w:id="16003" w:author="st1" w:date="2020-03-31T14:21:00Z"/>
        </w:trPr>
        <w:tc>
          <w:tcPr>
            <w:tcW w:w="655" w:type="dxa"/>
          </w:tcPr>
          <w:p w14:paraId="3DCA09C1" w14:textId="77777777" w:rsidR="00AD0D8D" w:rsidRPr="00AF1A82" w:rsidRDefault="00AD0D8D" w:rsidP="00A46D9D">
            <w:pPr>
              <w:rPr>
                <w:ins w:id="16004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AE4F97F" w14:textId="77777777" w:rsidR="00AD0D8D" w:rsidRPr="00AF1A82" w:rsidRDefault="00AD0D8D" w:rsidP="00A46D9D">
            <w:pPr>
              <w:rPr>
                <w:ins w:id="16005" w:author="st1" w:date="2020-03-31T14:21:00Z"/>
                <w:rFonts w:ascii="標楷體" w:eastAsia="標楷體" w:hAnsi="標楷體"/>
              </w:rPr>
            </w:pPr>
            <w:ins w:id="16006" w:author="st1" w:date="2020-03-31T14:21:00Z">
              <w:r w:rsidRPr="00AF1A82">
                <w:rPr>
                  <w:rFonts w:ascii="標楷體" w:eastAsia="標楷體" w:hAnsi="標楷體" w:hint="eastAsia"/>
                </w:rPr>
                <w:t>作業狀態</w:t>
              </w:r>
            </w:ins>
          </w:p>
        </w:tc>
        <w:tc>
          <w:tcPr>
            <w:tcW w:w="1296" w:type="dxa"/>
          </w:tcPr>
          <w:p w14:paraId="0D444273" w14:textId="77777777" w:rsidR="00AD0D8D" w:rsidRPr="00AF1A82" w:rsidRDefault="00AD0D8D" w:rsidP="00A46D9D">
            <w:pPr>
              <w:rPr>
                <w:ins w:id="16007" w:author="st1" w:date="2020-03-31T14:21:00Z"/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EB5E9EE" w14:textId="77777777" w:rsidR="00AD0D8D" w:rsidRPr="00AF1A82" w:rsidRDefault="00AD0D8D" w:rsidP="00A46D9D">
            <w:pPr>
              <w:rPr>
                <w:ins w:id="16008" w:author="st1" w:date="2020-03-31T14:21:00Z"/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73DC131E" w14:textId="77777777" w:rsidR="00AD0D8D" w:rsidRPr="00AF1A82" w:rsidRDefault="00AD0D8D" w:rsidP="00A46D9D">
            <w:pPr>
              <w:rPr>
                <w:ins w:id="16009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5CD666EC" w14:textId="77777777" w:rsidR="00AD0D8D" w:rsidRPr="00AF1A82" w:rsidRDefault="00AD0D8D" w:rsidP="00A46D9D">
            <w:pPr>
              <w:rPr>
                <w:ins w:id="16010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83763D9" w14:textId="77777777" w:rsidR="00AD0D8D" w:rsidRPr="00AF1A82" w:rsidRDefault="00AD0D8D" w:rsidP="00A46D9D">
            <w:pPr>
              <w:rPr>
                <w:ins w:id="16011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FFE35D3" w14:textId="77777777" w:rsidR="00AD0D8D" w:rsidRPr="00AF1A82" w:rsidRDefault="00AD0D8D" w:rsidP="00A46D9D">
            <w:pPr>
              <w:rPr>
                <w:ins w:id="16012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5C8C05D7" w14:textId="77777777" w:rsidTr="00A46D9D">
        <w:trPr>
          <w:trHeight w:val="291"/>
          <w:jc w:val="center"/>
          <w:ins w:id="16013" w:author="st1" w:date="2020-03-31T14:21:00Z"/>
        </w:trPr>
        <w:tc>
          <w:tcPr>
            <w:tcW w:w="655" w:type="dxa"/>
          </w:tcPr>
          <w:p w14:paraId="3E340177" w14:textId="77777777" w:rsidR="00AD0D8D" w:rsidRPr="00AF1A82" w:rsidRDefault="00AD0D8D" w:rsidP="00A46D9D">
            <w:pPr>
              <w:rPr>
                <w:ins w:id="16014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6C2901A7" w14:textId="77777777" w:rsidR="00AD0D8D" w:rsidRPr="00AF1A82" w:rsidRDefault="00AD0D8D" w:rsidP="00A46D9D">
            <w:pPr>
              <w:rPr>
                <w:ins w:id="16015" w:author="st1" w:date="2020-03-31T14:21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C31522F" w14:textId="77777777" w:rsidR="00AD0D8D" w:rsidRPr="00AF1A82" w:rsidRDefault="00AD0D8D" w:rsidP="00A46D9D">
            <w:pPr>
              <w:rPr>
                <w:ins w:id="16016" w:author="st1" w:date="2020-03-31T14:21:00Z"/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B2AD248" w14:textId="77777777" w:rsidR="00AD0D8D" w:rsidRPr="00AF1A82" w:rsidRDefault="00AD0D8D" w:rsidP="00A46D9D">
            <w:pPr>
              <w:rPr>
                <w:ins w:id="16017" w:author="st1" w:date="2020-03-31T14:21:00Z"/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4D1DBB7" w14:textId="77777777" w:rsidR="00AD0D8D" w:rsidRPr="00AF1A82" w:rsidRDefault="00AD0D8D" w:rsidP="00A46D9D">
            <w:pPr>
              <w:rPr>
                <w:ins w:id="16018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01E6C0DE" w14:textId="77777777" w:rsidR="00AD0D8D" w:rsidRPr="00AF1A82" w:rsidRDefault="00AD0D8D" w:rsidP="00A46D9D">
            <w:pPr>
              <w:rPr>
                <w:ins w:id="16019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C81BFC5" w14:textId="77777777" w:rsidR="00AD0D8D" w:rsidRPr="00AF1A82" w:rsidRDefault="00AD0D8D" w:rsidP="00A46D9D">
            <w:pPr>
              <w:rPr>
                <w:ins w:id="16020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8A6A81B" w14:textId="77777777" w:rsidR="00AD0D8D" w:rsidRPr="00AF1A82" w:rsidRDefault="00AD0D8D" w:rsidP="00A46D9D">
            <w:pPr>
              <w:rPr>
                <w:ins w:id="16021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12CF11EF" w14:textId="77777777" w:rsidTr="00A46D9D">
        <w:trPr>
          <w:trHeight w:val="291"/>
          <w:jc w:val="center"/>
          <w:ins w:id="16022" w:author="st1" w:date="2020-03-31T14:21:00Z"/>
        </w:trPr>
        <w:tc>
          <w:tcPr>
            <w:tcW w:w="655" w:type="dxa"/>
          </w:tcPr>
          <w:p w14:paraId="02C8E532" w14:textId="77777777" w:rsidR="00AD0D8D" w:rsidRPr="00AF1A82" w:rsidRDefault="00AD0D8D" w:rsidP="00A46D9D">
            <w:pPr>
              <w:rPr>
                <w:ins w:id="16023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700D6BB4" w14:textId="77777777" w:rsidR="00AD0D8D" w:rsidRPr="00AF1A82" w:rsidRDefault="00AD0D8D" w:rsidP="00A46D9D">
            <w:pPr>
              <w:rPr>
                <w:ins w:id="16024" w:author="st1" w:date="2020-03-31T14:21:00Z"/>
                <w:rFonts w:ascii="標楷體" w:eastAsia="標楷體" w:hAnsi="標楷體"/>
              </w:rPr>
            </w:pPr>
            <w:ins w:id="16025" w:author="st1" w:date="2020-03-31T14:21:00Z">
              <w:r w:rsidRPr="00AF1A82">
                <w:rPr>
                  <w:rFonts w:ascii="標楷體" w:eastAsia="標楷體" w:hAnsi="標楷體" w:hint="eastAsia"/>
                </w:rPr>
                <w:t>交易明細狀態</w:t>
              </w:r>
            </w:ins>
          </w:p>
        </w:tc>
        <w:tc>
          <w:tcPr>
            <w:tcW w:w="1296" w:type="dxa"/>
          </w:tcPr>
          <w:p w14:paraId="4DE9CF9A" w14:textId="77777777" w:rsidR="00AD0D8D" w:rsidRPr="00AF1A82" w:rsidRDefault="00AD0D8D" w:rsidP="00A46D9D">
            <w:pPr>
              <w:rPr>
                <w:ins w:id="16026" w:author="st1" w:date="2020-03-31T14:21:00Z"/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1DCE376A" w14:textId="77777777" w:rsidR="00AD0D8D" w:rsidRPr="00AF1A82" w:rsidRDefault="00AD0D8D" w:rsidP="00A46D9D">
            <w:pPr>
              <w:rPr>
                <w:ins w:id="16027" w:author="st1" w:date="2020-03-31T14:21:00Z"/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B30A9A3" w14:textId="77777777" w:rsidR="00AD0D8D" w:rsidRPr="00AF1A82" w:rsidRDefault="00AD0D8D" w:rsidP="00A46D9D">
            <w:pPr>
              <w:rPr>
                <w:ins w:id="16028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4E89AAB" w14:textId="77777777" w:rsidR="00AD0D8D" w:rsidRPr="00AF1A82" w:rsidRDefault="00AD0D8D" w:rsidP="00A46D9D">
            <w:pPr>
              <w:rPr>
                <w:ins w:id="16029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A8284C3" w14:textId="77777777" w:rsidR="00AD0D8D" w:rsidRPr="00AF1A82" w:rsidRDefault="00AD0D8D" w:rsidP="00A46D9D">
            <w:pPr>
              <w:rPr>
                <w:ins w:id="16030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0C2C033C" w14:textId="77777777" w:rsidR="00AD0D8D" w:rsidRPr="00AF1A82" w:rsidRDefault="00AD0D8D" w:rsidP="00A46D9D">
            <w:pPr>
              <w:rPr>
                <w:ins w:id="16031" w:author="st1" w:date="2020-03-31T14:21:00Z"/>
                <w:rFonts w:ascii="標楷體" w:eastAsia="標楷體" w:hAnsi="標楷體"/>
              </w:rPr>
            </w:pPr>
            <w:ins w:id="16032" w:author="st1" w:date="2020-03-31T14:21:00Z">
              <w:r w:rsidRPr="00AF1A82">
                <w:rPr>
                  <w:rFonts w:ascii="標楷體" w:eastAsia="標楷體" w:hAnsi="標楷體" w:hint="eastAsia"/>
                </w:rPr>
                <w:t>不用顯示，程式判讀用</w:t>
              </w:r>
            </w:ins>
          </w:p>
          <w:p w14:paraId="0F84D8D6" w14:textId="77777777" w:rsidR="00AD0D8D" w:rsidRPr="00AF1A82" w:rsidRDefault="00AD0D8D" w:rsidP="00A46D9D">
            <w:pPr>
              <w:rPr>
                <w:ins w:id="16033" w:author="st1" w:date="2020-03-31T14:21:00Z"/>
                <w:rFonts w:ascii="標楷體" w:eastAsia="標楷體" w:hAnsi="標楷體"/>
              </w:rPr>
            </w:pPr>
            <w:ins w:id="16034" w:author="st1" w:date="2020-03-31T14:21:00Z">
              <w:r w:rsidRPr="00AF1A82">
                <w:rPr>
                  <w:rFonts w:ascii="標楷體" w:eastAsia="標楷體" w:hAnsi="標楷體" w:hint="eastAsia"/>
                </w:rPr>
                <w:t>0:未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</w:ins>
          </w:p>
          <w:p w14:paraId="767F3A84" w14:textId="77777777" w:rsidR="00AD0D8D" w:rsidRPr="00AF1A82" w:rsidRDefault="00AD0D8D" w:rsidP="00A46D9D">
            <w:pPr>
              <w:rPr>
                <w:ins w:id="16035" w:author="st1" w:date="2020-03-31T14:21:00Z"/>
                <w:rFonts w:ascii="標楷體" w:eastAsia="標楷體" w:hAnsi="標楷體"/>
              </w:rPr>
            </w:pPr>
            <w:ins w:id="16036" w:author="st1" w:date="2020-03-31T14:21:00Z">
              <w:r w:rsidRPr="00AF1A82">
                <w:rPr>
                  <w:rFonts w:ascii="標楷體" w:eastAsia="標楷體" w:hAnsi="標楷體" w:hint="eastAsia"/>
                </w:rPr>
                <w:t>1:已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入帳</w:t>
              </w:r>
              <w:proofErr w:type="gramEnd"/>
            </w:ins>
          </w:p>
          <w:p w14:paraId="09F4E3AD" w14:textId="77777777" w:rsidR="00AD0D8D" w:rsidRPr="00AF1A82" w:rsidRDefault="00AD0D8D" w:rsidP="00A46D9D">
            <w:pPr>
              <w:rPr>
                <w:ins w:id="16037" w:author="st1" w:date="2020-03-31T14:21:00Z"/>
                <w:rFonts w:ascii="標楷體" w:eastAsia="標楷體" w:hAnsi="標楷體"/>
              </w:rPr>
            </w:pPr>
            <w:ins w:id="16038" w:author="st1" w:date="2020-03-31T14:21:00Z">
              <w:r w:rsidRPr="00AF1A82">
                <w:rPr>
                  <w:rFonts w:ascii="標楷體" w:eastAsia="標楷體" w:hAnsi="標楷體" w:hint="eastAsia"/>
                </w:rPr>
                <w:t>2:待處理</w:t>
              </w:r>
            </w:ins>
          </w:p>
        </w:tc>
      </w:tr>
      <w:tr w:rsidR="00AD0D8D" w:rsidRPr="00AF1A82" w14:paraId="7C1EB309" w14:textId="77777777" w:rsidTr="00A46D9D">
        <w:trPr>
          <w:trHeight w:val="291"/>
          <w:jc w:val="center"/>
          <w:ins w:id="16039" w:author="st1" w:date="2020-03-31T14:21:00Z"/>
        </w:trPr>
        <w:tc>
          <w:tcPr>
            <w:tcW w:w="655" w:type="dxa"/>
          </w:tcPr>
          <w:p w14:paraId="2CEFA623" w14:textId="77777777" w:rsidR="00AD0D8D" w:rsidRPr="00AF1A82" w:rsidRDefault="00AD0D8D" w:rsidP="00A46D9D">
            <w:pPr>
              <w:rPr>
                <w:ins w:id="16040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0C55BEB" w14:textId="77777777" w:rsidR="00AD0D8D" w:rsidRPr="00AF1A82" w:rsidRDefault="00AD0D8D" w:rsidP="00A46D9D">
            <w:pPr>
              <w:rPr>
                <w:ins w:id="16041" w:author="st1" w:date="2020-03-31T14:21:00Z"/>
                <w:rFonts w:ascii="標楷體" w:eastAsia="標楷體" w:hAnsi="標楷體"/>
              </w:rPr>
            </w:pPr>
            <w:ins w:id="16042" w:author="st1" w:date="2020-03-31T14:21:00Z">
              <w:r w:rsidRPr="00AF1A82">
                <w:rPr>
                  <w:rFonts w:ascii="標楷體" w:eastAsia="標楷體" w:hAnsi="標楷體" w:hint="eastAsia"/>
                </w:rPr>
                <w:t>&lt;顯示按鈕&gt;</w:t>
              </w:r>
            </w:ins>
          </w:p>
        </w:tc>
        <w:tc>
          <w:tcPr>
            <w:tcW w:w="1296" w:type="dxa"/>
          </w:tcPr>
          <w:p w14:paraId="2E63F9A0" w14:textId="77777777" w:rsidR="00AD0D8D" w:rsidRPr="00AF1A82" w:rsidRDefault="00AD0D8D" w:rsidP="00A46D9D">
            <w:pPr>
              <w:rPr>
                <w:ins w:id="16043" w:author="st1" w:date="2020-03-31T14:21:00Z"/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4C6C2BE5" w14:textId="77777777" w:rsidR="00AD0D8D" w:rsidRPr="00AF1A82" w:rsidRDefault="00AD0D8D" w:rsidP="00A46D9D">
            <w:pPr>
              <w:rPr>
                <w:ins w:id="16044" w:author="st1" w:date="2020-03-31T14:21:00Z"/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6CDCBB14" w14:textId="77777777" w:rsidR="00AD0D8D" w:rsidRPr="00AF1A82" w:rsidRDefault="00AD0D8D" w:rsidP="00A46D9D">
            <w:pPr>
              <w:rPr>
                <w:ins w:id="16045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B01F057" w14:textId="77777777" w:rsidR="00AD0D8D" w:rsidRPr="00AF1A82" w:rsidRDefault="00AD0D8D" w:rsidP="00A46D9D">
            <w:pPr>
              <w:rPr>
                <w:ins w:id="16046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46E2008" w14:textId="77777777" w:rsidR="00AD0D8D" w:rsidRPr="00AF1A82" w:rsidRDefault="00AD0D8D" w:rsidP="00A46D9D">
            <w:pPr>
              <w:rPr>
                <w:ins w:id="16047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4FCFB86F" w14:textId="77777777" w:rsidR="00AD0D8D" w:rsidRPr="00AF1A82" w:rsidRDefault="00AD0D8D" w:rsidP="00A46D9D">
            <w:pPr>
              <w:rPr>
                <w:ins w:id="16048" w:author="st1" w:date="2020-03-31T14:21:00Z"/>
                <w:rFonts w:ascii="標楷體" w:eastAsia="標楷體" w:hAnsi="標楷體"/>
              </w:rPr>
            </w:pPr>
            <w:proofErr w:type="gramStart"/>
            <w:ins w:id="16049" w:author="st1" w:date="2020-03-31T14:21:00Z">
              <w:r w:rsidRPr="00AF1A82">
                <w:rPr>
                  <w:rFonts w:ascii="標楷體" w:eastAsia="標楷體" w:hAnsi="標楷體" w:hint="eastAsia"/>
                </w:rPr>
                <w:t>撥付產檔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 xml:space="preserve">  -&gt;依設定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之產檔日</w:t>
              </w:r>
              <w:proofErr w:type="gramEnd"/>
            </w:ins>
          </w:p>
          <w:p w14:paraId="6EE358E2" w14:textId="77777777" w:rsidR="00AD0D8D" w:rsidRPr="00AF1A82" w:rsidRDefault="00AD0D8D" w:rsidP="00A46D9D">
            <w:pPr>
              <w:rPr>
                <w:ins w:id="16050" w:author="st1" w:date="2020-03-31T14:21:00Z"/>
                <w:rFonts w:ascii="標楷體" w:eastAsia="標楷體" w:hAnsi="標楷體"/>
              </w:rPr>
            </w:pPr>
            <w:ins w:id="16051" w:author="st1" w:date="2020-03-31T14:21:00Z">
              <w:r w:rsidRPr="00AF1A82">
                <w:rPr>
                  <w:rFonts w:ascii="標楷體" w:eastAsia="標楷體" w:hAnsi="標楷體" w:hint="eastAsia"/>
                </w:rPr>
                <w:t>撥付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出帳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 xml:space="preserve">  -&gt;依設定之傳票日</w:t>
              </w:r>
            </w:ins>
          </w:p>
          <w:p w14:paraId="22D5B8C9" w14:textId="77777777" w:rsidR="00AD0D8D" w:rsidRPr="00AF1A82" w:rsidRDefault="00AD0D8D" w:rsidP="00A46D9D">
            <w:pPr>
              <w:rPr>
                <w:ins w:id="16052" w:author="st1" w:date="2020-03-31T14:21:00Z"/>
                <w:rFonts w:ascii="標楷體" w:eastAsia="標楷體" w:hAnsi="標楷體"/>
              </w:rPr>
            </w:pPr>
            <w:ins w:id="16053" w:author="st1" w:date="2020-03-31T14:21:00Z">
              <w:r w:rsidRPr="00AF1A82">
                <w:rPr>
                  <w:rFonts w:ascii="標楷體" w:eastAsia="標楷體" w:hAnsi="標楷體" w:hint="eastAsia"/>
                </w:rPr>
                <w:t>檢核回覆  -&gt;依設定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之提兌日</w:t>
              </w:r>
              <w:proofErr w:type="gramEnd"/>
            </w:ins>
          </w:p>
        </w:tc>
      </w:tr>
      <w:tr w:rsidR="00AD0D8D" w:rsidRPr="00AF1A82" w14:paraId="6FE90AE2" w14:textId="77777777" w:rsidTr="00A46D9D">
        <w:trPr>
          <w:trHeight w:val="291"/>
          <w:jc w:val="center"/>
          <w:ins w:id="16054" w:author="st1" w:date="2020-03-31T14:21:00Z"/>
        </w:trPr>
        <w:tc>
          <w:tcPr>
            <w:tcW w:w="655" w:type="dxa"/>
          </w:tcPr>
          <w:p w14:paraId="40C74D11" w14:textId="77777777" w:rsidR="00AD0D8D" w:rsidRPr="00AF1A82" w:rsidRDefault="00AD0D8D" w:rsidP="00A46D9D">
            <w:pPr>
              <w:rPr>
                <w:ins w:id="16055" w:author="st1" w:date="2020-03-31T14:21:00Z"/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38E45520" w14:textId="77777777" w:rsidR="00AD0D8D" w:rsidRPr="00AF1A82" w:rsidRDefault="00AD0D8D" w:rsidP="00A46D9D">
            <w:pPr>
              <w:rPr>
                <w:ins w:id="16056" w:author="st1" w:date="2020-03-31T14:21:00Z"/>
                <w:rFonts w:ascii="標楷體" w:eastAsia="標楷體" w:hAnsi="標楷體"/>
              </w:rPr>
            </w:pPr>
            <w:ins w:id="16057" w:author="st1" w:date="2020-03-31T14:21:00Z">
              <w:r w:rsidRPr="00AF1A82">
                <w:rPr>
                  <w:rFonts w:ascii="標楷體" w:eastAsia="標楷體" w:hAnsi="標楷體" w:hint="eastAsia"/>
                </w:rPr>
                <w:t>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1296" w:type="dxa"/>
          </w:tcPr>
          <w:p w14:paraId="2AA27F33" w14:textId="77777777" w:rsidR="00AD0D8D" w:rsidRPr="00AF1A82" w:rsidRDefault="00AD0D8D" w:rsidP="00A46D9D">
            <w:pPr>
              <w:rPr>
                <w:ins w:id="16058" w:author="st1" w:date="2020-03-31T14:21:00Z"/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36F68173" w14:textId="77777777" w:rsidR="00AD0D8D" w:rsidRPr="00AF1A82" w:rsidRDefault="00AD0D8D" w:rsidP="00A46D9D">
            <w:pPr>
              <w:rPr>
                <w:ins w:id="16059" w:author="st1" w:date="2020-03-31T14:21:00Z"/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29D0DBEA" w14:textId="77777777" w:rsidR="00AD0D8D" w:rsidRPr="00AF1A82" w:rsidRDefault="00AD0D8D" w:rsidP="00A46D9D">
            <w:pPr>
              <w:rPr>
                <w:ins w:id="16060" w:author="st1" w:date="2020-03-31T14:21:00Z"/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917041" w14:textId="77777777" w:rsidR="00AD0D8D" w:rsidRPr="00AF1A82" w:rsidRDefault="00AD0D8D" w:rsidP="00A46D9D">
            <w:pPr>
              <w:rPr>
                <w:ins w:id="16061" w:author="st1" w:date="2020-03-31T14:21:00Z"/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28C5C10" w14:textId="77777777" w:rsidR="00AD0D8D" w:rsidRPr="00AF1A82" w:rsidRDefault="00AD0D8D" w:rsidP="00A46D9D">
            <w:pPr>
              <w:rPr>
                <w:ins w:id="16062" w:author="st1" w:date="2020-03-31T14:21:00Z"/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5DB47B3F" w14:textId="77777777" w:rsidR="00AD0D8D" w:rsidRPr="00AF1A82" w:rsidRDefault="00AD0D8D" w:rsidP="00A46D9D">
            <w:pPr>
              <w:rPr>
                <w:ins w:id="16063" w:author="st1" w:date="2020-03-31T14:21:00Z"/>
                <w:rFonts w:ascii="標楷體" w:eastAsia="標楷體" w:hAnsi="標楷體"/>
              </w:rPr>
            </w:pPr>
          </w:p>
        </w:tc>
      </w:tr>
    </w:tbl>
    <w:p w14:paraId="5A537FA1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  <w:rPr>
          <w:ins w:id="16064" w:author="st1" w:date="2020-03-31T14:21:00Z"/>
        </w:rPr>
      </w:pPr>
      <w:ins w:id="16065" w:author="st1" w:date="2020-03-31T14:21:00Z">
        <w:r w:rsidRPr="00AF1A82">
          <w:rPr>
            <w:rFonts w:hint="eastAsia"/>
          </w:rPr>
          <w:t>輸出畫面資料說明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AD0D8D" w:rsidRPr="00AF1A82" w14:paraId="539059CB" w14:textId="77777777" w:rsidTr="00A46D9D">
        <w:trPr>
          <w:trHeight w:val="388"/>
          <w:jc w:val="center"/>
          <w:ins w:id="16066" w:author="st1" w:date="2020-03-31T14:21:00Z"/>
        </w:trPr>
        <w:tc>
          <w:tcPr>
            <w:tcW w:w="696" w:type="dxa"/>
            <w:vMerge w:val="restart"/>
          </w:tcPr>
          <w:p w14:paraId="50542352" w14:textId="77777777" w:rsidR="00AD0D8D" w:rsidRPr="00AF1A82" w:rsidRDefault="00AD0D8D" w:rsidP="00A46D9D">
            <w:pPr>
              <w:rPr>
                <w:ins w:id="16067" w:author="st1" w:date="2020-03-31T14:21:00Z"/>
                <w:rFonts w:ascii="標楷體" w:eastAsia="標楷體" w:hAnsi="標楷體"/>
              </w:rPr>
            </w:pPr>
            <w:ins w:id="16068" w:author="st1" w:date="2020-03-31T14:21:00Z">
              <w:r w:rsidRPr="00AF1A82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2137" w:type="dxa"/>
            <w:vMerge w:val="restart"/>
          </w:tcPr>
          <w:p w14:paraId="46DBE6D7" w14:textId="77777777" w:rsidR="00AD0D8D" w:rsidRPr="00AF1A82" w:rsidRDefault="00AD0D8D" w:rsidP="00A46D9D">
            <w:pPr>
              <w:rPr>
                <w:ins w:id="16069" w:author="st1" w:date="2020-03-31T14:21:00Z"/>
                <w:rFonts w:ascii="標楷體" w:eastAsia="標楷體" w:hAnsi="標楷體"/>
              </w:rPr>
            </w:pPr>
            <w:ins w:id="16070" w:author="st1" w:date="2020-03-31T14:21:00Z">
              <w:r w:rsidRPr="00AF1A82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3969" w:type="dxa"/>
          </w:tcPr>
          <w:p w14:paraId="7D33AF14" w14:textId="77777777" w:rsidR="00AD0D8D" w:rsidRPr="00AF1A82" w:rsidRDefault="00AD0D8D" w:rsidP="00A46D9D">
            <w:pPr>
              <w:jc w:val="center"/>
              <w:rPr>
                <w:ins w:id="16071" w:author="st1" w:date="2020-03-31T14:21:00Z"/>
                <w:rFonts w:ascii="標楷體" w:eastAsia="標楷體" w:hAnsi="標楷體"/>
              </w:rPr>
            </w:pPr>
            <w:ins w:id="16072" w:author="st1" w:date="2020-03-31T14:21:00Z">
              <w:r w:rsidRPr="00AF1A82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693" w:type="dxa"/>
            <w:vMerge w:val="restart"/>
          </w:tcPr>
          <w:p w14:paraId="42D07E76" w14:textId="77777777" w:rsidR="00AD0D8D" w:rsidRPr="00AF1A82" w:rsidRDefault="00AD0D8D" w:rsidP="00A46D9D">
            <w:pPr>
              <w:rPr>
                <w:ins w:id="16073" w:author="st1" w:date="2020-03-31T14:21:00Z"/>
                <w:rFonts w:ascii="標楷體" w:eastAsia="標楷體" w:hAnsi="標楷體"/>
              </w:rPr>
            </w:pPr>
            <w:ins w:id="16074" w:author="st1" w:date="2020-03-31T14:21:00Z">
              <w:r w:rsidRPr="00AF1A82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AD0D8D" w:rsidRPr="00AF1A82" w14:paraId="02E66CCE" w14:textId="77777777" w:rsidTr="00A46D9D">
        <w:trPr>
          <w:trHeight w:val="244"/>
          <w:jc w:val="center"/>
          <w:ins w:id="16075" w:author="st1" w:date="2020-03-31T14:21:00Z"/>
        </w:trPr>
        <w:tc>
          <w:tcPr>
            <w:tcW w:w="696" w:type="dxa"/>
            <w:vMerge/>
          </w:tcPr>
          <w:p w14:paraId="63D1B449" w14:textId="77777777" w:rsidR="00AD0D8D" w:rsidRPr="00AF1A82" w:rsidRDefault="00AD0D8D" w:rsidP="00A46D9D">
            <w:pPr>
              <w:rPr>
                <w:ins w:id="16076" w:author="st1" w:date="2020-03-31T14:21:00Z"/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EFE31CD" w14:textId="77777777" w:rsidR="00AD0D8D" w:rsidRPr="00AF1A82" w:rsidRDefault="00AD0D8D" w:rsidP="00A46D9D">
            <w:pPr>
              <w:rPr>
                <w:ins w:id="16077" w:author="st1" w:date="2020-03-31T14:21:00Z"/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C98B24" w14:textId="77777777" w:rsidR="00AD0D8D" w:rsidRPr="00AF1A82" w:rsidRDefault="00AD0D8D" w:rsidP="00A46D9D">
            <w:pPr>
              <w:rPr>
                <w:ins w:id="16078" w:author="st1" w:date="2020-03-31T14:21:00Z"/>
                <w:rFonts w:ascii="標楷體" w:eastAsia="標楷體" w:hAnsi="標楷體"/>
              </w:rPr>
            </w:pPr>
            <w:ins w:id="16079" w:author="st1" w:date="2020-03-31T14:21:00Z">
              <w:r w:rsidRPr="00AF1A82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2693" w:type="dxa"/>
            <w:vMerge/>
          </w:tcPr>
          <w:p w14:paraId="66EBE614" w14:textId="77777777" w:rsidR="00AD0D8D" w:rsidRPr="00AF1A82" w:rsidRDefault="00AD0D8D" w:rsidP="00A46D9D">
            <w:pPr>
              <w:rPr>
                <w:ins w:id="16080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6C881652" w14:textId="77777777" w:rsidTr="00A46D9D">
        <w:trPr>
          <w:trHeight w:val="244"/>
          <w:jc w:val="center"/>
          <w:ins w:id="16081" w:author="st1" w:date="2020-03-31T14:21:00Z"/>
        </w:trPr>
        <w:tc>
          <w:tcPr>
            <w:tcW w:w="696" w:type="dxa"/>
          </w:tcPr>
          <w:p w14:paraId="5CE8BEA6" w14:textId="77777777" w:rsidR="00AD0D8D" w:rsidRPr="00AF1A82" w:rsidRDefault="00AD0D8D" w:rsidP="00A46D9D">
            <w:pPr>
              <w:rPr>
                <w:ins w:id="16082" w:author="st1" w:date="2020-03-31T14:21:00Z"/>
                <w:rFonts w:ascii="標楷體" w:eastAsia="標楷體" w:hAnsi="標楷體"/>
              </w:rPr>
            </w:pPr>
            <w:ins w:id="16083" w:author="st1" w:date="2020-03-31T14:21:00Z">
              <w:r w:rsidRPr="00AF1A82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37" w:type="dxa"/>
          </w:tcPr>
          <w:p w14:paraId="67E6DFC4" w14:textId="77777777" w:rsidR="00AD0D8D" w:rsidRPr="00AF1A82" w:rsidRDefault="00AD0D8D" w:rsidP="00A46D9D">
            <w:pPr>
              <w:rPr>
                <w:ins w:id="16084" w:author="st1" w:date="2020-03-31T14:21:00Z"/>
                <w:rFonts w:ascii="標楷體" w:eastAsia="標楷體" w:hAnsi="標楷體"/>
              </w:rPr>
            </w:pPr>
            <w:ins w:id="16085" w:author="st1" w:date="2020-03-31T14:21:00Z">
              <w:r w:rsidRPr="00AF1A82">
                <w:rPr>
                  <w:rFonts w:ascii="標楷體" w:eastAsia="標楷體" w:hAnsi="標楷體" w:hint="eastAsia"/>
                </w:rPr>
                <w:t>作業項目</w:t>
              </w:r>
            </w:ins>
          </w:p>
        </w:tc>
        <w:tc>
          <w:tcPr>
            <w:tcW w:w="3969" w:type="dxa"/>
          </w:tcPr>
          <w:p w14:paraId="1F233D8B" w14:textId="77777777" w:rsidR="00AD0D8D" w:rsidRPr="00AF1A82" w:rsidRDefault="00AD0D8D" w:rsidP="00A46D9D">
            <w:pPr>
              <w:rPr>
                <w:ins w:id="16086" w:author="st1" w:date="2020-03-31T14:21:00Z"/>
                <w:rFonts w:ascii="標楷體" w:eastAsia="標楷體" w:hAnsi="標楷體"/>
              </w:rPr>
            </w:pPr>
            <w:ins w:id="16087" w:author="st1" w:date="2020-03-31T14:21:00Z">
              <w:r w:rsidRPr="00AF1A82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2693" w:type="dxa"/>
          </w:tcPr>
          <w:p w14:paraId="25FCC115" w14:textId="77777777" w:rsidR="00AD0D8D" w:rsidRPr="00AF1A82" w:rsidRDefault="00AD0D8D" w:rsidP="00A46D9D">
            <w:pPr>
              <w:rPr>
                <w:ins w:id="16088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6D1501C5" w14:textId="77777777" w:rsidTr="00A46D9D">
        <w:trPr>
          <w:trHeight w:val="244"/>
          <w:jc w:val="center"/>
          <w:ins w:id="16089" w:author="st1" w:date="2020-03-31T14:21:00Z"/>
        </w:trPr>
        <w:tc>
          <w:tcPr>
            <w:tcW w:w="696" w:type="dxa"/>
          </w:tcPr>
          <w:p w14:paraId="3BCD43DF" w14:textId="77777777" w:rsidR="00AD0D8D" w:rsidRPr="00AF1A82" w:rsidRDefault="00AD0D8D" w:rsidP="00A46D9D">
            <w:pPr>
              <w:rPr>
                <w:ins w:id="16090" w:author="st1" w:date="2020-03-31T14:21:00Z"/>
                <w:rFonts w:ascii="標楷體" w:eastAsia="標楷體" w:hAnsi="標楷體"/>
              </w:rPr>
            </w:pPr>
            <w:ins w:id="16091" w:author="st1" w:date="2020-03-31T14:21:00Z">
              <w:r w:rsidRPr="00AF1A82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37" w:type="dxa"/>
          </w:tcPr>
          <w:p w14:paraId="4CB1940F" w14:textId="77777777" w:rsidR="00AD0D8D" w:rsidRPr="00AF1A82" w:rsidRDefault="00AD0D8D" w:rsidP="00A46D9D">
            <w:pPr>
              <w:rPr>
                <w:ins w:id="16092" w:author="st1" w:date="2020-03-31T14:21:00Z"/>
                <w:rFonts w:ascii="標楷體" w:eastAsia="標楷體" w:hAnsi="標楷體"/>
              </w:rPr>
            </w:pPr>
            <w:ins w:id="16093" w:author="st1" w:date="2020-03-31T14:21:00Z">
              <w:r w:rsidRPr="00AF1A82">
                <w:rPr>
                  <w:rFonts w:ascii="標楷體" w:eastAsia="標楷體" w:hAnsi="標楷體" w:hint="eastAsia"/>
                </w:rPr>
                <w:t>下次應繳日</w:t>
              </w:r>
            </w:ins>
          </w:p>
        </w:tc>
        <w:tc>
          <w:tcPr>
            <w:tcW w:w="3969" w:type="dxa"/>
          </w:tcPr>
          <w:p w14:paraId="5389D951" w14:textId="77777777" w:rsidR="00AD0D8D" w:rsidRPr="00AF1A82" w:rsidRDefault="00AD0D8D" w:rsidP="00A46D9D">
            <w:pPr>
              <w:rPr>
                <w:ins w:id="16094" w:author="st1" w:date="2020-03-31T14:21:00Z"/>
                <w:rFonts w:ascii="標楷體" w:eastAsia="標楷體" w:hAnsi="標楷體"/>
              </w:rPr>
            </w:pPr>
            <w:ins w:id="16095" w:author="st1" w:date="2020-03-31T14:21:00Z">
              <w:r w:rsidRPr="00AF1A82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2693" w:type="dxa"/>
          </w:tcPr>
          <w:p w14:paraId="6A62D868" w14:textId="77777777" w:rsidR="00AD0D8D" w:rsidRPr="00AF1A82" w:rsidRDefault="00AD0D8D" w:rsidP="00A46D9D">
            <w:pPr>
              <w:rPr>
                <w:ins w:id="16096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3796ADC1" w14:textId="77777777" w:rsidTr="00A46D9D">
        <w:trPr>
          <w:trHeight w:val="244"/>
          <w:jc w:val="center"/>
          <w:ins w:id="16097" w:author="st1" w:date="2020-03-31T14:21:00Z"/>
        </w:trPr>
        <w:tc>
          <w:tcPr>
            <w:tcW w:w="696" w:type="dxa"/>
          </w:tcPr>
          <w:p w14:paraId="59F1C34C" w14:textId="77777777" w:rsidR="00AD0D8D" w:rsidRPr="00AF1A82" w:rsidRDefault="00AD0D8D" w:rsidP="00A46D9D">
            <w:pPr>
              <w:rPr>
                <w:ins w:id="16098" w:author="st1" w:date="2020-03-31T14:21:00Z"/>
                <w:rFonts w:ascii="標楷體" w:eastAsia="標楷體" w:hAnsi="標楷體"/>
              </w:rPr>
            </w:pPr>
            <w:ins w:id="16099" w:author="st1" w:date="2020-03-31T14:21:00Z">
              <w:r w:rsidRPr="00AF1A82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37" w:type="dxa"/>
          </w:tcPr>
          <w:p w14:paraId="2ADE27A2" w14:textId="77777777" w:rsidR="00AD0D8D" w:rsidRPr="00AF1A82" w:rsidRDefault="00AD0D8D" w:rsidP="00A46D9D">
            <w:pPr>
              <w:rPr>
                <w:ins w:id="16100" w:author="st1" w:date="2020-03-31T14:21:00Z"/>
                <w:rFonts w:ascii="標楷體" w:eastAsia="標楷體" w:hAnsi="標楷體"/>
              </w:rPr>
            </w:pPr>
            <w:ins w:id="16101" w:author="st1" w:date="2020-03-31T14:21:00Z">
              <w:r w:rsidRPr="00AF1A82">
                <w:rPr>
                  <w:rFonts w:ascii="標楷體" w:eastAsia="標楷體" w:hAnsi="標楷體" w:hint="eastAsia"/>
                </w:rPr>
                <w:t>身份證號</w:t>
              </w:r>
            </w:ins>
          </w:p>
        </w:tc>
        <w:tc>
          <w:tcPr>
            <w:tcW w:w="3969" w:type="dxa"/>
          </w:tcPr>
          <w:p w14:paraId="27A33058" w14:textId="77777777" w:rsidR="00AD0D8D" w:rsidRPr="00AF1A82" w:rsidRDefault="00AD0D8D" w:rsidP="00A46D9D">
            <w:pPr>
              <w:rPr>
                <w:ins w:id="16102" w:author="st1" w:date="2020-03-31T14:21:00Z"/>
                <w:rFonts w:ascii="標楷體" w:eastAsia="標楷體" w:hAnsi="標楷體"/>
              </w:rPr>
            </w:pPr>
            <w:proofErr w:type="gramStart"/>
            <w:ins w:id="16103" w:author="st1" w:date="2020-03-31T14:21:00Z">
              <w:r w:rsidRPr="00AF1A82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10)</w:t>
              </w:r>
            </w:ins>
          </w:p>
        </w:tc>
        <w:tc>
          <w:tcPr>
            <w:tcW w:w="2693" w:type="dxa"/>
          </w:tcPr>
          <w:p w14:paraId="3A82662D" w14:textId="77777777" w:rsidR="00AD0D8D" w:rsidRPr="00AF1A82" w:rsidRDefault="00AD0D8D" w:rsidP="00A46D9D">
            <w:pPr>
              <w:rPr>
                <w:ins w:id="16104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23663F85" w14:textId="77777777" w:rsidTr="00A46D9D">
        <w:trPr>
          <w:trHeight w:val="291"/>
          <w:jc w:val="center"/>
          <w:ins w:id="16105" w:author="st1" w:date="2020-03-31T14:21:00Z"/>
        </w:trPr>
        <w:tc>
          <w:tcPr>
            <w:tcW w:w="9495" w:type="dxa"/>
            <w:gridSpan w:val="4"/>
          </w:tcPr>
          <w:p w14:paraId="2A94A40D" w14:textId="77777777" w:rsidR="00AD0D8D" w:rsidRPr="00AF1A82" w:rsidRDefault="00AD0D8D" w:rsidP="00A46D9D">
            <w:pPr>
              <w:rPr>
                <w:ins w:id="16106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26B01289" w14:textId="77777777" w:rsidTr="00A46D9D">
        <w:trPr>
          <w:trHeight w:val="291"/>
          <w:jc w:val="center"/>
          <w:ins w:id="16107" w:author="st1" w:date="2020-03-31T14:21:00Z"/>
        </w:trPr>
        <w:tc>
          <w:tcPr>
            <w:tcW w:w="2833" w:type="dxa"/>
            <w:gridSpan w:val="2"/>
          </w:tcPr>
          <w:p w14:paraId="249F9F05" w14:textId="77777777" w:rsidR="00AD0D8D" w:rsidRPr="00AF1A82" w:rsidRDefault="00AD0D8D" w:rsidP="00A46D9D">
            <w:pPr>
              <w:rPr>
                <w:ins w:id="16108" w:author="st1" w:date="2020-03-31T14:21:00Z"/>
                <w:rFonts w:ascii="標楷體" w:eastAsia="標楷體" w:hAnsi="標楷體" w:cs="新細明體"/>
              </w:rPr>
            </w:pPr>
            <w:ins w:id="16109" w:author="st1" w:date="2020-03-31T14:21:00Z">
              <w:r w:rsidRPr="00AF1A82">
                <w:rPr>
                  <w:rFonts w:ascii="標楷體" w:eastAsia="標楷體" w:hAnsi="標楷體" w:hint="eastAsia"/>
                </w:rPr>
                <w:t>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筆式明細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資料</w:t>
              </w:r>
            </w:ins>
          </w:p>
        </w:tc>
        <w:tc>
          <w:tcPr>
            <w:tcW w:w="3969" w:type="dxa"/>
          </w:tcPr>
          <w:p w14:paraId="1AA44428" w14:textId="77777777" w:rsidR="00AD0D8D" w:rsidRPr="00AF1A82" w:rsidRDefault="00AD0D8D" w:rsidP="00A46D9D">
            <w:pPr>
              <w:rPr>
                <w:ins w:id="16110" w:author="st1" w:date="2020-03-31T14:21:00Z"/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AD774FF" w14:textId="77777777" w:rsidR="00AD0D8D" w:rsidRPr="00AF1A82" w:rsidRDefault="00AD0D8D" w:rsidP="00A46D9D">
            <w:pPr>
              <w:rPr>
                <w:ins w:id="16111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4D554231" w14:textId="77777777" w:rsidTr="00A46D9D">
        <w:trPr>
          <w:trHeight w:val="291"/>
          <w:jc w:val="center"/>
          <w:ins w:id="16112" w:author="st1" w:date="2020-03-31T14:21:00Z"/>
        </w:trPr>
        <w:tc>
          <w:tcPr>
            <w:tcW w:w="2833" w:type="dxa"/>
            <w:gridSpan w:val="2"/>
          </w:tcPr>
          <w:p w14:paraId="4BC3D894" w14:textId="77777777" w:rsidR="00AD0D8D" w:rsidRPr="00AF1A82" w:rsidRDefault="00AD0D8D" w:rsidP="00A46D9D">
            <w:pPr>
              <w:rPr>
                <w:ins w:id="16113" w:author="st1" w:date="2020-03-31T14:21:00Z"/>
                <w:rFonts w:ascii="標楷體" w:eastAsia="標楷體" w:hAnsi="標楷體"/>
              </w:rPr>
            </w:pPr>
            <w:ins w:id="16114" w:author="st1" w:date="2020-03-31T14:21:00Z">
              <w:r w:rsidRPr="00AF1A82">
                <w:rPr>
                  <w:rFonts w:ascii="標楷體" w:eastAsia="標楷體" w:hAnsi="標楷體" w:hint="eastAsia"/>
                </w:rPr>
                <w:t>&lt;顯示按鈕&gt;</w:t>
              </w:r>
            </w:ins>
          </w:p>
        </w:tc>
        <w:tc>
          <w:tcPr>
            <w:tcW w:w="3969" w:type="dxa"/>
          </w:tcPr>
          <w:p w14:paraId="33587232" w14:textId="77777777" w:rsidR="00AD0D8D" w:rsidRPr="00AF1A82" w:rsidRDefault="00AD0D8D" w:rsidP="00A46D9D">
            <w:pPr>
              <w:rPr>
                <w:ins w:id="16115" w:author="st1" w:date="2020-03-31T14:21:00Z"/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321A621" w14:textId="77777777" w:rsidR="00AD0D8D" w:rsidRPr="00AF1A82" w:rsidRDefault="00AD0D8D" w:rsidP="00A46D9D">
            <w:pPr>
              <w:rPr>
                <w:ins w:id="16116" w:author="st1" w:date="2020-03-31T14:21:00Z"/>
                <w:rFonts w:ascii="標楷體" w:eastAsia="標楷體" w:hAnsi="標楷體"/>
              </w:rPr>
            </w:pPr>
            <w:proofErr w:type="gramStart"/>
            <w:ins w:id="16117" w:author="st1" w:date="2020-03-31T14:21:00Z">
              <w:r w:rsidRPr="00AF1A82">
                <w:rPr>
                  <w:rFonts w:ascii="標楷體" w:eastAsia="標楷體" w:hAnsi="標楷體" w:hint="eastAsia"/>
                </w:rPr>
                <w:t>撥付產檔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 xml:space="preserve">  -&gt;依設定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之產檔日</w:t>
              </w:r>
              <w:proofErr w:type="gramEnd"/>
            </w:ins>
          </w:p>
          <w:p w14:paraId="1CEF2226" w14:textId="77777777" w:rsidR="00AD0D8D" w:rsidRPr="00AF1A82" w:rsidRDefault="00AD0D8D" w:rsidP="00A46D9D">
            <w:pPr>
              <w:rPr>
                <w:ins w:id="16118" w:author="st1" w:date="2020-03-31T14:21:00Z"/>
                <w:rFonts w:ascii="標楷體" w:eastAsia="標楷體" w:hAnsi="標楷體"/>
              </w:rPr>
            </w:pPr>
            <w:ins w:id="16119" w:author="st1" w:date="2020-03-31T14:21:00Z">
              <w:r w:rsidRPr="00AF1A82">
                <w:rPr>
                  <w:rFonts w:ascii="標楷體" w:eastAsia="標楷體" w:hAnsi="標楷體" w:hint="eastAsia"/>
                </w:rPr>
                <w:t>撥付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出帳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 xml:space="preserve">  -&gt;依設定之傳票日</w:t>
              </w:r>
            </w:ins>
          </w:p>
          <w:p w14:paraId="1CFDBD56" w14:textId="77777777" w:rsidR="00AD0D8D" w:rsidRPr="00AF1A82" w:rsidRDefault="00AD0D8D" w:rsidP="00A46D9D">
            <w:pPr>
              <w:rPr>
                <w:ins w:id="16120" w:author="st1" w:date="2020-03-31T14:21:00Z"/>
                <w:rFonts w:ascii="標楷體" w:eastAsia="標楷體" w:hAnsi="標楷體"/>
              </w:rPr>
            </w:pPr>
            <w:ins w:id="16121" w:author="st1" w:date="2020-03-31T14:21:00Z">
              <w:r w:rsidRPr="00AF1A82">
                <w:rPr>
                  <w:rFonts w:ascii="標楷體" w:eastAsia="標楷體" w:hAnsi="標楷體" w:hint="eastAsia"/>
                </w:rPr>
                <w:t>檢核回覆  -&gt;依設定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之提兌日</w:t>
              </w:r>
              <w:proofErr w:type="gramEnd"/>
            </w:ins>
          </w:p>
        </w:tc>
      </w:tr>
      <w:tr w:rsidR="00AD0D8D" w:rsidRPr="00AF1A82" w14:paraId="7D4C1F17" w14:textId="77777777" w:rsidTr="00A46D9D">
        <w:trPr>
          <w:trHeight w:val="291"/>
          <w:jc w:val="center"/>
          <w:ins w:id="16122" w:author="st1" w:date="2020-03-31T14:21:00Z"/>
        </w:trPr>
        <w:tc>
          <w:tcPr>
            <w:tcW w:w="2833" w:type="dxa"/>
            <w:gridSpan w:val="2"/>
          </w:tcPr>
          <w:p w14:paraId="5AD9233F" w14:textId="77777777" w:rsidR="00AD0D8D" w:rsidRPr="00AF1A82" w:rsidRDefault="00AD0D8D" w:rsidP="00A46D9D">
            <w:pPr>
              <w:rPr>
                <w:ins w:id="16123" w:author="st1" w:date="2020-03-31T14:21:00Z"/>
                <w:rFonts w:ascii="標楷體" w:eastAsia="標楷體" w:hAnsi="標楷體"/>
              </w:rPr>
            </w:pPr>
            <w:ins w:id="16124" w:author="st1" w:date="2020-03-31T14:21:00Z">
              <w:r w:rsidRPr="00AF1A82">
                <w:rPr>
                  <w:rFonts w:ascii="標楷體" w:eastAsia="標楷體" w:hAnsi="標楷體" w:hint="eastAsia"/>
                </w:rPr>
                <w:t>&lt;</w:t>
              </w:r>
              <w:proofErr w:type="gramStart"/>
              <w:r w:rsidRPr="00AF1A82">
                <w:rPr>
                  <w:rFonts w:ascii="標楷體" w:eastAsia="標楷體" w:hAnsi="標楷體" w:hint="eastAsia"/>
                </w:rPr>
                <w:t>撥付製檔</w:t>
              </w:r>
              <w:proofErr w:type="gramEnd"/>
              <w:r w:rsidRPr="00AF1A82">
                <w:rPr>
                  <w:rFonts w:ascii="標楷體" w:eastAsia="標楷體" w:hAnsi="標楷體" w:hint="eastAsia"/>
                </w:rPr>
                <w:t>&gt;</w:t>
              </w:r>
            </w:ins>
          </w:p>
        </w:tc>
        <w:tc>
          <w:tcPr>
            <w:tcW w:w="3969" w:type="dxa"/>
          </w:tcPr>
          <w:p w14:paraId="572A12BC" w14:textId="77777777" w:rsidR="00AD0D8D" w:rsidRPr="00AF1A82" w:rsidRDefault="00AD0D8D" w:rsidP="00A46D9D">
            <w:pPr>
              <w:rPr>
                <w:ins w:id="16125" w:author="st1" w:date="2020-03-31T14:21:00Z"/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41D90E4" w14:textId="77777777" w:rsidR="00AD0D8D" w:rsidRPr="00AF1A82" w:rsidRDefault="00AD0D8D" w:rsidP="00A46D9D">
            <w:pPr>
              <w:rPr>
                <w:ins w:id="16126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7FA6003B" w14:textId="77777777" w:rsidTr="00A46D9D">
        <w:trPr>
          <w:trHeight w:val="291"/>
          <w:jc w:val="center"/>
          <w:ins w:id="16127" w:author="st1" w:date="2020-03-31T14:21:00Z"/>
        </w:trPr>
        <w:tc>
          <w:tcPr>
            <w:tcW w:w="2833" w:type="dxa"/>
            <w:gridSpan w:val="2"/>
          </w:tcPr>
          <w:p w14:paraId="6C51B242" w14:textId="77777777" w:rsidR="00AD0D8D" w:rsidRPr="00320756" w:rsidRDefault="00AD0D8D" w:rsidP="00A46D9D">
            <w:pPr>
              <w:rPr>
                <w:ins w:id="16128" w:author="st1" w:date="2020-03-31T14:21:00Z"/>
                <w:rFonts w:ascii="標楷體" w:eastAsia="標楷體" w:hAnsi="標楷體"/>
              </w:rPr>
            </w:pPr>
            <w:ins w:id="16129" w:author="st1" w:date="2020-03-31T14:21:00Z">
              <w:r w:rsidRPr="00320756">
                <w:rPr>
                  <w:rFonts w:ascii="標楷體" w:eastAsia="標楷體" w:hAnsi="標楷體" w:hint="eastAsia"/>
                </w:rPr>
                <w:t>作業狀態</w:t>
              </w:r>
            </w:ins>
          </w:p>
        </w:tc>
        <w:tc>
          <w:tcPr>
            <w:tcW w:w="3969" w:type="dxa"/>
          </w:tcPr>
          <w:p w14:paraId="15308664" w14:textId="77777777" w:rsidR="00AD0D8D" w:rsidRPr="00320756" w:rsidRDefault="00AD0D8D" w:rsidP="00A46D9D">
            <w:pPr>
              <w:rPr>
                <w:ins w:id="16130" w:author="st1" w:date="2020-03-31T14:21:00Z"/>
                <w:rFonts w:ascii="標楷體" w:eastAsia="標楷體" w:hAnsi="標楷體"/>
              </w:rPr>
            </w:pPr>
            <w:proofErr w:type="gramStart"/>
            <w:ins w:id="16131" w:author="st1" w:date="2020-03-31T14:21:00Z">
              <w:r w:rsidRPr="00320756">
                <w:rPr>
                  <w:rFonts w:ascii="標楷體" w:eastAsia="標楷體" w:hAnsi="標楷體" w:hint="eastAsia"/>
                </w:rPr>
                <w:t>X(</w:t>
              </w:r>
              <w:proofErr w:type="gramEnd"/>
              <w:r w:rsidRPr="00320756">
                <w:rPr>
                  <w:rFonts w:ascii="標楷體" w:eastAsia="標楷體" w:hAnsi="標楷體" w:hint="eastAsia"/>
                </w:rPr>
                <w:t>08)</w:t>
              </w:r>
            </w:ins>
          </w:p>
        </w:tc>
        <w:tc>
          <w:tcPr>
            <w:tcW w:w="2693" w:type="dxa"/>
          </w:tcPr>
          <w:p w14:paraId="01A059E9" w14:textId="77777777" w:rsidR="00AD0D8D" w:rsidRPr="00AF1A82" w:rsidRDefault="00AD0D8D" w:rsidP="00A46D9D">
            <w:pPr>
              <w:rPr>
                <w:ins w:id="16132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43969AC9" w14:textId="77777777" w:rsidTr="00A46D9D">
        <w:trPr>
          <w:trHeight w:val="291"/>
          <w:jc w:val="center"/>
          <w:ins w:id="16133" w:author="st1" w:date="2020-03-31T14:21:00Z"/>
        </w:trPr>
        <w:tc>
          <w:tcPr>
            <w:tcW w:w="2833" w:type="dxa"/>
            <w:gridSpan w:val="2"/>
          </w:tcPr>
          <w:p w14:paraId="1E63C74E" w14:textId="77777777" w:rsidR="00AD0D8D" w:rsidRPr="00320756" w:rsidRDefault="00AD0D8D" w:rsidP="00A46D9D">
            <w:pPr>
              <w:rPr>
                <w:ins w:id="16134" w:author="st1" w:date="2020-03-31T14:21:00Z"/>
                <w:rFonts w:ascii="標楷體" w:eastAsia="標楷體" w:hAnsi="標楷體"/>
                <w:b/>
              </w:rPr>
            </w:pPr>
            <w:ins w:id="16135" w:author="st1" w:date="2020-03-31T14:21:00Z">
              <w:r w:rsidRPr="00320756">
                <w:rPr>
                  <w:rFonts w:ascii="標楷體" w:eastAsia="標楷體" w:hAnsi="標楷體" w:hint="eastAsia"/>
                </w:rPr>
                <w:t xml:space="preserve">本日處理                                       </w:t>
              </w:r>
            </w:ins>
          </w:p>
        </w:tc>
        <w:tc>
          <w:tcPr>
            <w:tcW w:w="3969" w:type="dxa"/>
          </w:tcPr>
          <w:p w14:paraId="74E1C1B1" w14:textId="77777777" w:rsidR="00AD0D8D" w:rsidRPr="00AF1A82" w:rsidRDefault="00AD0D8D" w:rsidP="00A46D9D">
            <w:pPr>
              <w:rPr>
                <w:ins w:id="16136" w:author="st1" w:date="2020-03-31T14:21:00Z"/>
                <w:rFonts w:ascii="標楷體" w:eastAsia="標楷體" w:hAnsi="標楷體"/>
              </w:rPr>
            </w:pPr>
            <w:proofErr w:type="gramStart"/>
            <w:ins w:id="16137" w:author="st1" w:date="2020-03-31T14:21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08)</w:t>
              </w:r>
            </w:ins>
          </w:p>
        </w:tc>
        <w:tc>
          <w:tcPr>
            <w:tcW w:w="2693" w:type="dxa"/>
          </w:tcPr>
          <w:p w14:paraId="13D092A6" w14:textId="77777777" w:rsidR="00AD0D8D" w:rsidRPr="00AF1A82" w:rsidRDefault="00AD0D8D" w:rsidP="00A46D9D">
            <w:pPr>
              <w:rPr>
                <w:ins w:id="16138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41A072E7" w14:textId="77777777" w:rsidTr="00A46D9D">
        <w:trPr>
          <w:trHeight w:val="276"/>
          <w:jc w:val="center"/>
          <w:ins w:id="16139" w:author="st1" w:date="2020-03-31T14:21:00Z"/>
        </w:trPr>
        <w:tc>
          <w:tcPr>
            <w:tcW w:w="2833" w:type="dxa"/>
            <w:gridSpan w:val="2"/>
          </w:tcPr>
          <w:p w14:paraId="03BCD881" w14:textId="77777777" w:rsidR="00AD0D8D" w:rsidRPr="00320756" w:rsidRDefault="00AD0D8D" w:rsidP="00A46D9D">
            <w:pPr>
              <w:rPr>
                <w:ins w:id="16140" w:author="st1" w:date="2020-03-31T14:21:00Z"/>
                <w:rFonts w:ascii="標楷體" w:eastAsia="標楷體" w:hAnsi="標楷體"/>
                <w:b/>
              </w:rPr>
            </w:pPr>
            <w:ins w:id="16141" w:author="st1" w:date="2020-03-31T14:21:00Z">
              <w:r w:rsidRPr="00320756">
                <w:rPr>
                  <w:rFonts w:ascii="標楷體" w:eastAsia="標楷體" w:hAnsi="標楷體" w:hint="eastAsia"/>
                </w:rPr>
                <w:t>筆數</w:t>
              </w:r>
            </w:ins>
          </w:p>
        </w:tc>
        <w:tc>
          <w:tcPr>
            <w:tcW w:w="3969" w:type="dxa"/>
          </w:tcPr>
          <w:p w14:paraId="7ECA8B46" w14:textId="77777777" w:rsidR="00AD0D8D" w:rsidRPr="00AF1A82" w:rsidRDefault="00AD0D8D" w:rsidP="00A46D9D">
            <w:pPr>
              <w:rPr>
                <w:ins w:id="16142" w:author="st1" w:date="2020-03-31T14:21:00Z"/>
                <w:rFonts w:ascii="標楷體" w:eastAsia="標楷體" w:hAnsi="標楷體"/>
              </w:rPr>
            </w:pPr>
            <w:ins w:id="16143" w:author="st1" w:date="2020-03-31T14:21:00Z">
              <w:r>
                <w:rPr>
                  <w:rFonts w:ascii="標楷體" w:eastAsia="標楷體" w:hAnsi="標楷體" w:hint="eastAsia"/>
                </w:rPr>
                <w:t>99</w:t>
              </w:r>
            </w:ins>
          </w:p>
        </w:tc>
        <w:tc>
          <w:tcPr>
            <w:tcW w:w="2693" w:type="dxa"/>
          </w:tcPr>
          <w:p w14:paraId="3B4E0865" w14:textId="77777777" w:rsidR="00AD0D8D" w:rsidRDefault="00AD0D8D" w:rsidP="00A46D9D">
            <w:pPr>
              <w:rPr>
                <w:ins w:id="16144" w:author="st1" w:date="2020-03-31T14:21:00Z"/>
                <w:rFonts w:ascii="標楷體" w:eastAsia="標楷體" w:hAnsi="標楷體"/>
              </w:rPr>
            </w:pPr>
            <w:ins w:id="16145" w:author="st1" w:date="2020-03-31T14:21:00Z">
              <w:r>
                <w:rPr>
                  <w:rFonts w:ascii="標楷體" w:eastAsia="標楷體" w:hAnsi="標楷體" w:hint="eastAsia"/>
                </w:rPr>
                <w:t>按鈕</w:t>
              </w:r>
              <w:proofErr w:type="gramStart"/>
              <w:r>
                <w:rPr>
                  <w:rFonts w:ascii="標楷體" w:eastAsia="標楷體" w:hAnsi="標楷體"/>
                </w:rPr>
                <w:t>—</w:t>
              </w:r>
              <w:proofErr w:type="gramEnd"/>
              <w:r>
                <w:rPr>
                  <w:rFonts w:ascii="標楷體" w:eastAsia="標楷體" w:hAnsi="標楷體" w:hint="eastAsia"/>
                </w:rPr>
                <w:t>連結交易L5972</w:t>
              </w:r>
            </w:ins>
          </w:p>
          <w:p w14:paraId="3BA4F038" w14:textId="77777777" w:rsidR="00AD0D8D" w:rsidRPr="00AF1A82" w:rsidRDefault="00AD0D8D" w:rsidP="00A46D9D">
            <w:pPr>
              <w:rPr>
                <w:ins w:id="16146" w:author="st1" w:date="2020-03-31T14:21:00Z"/>
                <w:rFonts w:ascii="標楷體" w:eastAsia="標楷體" w:hAnsi="標楷體"/>
              </w:rPr>
            </w:pPr>
            <w:ins w:id="16147" w:author="st1" w:date="2020-03-31T14:21:00Z"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>債協</w:t>
              </w:r>
              <w:proofErr w:type="gramStart"/>
              <w:r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>
                <w:rPr>
                  <w:rFonts w:ascii="標楷體" w:eastAsia="標楷體" w:hAnsi="標楷體" w:hint="eastAsia"/>
                </w:rPr>
                <w:t>明細查詢</w:t>
              </w:r>
            </w:ins>
          </w:p>
        </w:tc>
      </w:tr>
      <w:tr w:rsidR="00AD0D8D" w:rsidRPr="00AF1A82" w14:paraId="27982C51" w14:textId="77777777" w:rsidTr="00A46D9D">
        <w:trPr>
          <w:trHeight w:val="291"/>
          <w:jc w:val="center"/>
          <w:ins w:id="16148" w:author="st1" w:date="2020-03-31T14:21:00Z"/>
        </w:trPr>
        <w:tc>
          <w:tcPr>
            <w:tcW w:w="2833" w:type="dxa"/>
            <w:gridSpan w:val="2"/>
          </w:tcPr>
          <w:p w14:paraId="4364EA99" w14:textId="77777777" w:rsidR="00AD0D8D" w:rsidRPr="00320756" w:rsidRDefault="00AD0D8D" w:rsidP="00A46D9D">
            <w:pPr>
              <w:rPr>
                <w:ins w:id="16149" w:author="st1" w:date="2020-03-31T14:21:00Z"/>
                <w:rFonts w:ascii="標楷體" w:eastAsia="標楷體" w:hAnsi="標楷體"/>
                <w:lang w:eastAsia="x-none"/>
              </w:rPr>
            </w:pPr>
            <w:ins w:id="16150" w:author="st1" w:date="2020-03-31T14:21:00Z">
              <w:r w:rsidRPr="00320756">
                <w:rPr>
                  <w:rFonts w:ascii="標楷體" w:eastAsia="標楷體" w:hAnsi="標楷體" w:hint="eastAsia"/>
                </w:rPr>
                <w:t>金額</w:t>
              </w:r>
            </w:ins>
          </w:p>
        </w:tc>
        <w:tc>
          <w:tcPr>
            <w:tcW w:w="3969" w:type="dxa"/>
          </w:tcPr>
          <w:p w14:paraId="1188D1E4" w14:textId="77777777" w:rsidR="00AD0D8D" w:rsidRPr="00AF1A82" w:rsidRDefault="00AD0D8D" w:rsidP="00A46D9D">
            <w:pPr>
              <w:rPr>
                <w:ins w:id="16151" w:author="st1" w:date="2020-03-31T14:21:00Z"/>
                <w:rFonts w:ascii="標楷體" w:eastAsia="標楷體" w:hAnsi="標楷體"/>
              </w:rPr>
            </w:pPr>
            <w:ins w:id="16152" w:author="st1" w:date="2020-03-31T14:2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693" w:type="dxa"/>
          </w:tcPr>
          <w:p w14:paraId="48E8D74B" w14:textId="77777777" w:rsidR="00AD0D8D" w:rsidRPr="00AF1A82" w:rsidRDefault="00AD0D8D" w:rsidP="00A46D9D">
            <w:pPr>
              <w:rPr>
                <w:ins w:id="16153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0F1B4540" w14:textId="77777777" w:rsidTr="00A46D9D">
        <w:trPr>
          <w:trHeight w:val="291"/>
          <w:jc w:val="center"/>
          <w:ins w:id="16154" w:author="st1" w:date="2020-03-31T14:21:00Z"/>
        </w:trPr>
        <w:tc>
          <w:tcPr>
            <w:tcW w:w="2833" w:type="dxa"/>
            <w:gridSpan w:val="2"/>
          </w:tcPr>
          <w:p w14:paraId="13E8F1A0" w14:textId="77777777" w:rsidR="00AD0D8D" w:rsidRPr="00320756" w:rsidRDefault="00AD0D8D" w:rsidP="00A46D9D">
            <w:pPr>
              <w:rPr>
                <w:ins w:id="16155" w:author="st1" w:date="2020-03-31T14:21:00Z"/>
                <w:rFonts w:ascii="標楷體" w:eastAsia="標楷體" w:hAnsi="標楷體"/>
                <w:lang w:eastAsia="x-none"/>
              </w:rPr>
            </w:pPr>
            <w:ins w:id="16156" w:author="st1" w:date="2020-03-31T14:21:00Z">
              <w:r w:rsidRPr="00320756">
                <w:rPr>
                  <w:rFonts w:ascii="標楷體" w:eastAsia="標楷體" w:hAnsi="標楷體" w:hint="eastAsia"/>
                </w:rPr>
                <w:t>累計處理</w:t>
              </w:r>
            </w:ins>
          </w:p>
        </w:tc>
        <w:tc>
          <w:tcPr>
            <w:tcW w:w="3969" w:type="dxa"/>
          </w:tcPr>
          <w:p w14:paraId="6A8A4490" w14:textId="77777777" w:rsidR="00AD0D8D" w:rsidRPr="00AF1A82" w:rsidRDefault="00AD0D8D" w:rsidP="00A46D9D">
            <w:pPr>
              <w:rPr>
                <w:ins w:id="16157" w:author="st1" w:date="2020-03-31T14:21:00Z"/>
                <w:rFonts w:ascii="標楷體" w:eastAsia="標楷體" w:hAnsi="標楷體"/>
              </w:rPr>
            </w:pPr>
            <w:proofErr w:type="gramStart"/>
            <w:ins w:id="16158" w:author="st1" w:date="2020-03-31T14:21:00Z">
              <w:r>
                <w:rPr>
                  <w:rFonts w:ascii="標楷體" w:eastAsia="標楷體" w:hAnsi="標楷體" w:hint="eastAsia"/>
                </w:rPr>
                <w:t>X(</w:t>
              </w:r>
              <w:proofErr w:type="gramEnd"/>
              <w:r>
                <w:rPr>
                  <w:rFonts w:ascii="標楷體" w:eastAsia="標楷體" w:hAnsi="標楷體" w:hint="eastAsia"/>
                </w:rPr>
                <w:t>08)</w:t>
              </w:r>
            </w:ins>
          </w:p>
        </w:tc>
        <w:tc>
          <w:tcPr>
            <w:tcW w:w="2693" w:type="dxa"/>
          </w:tcPr>
          <w:p w14:paraId="5575466A" w14:textId="77777777" w:rsidR="00AD0D8D" w:rsidRPr="00AF1A82" w:rsidRDefault="00AD0D8D" w:rsidP="00A46D9D">
            <w:pPr>
              <w:rPr>
                <w:ins w:id="16159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358158D0" w14:textId="77777777" w:rsidTr="00A46D9D">
        <w:trPr>
          <w:trHeight w:val="291"/>
          <w:jc w:val="center"/>
          <w:ins w:id="16160" w:author="st1" w:date="2020-03-31T14:21:00Z"/>
        </w:trPr>
        <w:tc>
          <w:tcPr>
            <w:tcW w:w="2833" w:type="dxa"/>
            <w:gridSpan w:val="2"/>
          </w:tcPr>
          <w:p w14:paraId="243C5B94" w14:textId="77777777" w:rsidR="00AD0D8D" w:rsidRPr="00320756" w:rsidRDefault="00AD0D8D" w:rsidP="00A46D9D">
            <w:pPr>
              <w:rPr>
                <w:ins w:id="16161" w:author="st1" w:date="2020-03-31T14:21:00Z"/>
                <w:rFonts w:ascii="標楷體" w:eastAsia="標楷體" w:hAnsi="標楷體"/>
              </w:rPr>
            </w:pPr>
            <w:ins w:id="16162" w:author="st1" w:date="2020-03-31T14:21:00Z">
              <w:r w:rsidRPr="00320756">
                <w:rPr>
                  <w:rFonts w:ascii="標楷體" w:eastAsia="標楷體" w:hAnsi="標楷體" w:hint="eastAsia"/>
                </w:rPr>
                <w:t>筆數</w:t>
              </w:r>
            </w:ins>
          </w:p>
        </w:tc>
        <w:tc>
          <w:tcPr>
            <w:tcW w:w="3969" w:type="dxa"/>
          </w:tcPr>
          <w:p w14:paraId="3A920080" w14:textId="77777777" w:rsidR="00AD0D8D" w:rsidRPr="00AF1A82" w:rsidRDefault="00AD0D8D" w:rsidP="00A46D9D">
            <w:pPr>
              <w:rPr>
                <w:ins w:id="16163" w:author="st1" w:date="2020-03-31T14:21:00Z"/>
                <w:rFonts w:ascii="標楷體" w:eastAsia="標楷體" w:hAnsi="標楷體"/>
              </w:rPr>
            </w:pPr>
            <w:ins w:id="16164" w:author="st1" w:date="2020-03-31T14:21:00Z">
              <w:r>
                <w:rPr>
                  <w:rFonts w:ascii="標楷體" w:eastAsia="標楷體" w:hAnsi="標楷體" w:hint="eastAsia"/>
                </w:rPr>
                <w:t>99</w:t>
              </w:r>
            </w:ins>
          </w:p>
        </w:tc>
        <w:tc>
          <w:tcPr>
            <w:tcW w:w="2693" w:type="dxa"/>
          </w:tcPr>
          <w:p w14:paraId="0E2A1023" w14:textId="77777777" w:rsidR="00AD0D8D" w:rsidRPr="002C6CD4" w:rsidRDefault="00AD0D8D" w:rsidP="00A46D9D">
            <w:pPr>
              <w:rPr>
                <w:ins w:id="16165" w:author="st1" w:date="2020-03-31T14:21:00Z"/>
                <w:rFonts w:ascii="標楷體" w:eastAsia="標楷體" w:hAnsi="標楷體"/>
              </w:rPr>
            </w:pPr>
            <w:ins w:id="16166" w:author="st1" w:date="2020-03-31T14:21:00Z">
              <w:r w:rsidRPr="002C6CD4">
                <w:rPr>
                  <w:rFonts w:ascii="標楷體" w:eastAsia="標楷體" w:hAnsi="標楷體" w:hint="eastAsia"/>
                </w:rPr>
                <w:t>按鈕</w:t>
              </w:r>
              <w:proofErr w:type="gramStart"/>
              <w:r w:rsidRPr="002C6CD4">
                <w:rPr>
                  <w:rFonts w:ascii="標楷體" w:eastAsia="標楷體" w:hAnsi="標楷體"/>
                </w:rPr>
                <w:t>—</w:t>
              </w:r>
              <w:proofErr w:type="gramEnd"/>
              <w:r w:rsidRPr="002C6CD4">
                <w:rPr>
                  <w:rFonts w:ascii="標楷體" w:eastAsia="標楷體" w:hAnsi="標楷體" w:hint="eastAsia"/>
                </w:rPr>
                <w:t>連結交易L5972</w:t>
              </w:r>
            </w:ins>
          </w:p>
          <w:p w14:paraId="7EB9B5D3" w14:textId="77777777" w:rsidR="00AD0D8D" w:rsidRPr="00AF1A82" w:rsidRDefault="00AD0D8D" w:rsidP="00A46D9D">
            <w:pPr>
              <w:rPr>
                <w:ins w:id="16167" w:author="st1" w:date="2020-03-31T14:21:00Z"/>
                <w:rFonts w:ascii="標楷體" w:eastAsia="標楷體" w:hAnsi="標楷體"/>
              </w:rPr>
            </w:pPr>
            <w:ins w:id="16168" w:author="st1" w:date="2020-03-31T14:21:00Z">
              <w:r w:rsidRPr="002C6CD4">
                <w:rPr>
                  <w:rFonts w:ascii="標楷體" w:eastAsia="標楷體" w:hAnsi="標楷體"/>
                </w:rPr>
                <w:t xml:space="preserve"> </w:t>
              </w:r>
              <w:r w:rsidRPr="002C6CD4">
                <w:rPr>
                  <w:rFonts w:ascii="標楷體" w:eastAsia="標楷體" w:hAnsi="標楷體" w:hint="eastAsia"/>
                </w:rPr>
                <w:t>債協</w:t>
              </w:r>
              <w:proofErr w:type="gramStart"/>
              <w:r w:rsidRPr="002C6CD4">
                <w:rPr>
                  <w:rFonts w:ascii="標楷體" w:eastAsia="標楷體" w:hAnsi="標楷體" w:hint="eastAsia"/>
                </w:rPr>
                <w:t>入帳</w:t>
              </w:r>
              <w:proofErr w:type="gramEnd"/>
              <w:r w:rsidRPr="002C6CD4">
                <w:rPr>
                  <w:rFonts w:ascii="標楷體" w:eastAsia="標楷體" w:hAnsi="標楷體" w:hint="eastAsia"/>
                </w:rPr>
                <w:t>明細查詢</w:t>
              </w:r>
            </w:ins>
          </w:p>
        </w:tc>
      </w:tr>
      <w:tr w:rsidR="00AD0D8D" w:rsidRPr="00AF1A82" w14:paraId="61A1E902" w14:textId="77777777" w:rsidTr="00A46D9D">
        <w:trPr>
          <w:trHeight w:val="291"/>
          <w:jc w:val="center"/>
          <w:ins w:id="16169" w:author="st1" w:date="2020-03-31T14:21:00Z"/>
        </w:trPr>
        <w:tc>
          <w:tcPr>
            <w:tcW w:w="2833" w:type="dxa"/>
            <w:gridSpan w:val="2"/>
          </w:tcPr>
          <w:p w14:paraId="3E38F276" w14:textId="77777777" w:rsidR="00AD0D8D" w:rsidRPr="00320756" w:rsidRDefault="00AD0D8D" w:rsidP="00A46D9D">
            <w:pPr>
              <w:rPr>
                <w:ins w:id="16170" w:author="st1" w:date="2020-03-31T14:21:00Z"/>
                <w:rFonts w:ascii="標楷體" w:eastAsia="標楷體" w:hAnsi="標楷體"/>
                <w:lang w:eastAsia="x-none"/>
              </w:rPr>
            </w:pPr>
            <w:ins w:id="16171" w:author="st1" w:date="2020-03-31T14:21:00Z">
              <w:r w:rsidRPr="00320756">
                <w:rPr>
                  <w:rFonts w:ascii="標楷體" w:eastAsia="標楷體" w:hAnsi="標楷體" w:hint="eastAsia"/>
                </w:rPr>
                <w:t>金額</w:t>
              </w:r>
            </w:ins>
          </w:p>
        </w:tc>
        <w:tc>
          <w:tcPr>
            <w:tcW w:w="3969" w:type="dxa"/>
          </w:tcPr>
          <w:p w14:paraId="29BA7CF9" w14:textId="77777777" w:rsidR="00AD0D8D" w:rsidRPr="00AF1A82" w:rsidRDefault="00AD0D8D" w:rsidP="00A46D9D">
            <w:pPr>
              <w:rPr>
                <w:ins w:id="16172" w:author="st1" w:date="2020-03-31T14:21:00Z"/>
                <w:rFonts w:ascii="標楷體" w:eastAsia="標楷體" w:hAnsi="標楷體"/>
              </w:rPr>
            </w:pPr>
            <w:ins w:id="16173" w:author="st1" w:date="2020-03-31T14:21:00Z">
              <w:r>
                <w:rPr>
                  <w:rFonts w:ascii="標楷體" w:eastAsia="標楷體" w:hAnsi="標楷體" w:hint="eastAsia"/>
                </w:rPr>
                <w:t>9(14)</w:t>
              </w:r>
            </w:ins>
          </w:p>
        </w:tc>
        <w:tc>
          <w:tcPr>
            <w:tcW w:w="2693" w:type="dxa"/>
          </w:tcPr>
          <w:p w14:paraId="725929B5" w14:textId="77777777" w:rsidR="00AD0D8D" w:rsidRPr="00AF1A82" w:rsidRDefault="00AD0D8D" w:rsidP="00A46D9D">
            <w:pPr>
              <w:rPr>
                <w:ins w:id="16174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74F7C18F" w14:textId="77777777" w:rsidTr="00A46D9D">
        <w:trPr>
          <w:trHeight w:val="291"/>
          <w:jc w:val="center"/>
          <w:ins w:id="16175" w:author="st1" w:date="2020-03-31T14:21:00Z"/>
        </w:trPr>
        <w:tc>
          <w:tcPr>
            <w:tcW w:w="2833" w:type="dxa"/>
            <w:gridSpan w:val="2"/>
          </w:tcPr>
          <w:p w14:paraId="1B74CD11" w14:textId="77777777" w:rsidR="00AD0D8D" w:rsidRPr="00320756" w:rsidRDefault="00AD0D8D" w:rsidP="00A46D9D">
            <w:pPr>
              <w:rPr>
                <w:ins w:id="16176" w:author="st1" w:date="2020-03-31T14:21:00Z"/>
                <w:rFonts w:ascii="標楷體" w:eastAsia="標楷體" w:hAnsi="標楷體"/>
                <w:lang w:eastAsia="x-none"/>
              </w:rPr>
            </w:pPr>
            <w:ins w:id="16177" w:author="st1" w:date="2020-03-31T14:21:00Z">
              <w:r w:rsidRPr="00320756">
                <w:rPr>
                  <w:rFonts w:ascii="標楷體" w:eastAsia="標楷體" w:hAnsi="標楷體" w:hint="eastAsia"/>
                </w:rPr>
                <w:t>處理事項</w:t>
              </w:r>
            </w:ins>
          </w:p>
        </w:tc>
        <w:tc>
          <w:tcPr>
            <w:tcW w:w="3969" w:type="dxa"/>
          </w:tcPr>
          <w:p w14:paraId="6AEBC8C2" w14:textId="77777777" w:rsidR="00AD0D8D" w:rsidRPr="00AF1A82" w:rsidRDefault="00AD0D8D" w:rsidP="00A46D9D">
            <w:pPr>
              <w:rPr>
                <w:ins w:id="16178" w:author="st1" w:date="2020-03-31T14:21:00Z"/>
                <w:rFonts w:ascii="標楷體" w:eastAsia="標楷體" w:hAnsi="標楷體"/>
              </w:rPr>
            </w:pPr>
            <w:ins w:id="16179" w:author="st1" w:date="2020-03-31T14:2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2693" w:type="dxa"/>
          </w:tcPr>
          <w:p w14:paraId="7281B488" w14:textId="77777777" w:rsidR="00AD0D8D" w:rsidRPr="00AF1A82" w:rsidRDefault="00AD0D8D" w:rsidP="00A46D9D">
            <w:pPr>
              <w:rPr>
                <w:ins w:id="16180" w:author="st1" w:date="2020-03-31T14:21:00Z"/>
                <w:rFonts w:ascii="標楷體" w:eastAsia="標楷體" w:hAnsi="標楷體"/>
              </w:rPr>
            </w:pPr>
          </w:p>
        </w:tc>
      </w:tr>
      <w:tr w:rsidR="00AD0D8D" w:rsidRPr="00AF1A82" w14:paraId="7C43B339" w14:textId="77777777" w:rsidTr="00A46D9D">
        <w:trPr>
          <w:trHeight w:val="291"/>
          <w:jc w:val="center"/>
          <w:ins w:id="16181" w:author="st1" w:date="2020-03-31T14:21:00Z"/>
        </w:trPr>
        <w:tc>
          <w:tcPr>
            <w:tcW w:w="2833" w:type="dxa"/>
            <w:gridSpan w:val="2"/>
          </w:tcPr>
          <w:p w14:paraId="5FC98A67" w14:textId="77777777" w:rsidR="00AD0D8D" w:rsidRPr="00320756" w:rsidRDefault="00AD0D8D" w:rsidP="00A46D9D">
            <w:pPr>
              <w:rPr>
                <w:ins w:id="16182" w:author="st1" w:date="2020-03-31T14:21:00Z"/>
                <w:rFonts w:ascii="標楷體" w:eastAsia="標楷體" w:hAnsi="標楷體"/>
                <w:lang w:eastAsia="x-none"/>
              </w:rPr>
            </w:pPr>
            <w:ins w:id="16183" w:author="st1" w:date="2020-03-31T14:21:00Z">
              <w:r w:rsidRPr="00320756">
                <w:rPr>
                  <w:rFonts w:ascii="標楷體" w:eastAsia="標楷體" w:hAnsi="標楷體" w:hint="eastAsia"/>
                </w:rPr>
                <w:t>Y-本日應處理</w:t>
              </w:r>
            </w:ins>
          </w:p>
        </w:tc>
        <w:tc>
          <w:tcPr>
            <w:tcW w:w="3969" w:type="dxa"/>
          </w:tcPr>
          <w:p w14:paraId="51CF6A35" w14:textId="77777777" w:rsidR="00AD0D8D" w:rsidRPr="00AF1A82" w:rsidRDefault="00AD0D8D" w:rsidP="00A46D9D">
            <w:pPr>
              <w:rPr>
                <w:ins w:id="16184" w:author="st1" w:date="2020-03-31T14:21:00Z"/>
                <w:rFonts w:ascii="標楷體" w:eastAsia="標楷體" w:hAnsi="標楷體"/>
              </w:rPr>
            </w:pPr>
            <w:ins w:id="16185" w:author="st1" w:date="2020-03-31T14:21:00Z">
              <w:r>
                <w:rPr>
                  <w:rFonts w:ascii="標楷體" w:eastAsia="標楷體" w:hAnsi="標楷體" w:hint="eastAsia"/>
                </w:rPr>
                <w:t>XX</w:t>
              </w:r>
            </w:ins>
          </w:p>
        </w:tc>
        <w:tc>
          <w:tcPr>
            <w:tcW w:w="2693" w:type="dxa"/>
          </w:tcPr>
          <w:p w14:paraId="1D2A5676" w14:textId="77777777" w:rsidR="00AD0D8D" w:rsidRPr="00AF1A82" w:rsidRDefault="00AD0D8D" w:rsidP="00A46D9D">
            <w:pPr>
              <w:rPr>
                <w:ins w:id="16186" w:author="st1" w:date="2020-03-31T14:21:00Z"/>
                <w:rFonts w:ascii="標楷體" w:eastAsia="標楷體" w:hAnsi="標楷體"/>
              </w:rPr>
            </w:pPr>
          </w:p>
        </w:tc>
      </w:tr>
    </w:tbl>
    <w:p w14:paraId="4C3F810D" w14:textId="77777777" w:rsidR="00AD0D8D" w:rsidRPr="00AF1A82" w:rsidRDefault="00AD0D8D" w:rsidP="00AD0D8D">
      <w:pPr>
        <w:tabs>
          <w:tab w:val="left" w:pos="788"/>
        </w:tabs>
        <w:rPr>
          <w:ins w:id="16187" w:author="st1" w:date="2020-03-31T14:21:00Z"/>
          <w:rFonts w:ascii="標楷體" w:eastAsia="標楷體" w:hAnsi="標楷體"/>
        </w:rPr>
      </w:pPr>
    </w:p>
    <w:p w14:paraId="3B46A691" w14:textId="77777777" w:rsidR="00AD0D8D" w:rsidRPr="00AF1A82" w:rsidRDefault="00AD0D8D" w:rsidP="00AD0D8D">
      <w:pPr>
        <w:tabs>
          <w:tab w:val="left" w:pos="788"/>
        </w:tabs>
        <w:rPr>
          <w:ins w:id="16188" w:author="st1" w:date="2020-03-31T14:21:00Z"/>
          <w:rFonts w:ascii="標楷體" w:eastAsia="標楷體" w:hAnsi="標楷體"/>
        </w:rPr>
      </w:pPr>
    </w:p>
    <w:p w14:paraId="2070D029" w14:textId="77777777" w:rsidR="00951B1A" w:rsidRPr="00AF1A82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2EE7350" w14:textId="77777777" w:rsidR="00F50B80" w:rsidRPr="00AF1A82" w:rsidRDefault="00F50B8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6B3FA6" w:rsidRPr="00AF1A82">
        <w:rPr>
          <w:rFonts w:ascii="標楷體" w:hAnsi="標楷體"/>
        </w:rPr>
        <w:t>5</w:t>
      </w:r>
      <w:r w:rsidR="006B3FA6" w:rsidRPr="00AF1A82">
        <w:rPr>
          <w:rFonts w:ascii="標楷體" w:hAnsi="標楷體" w:hint="eastAsia"/>
        </w:rPr>
        <w:t>07</w:t>
      </w:r>
      <w:r w:rsidR="00E5115A" w:rsidRPr="00AF1A82">
        <w:rPr>
          <w:rFonts w:ascii="標楷體" w:hAnsi="標楷體"/>
        </w:rPr>
        <w:t>5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proofErr w:type="spellStart"/>
      <w:r w:rsidRPr="00AF1A82">
        <w:rPr>
          <w:rFonts w:ascii="標楷體" w:hAnsi="標楷體" w:hint="eastAsia"/>
        </w:rPr>
        <w:t>債務協商滯繳</w:t>
      </w:r>
      <w:proofErr w:type="spellEnd"/>
      <w:r w:rsidRPr="00AF1A82">
        <w:rPr>
          <w:rFonts w:ascii="標楷體" w:hAnsi="標楷體" w:hint="eastAsia"/>
        </w:rPr>
        <w:t>/</w:t>
      </w:r>
      <w:proofErr w:type="spellStart"/>
      <w:proofErr w:type="gramStart"/>
      <w:r w:rsidRPr="00AF1A82">
        <w:rPr>
          <w:rFonts w:ascii="標楷體" w:hAnsi="標楷體" w:hint="eastAsia"/>
        </w:rPr>
        <w:t>應繳明細</w:t>
      </w:r>
      <w:proofErr w:type="gramEnd"/>
      <w:r w:rsidRPr="00AF1A82">
        <w:rPr>
          <w:rFonts w:ascii="標楷體" w:hAnsi="標楷體" w:hint="eastAsia"/>
        </w:rPr>
        <w:t>查詢</w:t>
      </w:r>
      <w:proofErr w:type="spellEnd"/>
    </w:p>
    <w:p w14:paraId="30CA834E" w14:textId="77777777" w:rsidR="00F50B80" w:rsidRPr="00AF1A82" w:rsidRDefault="00F50B80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0B80" w:rsidRPr="00AF1A82" w14:paraId="7C109120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1C0680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23B10" w14:textId="77777777" w:rsidR="00F50B80" w:rsidRPr="00AF1A82" w:rsidRDefault="00AF1A8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債務協商滯繳/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應繳明細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查詢</w:t>
            </w:r>
          </w:p>
        </w:tc>
      </w:tr>
      <w:tr w:rsidR="00F50B80" w:rsidRPr="00AF1A82" w14:paraId="7F24ACF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9C814C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90012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3A31E992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0C9EA7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F508D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2DBBE847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A504B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7274E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080E01A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CAB8E6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3FF83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506B75E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62654C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4D13B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45F325AD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965ACF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68CC5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549BC9D4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93BF6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7E053D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779AAD98" w14:textId="77777777" w:rsidR="00F50B80" w:rsidRPr="00AF1A82" w:rsidRDefault="00F50B80" w:rsidP="00F50B80">
      <w:pPr>
        <w:rPr>
          <w:rFonts w:ascii="標楷體" w:eastAsia="標楷體" w:hAnsi="標楷體"/>
        </w:rPr>
      </w:pPr>
    </w:p>
    <w:p w14:paraId="0402896C" w14:textId="77777777" w:rsidR="00F50B80" w:rsidRPr="00AF1A82" w:rsidRDefault="00F50B80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05EA89B" w14:textId="77777777" w:rsidR="00F50B80" w:rsidRPr="00AF1A82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A77413C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B3FA6" w:rsidRPr="00AF1A82">
        <w:rPr>
          <w:rFonts w:ascii="標楷體" w:eastAsia="標楷體" w:hAnsi="標楷體"/>
          <w:sz w:val="20"/>
        </w:rPr>
        <w:t>074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債務協商滯繳/</w:t>
      </w:r>
      <w:proofErr w:type="gramStart"/>
      <w:r w:rsidRPr="00AF1A82">
        <w:rPr>
          <w:rFonts w:ascii="標楷體" w:eastAsia="標楷體" w:hAnsi="標楷體" w:hint="eastAsia"/>
        </w:rPr>
        <w:t>應繳明細</w:t>
      </w:r>
      <w:proofErr w:type="gramEnd"/>
      <w:r w:rsidRPr="00AF1A82">
        <w:rPr>
          <w:rFonts w:ascii="標楷體" w:eastAsia="標楷體" w:hAnsi="標楷體" w:hint="eastAsia"/>
        </w:rPr>
        <w:t>查詢</w:t>
      </w:r>
    </w:p>
    <w:p w14:paraId="4C0E8F9C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</w:t>
      </w:r>
    </w:p>
    <w:p w14:paraId="65A8346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1.</w:t>
      </w:r>
      <w:r w:rsidRPr="00AF1A82">
        <w:rPr>
          <w:rFonts w:ascii="標楷體" w:eastAsia="標楷體" w:hAnsi="標楷體" w:hint="eastAsia"/>
          <w:sz w:val="20"/>
        </w:rPr>
        <w:t>作業項目</w:t>
      </w:r>
      <w:r w:rsidR="008459DA" w:rsidRPr="00AF1A82">
        <w:rPr>
          <w:rFonts w:ascii="標楷體" w:eastAsia="標楷體" w:hAnsi="標楷體" w:hint="eastAsia"/>
          <w:sz w:val="20"/>
        </w:rPr>
        <w:t xml:space="preserve">   </w:t>
      </w:r>
      <w:r w:rsidRPr="00AF1A82">
        <w:rPr>
          <w:rFonts w:ascii="標楷體" w:eastAsia="標楷體" w:hAnsi="標楷體" w:hint="eastAsia"/>
          <w:sz w:val="20"/>
        </w:rPr>
        <w:t>: 9-XXXX</w:t>
      </w:r>
    </w:p>
    <w:p w14:paraId="00EF405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2.</w:t>
      </w:r>
      <w:r w:rsidRPr="00AF1A82">
        <w:rPr>
          <w:rFonts w:ascii="標楷體" w:eastAsia="標楷體" w:hAnsi="標楷體" w:hint="eastAsia"/>
          <w:sz w:val="20"/>
        </w:rPr>
        <w:t>下次應繳日</w:t>
      </w:r>
      <w:r w:rsidR="008459DA" w:rsidRPr="00AF1A82">
        <w:rPr>
          <w:rFonts w:ascii="標楷體" w:eastAsia="標楷體" w:hAnsi="標楷體" w:hint="eastAsia"/>
          <w:sz w:val="20"/>
        </w:rPr>
        <w:t xml:space="preserve"> </w:t>
      </w:r>
      <w:r w:rsidR="00F27D15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F27D15" w:rsidRPr="00AF1A82">
        <w:rPr>
          <w:rFonts w:ascii="標楷體" w:eastAsia="標楷體" w:hAnsi="標楷體" w:hint="eastAsia"/>
          <w:sz w:val="20"/>
        </w:rPr>
        <w:t>999/99/</w:t>
      </w:r>
      <w:proofErr w:type="gramStart"/>
      <w:r w:rsidR="00F27D15" w:rsidRPr="00AF1A82">
        <w:rPr>
          <w:rFonts w:ascii="標楷體" w:eastAsia="標楷體" w:hAnsi="標楷體" w:hint="eastAsia"/>
          <w:sz w:val="20"/>
        </w:rPr>
        <w:t>99  -</w:t>
      </w:r>
      <w:proofErr w:type="gramEnd"/>
      <w:r w:rsidR="00F27D15" w:rsidRPr="00AF1A82">
        <w:rPr>
          <w:rFonts w:ascii="標楷體" w:eastAsia="標楷體" w:hAnsi="標楷體" w:hint="eastAsia"/>
          <w:sz w:val="20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970710                                                </w:t>
      </w:r>
    </w:p>
    <w:p w14:paraId="75850DAB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3.</w:t>
      </w:r>
      <w:r w:rsidRPr="00AF1A82">
        <w:rPr>
          <w:rFonts w:ascii="標楷體" w:eastAsia="標楷體" w:hAnsi="標楷體" w:hint="eastAsia"/>
          <w:sz w:val="20"/>
        </w:rPr>
        <w:t>身份證號</w:t>
      </w:r>
      <w:r w:rsidR="008459DA" w:rsidRPr="00AF1A82">
        <w:rPr>
          <w:rFonts w:ascii="標楷體" w:eastAsia="標楷體" w:hAnsi="標楷體" w:hint="eastAsia"/>
          <w:sz w:val="20"/>
        </w:rPr>
        <w:t xml:space="preserve">   </w:t>
      </w:r>
      <w:r w:rsidR="00F27D15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A235512332</w:t>
      </w:r>
    </w:p>
    <w:p w14:paraId="0C6A49D1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49E9D22" w14:textId="77777777" w:rsidR="00F50B80" w:rsidRPr="00AF1A82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3FF02C2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B3FA6" w:rsidRPr="00AF1A82">
        <w:rPr>
          <w:rFonts w:ascii="標楷體" w:eastAsia="標楷體" w:hAnsi="標楷體"/>
          <w:sz w:val="20"/>
        </w:rPr>
        <w:t>074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債務協商滯繳/</w:t>
      </w:r>
      <w:proofErr w:type="gramStart"/>
      <w:r w:rsidRPr="00AF1A82">
        <w:rPr>
          <w:rFonts w:ascii="標楷體" w:eastAsia="標楷體" w:hAnsi="標楷體" w:hint="eastAsia"/>
        </w:rPr>
        <w:t>應繳明細</w:t>
      </w:r>
      <w:proofErr w:type="gramEnd"/>
      <w:r w:rsidRPr="00AF1A82">
        <w:rPr>
          <w:rFonts w:ascii="標楷體" w:eastAsia="標楷體" w:hAnsi="標楷體" w:hint="eastAsia"/>
        </w:rPr>
        <w:t>查詢</w:t>
      </w:r>
    </w:p>
    <w:p w14:paraId="5919AB69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8D1BA4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作業項目: 1-滯繳      應繳日:108/11/13   身份證號:  (空白=全部)</w:t>
      </w:r>
    </w:p>
    <w:p w14:paraId="30E5100A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5EA510F8" w14:textId="77777777" w:rsidR="00F50B80" w:rsidRPr="00281093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81093">
        <w:rPr>
          <w:rFonts w:ascii="標楷體" w:eastAsia="標楷體" w:hAnsi="標楷體" w:hint="eastAsia"/>
          <w:sz w:val="16"/>
          <w:szCs w:val="16"/>
        </w:rPr>
        <w:t xml:space="preserve">身份證字號   戶號   戶名     期款金額 </w:t>
      </w:r>
      <w:proofErr w:type="gramStart"/>
      <w:r w:rsidRPr="00281093">
        <w:rPr>
          <w:rFonts w:ascii="標楷體" w:eastAsia="標楷體" w:hAnsi="標楷體" w:hint="eastAsia"/>
          <w:sz w:val="16"/>
          <w:szCs w:val="16"/>
        </w:rPr>
        <w:t>繳息迄日</w:t>
      </w:r>
      <w:proofErr w:type="gramEnd"/>
      <w:r w:rsidRPr="00281093">
        <w:rPr>
          <w:rFonts w:ascii="標楷體" w:eastAsia="標楷體" w:hAnsi="標楷體" w:hint="eastAsia"/>
          <w:sz w:val="16"/>
          <w:szCs w:val="16"/>
        </w:rPr>
        <w:t xml:space="preserve"> 應繳日期 應還期數</w:t>
      </w:r>
      <w:r w:rsidR="001C1343">
        <w:rPr>
          <w:rFonts w:ascii="標楷體" w:eastAsia="標楷體" w:hAnsi="標楷體" w:hint="eastAsia"/>
          <w:sz w:val="16"/>
          <w:szCs w:val="16"/>
        </w:rPr>
        <w:t xml:space="preserve"> </w:t>
      </w:r>
      <w:r w:rsidRPr="00281093">
        <w:rPr>
          <w:rFonts w:ascii="標楷體" w:eastAsia="標楷體" w:hAnsi="標楷體" w:hint="eastAsia"/>
          <w:sz w:val="16"/>
          <w:szCs w:val="16"/>
        </w:rPr>
        <w:t xml:space="preserve">應繳金額 </w:t>
      </w:r>
      <w:proofErr w:type="gramStart"/>
      <w:r w:rsidRPr="00281093">
        <w:rPr>
          <w:rFonts w:ascii="標楷體" w:eastAsia="標楷體" w:hAnsi="標楷體" w:hint="eastAsia"/>
          <w:sz w:val="16"/>
          <w:szCs w:val="16"/>
        </w:rPr>
        <w:t>累溢收</w:t>
      </w:r>
      <w:proofErr w:type="gramEnd"/>
      <w:r w:rsidRPr="00281093">
        <w:rPr>
          <w:rFonts w:ascii="標楷體" w:eastAsia="標楷體" w:hAnsi="標楷體" w:hint="eastAsia"/>
          <w:sz w:val="16"/>
          <w:szCs w:val="16"/>
        </w:rPr>
        <w:t xml:space="preserve"> </w:t>
      </w:r>
      <w:proofErr w:type="gramStart"/>
      <w:r w:rsidR="00F55514" w:rsidRPr="00281093">
        <w:rPr>
          <w:rFonts w:ascii="標楷體" w:eastAsia="標楷體" w:hAnsi="標楷體" w:hint="eastAsia"/>
          <w:sz w:val="16"/>
          <w:szCs w:val="16"/>
        </w:rPr>
        <w:t>應催繳</w:t>
      </w:r>
      <w:proofErr w:type="gramEnd"/>
      <w:r w:rsidR="00F55514" w:rsidRPr="00281093">
        <w:rPr>
          <w:rFonts w:ascii="標楷體" w:eastAsia="標楷體" w:hAnsi="標楷體" w:hint="eastAsia"/>
          <w:sz w:val="16"/>
          <w:szCs w:val="16"/>
        </w:rPr>
        <w:t>金額</w:t>
      </w:r>
      <w:r w:rsidRPr="00281093">
        <w:rPr>
          <w:rFonts w:ascii="標楷體" w:eastAsia="標楷體" w:hAnsi="標楷體" w:hint="eastAsia"/>
          <w:sz w:val="16"/>
          <w:szCs w:val="16"/>
        </w:rPr>
        <w:t xml:space="preserve"> 已</w:t>
      </w:r>
      <w:proofErr w:type="gramStart"/>
      <w:r w:rsidRPr="00281093">
        <w:rPr>
          <w:rFonts w:ascii="標楷體" w:eastAsia="標楷體" w:hAnsi="標楷體" w:hint="eastAsia"/>
          <w:sz w:val="16"/>
          <w:szCs w:val="16"/>
        </w:rPr>
        <w:t>繳期金</w:t>
      </w:r>
      <w:proofErr w:type="gramEnd"/>
      <w:r w:rsidRPr="00281093">
        <w:rPr>
          <w:rFonts w:ascii="標楷體" w:eastAsia="標楷體" w:hAnsi="標楷體" w:hint="eastAsia"/>
          <w:sz w:val="16"/>
          <w:szCs w:val="16"/>
        </w:rPr>
        <w:t xml:space="preserve"> 延期年月 </w:t>
      </w:r>
    </w:p>
    <w:p w14:paraId="7D88E2EA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AF1A82">
        <w:rPr>
          <w:rFonts w:ascii="標楷體" w:eastAsia="標楷體" w:hAnsi="標楷體" w:hint="eastAsia"/>
          <w:sz w:val="14"/>
          <w:szCs w:val="14"/>
        </w:rPr>
        <w:t>A123456789 1234567 AAAAAA  &lt;</w:t>
      </w:r>
      <w:proofErr w:type="gramStart"/>
      <w:r w:rsidRPr="00AF1A82">
        <w:rPr>
          <w:rFonts w:ascii="標楷體" w:eastAsia="標楷體" w:hAnsi="標楷體" w:hint="eastAsia"/>
          <w:sz w:val="14"/>
          <w:szCs w:val="14"/>
        </w:rPr>
        <w:t>毀諾</w:t>
      </w:r>
      <w:proofErr w:type="gramEnd"/>
      <w:r w:rsidRPr="00AF1A82">
        <w:rPr>
          <w:rFonts w:ascii="標楷體" w:eastAsia="標楷體" w:hAnsi="標楷體" w:hint="eastAsia"/>
          <w:sz w:val="14"/>
          <w:szCs w:val="14"/>
        </w:rPr>
        <w:t xml:space="preserve">&gt;  1,000   108/09/10 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108/10/12    2    </w:t>
      </w:r>
      <w:r w:rsidR="001C1343">
        <w:rPr>
          <w:rFonts w:ascii="標楷體" w:eastAsia="標楷體" w:hAnsi="標楷體"/>
          <w:sz w:val="14"/>
          <w:szCs w:val="14"/>
        </w:rPr>
        <w:t xml:space="preserve"> 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 2,000    </w:t>
      </w:r>
      <w:r w:rsidR="001C1343">
        <w:rPr>
          <w:rFonts w:ascii="標楷體" w:eastAsia="標楷體" w:hAnsi="標楷體"/>
          <w:sz w:val="14"/>
          <w:szCs w:val="14"/>
        </w:rPr>
        <w:t xml:space="preserve"> </w:t>
      </w:r>
      <w:r w:rsidRPr="00AF1A82">
        <w:rPr>
          <w:rFonts w:ascii="標楷體" w:eastAsia="標楷體" w:hAnsi="標楷體" w:hint="eastAsia"/>
          <w:sz w:val="14"/>
          <w:szCs w:val="14"/>
        </w:rPr>
        <w:t xml:space="preserve"> </w:t>
      </w:r>
      <w:r w:rsidR="00F55514" w:rsidRPr="00AF1A82">
        <w:rPr>
          <w:rFonts w:ascii="標楷體" w:eastAsia="標楷體" w:hAnsi="標楷體"/>
          <w:sz w:val="14"/>
          <w:szCs w:val="14"/>
        </w:rPr>
        <w:t>500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       1,500 </w:t>
      </w:r>
      <w:r w:rsidR="00F55514" w:rsidRPr="00AF1A82">
        <w:rPr>
          <w:rFonts w:ascii="標楷體" w:eastAsia="標楷體" w:hAnsi="標楷體"/>
          <w:sz w:val="14"/>
          <w:szCs w:val="14"/>
        </w:rPr>
        <w:t xml:space="preserve">  </w:t>
      </w:r>
      <w:r w:rsidR="001C1343">
        <w:rPr>
          <w:rFonts w:ascii="標楷體" w:eastAsia="標楷體" w:hAnsi="標楷體"/>
          <w:sz w:val="14"/>
          <w:szCs w:val="14"/>
        </w:rPr>
        <w:t xml:space="preserve">   </w:t>
      </w:r>
      <w:r w:rsidR="00F55514" w:rsidRPr="00AF1A82">
        <w:rPr>
          <w:rFonts w:ascii="標楷體" w:eastAsia="標楷體" w:hAnsi="標楷體"/>
          <w:sz w:val="14"/>
          <w:szCs w:val="14"/>
        </w:rPr>
        <w:t xml:space="preserve">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12,000 </w:t>
      </w:r>
      <w:r w:rsidR="001C1343">
        <w:rPr>
          <w:rFonts w:ascii="標楷體" w:eastAsia="標楷體" w:hAnsi="標楷體"/>
          <w:sz w:val="14"/>
          <w:szCs w:val="14"/>
        </w:rPr>
        <w:t xml:space="preserve">  </w:t>
      </w:r>
      <w:r w:rsidR="004B5A68" w:rsidRPr="00AF1A82">
        <w:rPr>
          <w:rFonts w:ascii="標楷體" w:eastAsia="標楷體" w:hAnsi="標楷體" w:hint="eastAsia"/>
          <w:sz w:val="14"/>
          <w:szCs w:val="14"/>
        </w:rPr>
        <w:t>&lt;電話&gt;</w:t>
      </w:r>
      <w:r w:rsidRPr="00AF1A82">
        <w:rPr>
          <w:rFonts w:ascii="標楷體" w:eastAsia="標楷體" w:hAnsi="標楷體" w:hint="eastAsia"/>
          <w:sz w:val="14"/>
          <w:szCs w:val="14"/>
        </w:rPr>
        <w:t>&lt;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>已繳</w:t>
      </w:r>
      <w:r w:rsidRPr="00AF1A82">
        <w:rPr>
          <w:rFonts w:ascii="標楷體" w:eastAsia="標楷體" w:hAnsi="標楷體" w:hint="eastAsia"/>
          <w:sz w:val="14"/>
          <w:szCs w:val="14"/>
        </w:rPr>
        <w:t>&gt;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>&lt;電催&gt;&lt;函催&gt;</w:t>
      </w:r>
    </w:p>
    <w:p w14:paraId="07762FA2" w14:textId="77777777" w:rsidR="00F50B80" w:rsidRPr="00AF1A82" w:rsidRDefault="008459DA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AF1A82">
        <w:rPr>
          <w:rFonts w:ascii="標楷體" w:eastAsia="標楷體" w:hAnsi="標楷體" w:hint="eastAsia"/>
          <w:sz w:val="14"/>
          <w:szCs w:val="14"/>
        </w:rPr>
        <w:t xml:space="preserve">A123456788         BBBBBB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>&lt;</w:t>
      </w:r>
      <w:proofErr w:type="gramStart"/>
      <w:r w:rsidR="00F50B80" w:rsidRPr="00AF1A82">
        <w:rPr>
          <w:rFonts w:ascii="標楷體" w:eastAsia="標楷體" w:hAnsi="標楷體" w:hint="eastAsia"/>
          <w:sz w:val="14"/>
          <w:szCs w:val="14"/>
        </w:rPr>
        <w:t>毀諾</w:t>
      </w:r>
      <w:proofErr w:type="gramEnd"/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&gt;  1,000   108/10/10  108/11/10 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1   </w:t>
      </w:r>
      <w:r w:rsidR="002409CA">
        <w:rPr>
          <w:rFonts w:ascii="標楷體" w:eastAsia="標楷體" w:hAnsi="標楷體"/>
          <w:sz w:val="14"/>
          <w:szCs w:val="14"/>
        </w:rPr>
        <w:t xml:space="preserve">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  1,000     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0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21,000             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&lt;</w:t>
      </w:r>
      <w:proofErr w:type="gramStart"/>
      <w:r w:rsidR="00F50B80" w:rsidRPr="00AF1A82">
        <w:rPr>
          <w:rFonts w:ascii="標楷體" w:eastAsia="標楷體" w:hAnsi="標楷體" w:hint="eastAsia"/>
          <w:sz w:val="14"/>
          <w:szCs w:val="14"/>
        </w:rPr>
        <w:t>已繳明細</w:t>
      </w:r>
      <w:proofErr w:type="gramEnd"/>
      <w:r w:rsidR="00F50B80" w:rsidRPr="00AF1A82">
        <w:rPr>
          <w:rFonts w:ascii="標楷體" w:eastAsia="標楷體" w:hAnsi="標楷體" w:hint="eastAsia"/>
          <w:sz w:val="14"/>
          <w:szCs w:val="14"/>
        </w:rPr>
        <w:t>&gt;</w:t>
      </w:r>
    </w:p>
    <w:p w14:paraId="5C0E20CF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250D7F91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 xml:space="preserve">作業項目: </w:t>
      </w:r>
      <w:r w:rsidR="005E004E" w:rsidRPr="00AF1A82">
        <w:rPr>
          <w:rFonts w:ascii="標楷體" w:eastAsia="標楷體" w:hAnsi="標楷體" w:hint="eastAsia"/>
          <w:sz w:val="16"/>
          <w:szCs w:val="16"/>
        </w:rPr>
        <w:t>2</w:t>
      </w:r>
      <w:r w:rsidRPr="00AF1A82">
        <w:rPr>
          <w:rFonts w:ascii="標楷體" w:eastAsia="標楷體" w:hAnsi="標楷體" w:hint="eastAsia"/>
          <w:sz w:val="16"/>
          <w:szCs w:val="16"/>
        </w:rPr>
        <w:t>-應繳      應繳日:108/11/30   身份證號:  (空白=全部)</w:t>
      </w:r>
    </w:p>
    <w:p w14:paraId="11E3936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629A92F5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 xml:space="preserve">身份證字號   戶號   戶名         期款金額   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繳息迄日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 xml:space="preserve">   應繳日期 應還期數 應繳金額  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累溢收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 xml:space="preserve">   已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繳期金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 xml:space="preserve">  延期年月 </w:t>
      </w:r>
      <w:r w:rsidRPr="00AF1A82">
        <w:rPr>
          <w:rFonts w:ascii="標楷體" w:eastAsia="標楷體" w:hAnsi="標楷體" w:hint="eastAsia"/>
          <w:b/>
          <w:color w:val="FF0000"/>
          <w:sz w:val="16"/>
          <w:szCs w:val="16"/>
        </w:rPr>
        <w:t>聯絡電話</w:t>
      </w:r>
    </w:p>
    <w:p w14:paraId="5F04B83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A123456789 1234567 AAAAAA          1,000   108/09/10  108/10/12    2      2,000        0     12,000                   &lt;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已繳明細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>&gt;</w:t>
      </w:r>
    </w:p>
    <w:p w14:paraId="531BEF72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A123456788         BBBBBB          1,000   108/10/10  108/11/10    1      1,000        0     21,000                  &lt;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已繳明細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>&gt;</w:t>
      </w:r>
    </w:p>
    <w:p w14:paraId="71BDBD9B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A123456701 1234555 CCCCCC          1,000   108/10/17  108/11/17    1      1,000      150      1,000                   &lt;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已繳明細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>&gt;</w:t>
      </w:r>
    </w:p>
    <w:p w14:paraId="171FD14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A123456787 1234564 DDDDDD          1,000   108/10/21  108/11/21    1      1,000       50      1,000                   &lt;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已繳明細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>&gt;</w:t>
      </w:r>
    </w:p>
    <w:p w14:paraId="3AAD69B0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A123456786 1234563 EEEEEE          1,000   108/10/30  108/11/30    1      1,000        0          0                   &lt;</w:t>
      </w:r>
      <w:proofErr w:type="gramStart"/>
      <w:r w:rsidRPr="00AF1A82">
        <w:rPr>
          <w:rFonts w:ascii="標楷體" w:eastAsia="標楷體" w:hAnsi="標楷體" w:hint="eastAsia"/>
          <w:sz w:val="16"/>
          <w:szCs w:val="16"/>
        </w:rPr>
        <w:t>已繳明細</w:t>
      </w:r>
      <w:proofErr w:type="gramEnd"/>
      <w:r w:rsidRPr="00AF1A82">
        <w:rPr>
          <w:rFonts w:ascii="標楷體" w:eastAsia="標楷體" w:hAnsi="標楷體" w:hint="eastAsia"/>
          <w:sz w:val="16"/>
          <w:szCs w:val="16"/>
        </w:rPr>
        <w:t>&gt;</w:t>
      </w:r>
    </w:p>
    <w:p w14:paraId="29BC624D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B13E3E3" w14:textId="77777777" w:rsidR="00F50B80" w:rsidRPr="00AF1A82" w:rsidRDefault="00F50B80" w:rsidP="00F50B80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051A52FC" w14:textId="77777777" w:rsidR="00F50B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"/>
        <w:gridCol w:w="1805"/>
        <w:gridCol w:w="1296"/>
        <w:gridCol w:w="894"/>
        <w:gridCol w:w="1127"/>
        <w:gridCol w:w="663"/>
        <w:gridCol w:w="693"/>
        <w:gridCol w:w="3290"/>
      </w:tblGrid>
      <w:tr w:rsidR="00F27D15" w:rsidRPr="00AF1A82" w14:paraId="72041C1D" w14:textId="77777777" w:rsidTr="00F27D15">
        <w:trPr>
          <w:trHeight w:val="388"/>
          <w:jc w:val="center"/>
        </w:trPr>
        <w:tc>
          <w:tcPr>
            <w:tcW w:w="671" w:type="dxa"/>
            <w:vMerge w:val="restart"/>
          </w:tcPr>
          <w:p w14:paraId="5DEE470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0" w:type="dxa"/>
            <w:vMerge w:val="restart"/>
          </w:tcPr>
          <w:p w14:paraId="19274A82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0" w:type="dxa"/>
            <w:gridSpan w:val="5"/>
          </w:tcPr>
          <w:p w14:paraId="13621FD7" w14:textId="77777777" w:rsidR="00F27D15" w:rsidRPr="00AF1A82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2" w:type="dxa"/>
            <w:vMerge w:val="restart"/>
          </w:tcPr>
          <w:p w14:paraId="366C40F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AF1A82" w14:paraId="2A46115D" w14:textId="77777777" w:rsidTr="00F27D15">
        <w:trPr>
          <w:trHeight w:val="244"/>
          <w:jc w:val="center"/>
        </w:trPr>
        <w:tc>
          <w:tcPr>
            <w:tcW w:w="671" w:type="dxa"/>
            <w:vMerge/>
          </w:tcPr>
          <w:p w14:paraId="22B7781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0" w:type="dxa"/>
            <w:vMerge/>
          </w:tcPr>
          <w:p w14:paraId="73864E56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10" w:type="dxa"/>
          </w:tcPr>
          <w:p w14:paraId="0278267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5" w:type="dxa"/>
          </w:tcPr>
          <w:p w14:paraId="56695CF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9" w:type="dxa"/>
          </w:tcPr>
          <w:p w14:paraId="231FEAC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1A7F1250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17EE531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2" w:type="dxa"/>
            <w:vMerge/>
          </w:tcPr>
          <w:p w14:paraId="2CF7676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1FE0048F" w14:textId="77777777" w:rsidTr="00F27D15">
        <w:trPr>
          <w:trHeight w:val="291"/>
          <w:jc w:val="center"/>
        </w:trPr>
        <w:tc>
          <w:tcPr>
            <w:tcW w:w="671" w:type="dxa"/>
          </w:tcPr>
          <w:p w14:paraId="5D14F2CD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0" w:type="dxa"/>
          </w:tcPr>
          <w:p w14:paraId="07B39065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10" w:type="dxa"/>
          </w:tcPr>
          <w:p w14:paraId="0EB7381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5" w:type="dxa"/>
          </w:tcPr>
          <w:p w14:paraId="25EF126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FA11F8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34272E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3ED5F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70A4557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1.滯繳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  <w:p w14:paraId="6B6F175C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2.應繳</w:t>
            </w:r>
          </w:p>
        </w:tc>
      </w:tr>
      <w:tr w:rsidR="00F27D15" w:rsidRPr="00AF1A82" w14:paraId="531BDC35" w14:textId="77777777" w:rsidTr="00F27D15">
        <w:trPr>
          <w:trHeight w:val="291"/>
          <w:jc w:val="center"/>
        </w:trPr>
        <w:tc>
          <w:tcPr>
            <w:tcW w:w="671" w:type="dxa"/>
          </w:tcPr>
          <w:p w14:paraId="701B9738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0" w:type="dxa"/>
          </w:tcPr>
          <w:p w14:paraId="6D85452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10" w:type="dxa"/>
          </w:tcPr>
          <w:p w14:paraId="2CBB45FC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5" w:type="dxa"/>
          </w:tcPr>
          <w:p w14:paraId="2778936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7BC0C3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642CA6F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0E328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BB5A5AF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作業項目:</w:t>
            </w:r>
          </w:p>
          <w:p w14:paraId="62A20456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1.滯繳:欄位名稱為逾期基準日</w:t>
            </w:r>
          </w:p>
          <w:p w14:paraId="7C8D484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2.應繳:欄位名稱為下次應繳日</w:t>
            </w:r>
          </w:p>
        </w:tc>
      </w:tr>
      <w:tr w:rsidR="00F27D15" w:rsidRPr="00AF1A82" w14:paraId="00DAA9B1" w14:textId="77777777" w:rsidTr="00F27D15">
        <w:trPr>
          <w:trHeight w:val="291"/>
          <w:jc w:val="center"/>
        </w:trPr>
        <w:tc>
          <w:tcPr>
            <w:tcW w:w="671" w:type="dxa"/>
          </w:tcPr>
          <w:p w14:paraId="6EDBD17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0" w:type="dxa"/>
          </w:tcPr>
          <w:p w14:paraId="01FFB7DF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10" w:type="dxa"/>
          </w:tcPr>
          <w:p w14:paraId="4A3DA06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5" w:type="dxa"/>
          </w:tcPr>
          <w:p w14:paraId="393E9630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31147DF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A312DFD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BE4B2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E55138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5FAC8CA4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EF7D267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9C694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07F140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630C8A2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8DB22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583276C0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744F87F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A1F102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4BC704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C2C3D2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54287D0A" w14:textId="77777777" w:rsidTr="003A3C80">
        <w:trPr>
          <w:trHeight w:val="244"/>
          <w:jc w:val="center"/>
        </w:trPr>
        <w:tc>
          <w:tcPr>
            <w:tcW w:w="696" w:type="dxa"/>
          </w:tcPr>
          <w:p w14:paraId="23029A70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EB89BD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280FE357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91459E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6432D270" w14:textId="77777777" w:rsidTr="003A3C80">
        <w:trPr>
          <w:trHeight w:val="244"/>
          <w:jc w:val="center"/>
        </w:trPr>
        <w:tc>
          <w:tcPr>
            <w:tcW w:w="696" w:type="dxa"/>
          </w:tcPr>
          <w:p w14:paraId="3051BCC7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AC3F775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應繳日</w:t>
            </w:r>
          </w:p>
        </w:tc>
        <w:tc>
          <w:tcPr>
            <w:tcW w:w="3969" w:type="dxa"/>
          </w:tcPr>
          <w:p w14:paraId="5AF92330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2C7C08E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53346DA0" w14:textId="77777777" w:rsidTr="003A3C80">
        <w:trPr>
          <w:trHeight w:val="244"/>
          <w:jc w:val="center"/>
        </w:trPr>
        <w:tc>
          <w:tcPr>
            <w:tcW w:w="696" w:type="dxa"/>
          </w:tcPr>
          <w:p w14:paraId="0CBFFE23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C854A53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6081222D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5508F1E3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CEE35B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5E7D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22A27A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98FFA68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53865FD1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516AE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B18B2" w14:paraId="76861F0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63FFD6C" w14:textId="77777777" w:rsidR="003A3C80" w:rsidRPr="004E1A55" w:rsidRDefault="009E6975" w:rsidP="00A91CA1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身份證字號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 xml:space="preserve">                            </w:t>
            </w:r>
          </w:p>
        </w:tc>
        <w:tc>
          <w:tcPr>
            <w:tcW w:w="3969" w:type="dxa"/>
          </w:tcPr>
          <w:p w14:paraId="2FE9E437" w14:textId="77777777" w:rsidR="003A3C80" w:rsidRPr="004E1A55" w:rsidRDefault="00A91CA1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proofErr w:type="gramStart"/>
            <w:r w:rsidRPr="004E1A55">
              <w:rPr>
                <w:rFonts w:ascii="標楷體" w:eastAsia="標楷體" w:hAnsi="標楷體"/>
                <w:b/>
                <w:sz w:val="18"/>
                <w:szCs w:val="18"/>
              </w:rPr>
              <w:t>X(</w:t>
            </w:r>
            <w:proofErr w:type="gramEnd"/>
            <w:r w:rsidRPr="004E1A55">
              <w:rPr>
                <w:rFonts w:ascii="標楷體" w:eastAsia="標楷體" w:hAnsi="標楷體"/>
                <w:b/>
                <w:sz w:val="18"/>
                <w:szCs w:val="18"/>
              </w:rPr>
              <w:t>10)</w:t>
            </w:r>
          </w:p>
        </w:tc>
        <w:tc>
          <w:tcPr>
            <w:tcW w:w="2693" w:type="dxa"/>
          </w:tcPr>
          <w:p w14:paraId="3AE4CC80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5281A96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260D876" w14:textId="77777777" w:rsidR="003A3C80" w:rsidRPr="004E1A55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戶號</w:t>
            </w:r>
          </w:p>
        </w:tc>
        <w:tc>
          <w:tcPr>
            <w:tcW w:w="3969" w:type="dxa"/>
          </w:tcPr>
          <w:p w14:paraId="285CF206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9(07)</w:t>
            </w:r>
          </w:p>
        </w:tc>
        <w:tc>
          <w:tcPr>
            <w:tcW w:w="2693" w:type="dxa"/>
          </w:tcPr>
          <w:p w14:paraId="10BD8AC7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BA10BA7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34D3F64" w14:textId="77777777" w:rsidR="003A3C80" w:rsidRPr="004E1A55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戶名</w:t>
            </w:r>
          </w:p>
        </w:tc>
        <w:tc>
          <w:tcPr>
            <w:tcW w:w="3969" w:type="dxa"/>
          </w:tcPr>
          <w:p w14:paraId="5585D125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proofErr w:type="gramStart"/>
            <w:r w:rsidRPr="004E1A55">
              <w:rPr>
                <w:rFonts w:ascii="標楷體" w:eastAsia="標楷體" w:hAnsi="標楷體"/>
                <w:sz w:val="18"/>
                <w:szCs w:val="18"/>
              </w:rPr>
              <w:t>X(</w:t>
            </w:r>
            <w:proofErr w:type="gramEnd"/>
            <w:r w:rsidRPr="004E1A55">
              <w:rPr>
                <w:rFonts w:ascii="標楷體" w:eastAsia="標楷體" w:hAnsi="標楷體"/>
                <w:sz w:val="18"/>
                <w:szCs w:val="18"/>
              </w:rPr>
              <w:t>06)</w:t>
            </w:r>
          </w:p>
        </w:tc>
        <w:tc>
          <w:tcPr>
            <w:tcW w:w="2693" w:type="dxa"/>
          </w:tcPr>
          <w:p w14:paraId="09B54EEA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B18B2" w14:paraId="7D9C3EDE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C48B253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</w:t>
            </w:r>
            <w:proofErr w:type="gramStart"/>
            <w:r w:rsidRPr="004E1A55">
              <w:rPr>
                <w:rFonts w:ascii="標楷體" w:eastAsia="標楷體" w:hAnsi="標楷體"/>
                <w:sz w:val="18"/>
                <w:szCs w:val="18"/>
              </w:rPr>
              <w:t>毀諾</w:t>
            </w:r>
            <w:proofErr w:type="gramEnd"/>
            <w:r w:rsidRPr="004E1A55">
              <w:rPr>
                <w:rFonts w:ascii="標楷體" w:eastAsia="標楷體" w:hAnsi="標楷體"/>
                <w:sz w:val="18"/>
                <w:szCs w:val="18"/>
              </w:rPr>
              <w:t>&gt;</w:t>
            </w:r>
          </w:p>
        </w:tc>
        <w:tc>
          <w:tcPr>
            <w:tcW w:w="3969" w:type="dxa"/>
          </w:tcPr>
          <w:p w14:paraId="4BEDFDE2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043197E1" w14:textId="77777777" w:rsidR="003A4956" w:rsidRPr="004E1A55" w:rsidRDefault="0010486F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 w:hint="eastAsia"/>
                <w:sz w:val="18"/>
                <w:szCs w:val="18"/>
              </w:rPr>
              <w:t>L5701</w:t>
            </w:r>
          </w:p>
        </w:tc>
      </w:tr>
      <w:tr w:rsidR="003A3C80" w:rsidRPr="002B18B2" w14:paraId="0DFA305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E24CA53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期款金額</w:t>
            </w:r>
          </w:p>
        </w:tc>
        <w:tc>
          <w:tcPr>
            <w:tcW w:w="3969" w:type="dxa"/>
          </w:tcPr>
          <w:p w14:paraId="1472BFC7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1133DEE2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4F869FB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1C26FB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proofErr w:type="gramStart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繳息迄日</w:t>
            </w:r>
            <w:proofErr w:type="gramEnd"/>
          </w:p>
        </w:tc>
        <w:tc>
          <w:tcPr>
            <w:tcW w:w="3969" w:type="dxa"/>
          </w:tcPr>
          <w:p w14:paraId="1D1054AF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168D8DD3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5A8D861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AAABF18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應繳日期</w:t>
            </w:r>
          </w:p>
        </w:tc>
        <w:tc>
          <w:tcPr>
            <w:tcW w:w="3969" w:type="dxa"/>
          </w:tcPr>
          <w:p w14:paraId="0371E6B8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43ACE301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0500D9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5EDDD5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應還期數</w:t>
            </w:r>
          </w:p>
        </w:tc>
        <w:tc>
          <w:tcPr>
            <w:tcW w:w="3969" w:type="dxa"/>
          </w:tcPr>
          <w:p w14:paraId="0C70D8F3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9999</w:t>
            </w:r>
          </w:p>
        </w:tc>
        <w:tc>
          <w:tcPr>
            <w:tcW w:w="2693" w:type="dxa"/>
          </w:tcPr>
          <w:p w14:paraId="603F87F8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DD9FA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A259ED1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應繳金額</w:t>
            </w:r>
          </w:p>
        </w:tc>
        <w:tc>
          <w:tcPr>
            <w:tcW w:w="3969" w:type="dxa"/>
          </w:tcPr>
          <w:p w14:paraId="304A664F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3143B741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459BF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E680753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proofErr w:type="gramStart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累溢收</w:t>
            </w:r>
            <w:proofErr w:type="gramEnd"/>
          </w:p>
        </w:tc>
        <w:tc>
          <w:tcPr>
            <w:tcW w:w="3969" w:type="dxa"/>
          </w:tcPr>
          <w:p w14:paraId="77EDE70C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7CC5A6C6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178741D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6D3560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proofErr w:type="gramStart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應催繳</w:t>
            </w:r>
            <w:proofErr w:type="gramEnd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金額</w:t>
            </w:r>
          </w:p>
        </w:tc>
        <w:tc>
          <w:tcPr>
            <w:tcW w:w="3969" w:type="dxa"/>
          </w:tcPr>
          <w:p w14:paraId="54A56DC1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97062B2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21F01E3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F5ECFC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已</w:t>
            </w:r>
            <w:proofErr w:type="gramStart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繳期金</w:t>
            </w:r>
            <w:proofErr w:type="gramEnd"/>
          </w:p>
        </w:tc>
        <w:tc>
          <w:tcPr>
            <w:tcW w:w="3969" w:type="dxa"/>
          </w:tcPr>
          <w:p w14:paraId="07916082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F301059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02C781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C415CD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延期年月</w:t>
            </w:r>
          </w:p>
        </w:tc>
        <w:tc>
          <w:tcPr>
            <w:tcW w:w="3969" w:type="dxa"/>
          </w:tcPr>
          <w:p w14:paraId="64850993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99999</w:t>
            </w:r>
          </w:p>
        </w:tc>
        <w:tc>
          <w:tcPr>
            <w:tcW w:w="2693" w:type="dxa"/>
          </w:tcPr>
          <w:p w14:paraId="5ECD3DC4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56626D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C33B39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聯絡電話</w:t>
            </w:r>
          </w:p>
        </w:tc>
        <w:tc>
          <w:tcPr>
            <w:tcW w:w="3969" w:type="dxa"/>
          </w:tcPr>
          <w:p w14:paraId="6EC3CA7B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proofErr w:type="gramStart"/>
            <w:r w:rsidRPr="004E1A55">
              <w:rPr>
                <w:rFonts w:ascii="標楷體" w:eastAsia="標楷體" w:hAnsi="標楷體"/>
                <w:sz w:val="18"/>
                <w:szCs w:val="18"/>
              </w:rPr>
              <w:t>X(</w:t>
            </w:r>
            <w:proofErr w:type="gramEnd"/>
            <w:r w:rsidRPr="004E1A55">
              <w:rPr>
                <w:rFonts w:ascii="標楷體" w:eastAsia="標楷體" w:hAnsi="標楷體"/>
                <w:sz w:val="18"/>
                <w:szCs w:val="18"/>
              </w:rPr>
              <w:t>10)</w:t>
            </w:r>
          </w:p>
        </w:tc>
        <w:tc>
          <w:tcPr>
            <w:tcW w:w="2693" w:type="dxa"/>
          </w:tcPr>
          <w:p w14:paraId="683BBA2E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B18B2" w14:paraId="5BD1AA0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08D13C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&lt;電話&gt;</w:t>
            </w:r>
          </w:p>
          <w:p w14:paraId="024FBA99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&lt;已繳&gt;</w:t>
            </w:r>
          </w:p>
          <w:p w14:paraId="47B64437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&lt;電催&gt;</w:t>
            </w:r>
          </w:p>
          <w:p w14:paraId="3663DA82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&lt;函催&gt;</w:t>
            </w:r>
          </w:p>
        </w:tc>
        <w:tc>
          <w:tcPr>
            <w:tcW w:w="3969" w:type="dxa"/>
          </w:tcPr>
          <w:p w14:paraId="2FC2869E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54B3299F" w14:textId="77777777" w:rsidR="003A4956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L1905</w:t>
            </w:r>
          </w:p>
          <w:p w14:paraId="7850AAE0" w14:textId="77777777" w:rsidR="002B18B2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L5972</w:t>
            </w:r>
          </w:p>
          <w:p w14:paraId="49B845B7" w14:textId="77777777" w:rsidR="002B18B2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</w:t>
            </w:r>
            <w:r w:rsidR="00DB070E">
              <w:rPr>
                <w:rFonts w:ascii="標楷體" w:eastAsia="標楷體" w:hAnsi="標楷體"/>
                <w:sz w:val="18"/>
                <w:szCs w:val="18"/>
              </w:rPr>
              <w:t>560</w:t>
            </w:r>
            <w:r w:rsidR="00B15AF2">
              <w:rPr>
                <w:rFonts w:ascii="標楷體" w:eastAsia="標楷體" w:hAnsi="標楷體"/>
                <w:sz w:val="18"/>
                <w:szCs w:val="18"/>
              </w:rPr>
              <w:t>1</w:t>
            </w:r>
          </w:p>
          <w:p w14:paraId="3D575E83" w14:textId="77777777" w:rsidR="00B15AF2" w:rsidRPr="004E1A55" w:rsidRDefault="00B15AF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L5603</w:t>
            </w:r>
          </w:p>
        </w:tc>
      </w:tr>
    </w:tbl>
    <w:p w14:paraId="15755BC3" w14:textId="77777777" w:rsidR="003A3C80" w:rsidRPr="00AF1A82" w:rsidRDefault="003A3C80" w:rsidP="00F50B80">
      <w:pPr>
        <w:tabs>
          <w:tab w:val="left" w:pos="788"/>
        </w:tabs>
        <w:rPr>
          <w:rFonts w:ascii="標楷體" w:eastAsia="標楷體" w:hAnsi="標楷體"/>
        </w:rPr>
      </w:pPr>
    </w:p>
    <w:p w14:paraId="524E13AB" w14:textId="77777777" w:rsidR="00F50B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8555A12" w14:textId="77777777" w:rsidR="00D379F2" w:rsidRPr="00AF1A82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5701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proofErr w:type="spellStart"/>
      <w:r w:rsidRPr="00AF1A82">
        <w:rPr>
          <w:rFonts w:ascii="標楷體" w:hAnsi="標楷體" w:hint="eastAsia"/>
        </w:rPr>
        <w:t>債權維護</w:t>
      </w:r>
      <w:proofErr w:type="spellEnd"/>
    </w:p>
    <w:p w14:paraId="1D6D1AF0" w14:textId="77777777" w:rsidR="00D379F2" w:rsidRPr="00AF1A82" w:rsidRDefault="00D379F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AF1A82" w14:paraId="1FFE0B97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AF3E1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ED7DC0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一般債權回收作業 (4-15-20)</w:t>
            </w:r>
          </w:p>
        </w:tc>
      </w:tr>
      <w:tr w:rsidR="00D379F2" w:rsidRPr="00AF1A82" w14:paraId="193AE6B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F555A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A5210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3B99E560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B2999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BBAAF1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02F8B55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01573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C7DF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2ECC9A7F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525B5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1F67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32C90F7E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FB91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BFDEB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42BF483E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64168F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C2583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7DD2836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433B9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17A6E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0073400" w14:textId="77777777" w:rsidR="00D379F2" w:rsidRPr="00AF1A82" w:rsidRDefault="00D379F2" w:rsidP="00D379F2">
      <w:pPr>
        <w:rPr>
          <w:rFonts w:ascii="標楷體" w:eastAsia="標楷體" w:hAnsi="標楷體"/>
        </w:rPr>
      </w:pPr>
    </w:p>
    <w:p w14:paraId="7F629EF7" w14:textId="77777777" w:rsidR="00D379F2" w:rsidRPr="00AF1A82" w:rsidRDefault="00D379F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5796810" w14:textId="77777777" w:rsidR="00D379F2" w:rsidRPr="00AF1A82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D99EAE2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[L5</w:t>
      </w:r>
      <w:r w:rsidRPr="00AF1A82">
        <w:rPr>
          <w:rFonts w:ascii="標楷體" w:eastAsia="標楷體" w:hAnsi="標楷體"/>
          <w:sz w:val="20"/>
        </w:rPr>
        <w:t>701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Pr="00AF1A82">
        <w:rPr>
          <w:rFonts w:ascii="標楷體" w:eastAsia="標楷體" w:hAnsi="標楷體" w:hint="eastAsia"/>
        </w:rPr>
        <w:t>債權維護</w:t>
      </w:r>
    </w:p>
    <w:p w14:paraId="34D49500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6503FB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功能選項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</w:t>
      </w:r>
      <w:r w:rsidRPr="00AF1A82">
        <w:rPr>
          <w:rFonts w:ascii="標楷體" w:eastAsia="標楷體" w:hAnsi="標楷體" w:hint="eastAsia"/>
          <w:sz w:val="20"/>
        </w:rPr>
        <w:t xml:space="preserve"> (1-新增、2</w:t>
      </w:r>
      <w:r w:rsidRPr="00AF1A82">
        <w:rPr>
          <w:rFonts w:ascii="標楷體" w:eastAsia="標楷體" w:hAnsi="標楷體"/>
          <w:sz w:val="20"/>
        </w:rPr>
        <w:t>-</w:t>
      </w:r>
      <w:r w:rsidRPr="00AF1A82">
        <w:rPr>
          <w:rFonts w:ascii="標楷體" w:eastAsia="標楷體" w:hAnsi="標楷體" w:hint="eastAsia"/>
          <w:sz w:val="20"/>
        </w:rPr>
        <w:t>修改、4</w:t>
      </w:r>
      <w:r w:rsidRPr="00AF1A82">
        <w:rPr>
          <w:rFonts w:ascii="標楷體" w:eastAsia="標楷體" w:hAnsi="標楷體"/>
          <w:sz w:val="20"/>
        </w:rPr>
        <w:t>-</w:t>
      </w:r>
      <w:r w:rsidRPr="00AF1A82">
        <w:rPr>
          <w:rFonts w:ascii="標楷體" w:eastAsia="標楷體" w:hAnsi="標楷體" w:hint="eastAsia"/>
          <w:sz w:val="20"/>
        </w:rPr>
        <w:t>刪除、5-查詢、6-註銷、</w:t>
      </w:r>
      <w:r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>-</w:t>
      </w:r>
      <w:proofErr w:type="gramStart"/>
      <w:r w:rsidR="001D2EAD" w:rsidRPr="00AF1A82">
        <w:rPr>
          <w:rFonts w:ascii="標楷體" w:eastAsia="標楷體" w:hAnsi="標楷體" w:hint="eastAsia"/>
          <w:sz w:val="20"/>
        </w:rPr>
        <w:t>設定</w:t>
      </w:r>
      <w:r w:rsidRPr="00AF1A82">
        <w:rPr>
          <w:rFonts w:ascii="標楷體" w:eastAsia="標楷體" w:hAnsi="標楷體" w:hint="eastAsia"/>
          <w:sz w:val="20"/>
        </w:rPr>
        <w:t>毀諾</w:t>
      </w:r>
      <w:proofErr w:type="gramEnd"/>
      <w:r w:rsidR="0003106B" w:rsidRPr="00AF1A82">
        <w:rPr>
          <w:rFonts w:ascii="標楷體" w:eastAsia="標楷體" w:hAnsi="標楷體" w:hint="eastAsia"/>
          <w:sz w:val="20"/>
        </w:rPr>
        <w:t xml:space="preserve"> </w:t>
      </w:r>
      <w:r w:rsidR="003C5A77" w:rsidRPr="00AF1A82">
        <w:rPr>
          <w:rFonts w:ascii="標楷體" w:eastAsia="標楷體" w:hAnsi="標楷體"/>
          <w:sz w:val="20"/>
        </w:rPr>
        <w:t>8-</w:t>
      </w:r>
      <w:r w:rsidR="003C5A77" w:rsidRPr="00AF1A82">
        <w:rPr>
          <w:rFonts w:ascii="標楷體" w:eastAsia="標楷體" w:hAnsi="標楷體" w:hint="eastAsia"/>
          <w:sz w:val="20"/>
        </w:rPr>
        <w:t>取消毀諾</w:t>
      </w:r>
      <w:r w:rsidRPr="00AF1A82">
        <w:rPr>
          <w:rFonts w:ascii="標楷體" w:eastAsia="標楷體" w:hAnsi="標楷體" w:hint="eastAsia"/>
          <w:sz w:val="20"/>
        </w:rPr>
        <w:t>)</w:t>
      </w:r>
    </w:p>
    <w:p w14:paraId="70568BF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身份證號</w:t>
      </w:r>
      <w:r w:rsidR="00573B1C" w:rsidRPr="00AF1A82">
        <w:rPr>
          <w:rFonts w:ascii="標楷體" w:eastAsia="標楷體" w:hAnsi="標楷體" w:hint="eastAsia"/>
          <w:sz w:val="20"/>
        </w:rPr>
        <w:t xml:space="preserve">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E106DE" w:rsidRPr="00AF1A82">
        <w:rPr>
          <w:rFonts w:ascii="標楷體" w:eastAsia="標楷體" w:hAnsi="標楷體" w:hint="eastAsia"/>
          <w:sz w:val="20"/>
        </w:rPr>
        <w:t>X</w:t>
      </w:r>
      <w:r w:rsidR="00E106DE" w:rsidRPr="00AF1A82">
        <w:rPr>
          <w:rFonts w:ascii="標楷體" w:eastAsia="標楷體" w:hAnsi="標楷體"/>
          <w:sz w:val="20"/>
        </w:rPr>
        <w:t xml:space="preserve">(10) </w:t>
      </w:r>
      <w:r w:rsidR="00E106DE" w:rsidRPr="00AF1A82">
        <w:rPr>
          <w:rFonts w:ascii="標楷體" w:eastAsia="標楷體" w:hAnsi="標楷體" w:hint="eastAsia"/>
          <w:sz w:val="20"/>
        </w:rPr>
        <w:t>&lt;交易明細&gt;</w:t>
      </w:r>
    </w:p>
    <w:p w14:paraId="4345B15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AF1A82">
        <w:rPr>
          <w:rFonts w:ascii="標楷體" w:eastAsia="標楷體" w:hAnsi="標楷體" w:hint="eastAsia"/>
          <w:color w:val="FF0000"/>
          <w:sz w:val="20"/>
        </w:rPr>
        <w:t>案件種類 :</w:t>
      </w:r>
      <w:r w:rsidR="00A710D6" w:rsidRPr="00AF1A82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AF1A82">
        <w:rPr>
          <w:rFonts w:ascii="標楷體" w:eastAsia="標楷體" w:hAnsi="標楷體" w:hint="eastAsia"/>
          <w:color w:val="FF0000"/>
          <w:sz w:val="20"/>
        </w:rPr>
        <w:t xml:space="preserve">9-XXXXXX </w:t>
      </w:r>
    </w:p>
    <w:p w14:paraId="63B1529C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proofErr w:type="gramStart"/>
      <w:r w:rsidRPr="00AF1A82">
        <w:rPr>
          <w:rFonts w:ascii="標楷體" w:eastAsia="標楷體" w:hAnsi="標楷體" w:hint="eastAsia"/>
          <w:color w:val="FF0000"/>
          <w:sz w:val="20"/>
        </w:rPr>
        <w:t>債權戶別</w:t>
      </w:r>
      <w:proofErr w:type="gramEnd"/>
      <w:r w:rsidRPr="00AF1A82">
        <w:rPr>
          <w:rFonts w:ascii="標楷體" w:eastAsia="標楷體" w:hAnsi="標楷體" w:hint="eastAsia"/>
          <w:color w:val="FF0000"/>
          <w:sz w:val="20"/>
        </w:rPr>
        <w:t xml:space="preserve"> </w:t>
      </w:r>
      <w:r w:rsidRPr="00AF1A82">
        <w:rPr>
          <w:rFonts w:ascii="標楷體" w:eastAsia="標楷體" w:hAnsi="標楷體"/>
          <w:color w:val="FF0000"/>
          <w:sz w:val="20"/>
        </w:rPr>
        <w:t>:</w:t>
      </w:r>
      <w:r w:rsidR="00A710D6" w:rsidRPr="00AF1A82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AF1A82">
        <w:rPr>
          <w:rFonts w:ascii="標楷體" w:eastAsia="標楷體" w:hAnsi="標楷體"/>
          <w:color w:val="FF0000"/>
          <w:sz w:val="20"/>
        </w:rPr>
        <w:t>9-XXXXXX</w:t>
      </w:r>
    </w:p>
    <w:p w14:paraId="24BB1C1E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戶號    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9999999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                                      </w:t>
      </w:r>
    </w:p>
    <w:p w14:paraId="39325E86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協商申請日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97/04/12                       </w:t>
      </w:r>
      <w:r w:rsidRPr="00AF1A82">
        <w:rPr>
          <w:rFonts w:ascii="標楷體" w:eastAsia="標楷體" w:hAnsi="標楷體" w:hint="eastAsia"/>
          <w:sz w:val="20"/>
        </w:rPr>
        <w:t>月付金</w:t>
      </w:r>
      <w:r w:rsidR="00573B1C" w:rsidRPr="00AF1A82">
        <w:rPr>
          <w:rFonts w:ascii="標楷體" w:eastAsia="標楷體" w:hAnsi="標楷體" w:hint="eastAsia"/>
          <w:sz w:val="20"/>
        </w:rPr>
        <w:t xml:space="preserve">  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9(14)</w:t>
      </w:r>
    </w:p>
    <w:p w14:paraId="5C611A4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期數</w:t>
      </w:r>
      <w:r w:rsidR="00573B1C" w:rsidRPr="00AF1A82">
        <w:rPr>
          <w:rFonts w:ascii="標楷體" w:eastAsia="標楷體" w:hAnsi="標楷體" w:hint="eastAsia"/>
          <w:sz w:val="20"/>
        </w:rPr>
        <w:t xml:space="preserve">    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>計息條件</w:t>
      </w:r>
      <w:r w:rsidR="00573B1C" w:rsidRPr="00AF1A82">
        <w:rPr>
          <w:rFonts w:ascii="標楷體" w:eastAsia="標楷體" w:hAnsi="標楷體" w:hint="eastAsia"/>
          <w:sz w:val="20"/>
        </w:rPr>
        <w:t xml:space="preserve">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99.9999</w:t>
      </w:r>
      <w:r w:rsidRPr="00AF1A82">
        <w:rPr>
          <w:rFonts w:ascii="標楷體" w:eastAsia="標楷體" w:hAnsi="標楷體" w:hint="eastAsia"/>
          <w:sz w:val="20"/>
        </w:rPr>
        <w:t xml:space="preserve"> %</w:t>
      </w:r>
    </w:p>
    <w:p w14:paraId="143A5A0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首次應繳日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 </w:t>
      </w:r>
      <w:r w:rsidR="00573B1C" w:rsidRPr="00AF1A82">
        <w:rPr>
          <w:rFonts w:ascii="標楷體" w:eastAsia="標楷體" w:hAnsi="標楷體" w:hint="eastAsia"/>
          <w:sz w:val="20"/>
        </w:rPr>
        <w:t>999/99/99</w:t>
      </w:r>
      <w:r w:rsidRPr="00AF1A82">
        <w:rPr>
          <w:rFonts w:ascii="標楷體" w:eastAsia="標楷體" w:hAnsi="標楷體" w:hint="eastAsia"/>
          <w:sz w:val="20"/>
        </w:rPr>
        <w:t xml:space="preserve">                   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>還款結束日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999/99/99</w:t>
      </w:r>
    </w:p>
    <w:p w14:paraId="1D9CB3E2" w14:textId="77777777" w:rsidR="00D379F2" w:rsidRPr="00AF1A82" w:rsidRDefault="008C48BA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最大債權</w:t>
      </w:r>
      <w:r w:rsidR="00573B1C" w:rsidRPr="00AF1A82">
        <w:rPr>
          <w:rFonts w:ascii="標楷體" w:eastAsia="標楷體" w:hAnsi="標楷體" w:hint="eastAsia"/>
          <w:sz w:val="20"/>
        </w:rPr>
        <w:t xml:space="preserve">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X</w:t>
      </w:r>
      <w:r w:rsidRPr="00AF1A82">
        <w:rPr>
          <w:rFonts w:ascii="標楷體" w:eastAsia="標楷體" w:hAnsi="標楷體" w:hint="eastAsia"/>
          <w:sz w:val="20"/>
        </w:rPr>
        <w:t xml:space="preserve">  (Y/N)</w:t>
      </w:r>
      <w:r w:rsidR="00A710D6" w:rsidRPr="00AF1A82">
        <w:rPr>
          <w:rFonts w:ascii="標楷體" w:eastAsia="標楷體" w:hAnsi="標楷體" w:hint="eastAsia"/>
          <w:sz w:val="20"/>
        </w:rPr>
        <w:t xml:space="preserve">                       </w:t>
      </w:r>
      <w:r w:rsidRPr="00AF1A82">
        <w:rPr>
          <w:rFonts w:ascii="標楷體" w:eastAsia="標楷體" w:hAnsi="標楷體" w:hint="eastAsia"/>
          <w:sz w:val="20"/>
        </w:rPr>
        <w:t>(新壽)</w:t>
      </w:r>
      <w:r w:rsidR="00D379F2" w:rsidRPr="00AF1A82">
        <w:rPr>
          <w:rFonts w:ascii="標楷體" w:eastAsia="標楷體" w:hAnsi="標楷體" w:hint="eastAsia"/>
          <w:sz w:val="20"/>
        </w:rPr>
        <w:t xml:space="preserve">簽約總金額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D379F2" w:rsidRPr="00AF1A82">
        <w:rPr>
          <w:rFonts w:ascii="標楷體" w:eastAsia="標楷體" w:hAnsi="標楷體" w:hint="eastAsia"/>
          <w:sz w:val="20"/>
        </w:rPr>
        <w:t xml:space="preserve"> 19,534,786                </w:t>
      </w:r>
    </w:p>
    <w:p w14:paraId="1FADA9D0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最大債權機構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>最大債權機構名稱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>: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proofErr w:type="gramStart"/>
      <w:r w:rsidR="00573B1C" w:rsidRPr="00AF1A82">
        <w:rPr>
          <w:rFonts w:ascii="標楷體" w:eastAsia="標楷體" w:hAnsi="標楷體" w:hint="eastAsia"/>
          <w:sz w:val="20"/>
        </w:rPr>
        <w:t>X(</w:t>
      </w:r>
      <w:proofErr w:type="gramEnd"/>
      <w:r w:rsidR="00573B1C" w:rsidRPr="00AF1A82">
        <w:rPr>
          <w:rFonts w:ascii="標楷體" w:eastAsia="標楷體" w:hAnsi="標楷體" w:hint="eastAsia"/>
          <w:sz w:val="20"/>
        </w:rPr>
        <w:t>16)</w:t>
      </w:r>
    </w:p>
    <w:p w14:paraId="645859B1" w14:textId="77777777" w:rsidR="00D379F2" w:rsidRPr="00AF1A82" w:rsidRDefault="004B5A68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&lt;聯絡電話&gt;</w:t>
      </w:r>
      <w:r w:rsidR="00D379F2" w:rsidRPr="00AF1A82">
        <w:rPr>
          <w:rFonts w:ascii="標楷體" w:eastAsia="標楷體" w:hAnsi="標楷體" w:hint="eastAsia"/>
          <w:sz w:val="20"/>
        </w:rPr>
        <w:t>.</w:t>
      </w:r>
    </w:p>
    <w:p w14:paraId="2C75BFEE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-----------------------------------------------------------------------------------------------------</w:t>
      </w:r>
      <w:r w:rsidRPr="00AF1A82">
        <w:rPr>
          <w:rFonts w:ascii="標楷體" w:eastAsia="標楷體" w:hAnsi="標楷體" w:hint="eastAsia"/>
          <w:sz w:val="20"/>
        </w:rPr>
        <w:t xml:space="preserve">            </w:t>
      </w:r>
    </w:p>
    <w:p w14:paraId="3C50E521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債權機構     機構名稱     簽約金額      債權比例%   期款     註銷日期  註銷本金</w:t>
      </w:r>
    </w:p>
    <w:p w14:paraId="0672EA66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970281" w14:textId="77777777" w:rsidR="00D379F2" w:rsidRPr="00AF1A82" w:rsidRDefault="00D379F2" w:rsidP="00D379F2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1947D23A" w14:textId="77777777" w:rsidR="00D379F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1"/>
        <w:gridCol w:w="1816"/>
        <w:gridCol w:w="1296"/>
        <w:gridCol w:w="891"/>
        <w:gridCol w:w="1121"/>
        <w:gridCol w:w="661"/>
        <w:gridCol w:w="693"/>
        <w:gridCol w:w="3291"/>
      </w:tblGrid>
      <w:tr w:rsidR="00573B1C" w:rsidRPr="00AF1A82" w14:paraId="79FFE1AC" w14:textId="77777777" w:rsidTr="00573B1C">
        <w:trPr>
          <w:trHeight w:val="388"/>
          <w:jc w:val="center"/>
        </w:trPr>
        <w:tc>
          <w:tcPr>
            <w:tcW w:w="670" w:type="dxa"/>
            <w:vMerge w:val="restart"/>
          </w:tcPr>
          <w:p w14:paraId="7358B9D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7" w:type="dxa"/>
            <w:vMerge w:val="restart"/>
          </w:tcPr>
          <w:p w14:paraId="2DDF1A8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6308A68B" w14:textId="77777777" w:rsidR="00573B1C" w:rsidRPr="00AF1A82" w:rsidRDefault="00573B1C" w:rsidP="00573B1C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4" w:type="dxa"/>
            <w:vMerge w:val="restart"/>
          </w:tcPr>
          <w:p w14:paraId="5DEA20F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73B1C" w:rsidRPr="00AF1A82" w14:paraId="4065C9F6" w14:textId="77777777" w:rsidTr="00573B1C">
        <w:trPr>
          <w:trHeight w:val="244"/>
          <w:jc w:val="center"/>
        </w:trPr>
        <w:tc>
          <w:tcPr>
            <w:tcW w:w="670" w:type="dxa"/>
            <w:vMerge/>
          </w:tcPr>
          <w:p w14:paraId="68816E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Merge/>
          </w:tcPr>
          <w:p w14:paraId="48898C9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5FE30E1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4A059A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369C389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2233689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29407F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4" w:type="dxa"/>
            <w:vMerge/>
          </w:tcPr>
          <w:p w14:paraId="2A66AF7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9B7A024" w14:textId="77777777" w:rsidTr="00573B1C">
        <w:trPr>
          <w:trHeight w:val="291"/>
          <w:jc w:val="center"/>
        </w:trPr>
        <w:tc>
          <w:tcPr>
            <w:tcW w:w="670" w:type="dxa"/>
          </w:tcPr>
          <w:p w14:paraId="1C01AD8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7" w:type="dxa"/>
          </w:tcPr>
          <w:p w14:paraId="076AA84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08" w:type="dxa"/>
          </w:tcPr>
          <w:p w14:paraId="21C660E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280E8E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67364A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E8E46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88F5B2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EA893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1-新增</w:t>
            </w:r>
          </w:p>
          <w:p w14:paraId="343BE96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2-修改</w:t>
            </w:r>
          </w:p>
          <w:p w14:paraId="7975255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4-刪除</w:t>
            </w:r>
          </w:p>
          <w:p w14:paraId="1E27A66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5-查詢</w:t>
            </w:r>
          </w:p>
          <w:p w14:paraId="722663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6-註銷</w:t>
            </w:r>
          </w:p>
          <w:p w14:paraId="45D3632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7-設定毀諾</w:t>
            </w:r>
          </w:p>
          <w:p w14:paraId="598F4E3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8-取消毀諾</w:t>
            </w:r>
          </w:p>
        </w:tc>
      </w:tr>
      <w:tr w:rsidR="00573B1C" w:rsidRPr="00AF1A82" w14:paraId="3357ADE6" w14:textId="77777777" w:rsidTr="00573B1C">
        <w:trPr>
          <w:trHeight w:val="291"/>
          <w:jc w:val="center"/>
        </w:trPr>
        <w:tc>
          <w:tcPr>
            <w:tcW w:w="670" w:type="dxa"/>
          </w:tcPr>
          <w:p w14:paraId="448765F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7" w:type="dxa"/>
          </w:tcPr>
          <w:p w14:paraId="195F62E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08" w:type="dxa"/>
          </w:tcPr>
          <w:p w14:paraId="7B61741B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3" w:type="dxa"/>
          </w:tcPr>
          <w:p w14:paraId="64B0214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3F86E6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AFB98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6C9F7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2F9AE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8891E96" w14:textId="77777777" w:rsidTr="00573B1C">
        <w:trPr>
          <w:trHeight w:val="291"/>
          <w:jc w:val="center"/>
        </w:trPr>
        <w:tc>
          <w:tcPr>
            <w:tcW w:w="670" w:type="dxa"/>
          </w:tcPr>
          <w:p w14:paraId="45B719C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7" w:type="dxa"/>
          </w:tcPr>
          <w:p w14:paraId="1C64131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463C9373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1CF16A9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491CA3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8085B4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A299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FF3DDC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1.債協</w:t>
            </w:r>
          </w:p>
          <w:p w14:paraId="298F5ED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2.調解</w:t>
            </w:r>
          </w:p>
          <w:p w14:paraId="7C35AE7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3.更生</w:t>
            </w:r>
          </w:p>
          <w:p w14:paraId="32725D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573B1C" w:rsidRPr="00AF1A82" w14:paraId="1944E2B0" w14:textId="77777777" w:rsidTr="00573B1C">
        <w:trPr>
          <w:trHeight w:val="291"/>
          <w:jc w:val="center"/>
        </w:trPr>
        <w:tc>
          <w:tcPr>
            <w:tcW w:w="670" w:type="dxa"/>
          </w:tcPr>
          <w:p w14:paraId="6F675F1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37" w:type="dxa"/>
          </w:tcPr>
          <w:p w14:paraId="6BB9010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債權戶別</w:t>
            </w:r>
            <w:proofErr w:type="gramEnd"/>
          </w:p>
        </w:tc>
        <w:tc>
          <w:tcPr>
            <w:tcW w:w="908" w:type="dxa"/>
          </w:tcPr>
          <w:p w14:paraId="336A3301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0C337A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F97D0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73E6ED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12F7DF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FFF4E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1.放款戶 </w:t>
            </w:r>
          </w:p>
          <w:p w14:paraId="2762EDA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保貸戶</w:t>
            </w:r>
            <w:proofErr w:type="gramEnd"/>
          </w:p>
        </w:tc>
      </w:tr>
      <w:tr w:rsidR="00573B1C" w:rsidRPr="00AF1A82" w14:paraId="671A3CE8" w14:textId="77777777" w:rsidTr="00573B1C">
        <w:trPr>
          <w:trHeight w:val="291"/>
          <w:jc w:val="center"/>
        </w:trPr>
        <w:tc>
          <w:tcPr>
            <w:tcW w:w="670" w:type="dxa"/>
          </w:tcPr>
          <w:p w14:paraId="02B92F7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37" w:type="dxa"/>
          </w:tcPr>
          <w:p w14:paraId="155DA9B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4543A227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4EB07B2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371377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6AE30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950A0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4AE204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55BF388" w14:textId="77777777" w:rsidTr="00573B1C">
        <w:trPr>
          <w:trHeight w:val="291"/>
          <w:jc w:val="center"/>
        </w:trPr>
        <w:tc>
          <w:tcPr>
            <w:tcW w:w="670" w:type="dxa"/>
          </w:tcPr>
          <w:p w14:paraId="749F71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23D94BE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908" w:type="dxa"/>
          </w:tcPr>
          <w:p w14:paraId="6240893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0DE0A8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147CD2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A96AD7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1893C3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8D8EF2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8AF834D" w14:textId="77777777" w:rsidTr="00573B1C">
        <w:trPr>
          <w:trHeight w:val="291"/>
          <w:jc w:val="center"/>
        </w:trPr>
        <w:tc>
          <w:tcPr>
            <w:tcW w:w="670" w:type="dxa"/>
          </w:tcPr>
          <w:p w14:paraId="339A5C2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3CDCE5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908" w:type="dxa"/>
          </w:tcPr>
          <w:p w14:paraId="4970FDF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ECAAFC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C5A1F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8E21C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6669F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4FBBDD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3838DBD4" w14:textId="77777777" w:rsidTr="00573B1C">
        <w:trPr>
          <w:trHeight w:val="291"/>
          <w:jc w:val="center"/>
        </w:trPr>
        <w:tc>
          <w:tcPr>
            <w:tcW w:w="670" w:type="dxa"/>
          </w:tcPr>
          <w:p w14:paraId="304D0D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7160E8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908" w:type="dxa"/>
          </w:tcPr>
          <w:p w14:paraId="4437B086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77BE4F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B9AD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34106E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B26DA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24D62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F29E1AD" w14:textId="77777777" w:rsidTr="00573B1C">
        <w:trPr>
          <w:trHeight w:val="291"/>
          <w:jc w:val="center"/>
        </w:trPr>
        <w:tc>
          <w:tcPr>
            <w:tcW w:w="670" w:type="dxa"/>
          </w:tcPr>
          <w:p w14:paraId="7856347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E26F0D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908" w:type="dxa"/>
          </w:tcPr>
          <w:p w14:paraId="56F2A35A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35718A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9B7B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E6ADCE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AA2EF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FD87C6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4D0D7EA2" w14:textId="77777777" w:rsidTr="00573B1C">
        <w:trPr>
          <w:trHeight w:val="291"/>
          <w:jc w:val="center"/>
        </w:trPr>
        <w:tc>
          <w:tcPr>
            <w:tcW w:w="670" w:type="dxa"/>
          </w:tcPr>
          <w:p w14:paraId="24C3644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6EB5EC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908" w:type="dxa"/>
          </w:tcPr>
          <w:p w14:paraId="3EA091E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109093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2B3E18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DF70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BFC041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36F2C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3B158FB" w14:textId="77777777" w:rsidTr="00573B1C">
        <w:trPr>
          <w:trHeight w:val="291"/>
          <w:jc w:val="center"/>
        </w:trPr>
        <w:tc>
          <w:tcPr>
            <w:tcW w:w="670" w:type="dxa"/>
          </w:tcPr>
          <w:p w14:paraId="19BFF6E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46ECA0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908" w:type="dxa"/>
          </w:tcPr>
          <w:p w14:paraId="5949B33A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7B6DB0E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A2973C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34B608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C3D11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C3977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2C47060" w14:textId="77777777" w:rsidTr="00573B1C">
        <w:trPr>
          <w:trHeight w:val="291"/>
          <w:jc w:val="center"/>
        </w:trPr>
        <w:tc>
          <w:tcPr>
            <w:tcW w:w="670" w:type="dxa"/>
          </w:tcPr>
          <w:p w14:paraId="45AF57F2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2CDB2AE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908" w:type="dxa"/>
          </w:tcPr>
          <w:p w14:paraId="584CC042" w14:textId="77777777" w:rsidR="00573B1C" w:rsidRPr="00AF1A82" w:rsidRDefault="00EC34F9" w:rsidP="005B4D8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3" w:type="dxa"/>
          </w:tcPr>
          <w:p w14:paraId="13789858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791ED2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5A01045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9CE076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5BEDF3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73BBE280" w14:textId="77777777" w:rsidTr="00573B1C">
        <w:trPr>
          <w:trHeight w:val="291"/>
          <w:jc w:val="center"/>
        </w:trPr>
        <w:tc>
          <w:tcPr>
            <w:tcW w:w="670" w:type="dxa"/>
          </w:tcPr>
          <w:p w14:paraId="1517D85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ED31D5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(新壽)簽約總金額</w:t>
            </w:r>
          </w:p>
        </w:tc>
        <w:tc>
          <w:tcPr>
            <w:tcW w:w="908" w:type="dxa"/>
          </w:tcPr>
          <w:p w14:paraId="1419014D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E539C0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8955CB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1367D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484AC1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0CB565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若最大債權欄位為N時，此欄位為新壽簽約金額；為Y時，此欄位為簽約總金額</w:t>
            </w:r>
          </w:p>
        </w:tc>
      </w:tr>
      <w:tr w:rsidR="00573B1C" w:rsidRPr="00AF1A82" w14:paraId="08624617" w14:textId="77777777" w:rsidTr="00573B1C">
        <w:trPr>
          <w:trHeight w:val="291"/>
          <w:jc w:val="center"/>
        </w:trPr>
        <w:tc>
          <w:tcPr>
            <w:tcW w:w="670" w:type="dxa"/>
          </w:tcPr>
          <w:p w14:paraId="09ED50B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03E855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908" w:type="dxa"/>
          </w:tcPr>
          <w:p w14:paraId="298F883F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026AA0B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FA57A4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A50ED2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DA6EF9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419E4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20CCE57B" w14:textId="77777777" w:rsidTr="00573B1C">
        <w:trPr>
          <w:trHeight w:val="291"/>
          <w:jc w:val="center"/>
        </w:trPr>
        <w:tc>
          <w:tcPr>
            <w:tcW w:w="670" w:type="dxa"/>
          </w:tcPr>
          <w:p w14:paraId="3D27A5A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50B454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最大債權機構名稱</w:t>
            </w:r>
          </w:p>
        </w:tc>
        <w:tc>
          <w:tcPr>
            <w:tcW w:w="908" w:type="dxa"/>
          </w:tcPr>
          <w:p w14:paraId="0C6D5218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16)</w:t>
            </w:r>
          </w:p>
        </w:tc>
        <w:tc>
          <w:tcPr>
            <w:tcW w:w="933" w:type="dxa"/>
          </w:tcPr>
          <w:p w14:paraId="58F3170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0C6EC6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6870E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3C12CC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4E0D80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FB09B02" w14:textId="77777777" w:rsidTr="00573B1C">
        <w:trPr>
          <w:trHeight w:val="291"/>
          <w:jc w:val="center"/>
        </w:trPr>
        <w:tc>
          <w:tcPr>
            <w:tcW w:w="670" w:type="dxa"/>
          </w:tcPr>
          <w:p w14:paraId="6F8C5E1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702CA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借戶聯絡電話</w:t>
            </w:r>
          </w:p>
        </w:tc>
        <w:tc>
          <w:tcPr>
            <w:tcW w:w="908" w:type="dxa"/>
          </w:tcPr>
          <w:p w14:paraId="4126811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7D33A11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B765E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CDA05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8D1DB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5BAF0B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4CF7C722" w14:textId="77777777" w:rsidTr="00573B1C">
        <w:trPr>
          <w:trHeight w:val="291"/>
          <w:jc w:val="center"/>
        </w:trPr>
        <w:tc>
          <w:tcPr>
            <w:tcW w:w="670" w:type="dxa"/>
          </w:tcPr>
          <w:p w14:paraId="0537540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69E474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908" w:type="dxa"/>
          </w:tcPr>
          <w:p w14:paraId="712199B4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3112749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C0FBB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A3322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C80E3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AD5F3D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24B47AE0" w14:textId="77777777" w:rsidTr="00573B1C">
        <w:trPr>
          <w:trHeight w:val="291"/>
          <w:jc w:val="center"/>
        </w:trPr>
        <w:tc>
          <w:tcPr>
            <w:tcW w:w="670" w:type="dxa"/>
          </w:tcPr>
          <w:p w14:paraId="589F494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CA1DA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908" w:type="dxa"/>
          </w:tcPr>
          <w:p w14:paraId="71E05DB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X)16)</w:t>
            </w:r>
          </w:p>
        </w:tc>
        <w:tc>
          <w:tcPr>
            <w:tcW w:w="933" w:type="dxa"/>
          </w:tcPr>
          <w:p w14:paraId="477926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DC12C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6E55EF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78B53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9CC10F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596B70BA" w14:textId="77777777" w:rsidTr="00573B1C">
        <w:trPr>
          <w:trHeight w:val="291"/>
          <w:jc w:val="center"/>
        </w:trPr>
        <w:tc>
          <w:tcPr>
            <w:tcW w:w="670" w:type="dxa"/>
          </w:tcPr>
          <w:p w14:paraId="3ADAA96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A2DAC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908" w:type="dxa"/>
          </w:tcPr>
          <w:p w14:paraId="0FB084ED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1E8303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38EB00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04EF8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65710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AAEA7E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CA91DB7" w14:textId="77777777" w:rsidTr="00573B1C">
        <w:trPr>
          <w:trHeight w:val="291"/>
          <w:jc w:val="center"/>
        </w:trPr>
        <w:tc>
          <w:tcPr>
            <w:tcW w:w="670" w:type="dxa"/>
          </w:tcPr>
          <w:p w14:paraId="09D0716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C9C44F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908" w:type="dxa"/>
          </w:tcPr>
          <w:p w14:paraId="320F179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0809D8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CBDA0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D29E3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80BF41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A060A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5E1C7D68" w14:textId="77777777" w:rsidTr="00573B1C">
        <w:trPr>
          <w:trHeight w:val="291"/>
          <w:jc w:val="center"/>
        </w:trPr>
        <w:tc>
          <w:tcPr>
            <w:tcW w:w="670" w:type="dxa"/>
          </w:tcPr>
          <w:p w14:paraId="2EE5EC0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59C3D1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908" w:type="dxa"/>
          </w:tcPr>
          <w:p w14:paraId="15E00A2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EF129A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D7656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58E3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28E83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B61B2F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0DEBAA9" w14:textId="77777777" w:rsidTr="00573B1C">
        <w:trPr>
          <w:trHeight w:val="291"/>
          <w:jc w:val="center"/>
        </w:trPr>
        <w:tc>
          <w:tcPr>
            <w:tcW w:w="670" w:type="dxa"/>
          </w:tcPr>
          <w:p w14:paraId="0603F56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60E9EB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908" w:type="dxa"/>
          </w:tcPr>
          <w:p w14:paraId="0906DABB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701FC9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2432F3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676A04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FEF9B1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61D65F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45F8DFD" w14:textId="77777777" w:rsidTr="00573B1C">
        <w:trPr>
          <w:trHeight w:val="291"/>
          <w:jc w:val="center"/>
        </w:trPr>
        <w:tc>
          <w:tcPr>
            <w:tcW w:w="670" w:type="dxa"/>
          </w:tcPr>
          <w:p w14:paraId="4BABA2C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128FE39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908" w:type="dxa"/>
          </w:tcPr>
          <w:p w14:paraId="351BD088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1BCAB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3CE2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AC8BF1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583A6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C5B28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0D6D051" w14:textId="77777777" w:rsidR="003A3C80" w:rsidRPr="00AF1A82" w:rsidRDefault="003A3C80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2C02901D" w14:textId="77777777" w:rsidR="00D379F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95F7675" w14:textId="77777777" w:rsidR="00D570C8" w:rsidRPr="00AF1A82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6189" w:name="_L5702債務協商作業－暫收入帳"/>
      <w:bookmarkEnd w:id="16189"/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5702</w:t>
      </w:r>
      <w:r w:rsidR="00DB15DE" w:rsidRPr="00AF1A82">
        <w:rPr>
          <w:rFonts w:ascii="標楷體" w:hAnsi="標楷體" w:hint="eastAsia"/>
        </w:rPr>
        <w:t>債務協商</w:t>
      </w:r>
      <w:proofErr w:type="gramStart"/>
      <w:r w:rsidR="00DB15DE" w:rsidRPr="00AF1A82">
        <w:rPr>
          <w:rFonts w:ascii="標楷體" w:hAnsi="標楷體" w:hint="eastAsia"/>
        </w:rPr>
        <w:t>作業－</w:t>
      </w:r>
      <w:r w:rsidRPr="00AF1A82">
        <w:rPr>
          <w:rFonts w:ascii="標楷體" w:hAnsi="標楷體" w:hint="eastAsia"/>
          <w:lang w:eastAsia="zh-TW"/>
        </w:rPr>
        <w:t>暫收入帳</w:t>
      </w:r>
      <w:proofErr w:type="gramEnd"/>
    </w:p>
    <w:p w14:paraId="5E50631C" w14:textId="77777777" w:rsidR="00D570C8" w:rsidRPr="00AF1A82" w:rsidRDefault="00D570C8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AF1A82" w14:paraId="19A61A4A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705B5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2D71B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不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放入交易選單</w:t>
            </w:r>
          </w:p>
          <w:p w14:paraId="7123054A" w14:textId="77777777" w:rsidR="000F6206" w:rsidRPr="00AF1A82" w:rsidRDefault="00D570C8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畫面</w:t>
            </w:r>
          </w:p>
          <w:p w14:paraId="678EE9F5" w14:textId="77777777" w:rsidR="000F75A7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</w:t>
            </w:r>
          </w:p>
          <w:p w14:paraId="70B2426E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B.[交易別]預設值：</w:t>
            </w:r>
          </w:p>
          <w:p w14:paraId="01AB5B6B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　　0.正常：匯入款＋溢收款 &gt;= 期款</w:t>
            </w:r>
          </w:p>
          <w:p w14:paraId="25DEC94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　　1.溢繳(預收多期)：匯入款 &gt; 期款 </w:t>
            </w:r>
          </w:p>
          <w:p w14:paraId="6EDB6AA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2.短繳：匯入款＋溢收款 &lt; 期款    </w:t>
            </w:r>
          </w:p>
          <w:p w14:paraId="72966CD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3.提前還本：匯入款＋溢收款 &gt;= 5期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期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款</w:t>
            </w:r>
          </w:p>
          <w:p w14:paraId="0FD96EF6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4.結清：匯入款＋溢收款 &gt;=最後一期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期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款</w:t>
            </w:r>
          </w:p>
          <w:p w14:paraId="23828F89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5.提前清償：匯入款＋溢收款 &gt;= 剩餘期款</w:t>
            </w:r>
          </w:p>
          <w:p w14:paraId="62C94F23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C.可執行逐筆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，變更[交易別]</w:t>
            </w:r>
          </w:p>
          <w:p w14:paraId="5FEDDFC8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a.未確定之客戶還款，變更[交易別]為6.</w:t>
            </w:r>
            <w:r w:rsidR="00037D68" w:rsidRPr="00AF1A82">
              <w:rPr>
                <w:rFonts w:ascii="標楷體" w:eastAsia="標楷體" w:hAnsi="標楷體" w:hint="eastAsia"/>
              </w:rPr>
              <w:t>待處理</w:t>
            </w:r>
          </w:p>
          <w:p w14:paraId="43AEF557" w14:textId="77777777" w:rsidR="00D570C8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b.交易別</w:t>
            </w:r>
            <w:r w:rsidR="00D570C8" w:rsidRPr="00AF1A82">
              <w:rPr>
                <w:rFonts w:ascii="標楷體" w:eastAsia="標楷體" w:hAnsi="標楷體" w:hint="eastAsia"/>
              </w:rPr>
              <w:t xml:space="preserve">    </w:t>
            </w:r>
          </w:p>
          <w:p w14:paraId="2A06E3D9" w14:textId="77777777" w:rsidR="00B4768B" w:rsidRPr="00AF1A82" w:rsidRDefault="00B4768B" w:rsidP="000F75A7">
            <w:pPr>
              <w:rPr>
                <w:rFonts w:ascii="標楷體" w:eastAsia="標楷體" w:hAnsi="標楷體"/>
              </w:rPr>
            </w:pPr>
          </w:p>
          <w:p w14:paraId="655FBC1E" w14:textId="77777777" w:rsidR="00B4768B" w:rsidRPr="00AF1A82" w:rsidRDefault="00B4768B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提前清償</w:t>
            </w:r>
          </w:p>
          <w:p w14:paraId="24C0C542" w14:textId="77777777" w:rsidR="003F4FB6" w:rsidRPr="00AF1A82" w:rsidRDefault="008F3E6B" w:rsidP="003F4FB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  <w:r w:rsidR="00B4768B" w:rsidRPr="00AF1A82">
              <w:rPr>
                <w:rFonts w:ascii="標楷體" w:eastAsia="標楷體" w:hAnsi="標楷體" w:hint="eastAsia"/>
              </w:rPr>
              <w:t>利息計算為上次繳款之應繳日至清償日之前一天。如 10/3 繳納 10/10 應繳之期款，10/26 提前清償，則清償時，利息計算期間為 10/10~10/26 (</w:t>
            </w:r>
            <w:proofErr w:type="gramStart"/>
            <w:r w:rsidR="00B4768B" w:rsidRPr="00AF1A82">
              <w:rPr>
                <w:rFonts w:ascii="標楷體" w:eastAsia="標楷體" w:hAnsi="標楷體" w:hint="eastAsia"/>
              </w:rPr>
              <w:t>計頭不計</w:t>
            </w:r>
            <w:proofErr w:type="gramEnd"/>
            <w:r w:rsidR="00B4768B" w:rsidRPr="00AF1A82">
              <w:rPr>
                <w:rFonts w:ascii="標楷體" w:eastAsia="標楷體" w:hAnsi="標楷體" w:hint="eastAsia"/>
              </w:rPr>
              <w:t>尾, 共 16 天之利息)。</w:t>
            </w:r>
            <w:r w:rsidR="003F4FB6" w:rsidRPr="00AF1A82">
              <w:rPr>
                <w:rFonts w:ascii="標楷體" w:eastAsia="標楷體" w:hAnsi="標楷體"/>
              </w:rPr>
              <w:t xml:space="preserve"> </w:t>
            </w:r>
          </w:p>
          <w:p w14:paraId="125C4035" w14:textId="77777777" w:rsidR="00F4444D" w:rsidRPr="00AF1A82" w:rsidRDefault="00F4444D" w:rsidP="003F4FB6">
            <w:pPr>
              <w:rPr>
                <w:rFonts w:ascii="標楷體" w:eastAsia="標楷體" w:hAnsi="標楷體"/>
              </w:rPr>
            </w:pPr>
          </w:p>
          <w:p w14:paraId="7817F2D0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毀諾，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而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日期＞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毀諾日期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，則是否分攤需為"N"。</w:t>
            </w:r>
          </w:p>
          <w:p w14:paraId="49CB134B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若(暫收協商金額＋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累溢繳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金額)＞=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日提前清償之應繳金額，則請改用提前清償作業。</w:t>
            </w:r>
          </w:p>
          <w:p w14:paraId="0EAFF64C" w14:textId="77777777" w:rsidR="00A5227A" w:rsidRPr="00AF1A82" w:rsidRDefault="00A5227A" w:rsidP="00F4444D">
            <w:pPr>
              <w:rPr>
                <w:rFonts w:ascii="標楷體" w:eastAsia="標楷體" w:hAnsi="標楷體"/>
              </w:rPr>
            </w:pPr>
          </w:p>
          <w:p w14:paraId="0F88711E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計算下次應繳日時，需考慮是否有延期繳款之申請，延期之年月不需繳款。(如延期年月: 9707, 表示970710這次不需繳)。</w:t>
            </w:r>
          </w:p>
          <w:p w14:paraId="00684586" w14:textId="77777777" w:rsidR="00A5227A" w:rsidRPr="00AF1A82" w:rsidRDefault="00A5227A" w:rsidP="00F4444D">
            <w:pPr>
              <w:rPr>
                <w:rFonts w:ascii="標楷體" w:eastAsia="標楷體" w:hAnsi="標楷體"/>
              </w:rPr>
            </w:pPr>
          </w:p>
          <w:p w14:paraId="77774F45" w14:textId="77777777" w:rsidR="00B4768B" w:rsidRDefault="00F4444D" w:rsidP="00F4444D">
            <w:pPr>
              <w:rPr>
                <w:ins w:id="16190" w:author="st1" w:date="2020-10-20T16:27:00Z"/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若是否分攤=N，且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暫收抵繳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&lt;&gt;0, 則債權分攤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檔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必需有債權機構='458' 新壽。分攤時,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暫收抵繳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金額將全數攤給 '458' 新壽。</w:t>
            </w:r>
          </w:p>
          <w:p w14:paraId="690FE79D" w14:textId="446004C0" w:rsidR="00D060E6" w:rsidRDefault="00D060E6" w:rsidP="00F4444D">
            <w:pPr>
              <w:rPr>
                <w:ins w:id="16191" w:author="st1" w:date="2020-10-20T16:42:00Z"/>
                <w:rFonts w:ascii="標楷體" w:eastAsia="標楷體" w:hAnsi="標楷體"/>
              </w:rPr>
            </w:pPr>
          </w:p>
          <w:p w14:paraId="32A31AC9" w14:textId="0236651A" w:rsidR="00337760" w:rsidRDefault="00337760" w:rsidP="00F4444D">
            <w:pPr>
              <w:rPr>
                <w:ins w:id="16192" w:author="st1" w:date="2020-10-20T16:27:00Z"/>
                <w:rFonts w:ascii="標楷體" w:eastAsia="標楷體" w:hAnsi="標楷體"/>
              </w:rPr>
            </w:pPr>
            <w:ins w:id="16193" w:author="st1" w:date="2020-10-20T16:42:00Z">
              <w:r>
                <w:rPr>
                  <w:rFonts w:ascii="標楷體" w:eastAsia="標楷體" w:hAnsi="標楷體" w:hint="eastAsia"/>
                </w:rPr>
                <w:t>JCIC報送</w:t>
              </w:r>
            </w:ins>
          </w:p>
          <w:p w14:paraId="626B7E45" w14:textId="77777777" w:rsidR="00337760" w:rsidRPr="00337760" w:rsidRDefault="00337760" w:rsidP="00337760">
            <w:pPr>
              <w:rPr>
                <w:ins w:id="16194" w:author="st1" w:date="2020-10-20T16:42:00Z"/>
                <w:rFonts w:ascii="標楷體" w:eastAsia="標楷體" w:hAnsi="標楷體"/>
              </w:rPr>
            </w:pPr>
            <w:ins w:id="16195" w:author="st1" w:date="2020-10-20T16:42:00Z">
              <w:r w:rsidRPr="00337760">
                <w:rPr>
                  <w:rFonts w:ascii="標楷體" w:eastAsia="標楷體" w:hAnsi="標楷體" w:hint="eastAsia"/>
                </w:rPr>
                <w:t>無JCIC報送日期才可訂正.</w:t>
              </w:r>
            </w:ins>
          </w:p>
          <w:p w14:paraId="09C5E155" w14:textId="0F467CDF" w:rsidR="00337760" w:rsidRPr="00337760" w:rsidRDefault="00337760" w:rsidP="00337760">
            <w:pPr>
              <w:rPr>
                <w:ins w:id="16196" w:author="st1" w:date="2020-10-20T16:42:00Z"/>
                <w:rFonts w:ascii="標楷體" w:eastAsia="標楷體" w:hAnsi="標楷體"/>
              </w:rPr>
            </w:pPr>
            <w:proofErr w:type="gramStart"/>
            <w:ins w:id="16197" w:author="st1" w:date="2020-10-20T16:42:00Z">
              <w:r w:rsidRPr="00337760">
                <w:rPr>
                  <w:rFonts w:ascii="標楷體" w:eastAsia="標楷體" w:hAnsi="標楷體" w:hint="eastAsia"/>
                </w:rPr>
                <w:t>債協</w:t>
              </w:r>
              <w:proofErr w:type="gramEnd"/>
              <w:r w:rsidRPr="00337760">
                <w:rPr>
                  <w:rFonts w:ascii="標楷體" w:eastAsia="標楷體" w:hAnsi="標楷體" w:hint="eastAsia"/>
                </w:rPr>
                <w:t>-&gt;JCICZ050 債務人繳款資料檔案 (已確認)-&gt;結案</w:t>
              </w:r>
              <w:r>
                <w:rPr>
                  <w:rFonts w:ascii="標楷體" w:eastAsia="標楷體" w:hAnsi="標楷體" w:hint="eastAsia"/>
                </w:rPr>
                <w:t>-&gt;</w:t>
              </w:r>
              <w:r w:rsidRPr="00337760">
                <w:rPr>
                  <w:rFonts w:ascii="標楷體" w:eastAsia="標楷體" w:hAnsi="標楷體" w:hint="eastAsia"/>
                </w:rPr>
                <w:t>報送 JCICZ046</w:t>
              </w:r>
            </w:ins>
          </w:p>
          <w:p w14:paraId="0762414A" w14:textId="77777777" w:rsidR="00337760" w:rsidRPr="00337760" w:rsidRDefault="00337760" w:rsidP="00337760">
            <w:pPr>
              <w:rPr>
                <w:ins w:id="16198" w:author="st1" w:date="2020-10-20T16:42:00Z"/>
                <w:rFonts w:ascii="標楷體" w:eastAsia="標楷體" w:hAnsi="標楷體"/>
              </w:rPr>
            </w:pPr>
            <w:ins w:id="16199" w:author="st1" w:date="2020-10-20T16:42:00Z">
              <w:r w:rsidRPr="00337760">
                <w:rPr>
                  <w:rFonts w:ascii="標楷體" w:eastAsia="標楷體" w:hAnsi="標楷體" w:hint="eastAsia"/>
                </w:rPr>
                <w:t>調解-&gt;JCICZ450 前置調解債務人繳款資料</w:t>
              </w:r>
            </w:ins>
          </w:p>
          <w:p w14:paraId="5F6F6B54" w14:textId="77777777" w:rsidR="00337760" w:rsidRPr="00337760" w:rsidRDefault="00337760" w:rsidP="00337760">
            <w:pPr>
              <w:rPr>
                <w:ins w:id="16200" w:author="st1" w:date="2020-10-20T16:42:00Z"/>
                <w:rFonts w:ascii="標楷體" w:eastAsia="標楷體" w:hAnsi="標楷體"/>
              </w:rPr>
            </w:pPr>
            <w:ins w:id="16201" w:author="st1" w:date="2020-10-20T16:42:00Z">
              <w:r w:rsidRPr="00337760">
                <w:rPr>
                  <w:rFonts w:ascii="標楷體" w:eastAsia="標楷體" w:hAnsi="標楷體" w:hint="eastAsia"/>
                </w:rPr>
                <w:t>更生-&gt;JCICZ067 更生債務人繳款資料</w:t>
              </w:r>
            </w:ins>
          </w:p>
          <w:p w14:paraId="3B3FCCF1" w14:textId="50755F3D" w:rsidR="00D060E6" w:rsidRPr="00AF1A82" w:rsidRDefault="00337760" w:rsidP="00337760">
            <w:pPr>
              <w:rPr>
                <w:rFonts w:ascii="標楷體" w:eastAsia="標楷體" w:hAnsi="標楷體"/>
              </w:rPr>
            </w:pPr>
            <w:ins w:id="16202" w:author="st1" w:date="2020-10-20T16:42:00Z">
              <w:r w:rsidRPr="00337760">
                <w:rPr>
                  <w:rFonts w:ascii="標楷體" w:eastAsia="標楷體" w:hAnsi="標楷體" w:hint="eastAsia"/>
                </w:rPr>
                <w:t>清算-&gt;(尚未確認)</w:t>
              </w:r>
            </w:ins>
          </w:p>
        </w:tc>
      </w:tr>
      <w:tr w:rsidR="00D570C8" w:rsidRPr="00AF1A82" w14:paraId="2539FA3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4B377E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9C8F80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67E7694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40EC3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B2EAD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1CAF016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BDE331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C19CF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5BC5BB06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D682B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60C72C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3B658820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A4CAE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087462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4458E1D4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241A21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0B2A0C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4F03FB5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DC6932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BC5B36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6CEE2F8" w14:textId="77777777" w:rsidR="00D570C8" w:rsidRPr="00AF1A82" w:rsidRDefault="00D570C8" w:rsidP="00D570C8">
      <w:pPr>
        <w:rPr>
          <w:rFonts w:ascii="標楷體" w:eastAsia="標楷體" w:hAnsi="標楷體"/>
        </w:rPr>
      </w:pPr>
    </w:p>
    <w:p w14:paraId="29E6292C" w14:textId="77777777" w:rsidR="00D570C8" w:rsidRPr="00AF1A82" w:rsidRDefault="00D570C8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DC65818" w14:textId="77777777" w:rsidR="00D570C8" w:rsidRPr="00AF1A82" w:rsidRDefault="00D570C8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D2E8C20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[L5</w:t>
      </w:r>
      <w:r w:rsidRPr="00AF1A82">
        <w:rPr>
          <w:rFonts w:ascii="標楷體" w:eastAsia="標楷體" w:hAnsi="標楷體"/>
          <w:sz w:val="20"/>
        </w:rPr>
        <w:t>702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Pr="00AF1A82">
        <w:rPr>
          <w:rFonts w:ascii="標楷體" w:eastAsia="標楷體" w:hAnsi="標楷體" w:hint="eastAsia"/>
        </w:rPr>
        <w:t>暫收</w:t>
      </w:r>
      <w:proofErr w:type="gramStart"/>
      <w:r w:rsidRPr="00AF1A82">
        <w:rPr>
          <w:rFonts w:ascii="標楷體" w:eastAsia="標楷體" w:hAnsi="標楷體" w:hint="eastAsia"/>
        </w:rPr>
        <w:t>入帳</w:t>
      </w:r>
      <w:proofErr w:type="gramEnd"/>
    </w:p>
    <w:p w14:paraId="3DC287C2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ADEF909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身份證字號 </w:t>
      </w:r>
      <w:r w:rsidR="00F604E6" w:rsidRPr="00AF1A82">
        <w:rPr>
          <w:rFonts w:ascii="標楷體" w:eastAsia="標楷體" w:hAnsi="標楷體"/>
          <w:sz w:val="20"/>
        </w:rPr>
        <w:t xml:space="preserve"> X(10)</w:t>
      </w:r>
      <w:r w:rsidR="000E7B33" w:rsidRPr="00AF1A82">
        <w:rPr>
          <w:rFonts w:ascii="標楷體" w:eastAsia="標楷體" w:hAnsi="標楷體" w:hint="eastAsia"/>
          <w:sz w:val="20"/>
        </w:rPr>
        <w:t xml:space="preserve">                       </w:t>
      </w:r>
      <w:r w:rsidRPr="00AF1A82">
        <w:rPr>
          <w:rFonts w:ascii="標楷體" w:eastAsia="標楷體" w:hAnsi="標楷體" w:hint="eastAsia"/>
          <w:sz w:val="20"/>
        </w:rPr>
        <w:t>戶號</w:t>
      </w:r>
      <w:r w:rsidR="00F604E6" w:rsidRPr="00AF1A82">
        <w:rPr>
          <w:rFonts w:ascii="標楷體" w:eastAsia="標楷體" w:hAnsi="標楷體" w:hint="eastAsia"/>
          <w:sz w:val="20"/>
        </w:rPr>
        <w:t xml:space="preserve">        9(7)</w:t>
      </w: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0704CD20" w14:textId="77777777" w:rsidR="000F13CC" w:rsidRPr="00AF1A82" w:rsidRDefault="00D570C8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戶名        </w:t>
      </w:r>
      <w:r w:rsidR="00F604E6" w:rsidRPr="00AF1A82">
        <w:rPr>
          <w:rFonts w:ascii="標楷體" w:eastAsia="標楷體" w:hAnsi="標楷體"/>
          <w:sz w:val="20"/>
        </w:rPr>
        <w:t>X(100)</w:t>
      </w: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5E3E0C08" w14:textId="77777777" w:rsidR="00C76EAD" w:rsidRPr="00AF1A82" w:rsidRDefault="00C76EAD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交易別      9-X(8)    </w:t>
      </w:r>
    </w:p>
    <w:p w14:paraId="0D606CB8" w14:textId="77777777" w:rsidR="006E5164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暫收金額</w:t>
      </w:r>
      <w:r w:rsidR="00200F10" w:rsidRPr="00AF1A82">
        <w:rPr>
          <w:rFonts w:ascii="標楷體" w:eastAsia="標楷體" w:hAnsi="標楷體" w:hint="eastAsia"/>
          <w:sz w:val="20"/>
        </w:rPr>
        <w:t xml:space="preserve">    </w:t>
      </w:r>
      <w:r w:rsidR="00200F10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&lt;交易資料&gt;  </w:t>
      </w:r>
      <w:r w:rsidR="009E7641" w:rsidRPr="00AF1A82">
        <w:rPr>
          <w:rFonts w:ascii="標楷體" w:eastAsia="標楷體" w:hAnsi="標楷體"/>
          <w:sz w:val="20"/>
        </w:rPr>
        <w:t xml:space="preserve">        </w:t>
      </w:r>
      <w:r w:rsidRPr="00AF1A82">
        <w:rPr>
          <w:rFonts w:ascii="標楷體" w:eastAsia="標楷體" w:hAnsi="標楷體" w:hint="eastAsia"/>
          <w:sz w:val="20"/>
        </w:rPr>
        <w:t xml:space="preserve">溢繳款      </w:t>
      </w:r>
      <w:r w:rsidR="00946B4F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</w:t>
      </w:r>
    </w:p>
    <w:p w14:paraId="47379234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proofErr w:type="gramStart"/>
      <w:r w:rsidRPr="00AF1A82">
        <w:rPr>
          <w:rFonts w:ascii="標楷體" w:eastAsia="標楷體" w:hAnsi="標楷體" w:hint="eastAsia"/>
          <w:sz w:val="20"/>
        </w:rPr>
        <w:t>繳期數</w:t>
      </w:r>
      <w:proofErr w:type="gramEnd"/>
      <w:r w:rsidR="00946B4F" w:rsidRPr="00AF1A82">
        <w:rPr>
          <w:rFonts w:ascii="標楷體" w:eastAsia="標楷體" w:hAnsi="標楷體" w:hint="eastAsia"/>
          <w:sz w:val="20"/>
        </w:rPr>
        <w:t xml:space="preserve">      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還款金額    </w:t>
      </w:r>
      <w:r w:rsidR="00946B4F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9F0BA0B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應還期數    </w:t>
      </w:r>
      <w:r w:rsidR="00946B4F" w:rsidRPr="00AF1A82">
        <w:rPr>
          <w:rFonts w:ascii="標楷體" w:eastAsia="標楷體" w:hAnsi="標楷體"/>
          <w:sz w:val="20"/>
        </w:rPr>
        <w:t>99</w:t>
      </w:r>
      <w:r w:rsidR="009E7641" w:rsidRPr="00AF1A82">
        <w:rPr>
          <w:rFonts w:ascii="標楷體" w:eastAsia="標楷體" w:hAnsi="標楷體" w:hint="eastAsia"/>
          <w:sz w:val="20"/>
        </w:rPr>
        <w:t xml:space="preserve">                          </w:t>
      </w:r>
      <w:r w:rsidRPr="00AF1A82">
        <w:rPr>
          <w:rFonts w:ascii="標楷體" w:eastAsia="標楷體" w:hAnsi="標楷體" w:hint="eastAsia"/>
          <w:sz w:val="20"/>
        </w:rPr>
        <w:t xml:space="preserve">應還金額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631E1A13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proofErr w:type="gramStart"/>
      <w:r w:rsidRPr="00AF1A82">
        <w:rPr>
          <w:rFonts w:ascii="標楷體" w:eastAsia="標楷體" w:hAnsi="標楷體" w:hint="eastAsia"/>
          <w:sz w:val="20"/>
        </w:rPr>
        <w:t>累溢短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收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攤分金額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="001D4B1B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 xml:space="preserve">&lt;攤分明細&gt;                                                            </w:t>
      </w:r>
    </w:p>
    <w:p w14:paraId="14DB4231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會計日期</w:t>
      </w:r>
      <w:r w:rsidR="00D23F97" w:rsidRPr="00AF1A82">
        <w:rPr>
          <w:rFonts w:ascii="標楷體" w:eastAsia="標楷體" w:hAnsi="標楷體" w:hint="eastAsia"/>
          <w:sz w:val="20"/>
        </w:rPr>
        <w:t xml:space="preserve">    </w:t>
      </w:r>
      <w:r w:rsidR="00D23F97" w:rsidRPr="00AF1A82">
        <w:rPr>
          <w:rFonts w:ascii="標楷體" w:eastAsia="標楷體" w:hAnsi="標楷體"/>
          <w:sz w:val="20"/>
        </w:rPr>
        <w:t>9(7)</w:t>
      </w:r>
      <w:r w:rsidRPr="00AF1A82">
        <w:rPr>
          <w:rFonts w:ascii="標楷體" w:eastAsia="標楷體" w:hAnsi="標楷體" w:hint="eastAsia"/>
          <w:sz w:val="20"/>
        </w:rPr>
        <w:t xml:space="preserve">                        交易序號    </w:t>
      </w:r>
      <w:r w:rsidR="00E05CAD" w:rsidRPr="00AF1A82">
        <w:rPr>
          <w:rFonts w:ascii="標楷體" w:eastAsia="標楷體" w:hAnsi="標楷體"/>
          <w:sz w:val="20"/>
        </w:rPr>
        <w:t>X(6)-</w:t>
      </w:r>
      <w:r w:rsidR="00F75FE1" w:rsidRPr="00AF1A82">
        <w:rPr>
          <w:rFonts w:ascii="標楷體" w:eastAsia="標楷體" w:hAnsi="標楷體"/>
          <w:sz w:val="20"/>
        </w:rPr>
        <w:t>9(8)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A870BDF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proofErr w:type="gramStart"/>
      <w:r w:rsidRPr="00AF1A82">
        <w:rPr>
          <w:rFonts w:ascii="標楷體" w:eastAsia="標楷體" w:hAnsi="標楷體" w:hint="eastAsia"/>
          <w:sz w:val="20"/>
        </w:rPr>
        <w:t>入帳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日期    </w:t>
      </w:r>
      <w:r w:rsidR="00F75FE1" w:rsidRPr="00AF1A82">
        <w:rPr>
          <w:rFonts w:ascii="標楷體" w:eastAsia="標楷體" w:hAnsi="標楷體"/>
          <w:sz w:val="20"/>
        </w:rPr>
        <w:t xml:space="preserve">9(7)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</w:t>
      </w:r>
      <w:r w:rsidR="00D839E9" w:rsidRPr="00AF1A82">
        <w:rPr>
          <w:rFonts w:ascii="標楷體" w:eastAsia="標楷體" w:hAnsi="標楷體" w:hint="eastAsia"/>
          <w:sz w:val="20"/>
        </w:rPr>
        <w:t xml:space="preserve">                              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</w:t>
      </w:r>
    </w:p>
    <w:p w14:paraId="69DF3B1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沖銷本金   </w:t>
      </w:r>
      <w:r w:rsidR="00C82F92" w:rsidRPr="00AF1A82">
        <w:rPr>
          <w:rFonts w:ascii="標楷體" w:eastAsia="標楷體" w:hAnsi="標楷體"/>
          <w:sz w:val="20"/>
        </w:rPr>
        <w:t xml:space="preserve"> 9(14.2)</w:t>
      </w:r>
      <w:r w:rsidR="009E03FF" w:rsidRPr="00AF1A82">
        <w:rPr>
          <w:rFonts w:ascii="標楷體" w:eastAsia="標楷體" w:hAnsi="標楷體"/>
          <w:sz w:val="20"/>
        </w:rPr>
        <w:t xml:space="preserve">                     </w:t>
      </w:r>
      <w:r w:rsidRPr="00AF1A82">
        <w:rPr>
          <w:rFonts w:ascii="標楷體" w:eastAsia="標楷體" w:hAnsi="標楷體" w:hint="eastAsia"/>
          <w:sz w:val="20"/>
        </w:rPr>
        <w:t xml:space="preserve">沖銷利息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3EA8300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proofErr w:type="gramStart"/>
      <w:r w:rsidRPr="00AF1A82">
        <w:rPr>
          <w:rFonts w:ascii="標楷體" w:eastAsia="標楷體" w:hAnsi="標楷體" w:hint="eastAsia"/>
          <w:sz w:val="20"/>
        </w:rPr>
        <w:t>暫收抵繳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</w:t>
      </w:r>
      <w:r w:rsidR="00C82F92" w:rsidRPr="00AF1A82">
        <w:rPr>
          <w:rFonts w:ascii="標楷體" w:eastAsia="標楷體" w:hAnsi="標楷體"/>
          <w:sz w:val="20"/>
        </w:rPr>
        <w:t xml:space="preserve"> 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本金餘額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46B05FD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每期</w:t>
      </w:r>
      <w:proofErr w:type="gramStart"/>
      <w:r w:rsidRPr="00AF1A82">
        <w:rPr>
          <w:rFonts w:ascii="標楷體" w:eastAsia="標楷體" w:hAnsi="標楷體" w:hint="eastAsia"/>
          <w:sz w:val="20"/>
        </w:rPr>
        <w:t>期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款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尚餘期數</w:t>
      </w:r>
      <w:r w:rsidR="00C82F92" w:rsidRPr="00AF1A82">
        <w:rPr>
          <w:rFonts w:ascii="標楷體" w:eastAsia="標楷體" w:hAnsi="標楷體" w:hint="eastAsia"/>
          <w:sz w:val="20"/>
        </w:rPr>
        <w:t xml:space="preserve">    </w:t>
      </w:r>
      <w:r w:rsidR="00C82F92" w:rsidRPr="00AF1A82">
        <w:rPr>
          <w:rFonts w:ascii="標楷體" w:eastAsia="標楷體" w:hAnsi="標楷體"/>
          <w:sz w:val="20"/>
        </w:rPr>
        <w:t>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</w:t>
      </w:r>
    </w:p>
    <w:p w14:paraId="77593722" w14:textId="77777777" w:rsidR="006E5164" w:rsidRPr="00AF1A82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-------------------------------------------------------</w:t>
      </w:r>
    </w:p>
    <w:p w14:paraId="34A4FB81" w14:textId="77777777" w:rsidR="00C76EAD" w:rsidRPr="00AF1A82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交易別     </w:t>
      </w:r>
      <w:r w:rsidR="00037D68" w:rsidRPr="00AF1A82">
        <w:rPr>
          <w:rFonts w:ascii="標楷體" w:eastAsia="標楷體" w:hAnsi="標楷體" w:hint="eastAsia"/>
          <w:sz w:val="20"/>
        </w:rPr>
        <w:t xml:space="preserve">   </w:t>
      </w:r>
      <w:r w:rsidRPr="00AF1A82">
        <w:rPr>
          <w:rFonts w:ascii="標楷體" w:eastAsia="標楷體" w:hAnsi="標楷體" w:hint="eastAsia"/>
          <w:sz w:val="20"/>
        </w:rPr>
        <w:t xml:space="preserve"> 9-X(8)    </w:t>
      </w:r>
    </w:p>
    <w:p w14:paraId="385149EC" w14:textId="77777777" w:rsidR="00C76EAD" w:rsidRPr="00AF1A82" w:rsidRDefault="00037D68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待處理退還金額 </w:t>
      </w:r>
      <w:r w:rsidRPr="00AF1A82">
        <w:rPr>
          <w:rFonts w:ascii="標楷體" w:eastAsia="標楷體" w:hAnsi="標楷體"/>
          <w:sz w:val="20"/>
        </w:rPr>
        <w:t>9(14.2)</w:t>
      </w:r>
    </w:p>
    <w:p w14:paraId="218DB635" w14:textId="77777777" w:rsidR="006D1173" w:rsidRPr="00AF1A82" w:rsidRDefault="006D1173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493D011" w14:textId="77777777" w:rsidR="00D570C8" w:rsidRPr="00AF1A82" w:rsidRDefault="00D570C8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5A1FA96" w14:textId="77777777" w:rsidR="00D570C8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5C55F0" w:rsidRPr="00AF1A82" w14:paraId="1C9D4BBB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7217213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7C62E55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79054632" w14:textId="77777777" w:rsidR="005C55F0" w:rsidRPr="00AF1A82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5A62D54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AF1A82" w14:paraId="59782DF9" w14:textId="77777777" w:rsidTr="005C55F0">
        <w:trPr>
          <w:trHeight w:val="244"/>
          <w:jc w:val="center"/>
        </w:trPr>
        <w:tc>
          <w:tcPr>
            <w:tcW w:w="670" w:type="dxa"/>
            <w:vMerge/>
          </w:tcPr>
          <w:p w14:paraId="596F023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12B534E1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4CBA4BF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202283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7CD90C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343746F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47A9EEB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5D3871F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54320FEA" w14:textId="77777777" w:rsidTr="005C55F0">
        <w:trPr>
          <w:trHeight w:val="291"/>
          <w:jc w:val="center"/>
        </w:trPr>
        <w:tc>
          <w:tcPr>
            <w:tcW w:w="670" w:type="dxa"/>
          </w:tcPr>
          <w:p w14:paraId="72889A3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  <w:vAlign w:val="center"/>
          </w:tcPr>
          <w:p w14:paraId="7D9164B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交易別                                                                                           </w:t>
            </w:r>
          </w:p>
        </w:tc>
        <w:tc>
          <w:tcPr>
            <w:tcW w:w="908" w:type="dxa"/>
          </w:tcPr>
          <w:p w14:paraId="4DD1521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2470A3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A5F628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53B5C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E7159E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D91C44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6C2308A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1710692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6B9EDFB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48F8AA6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   </w:t>
            </w:r>
          </w:p>
          <w:p w14:paraId="06ADD2E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5.提前清償</w:t>
            </w:r>
          </w:p>
          <w:p w14:paraId="558115E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6.待處理</w:t>
            </w:r>
          </w:p>
        </w:tc>
      </w:tr>
      <w:tr w:rsidR="005C55F0" w:rsidRPr="00AF1A82" w14:paraId="55CD5B4E" w14:textId="77777777" w:rsidTr="005C55F0">
        <w:trPr>
          <w:trHeight w:val="291"/>
          <w:jc w:val="center"/>
        </w:trPr>
        <w:tc>
          <w:tcPr>
            <w:tcW w:w="670" w:type="dxa"/>
          </w:tcPr>
          <w:p w14:paraId="1F996B6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  <w:vAlign w:val="center"/>
          </w:tcPr>
          <w:p w14:paraId="5BBA681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待處理退還金額</w:t>
            </w:r>
          </w:p>
        </w:tc>
        <w:tc>
          <w:tcPr>
            <w:tcW w:w="908" w:type="dxa"/>
          </w:tcPr>
          <w:p w14:paraId="19384F7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04D4D8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A481A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20E80F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1765E6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5101A4B" w14:textId="77777777" w:rsidR="005C55F0" w:rsidRPr="00AF1A82" w:rsidRDefault="005C55F0" w:rsidP="00B3144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若暫收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金額＋溢繳款 &gt;結清金額時自動顯示多餘金額()</w:t>
            </w:r>
          </w:p>
        </w:tc>
      </w:tr>
      <w:tr w:rsidR="005C55F0" w:rsidRPr="00AF1A82" w14:paraId="6A245096" w14:textId="77777777" w:rsidTr="005C55F0">
        <w:trPr>
          <w:trHeight w:val="291"/>
          <w:jc w:val="center"/>
        </w:trPr>
        <w:tc>
          <w:tcPr>
            <w:tcW w:w="670" w:type="dxa"/>
          </w:tcPr>
          <w:p w14:paraId="423491A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5C5B1F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身份證字號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3C48AD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3" w:type="dxa"/>
          </w:tcPr>
          <w:p w14:paraId="4B270D4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435366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87516E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FCCE6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386EC4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BC80578" w14:textId="77777777" w:rsidTr="005C55F0">
        <w:trPr>
          <w:trHeight w:val="291"/>
          <w:jc w:val="center"/>
        </w:trPr>
        <w:tc>
          <w:tcPr>
            <w:tcW w:w="670" w:type="dxa"/>
          </w:tcPr>
          <w:p w14:paraId="0E348C0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ED5E0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7D3C4EA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0DA2A4B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3964CD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0D87D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218A31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3BF450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BC478FA" w14:textId="77777777" w:rsidTr="005C55F0">
        <w:trPr>
          <w:trHeight w:val="291"/>
          <w:jc w:val="center"/>
        </w:trPr>
        <w:tc>
          <w:tcPr>
            <w:tcW w:w="670" w:type="dxa"/>
          </w:tcPr>
          <w:p w14:paraId="0386A3F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F4CE64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08" w:type="dxa"/>
          </w:tcPr>
          <w:p w14:paraId="242A86A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100)</w:t>
            </w:r>
          </w:p>
        </w:tc>
        <w:tc>
          <w:tcPr>
            <w:tcW w:w="933" w:type="dxa"/>
          </w:tcPr>
          <w:p w14:paraId="0E7BDD1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DD15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80EDD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31B3F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D2CB0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4826B08E" w14:textId="77777777" w:rsidTr="005C55F0">
        <w:trPr>
          <w:trHeight w:val="291"/>
          <w:jc w:val="center"/>
        </w:trPr>
        <w:tc>
          <w:tcPr>
            <w:tcW w:w="670" w:type="dxa"/>
          </w:tcPr>
          <w:p w14:paraId="6B62050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A68F32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908" w:type="dxa"/>
          </w:tcPr>
          <w:p w14:paraId="17441B5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ADAD1F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7B500D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EEF0D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A9AE1D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2D6DE9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BC98C62" w14:textId="77777777" w:rsidTr="005C55F0">
        <w:trPr>
          <w:trHeight w:val="291"/>
          <w:jc w:val="center"/>
        </w:trPr>
        <w:tc>
          <w:tcPr>
            <w:tcW w:w="670" w:type="dxa"/>
          </w:tcPr>
          <w:p w14:paraId="0F50260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CFD0B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908" w:type="dxa"/>
          </w:tcPr>
          <w:p w14:paraId="0F86746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42BE27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29CBE2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238023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9B8B65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E39003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=債務協商交易資料查詢之暫收金額－退還金額</w:t>
            </w:r>
          </w:p>
        </w:tc>
      </w:tr>
      <w:tr w:rsidR="005C55F0" w:rsidRPr="00AF1A82" w14:paraId="772F42E0" w14:textId="77777777" w:rsidTr="005C55F0">
        <w:trPr>
          <w:trHeight w:val="291"/>
          <w:jc w:val="center"/>
        </w:trPr>
        <w:tc>
          <w:tcPr>
            <w:tcW w:w="670" w:type="dxa"/>
          </w:tcPr>
          <w:p w14:paraId="4E1B35A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4E5843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溢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繳款</w:t>
            </w:r>
          </w:p>
        </w:tc>
        <w:tc>
          <w:tcPr>
            <w:tcW w:w="908" w:type="dxa"/>
          </w:tcPr>
          <w:p w14:paraId="740EB9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73E99D7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449D9A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30DC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79916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CB740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5B247810" w14:textId="77777777" w:rsidTr="005C55F0">
        <w:trPr>
          <w:trHeight w:val="291"/>
          <w:jc w:val="center"/>
        </w:trPr>
        <w:tc>
          <w:tcPr>
            <w:tcW w:w="670" w:type="dxa"/>
          </w:tcPr>
          <w:p w14:paraId="6B2581D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8F2CF5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繳期數</w:t>
            </w:r>
            <w:proofErr w:type="gramEnd"/>
          </w:p>
        </w:tc>
        <w:tc>
          <w:tcPr>
            <w:tcW w:w="908" w:type="dxa"/>
          </w:tcPr>
          <w:p w14:paraId="3608823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7F7924E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5892AA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A360AD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64A4FC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BE2E97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4ED3270" w14:textId="77777777" w:rsidTr="005C55F0">
        <w:trPr>
          <w:trHeight w:val="291"/>
          <w:jc w:val="center"/>
        </w:trPr>
        <w:tc>
          <w:tcPr>
            <w:tcW w:w="670" w:type="dxa"/>
          </w:tcPr>
          <w:p w14:paraId="211EF03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3AF2C8E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908" w:type="dxa"/>
          </w:tcPr>
          <w:p w14:paraId="0F12D62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60ADAC5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1BA801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CFF7E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766FA3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49A0CE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45453ED8" w14:textId="77777777" w:rsidTr="005C55F0">
        <w:trPr>
          <w:trHeight w:val="291"/>
          <w:jc w:val="center"/>
        </w:trPr>
        <w:tc>
          <w:tcPr>
            <w:tcW w:w="670" w:type="dxa"/>
          </w:tcPr>
          <w:p w14:paraId="0AB4C19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3737B9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908" w:type="dxa"/>
          </w:tcPr>
          <w:p w14:paraId="105969D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13DF4A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DEC60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D6049A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F61AE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971FEB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E6F2AF5" w14:textId="77777777" w:rsidTr="005C55F0">
        <w:trPr>
          <w:trHeight w:val="291"/>
          <w:jc w:val="center"/>
        </w:trPr>
        <w:tc>
          <w:tcPr>
            <w:tcW w:w="670" w:type="dxa"/>
          </w:tcPr>
          <w:p w14:paraId="0C88BD3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4CE904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應還金額</w:t>
            </w:r>
          </w:p>
        </w:tc>
        <w:tc>
          <w:tcPr>
            <w:tcW w:w="908" w:type="dxa"/>
          </w:tcPr>
          <w:p w14:paraId="3383178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72AF8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682976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F7105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3A2C0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9B8B7C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9148390" w14:textId="77777777" w:rsidTr="005C55F0">
        <w:trPr>
          <w:trHeight w:val="291"/>
          <w:jc w:val="center"/>
        </w:trPr>
        <w:tc>
          <w:tcPr>
            <w:tcW w:w="670" w:type="dxa"/>
          </w:tcPr>
          <w:p w14:paraId="59CFAE6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6378F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累溢短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收</w:t>
            </w:r>
          </w:p>
        </w:tc>
        <w:tc>
          <w:tcPr>
            <w:tcW w:w="908" w:type="dxa"/>
          </w:tcPr>
          <w:p w14:paraId="7625899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91CD74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27B7B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4B822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CE280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E38FE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別為結清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時，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若暫收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金額＋溢繳款 &gt;結清金額時，</w:t>
            </w:r>
          </w:p>
        </w:tc>
      </w:tr>
      <w:tr w:rsidR="005C55F0" w:rsidRPr="00AF1A82" w14:paraId="738106C3" w14:textId="77777777" w:rsidTr="005C55F0">
        <w:trPr>
          <w:trHeight w:val="291"/>
          <w:jc w:val="center"/>
        </w:trPr>
        <w:tc>
          <w:tcPr>
            <w:tcW w:w="670" w:type="dxa"/>
          </w:tcPr>
          <w:p w14:paraId="7307DB5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76830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攤分金額</w:t>
            </w:r>
          </w:p>
        </w:tc>
        <w:tc>
          <w:tcPr>
            <w:tcW w:w="908" w:type="dxa"/>
          </w:tcPr>
          <w:p w14:paraId="508C948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29FC3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1BDC4A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82D885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D362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984B7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7A3AAABE" w14:textId="77777777" w:rsidTr="005C55F0">
        <w:trPr>
          <w:trHeight w:val="291"/>
          <w:jc w:val="center"/>
        </w:trPr>
        <w:tc>
          <w:tcPr>
            <w:tcW w:w="670" w:type="dxa"/>
          </w:tcPr>
          <w:p w14:paraId="37ED4F8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6104B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08" w:type="dxa"/>
          </w:tcPr>
          <w:p w14:paraId="5A2791B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0DE10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E7F020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7D34F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649AB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590AC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B4B80FF" w14:textId="77777777" w:rsidTr="005C55F0">
        <w:trPr>
          <w:trHeight w:val="291"/>
          <w:jc w:val="center"/>
        </w:trPr>
        <w:tc>
          <w:tcPr>
            <w:tcW w:w="670" w:type="dxa"/>
          </w:tcPr>
          <w:p w14:paraId="37B5459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403A9FF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908" w:type="dxa"/>
          </w:tcPr>
          <w:p w14:paraId="2417D43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06)</w:t>
            </w:r>
          </w:p>
        </w:tc>
        <w:tc>
          <w:tcPr>
            <w:tcW w:w="933" w:type="dxa"/>
          </w:tcPr>
          <w:p w14:paraId="413459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5E682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0CF4A2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5CC9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19CE6B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A9AD9E9" w14:textId="77777777" w:rsidTr="005C55F0">
        <w:trPr>
          <w:trHeight w:val="291"/>
          <w:jc w:val="center"/>
        </w:trPr>
        <w:tc>
          <w:tcPr>
            <w:tcW w:w="670" w:type="dxa"/>
          </w:tcPr>
          <w:p w14:paraId="4AA0AF4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170D4F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908" w:type="dxa"/>
          </w:tcPr>
          <w:p w14:paraId="30A7CF7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0CEF51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E9DBD5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76673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63497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505CD1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8DD9197" w14:textId="77777777" w:rsidTr="005C55F0">
        <w:trPr>
          <w:trHeight w:val="291"/>
          <w:jc w:val="center"/>
        </w:trPr>
        <w:tc>
          <w:tcPr>
            <w:tcW w:w="670" w:type="dxa"/>
          </w:tcPr>
          <w:p w14:paraId="71A6633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1739D9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&lt;攤分明細&gt;</w:t>
            </w:r>
          </w:p>
        </w:tc>
        <w:tc>
          <w:tcPr>
            <w:tcW w:w="908" w:type="dxa"/>
          </w:tcPr>
          <w:p w14:paraId="2154228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33BE07F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C443D9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FA84F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CB044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86F821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L5973</w:t>
            </w:r>
          </w:p>
        </w:tc>
      </w:tr>
      <w:tr w:rsidR="005C55F0" w:rsidRPr="00AF1A82" w14:paraId="2E47EDD0" w14:textId="77777777" w:rsidTr="005C55F0">
        <w:trPr>
          <w:trHeight w:val="291"/>
          <w:jc w:val="center"/>
        </w:trPr>
        <w:tc>
          <w:tcPr>
            <w:tcW w:w="670" w:type="dxa"/>
          </w:tcPr>
          <w:p w14:paraId="1727342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607D3D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&lt;交易資料&gt;</w:t>
            </w:r>
          </w:p>
        </w:tc>
        <w:tc>
          <w:tcPr>
            <w:tcW w:w="908" w:type="dxa"/>
          </w:tcPr>
          <w:p w14:paraId="0557CB7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142613B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CFFC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D0DCF4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5D522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C907E3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</w:t>
            </w:r>
            <w:r w:rsidRPr="00AF1A82">
              <w:rPr>
                <w:rFonts w:ascii="標楷體" w:eastAsia="標楷體" w:hAnsi="標楷體"/>
              </w:rPr>
              <w:t>971</w:t>
            </w:r>
          </w:p>
        </w:tc>
      </w:tr>
      <w:tr w:rsidR="005C55F0" w:rsidRPr="00AF1A82" w14:paraId="66E723D8" w14:textId="77777777" w:rsidTr="005C55F0">
        <w:trPr>
          <w:trHeight w:val="291"/>
          <w:jc w:val="center"/>
        </w:trPr>
        <w:tc>
          <w:tcPr>
            <w:tcW w:w="670" w:type="dxa"/>
          </w:tcPr>
          <w:p w14:paraId="187AFD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15C3F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沖銷本金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0B0AE0B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B5CC29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0A23EC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B50026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7A2C9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50CCB7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9327CCF" w14:textId="77777777" w:rsidTr="005C55F0">
        <w:trPr>
          <w:trHeight w:val="291"/>
          <w:jc w:val="center"/>
        </w:trPr>
        <w:tc>
          <w:tcPr>
            <w:tcW w:w="670" w:type="dxa"/>
          </w:tcPr>
          <w:p w14:paraId="4C57007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0B9BDC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沖銷利息</w:t>
            </w:r>
          </w:p>
        </w:tc>
        <w:tc>
          <w:tcPr>
            <w:tcW w:w="908" w:type="dxa"/>
          </w:tcPr>
          <w:p w14:paraId="30B17D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4365E9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4D71EB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BC15EB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5B7A5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70DF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71926BBC" w14:textId="77777777" w:rsidTr="005C55F0">
        <w:trPr>
          <w:trHeight w:val="291"/>
          <w:jc w:val="center"/>
        </w:trPr>
        <w:tc>
          <w:tcPr>
            <w:tcW w:w="670" w:type="dxa"/>
          </w:tcPr>
          <w:p w14:paraId="00EAFF2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24A0DA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暫收抵繳</w:t>
            </w:r>
            <w:proofErr w:type="gramEnd"/>
          </w:p>
        </w:tc>
        <w:tc>
          <w:tcPr>
            <w:tcW w:w="908" w:type="dxa"/>
          </w:tcPr>
          <w:p w14:paraId="7DFA546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85A4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087B0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965195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899E8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8939A4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79D6D7F9" w14:textId="77777777" w:rsidTr="005C55F0">
        <w:trPr>
          <w:trHeight w:val="291"/>
          <w:jc w:val="center"/>
        </w:trPr>
        <w:tc>
          <w:tcPr>
            <w:tcW w:w="670" w:type="dxa"/>
          </w:tcPr>
          <w:p w14:paraId="193BF2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BC94AE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908" w:type="dxa"/>
          </w:tcPr>
          <w:p w14:paraId="644B6EF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ECB48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74F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20835C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003B98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9F07C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CFF3024" w14:textId="77777777" w:rsidTr="005C55F0">
        <w:trPr>
          <w:trHeight w:val="291"/>
          <w:jc w:val="center"/>
        </w:trPr>
        <w:tc>
          <w:tcPr>
            <w:tcW w:w="670" w:type="dxa"/>
          </w:tcPr>
          <w:p w14:paraId="4228716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4945A1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每期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期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款</w:t>
            </w:r>
          </w:p>
        </w:tc>
        <w:tc>
          <w:tcPr>
            <w:tcW w:w="908" w:type="dxa"/>
          </w:tcPr>
          <w:p w14:paraId="6A51B32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5B527D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6A5FA1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77DC4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949A7A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9B12C5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8565B5B" w14:textId="77777777" w:rsidTr="005C55F0">
        <w:trPr>
          <w:trHeight w:val="291"/>
          <w:jc w:val="center"/>
        </w:trPr>
        <w:tc>
          <w:tcPr>
            <w:tcW w:w="670" w:type="dxa"/>
          </w:tcPr>
          <w:p w14:paraId="44E6BEC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6332A3A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908" w:type="dxa"/>
          </w:tcPr>
          <w:p w14:paraId="28BC133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239A92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91C03C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2C9E0B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BF2DF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2523F6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字號取值帶入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</w:tbl>
    <w:p w14:paraId="03FB9A4A" w14:textId="77777777" w:rsidR="003A3C80" w:rsidRPr="00AF1A82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65AAF65" w14:textId="77777777" w:rsidR="00D570C8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0079D78" w14:textId="77777777" w:rsidR="003D7632" w:rsidRPr="00AF1A82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703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債權銀行帳號登錄</w:t>
      </w:r>
      <w:proofErr w:type="spellEnd"/>
    </w:p>
    <w:p w14:paraId="7F30CE05" w14:textId="77777777" w:rsidR="003D7632" w:rsidRPr="00AF1A82" w:rsidRDefault="003D763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AF1A82" w14:paraId="371F8F3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5C965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F8F0D" w14:textId="77777777" w:rsidR="003D7632" w:rsidRPr="00AF1A82" w:rsidRDefault="00FE47C4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</w:tr>
      <w:tr w:rsidR="003D7632" w:rsidRPr="00AF1A82" w14:paraId="0BDE66A2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C6BC66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C7171" w14:textId="249A94C5" w:rsidR="003D7632" w:rsidRDefault="00DB14D2" w:rsidP="002F0C66">
            <w:pPr>
              <w:rPr>
                <w:ins w:id="16203" w:author="st1" w:date="2020-08-03T17:21:00Z"/>
                <w:rFonts w:ascii="標楷體" w:eastAsia="標楷體" w:hAnsi="標楷體"/>
              </w:rPr>
            </w:pPr>
            <w:ins w:id="16204" w:author="st1" w:date="2020-08-03T17:21:00Z">
              <w:r>
                <w:rPr>
                  <w:rFonts w:ascii="標楷體" w:eastAsia="標楷體" w:hAnsi="標楷體" w:hint="eastAsia"/>
                </w:rPr>
                <w:t>1.直接進入</w:t>
              </w:r>
            </w:ins>
          </w:p>
          <w:p w14:paraId="73367975" w14:textId="06F7CD08" w:rsidR="00DB14D2" w:rsidRPr="00AF1A82" w:rsidRDefault="00DB14D2" w:rsidP="002F0C66">
            <w:pPr>
              <w:rPr>
                <w:rFonts w:ascii="標楷體" w:eastAsia="標楷體" w:hAnsi="標楷體"/>
              </w:rPr>
            </w:pPr>
            <w:ins w:id="16205" w:author="st1" w:date="2020-08-03T17:21:00Z">
              <w:r>
                <w:rPr>
                  <w:rFonts w:ascii="標楷體" w:eastAsia="標楷體" w:hAnsi="標楷體" w:hint="eastAsia"/>
                </w:rPr>
                <w:t>2.由L5704連動進入</w:t>
              </w:r>
            </w:ins>
          </w:p>
        </w:tc>
      </w:tr>
      <w:tr w:rsidR="003D7632" w:rsidRPr="00AF1A82" w14:paraId="726003B9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14025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AA5A8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5FC6D266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7BB4C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D26DA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63CF144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28EC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ABA46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504712B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48DFBA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B9B70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4C2208D8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A6009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70D82C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43D658A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A1FC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2294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11463BA" w14:textId="77777777" w:rsidR="003D7632" w:rsidRPr="00AF1A82" w:rsidRDefault="003D7632" w:rsidP="003D7632">
      <w:pPr>
        <w:rPr>
          <w:rFonts w:ascii="標楷體" w:eastAsia="標楷體" w:hAnsi="標楷體"/>
        </w:rPr>
      </w:pPr>
    </w:p>
    <w:p w14:paraId="5642949C" w14:textId="77777777" w:rsidR="003D7632" w:rsidRPr="00AF1A82" w:rsidRDefault="003D763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34C0DCC" w14:textId="77777777" w:rsidR="003D7632" w:rsidRPr="00AF1A82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7BA1EE2" w14:textId="77777777" w:rsidR="003D7632" w:rsidRPr="00AF1A82" w:rsidDel="00853470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06" w:author="st1" w:date="2020-08-07T12:18:00Z"/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703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債權銀行帳號登錄</w:t>
      </w:r>
    </w:p>
    <w:p w14:paraId="2A3F7A6D" w14:textId="77777777" w:rsidR="003D7632" w:rsidRPr="00AF1A82" w:rsidDel="00853470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07" w:author="st1" w:date="2020-08-07T12:17:00Z"/>
          <w:rFonts w:ascii="標楷體" w:eastAsia="標楷體" w:hAnsi="標楷體"/>
          <w:sz w:val="20"/>
        </w:rPr>
      </w:pPr>
    </w:p>
    <w:p w14:paraId="60487585" w14:textId="3E9E711E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del w:id="16208" w:author="st1" w:date="2020-08-07T12:17:00Z">
        <w:r w:rsidRPr="00AF1A82" w:rsidDel="00853470">
          <w:rPr>
            <w:rFonts w:ascii="標楷體" w:eastAsia="標楷體" w:hAnsi="標楷體" w:hint="eastAsia"/>
            <w:sz w:val="20"/>
          </w:rPr>
          <w:delText xml:space="preserve">   功能      : 9  (1.新增  2.修改)</w:delText>
        </w:r>
      </w:del>
    </w:p>
    <w:p w14:paraId="56D16BEC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3B261932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債權機構名稱 : </w:t>
      </w:r>
      <w:proofErr w:type="gramStart"/>
      <w:r w:rsidRPr="00AF1A82">
        <w:rPr>
          <w:rFonts w:ascii="標楷體" w:eastAsia="標楷體" w:hAnsi="標楷體" w:hint="eastAsia"/>
          <w:sz w:val="20"/>
        </w:rPr>
        <w:t>X(</w:t>
      </w:r>
      <w:proofErr w:type="gramEnd"/>
      <w:r w:rsidRPr="00AF1A82">
        <w:rPr>
          <w:rFonts w:ascii="標楷體" w:eastAsia="標楷體" w:hAnsi="標楷體" w:hint="eastAsia"/>
          <w:sz w:val="20"/>
        </w:rPr>
        <w:t>60)</w:t>
      </w:r>
    </w:p>
    <w:p w14:paraId="3FA1728C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匯款銀行     : XXXXXXXX</w:t>
      </w:r>
    </w:p>
    <w:p w14:paraId="2FB44777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匯款帳號     : 9(16)</w:t>
      </w:r>
    </w:p>
    <w:p w14:paraId="32267B92" w14:textId="77777777" w:rsidR="003D7632" w:rsidRPr="00AF1A82" w:rsidDel="00853470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09" w:author="st1" w:date="2020-08-07T12:21:00Z"/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資料傳送單位 : XXXXXXXX</w:t>
      </w:r>
    </w:p>
    <w:p w14:paraId="095F53A1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2917F4D2" w14:textId="77777777" w:rsidR="003D763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6210" w:author="st1" w:date="2020-08-07T12:19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665"/>
        <w:gridCol w:w="1900"/>
        <w:gridCol w:w="1228"/>
        <w:gridCol w:w="992"/>
        <w:gridCol w:w="992"/>
        <w:gridCol w:w="474"/>
        <w:gridCol w:w="576"/>
        <w:gridCol w:w="3593"/>
        <w:tblGridChange w:id="16211">
          <w:tblGrid>
            <w:gridCol w:w="666"/>
            <w:gridCol w:w="1900"/>
            <w:gridCol w:w="909"/>
            <w:gridCol w:w="925"/>
            <w:gridCol w:w="1174"/>
            <w:gridCol w:w="678"/>
            <w:gridCol w:w="701"/>
            <w:gridCol w:w="3467"/>
          </w:tblGrid>
        </w:tblGridChange>
      </w:tblGrid>
      <w:tr w:rsidR="005C55F0" w:rsidRPr="00AF1A82" w14:paraId="1EFD4159" w14:textId="77777777" w:rsidTr="00853470">
        <w:trPr>
          <w:trHeight w:val="388"/>
          <w:jc w:val="center"/>
          <w:trPrChange w:id="16212" w:author="st1" w:date="2020-08-07T12:19:00Z">
            <w:trPr>
              <w:trHeight w:val="388"/>
              <w:jc w:val="center"/>
            </w:trPr>
          </w:trPrChange>
        </w:trPr>
        <w:tc>
          <w:tcPr>
            <w:tcW w:w="665" w:type="dxa"/>
            <w:vMerge w:val="restart"/>
            <w:tcPrChange w:id="16213" w:author="st1" w:date="2020-08-07T12:19:00Z">
              <w:tcPr>
                <w:tcW w:w="671" w:type="dxa"/>
                <w:vMerge w:val="restart"/>
              </w:tcPr>
            </w:tcPrChange>
          </w:tcPr>
          <w:p w14:paraId="1717F20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0" w:type="dxa"/>
            <w:vMerge w:val="restart"/>
            <w:tcPrChange w:id="16214" w:author="st1" w:date="2020-08-07T12:19:00Z">
              <w:tcPr>
                <w:tcW w:w="1933" w:type="dxa"/>
                <w:vMerge w:val="restart"/>
              </w:tcPr>
            </w:tcPrChange>
          </w:tcPr>
          <w:p w14:paraId="0CAC08C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62" w:type="dxa"/>
            <w:gridSpan w:val="5"/>
            <w:tcPrChange w:id="16215" w:author="st1" w:date="2020-08-07T12:19:00Z">
              <w:tcPr>
                <w:tcW w:w="4424" w:type="dxa"/>
                <w:gridSpan w:val="5"/>
              </w:tcPr>
            </w:tcPrChange>
          </w:tcPr>
          <w:p w14:paraId="3ED969CC" w14:textId="77777777" w:rsidR="005C55F0" w:rsidRPr="00AF1A82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3" w:type="dxa"/>
            <w:vMerge w:val="restart"/>
            <w:tcPrChange w:id="16216" w:author="st1" w:date="2020-08-07T12:19:00Z">
              <w:tcPr>
                <w:tcW w:w="3535" w:type="dxa"/>
                <w:vMerge w:val="restart"/>
              </w:tcPr>
            </w:tcPrChange>
          </w:tcPr>
          <w:p w14:paraId="35BC971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AF1A82" w14:paraId="6344D553" w14:textId="77777777" w:rsidTr="00853470">
        <w:trPr>
          <w:trHeight w:val="244"/>
          <w:jc w:val="center"/>
          <w:trPrChange w:id="16217" w:author="st1" w:date="2020-08-07T12:19:00Z">
            <w:trPr>
              <w:trHeight w:val="244"/>
              <w:jc w:val="center"/>
            </w:trPr>
          </w:trPrChange>
        </w:trPr>
        <w:tc>
          <w:tcPr>
            <w:tcW w:w="665" w:type="dxa"/>
            <w:vMerge/>
            <w:tcPrChange w:id="16218" w:author="st1" w:date="2020-08-07T12:19:00Z">
              <w:tcPr>
                <w:tcW w:w="671" w:type="dxa"/>
                <w:vMerge/>
              </w:tcPr>
            </w:tcPrChange>
          </w:tcPr>
          <w:p w14:paraId="74C0ADB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00" w:type="dxa"/>
            <w:vMerge/>
            <w:tcPrChange w:id="16219" w:author="st1" w:date="2020-08-07T12:19:00Z">
              <w:tcPr>
                <w:tcW w:w="1933" w:type="dxa"/>
                <w:vMerge/>
              </w:tcPr>
            </w:tcPrChange>
          </w:tcPr>
          <w:p w14:paraId="1ED498F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  <w:tcPrChange w:id="16220" w:author="st1" w:date="2020-08-07T12:19:00Z">
              <w:tcPr>
                <w:tcW w:w="911" w:type="dxa"/>
              </w:tcPr>
            </w:tcPrChange>
          </w:tcPr>
          <w:p w14:paraId="5CFD667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tcPrChange w:id="16221" w:author="st1" w:date="2020-08-07T12:19:00Z">
              <w:tcPr>
                <w:tcW w:w="936" w:type="dxa"/>
              </w:tcPr>
            </w:tcPrChange>
          </w:tcPr>
          <w:p w14:paraId="0051C80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992" w:type="dxa"/>
            <w:tcPrChange w:id="16222" w:author="st1" w:date="2020-08-07T12:19:00Z">
              <w:tcPr>
                <w:tcW w:w="1190" w:type="dxa"/>
              </w:tcPr>
            </w:tcPrChange>
          </w:tcPr>
          <w:p w14:paraId="5C74006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74" w:type="dxa"/>
            <w:tcPrChange w:id="16223" w:author="st1" w:date="2020-08-07T12:19:00Z">
              <w:tcPr>
                <w:tcW w:w="683" w:type="dxa"/>
              </w:tcPr>
            </w:tcPrChange>
          </w:tcPr>
          <w:p w14:paraId="6941127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576" w:type="dxa"/>
            <w:tcPrChange w:id="16224" w:author="st1" w:date="2020-08-07T12:19:00Z">
              <w:tcPr>
                <w:tcW w:w="704" w:type="dxa"/>
              </w:tcPr>
            </w:tcPrChange>
          </w:tcPr>
          <w:p w14:paraId="006D4DC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3" w:type="dxa"/>
            <w:vMerge/>
            <w:tcPrChange w:id="16225" w:author="st1" w:date="2020-08-07T12:19:00Z">
              <w:tcPr>
                <w:tcW w:w="3535" w:type="dxa"/>
                <w:vMerge/>
              </w:tcPr>
            </w:tcPrChange>
          </w:tcPr>
          <w:p w14:paraId="7C4E4F4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:rsidDel="00853470" w14:paraId="14005413" w14:textId="6F438D15" w:rsidTr="00853470">
        <w:trPr>
          <w:trHeight w:val="291"/>
          <w:jc w:val="center"/>
          <w:del w:id="16226" w:author="st1" w:date="2020-08-07T12:18:00Z"/>
          <w:trPrChange w:id="16227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228" w:author="st1" w:date="2020-08-07T12:19:00Z">
              <w:tcPr>
                <w:tcW w:w="671" w:type="dxa"/>
              </w:tcPr>
            </w:tcPrChange>
          </w:tcPr>
          <w:p w14:paraId="62B8B7E1" w14:textId="2B22C36E" w:rsidR="005C55F0" w:rsidRPr="00AF1A82" w:rsidDel="00853470" w:rsidRDefault="005C55F0" w:rsidP="002F0C66">
            <w:pPr>
              <w:rPr>
                <w:del w:id="16229" w:author="st1" w:date="2020-08-07T12:18:00Z"/>
                <w:rFonts w:ascii="標楷體" w:eastAsia="標楷體" w:hAnsi="標楷體"/>
              </w:rPr>
            </w:pPr>
            <w:del w:id="16230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900" w:type="dxa"/>
            <w:tcPrChange w:id="16231" w:author="st1" w:date="2020-08-07T12:19:00Z">
              <w:tcPr>
                <w:tcW w:w="1933" w:type="dxa"/>
              </w:tcPr>
            </w:tcPrChange>
          </w:tcPr>
          <w:p w14:paraId="63730DB3" w14:textId="6FB00B9B" w:rsidR="005C55F0" w:rsidRPr="00853470" w:rsidDel="00853470" w:rsidRDefault="005C55F0" w:rsidP="002F0C66">
            <w:pPr>
              <w:rPr>
                <w:del w:id="16232" w:author="st1" w:date="2020-08-07T12:18:00Z"/>
                <w:rFonts w:ascii="標楷體" w:eastAsia="標楷體" w:hAnsi="標楷體"/>
                <w:i/>
                <w:rPrChange w:id="16233" w:author="st1" w:date="2020-08-07T12:18:00Z">
                  <w:rPr>
                    <w:del w:id="16234" w:author="st1" w:date="2020-08-07T12:18:00Z"/>
                    <w:rFonts w:ascii="標楷體" w:eastAsia="標楷體" w:hAnsi="標楷體"/>
                  </w:rPr>
                </w:rPrChange>
              </w:rPr>
            </w:pPr>
            <w:del w:id="16235" w:author="st1" w:date="2020-08-07T12:18:00Z">
              <w:r w:rsidRPr="00853470" w:rsidDel="00853470">
                <w:rPr>
                  <w:rFonts w:ascii="標楷體" w:eastAsia="標楷體" w:hAnsi="標楷體" w:hint="eastAsia"/>
                  <w:i/>
                  <w:rPrChange w:id="16236" w:author="st1" w:date="2020-08-07T12:18:00Z">
                    <w:rPr>
                      <w:rFonts w:ascii="標楷體" w:eastAsia="標楷體" w:hAnsi="標楷體" w:hint="eastAsia"/>
                    </w:rPr>
                  </w:rPrChange>
                </w:rPr>
                <w:delText>功能</w:delText>
              </w:r>
            </w:del>
          </w:p>
        </w:tc>
        <w:tc>
          <w:tcPr>
            <w:tcW w:w="1228" w:type="dxa"/>
            <w:tcPrChange w:id="16237" w:author="st1" w:date="2020-08-07T12:19:00Z">
              <w:tcPr>
                <w:tcW w:w="911" w:type="dxa"/>
              </w:tcPr>
            </w:tcPrChange>
          </w:tcPr>
          <w:p w14:paraId="4FE1797F" w14:textId="4FBA1F6F" w:rsidR="005C55F0" w:rsidRPr="00AF1A82" w:rsidDel="00853470" w:rsidRDefault="005C55F0" w:rsidP="002F0C66">
            <w:pPr>
              <w:rPr>
                <w:del w:id="16238" w:author="st1" w:date="2020-08-07T12:18:00Z"/>
                <w:rFonts w:ascii="標楷體" w:eastAsia="標楷體" w:hAnsi="標楷體"/>
              </w:rPr>
            </w:pPr>
            <w:del w:id="16239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9</w:delText>
              </w:r>
            </w:del>
          </w:p>
        </w:tc>
        <w:tc>
          <w:tcPr>
            <w:tcW w:w="992" w:type="dxa"/>
            <w:tcPrChange w:id="16240" w:author="st1" w:date="2020-08-07T12:19:00Z">
              <w:tcPr>
                <w:tcW w:w="936" w:type="dxa"/>
              </w:tcPr>
            </w:tcPrChange>
          </w:tcPr>
          <w:p w14:paraId="17FEE571" w14:textId="3254D558" w:rsidR="005C55F0" w:rsidRPr="00AF1A82" w:rsidDel="00853470" w:rsidRDefault="005C55F0" w:rsidP="002F0C66">
            <w:pPr>
              <w:rPr>
                <w:del w:id="16241" w:author="st1" w:date="2020-08-07T12:18:00Z"/>
                <w:rFonts w:ascii="標楷體" w:eastAsia="標楷體" w:hAnsi="標楷體"/>
              </w:rPr>
            </w:pPr>
          </w:p>
        </w:tc>
        <w:tc>
          <w:tcPr>
            <w:tcW w:w="992" w:type="dxa"/>
            <w:tcPrChange w:id="16242" w:author="st1" w:date="2020-08-07T12:19:00Z">
              <w:tcPr>
                <w:tcW w:w="1190" w:type="dxa"/>
              </w:tcPr>
            </w:tcPrChange>
          </w:tcPr>
          <w:p w14:paraId="28B4CD89" w14:textId="7B8959A5" w:rsidR="005C55F0" w:rsidRPr="00AF1A82" w:rsidDel="00853470" w:rsidRDefault="005C55F0" w:rsidP="002F0C66">
            <w:pPr>
              <w:rPr>
                <w:del w:id="16243" w:author="st1" w:date="2020-08-07T12:18:00Z"/>
                <w:rFonts w:ascii="標楷體" w:eastAsia="標楷體" w:hAnsi="標楷體"/>
              </w:rPr>
            </w:pPr>
            <w:del w:id="16244" w:author="st1" w:date="2020-08-07T12:18:00Z">
              <w:r w:rsidRPr="00AF1A82" w:rsidDel="00853470">
                <w:rPr>
                  <w:rFonts w:ascii="標楷體" w:eastAsia="標楷體" w:hAnsi="標楷體"/>
                </w:rPr>
                <w:delText>下拉式選單</w:delText>
              </w:r>
            </w:del>
          </w:p>
        </w:tc>
        <w:tc>
          <w:tcPr>
            <w:tcW w:w="474" w:type="dxa"/>
            <w:tcPrChange w:id="16245" w:author="st1" w:date="2020-08-07T12:19:00Z">
              <w:tcPr>
                <w:tcW w:w="683" w:type="dxa"/>
              </w:tcPr>
            </w:tcPrChange>
          </w:tcPr>
          <w:p w14:paraId="3B3DBE10" w14:textId="5F41167C" w:rsidR="005C55F0" w:rsidRPr="00AF1A82" w:rsidDel="00853470" w:rsidRDefault="005C55F0" w:rsidP="002F0C66">
            <w:pPr>
              <w:rPr>
                <w:del w:id="16246" w:author="st1" w:date="2020-08-07T12:18:00Z"/>
                <w:rFonts w:ascii="標楷體" w:eastAsia="標楷體" w:hAnsi="標楷體"/>
              </w:rPr>
            </w:pPr>
            <w:del w:id="16247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V</w:delText>
              </w:r>
            </w:del>
          </w:p>
        </w:tc>
        <w:tc>
          <w:tcPr>
            <w:tcW w:w="576" w:type="dxa"/>
            <w:tcPrChange w:id="16248" w:author="st1" w:date="2020-08-07T12:19:00Z">
              <w:tcPr>
                <w:tcW w:w="704" w:type="dxa"/>
              </w:tcPr>
            </w:tcPrChange>
          </w:tcPr>
          <w:p w14:paraId="4AB1359E" w14:textId="5F088383" w:rsidR="005C55F0" w:rsidRPr="00AF1A82" w:rsidDel="00853470" w:rsidRDefault="005C55F0" w:rsidP="002F0C66">
            <w:pPr>
              <w:rPr>
                <w:del w:id="16249" w:author="st1" w:date="2020-08-07T12:18:00Z"/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250" w:author="st1" w:date="2020-08-07T12:19:00Z">
              <w:tcPr>
                <w:tcW w:w="3535" w:type="dxa"/>
              </w:tcPr>
            </w:tcPrChange>
          </w:tcPr>
          <w:p w14:paraId="0B62C505" w14:textId="4F988D4C" w:rsidR="005C55F0" w:rsidRPr="00AF1A82" w:rsidDel="00853470" w:rsidRDefault="005C55F0" w:rsidP="002F0C66">
            <w:pPr>
              <w:rPr>
                <w:del w:id="16251" w:author="st1" w:date="2020-08-07T12:18:00Z"/>
                <w:rFonts w:ascii="標楷體" w:eastAsia="標楷體" w:hAnsi="標楷體"/>
              </w:rPr>
            </w:pPr>
            <w:del w:id="16252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i.必須輸入</w:delText>
              </w:r>
            </w:del>
          </w:p>
          <w:p w14:paraId="672D0364" w14:textId="3AC08AB4" w:rsidR="005C55F0" w:rsidRPr="00AF1A82" w:rsidDel="00853470" w:rsidRDefault="005C55F0" w:rsidP="002F0C66">
            <w:pPr>
              <w:rPr>
                <w:del w:id="16253" w:author="st1" w:date="2020-08-07T12:18:00Z"/>
                <w:rFonts w:ascii="標楷體" w:eastAsia="標楷體" w:hAnsi="標楷體"/>
              </w:rPr>
            </w:pPr>
            <w:del w:id="16254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 xml:space="preserve">1.新增  </w:delText>
              </w:r>
            </w:del>
          </w:p>
          <w:p w14:paraId="44E80478" w14:textId="64AA2B14" w:rsidR="005C55F0" w:rsidRPr="00AF1A82" w:rsidDel="00853470" w:rsidRDefault="005C55F0" w:rsidP="002F0C66">
            <w:pPr>
              <w:rPr>
                <w:del w:id="16255" w:author="st1" w:date="2020-08-07T12:18:00Z"/>
                <w:rFonts w:ascii="標楷體" w:eastAsia="標楷體" w:hAnsi="標楷體"/>
              </w:rPr>
            </w:pPr>
            <w:del w:id="16256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 xml:space="preserve">2.修改  </w:delText>
              </w:r>
            </w:del>
          </w:p>
        </w:tc>
      </w:tr>
      <w:tr w:rsidR="005C55F0" w:rsidRPr="00AF1A82" w14:paraId="69A1800D" w14:textId="77777777" w:rsidTr="00853470">
        <w:trPr>
          <w:trHeight w:val="291"/>
          <w:jc w:val="center"/>
          <w:trPrChange w:id="16257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258" w:author="st1" w:date="2020-08-07T12:19:00Z">
              <w:tcPr>
                <w:tcW w:w="671" w:type="dxa"/>
              </w:tcPr>
            </w:tcPrChange>
          </w:tcPr>
          <w:p w14:paraId="6BA626A1" w14:textId="412D8D9B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ins w:id="16259" w:author="st1" w:date="2020-08-07T12:18:00Z">
              <w:r>
                <w:rPr>
                  <w:rFonts w:ascii="標楷體" w:eastAsia="標楷體" w:hAnsi="標楷體" w:hint="eastAsia"/>
                </w:rPr>
                <w:t>1</w:t>
              </w:r>
            </w:ins>
            <w:del w:id="16260" w:author="st1" w:date="2020-08-07T12:18:00Z">
              <w:r w:rsidR="005C55F0" w:rsidRPr="00AF1A82" w:rsidDel="00853470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1900" w:type="dxa"/>
            <w:tcPrChange w:id="16261" w:author="st1" w:date="2020-08-07T12:19:00Z">
              <w:tcPr>
                <w:tcW w:w="1933" w:type="dxa"/>
              </w:tcPr>
            </w:tcPrChange>
          </w:tcPr>
          <w:p w14:paraId="6024E48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1228" w:type="dxa"/>
            <w:tcPrChange w:id="16262" w:author="st1" w:date="2020-08-07T12:19:00Z">
              <w:tcPr>
                <w:tcW w:w="911" w:type="dxa"/>
              </w:tcPr>
            </w:tcPrChange>
          </w:tcPr>
          <w:p w14:paraId="025EDFA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92" w:type="dxa"/>
            <w:tcPrChange w:id="16263" w:author="st1" w:date="2020-08-07T12:19:00Z">
              <w:tcPr>
                <w:tcW w:w="936" w:type="dxa"/>
              </w:tcPr>
            </w:tcPrChange>
          </w:tcPr>
          <w:p w14:paraId="0CB6419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PrChange w:id="16264" w:author="st1" w:date="2020-08-07T12:19:00Z">
              <w:tcPr>
                <w:tcW w:w="1190" w:type="dxa"/>
              </w:tcPr>
            </w:tcPrChange>
          </w:tcPr>
          <w:p w14:paraId="46FEFB6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474" w:type="dxa"/>
            <w:tcPrChange w:id="16265" w:author="st1" w:date="2020-08-07T12:19:00Z">
              <w:tcPr>
                <w:tcW w:w="683" w:type="dxa"/>
              </w:tcPr>
            </w:tcPrChange>
          </w:tcPr>
          <w:p w14:paraId="3EFE613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PrChange w:id="16266" w:author="st1" w:date="2020-08-07T12:19:00Z">
              <w:tcPr>
                <w:tcW w:w="704" w:type="dxa"/>
              </w:tcPr>
            </w:tcPrChange>
          </w:tcPr>
          <w:p w14:paraId="3FE4533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267" w:author="st1" w:date="2020-08-07T12:19:00Z">
              <w:tcPr>
                <w:tcW w:w="3535" w:type="dxa"/>
              </w:tcPr>
            </w:tcPrChange>
          </w:tcPr>
          <w:p w14:paraId="355A70A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C55F0" w:rsidRPr="00AF1A82" w14:paraId="667A2059" w14:textId="77777777" w:rsidTr="00853470">
        <w:trPr>
          <w:trHeight w:val="291"/>
          <w:jc w:val="center"/>
          <w:trPrChange w:id="16268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269" w:author="st1" w:date="2020-08-07T12:19:00Z">
              <w:tcPr>
                <w:tcW w:w="671" w:type="dxa"/>
              </w:tcPr>
            </w:tcPrChange>
          </w:tcPr>
          <w:p w14:paraId="73BA5F71" w14:textId="3F3E05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del w:id="16270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3</w:delText>
              </w:r>
            </w:del>
            <w:ins w:id="16271" w:author="st1" w:date="2020-08-07T12:18:00Z">
              <w:r w:rsidR="00853470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900" w:type="dxa"/>
            <w:tcPrChange w:id="16272" w:author="st1" w:date="2020-08-07T12:19:00Z">
              <w:tcPr>
                <w:tcW w:w="1933" w:type="dxa"/>
              </w:tcPr>
            </w:tcPrChange>
          </w:tcPr>
          <w:p w14:paraId="4FEC616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1228" w:type="dxa"/>
            <w:tcPrChange w:id="16273" w:author="st1" w:date="2020-08-07T12:19:00Z">
              <w:tcPr>
                <w:tcW w:w="911" w:type="dxa"/>
              </w:tcPr>
            </w:tcPrChange>
          </w:tcPr>
          <w:p w14:paraId="3A61368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60)</w:t>
            </w:r>
          </w:p>
        </w:tc>
        <w:tc>
          <w:tcPr>
            <w:tcW w:w="992" w:type="dxa"/>
            <w:tcPrChange w:id="16274" w:author="st1" w:date="2020-08-07T12:19:00Z">
              <w:tcPr>
                <w:tcW w:w="936" w:type="dxa"/>
              </w:tcPr>
            </w:tcPrChange>
          </w:tcPr>
          <w:p w14:paraId="3E75ED4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PrChange w:id="16275" w:author="st1" w:date="2020-08-07T12:19:00Z">
              <w:tcPr>
                <w:tcW w:w="1190" w:type="dxa"/>
              </w:tcPr>
            </w:tcPrChange>
          </w:tcPr>
          <w:p w14:paraId="4D1B950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  <w:tcPrChange w:id="16276" w:author="st1" w:date="2020-08-07T12:19:00Z">
              <w:tcPr>
                <w:tcW w:w="683" w:type="dxa"/>
              </w:tcPr>
            </w:tcPrChange>
          </w:tcPr>
          <w:p w14:paraId="3631132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PrChange w:id="16277" w:author="st1" w:date="2020-08-07T12:19:00Z">
              <w:tcPr>
                <w:tcW w:w="704" w:type="dxa"/>
              </w:tcPr>
            </w:tcPrChange>
          </w:tcPr>
          <w:p w14:paraId="13B857F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278" w:author="st1" w:date="2020-08-07T12:19:00Z">
              <w:tcPr>
                <w:tcW w:w="3535" w:type="dxa"/>
              </w:tcPr>
            </w:tcPrChange>
          </w:tcPr>
          <w:p w14:paraId="2213A3A8" w14:textId="49BEAA04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ins w:id="16279" w:author="st1" w:date="2020-08-07T12:19:00Z">
              <w:r w:rsidRPr="00AF1A82">
                <w:rPr>
                  <w:rFonts w:ascii="標楷體" w:eastAsia="標楷體" w:hAnsi="標楷體" w:hint="eastAsia"/>
                </w:rPr>
                <w:t>有查到資料自動顯示</w:t>
              </w:r>
            </w:ins>
            <w:del w:id="16280" w:author="st1" w:date="2020-08-07T12:19:00Z">
              <w:r w:rsidR="005C55F0" w:rsidRPr="00AF1A82" w:rsidDel="00853470">
                <w:rPr>
                  <w:rFonts w:ascii="標楷體" w:eastAsia="標楷體" w:hAnsi="標楷體" w:hint="eastAsia"/>
                </w:rPr>
                <w:delText>有查到資料自動顯示否則自行輸入</w:delText>
              </w:r>
            </w:del>
          </w:p>
        </w:tc>
      </w:tr>
      <w:tr w:rsidR="005C55F0" w:rsidRPr="00AF1A82" w14:paraId="4E2EDF47" w14:textId="77777777" w:rsidTr="00853470">
        <w:trPr>
          <w:trHeight w:val="291"/>
          <w:jc w:val="center"/>
          <w:trPrChange w:id="16281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282" w:author="st1" w:date="2020-08-07T12:19:00Z">
              <w:tcPr>
                <w:tcW w:w="671" w:type="dxa"/>
              </w:tcPr>
            </w:tcPrChange>
          </w:tcPr>
          <w:p w14:paraId="7637D8A3" w14:textId="44DD1FC8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del w:id="16283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4</w:delText>
              </w:r>
            </w:del>
            <w:ins w:id="16284" w:author="st1" w:date="2020-08-07T12:18:00Z">
              <w:r w:rsidR="00853470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900" w:type="dxa"/>
            <w:tcPrChange w:id="16285" w:author="st1" w:date="2020-08-07T12:19:00Z">
              <w:tcPr>
                <w:tcW w:w="1933" w:type="dxa"/>
              </w:tcPr>
            </w:tcPrChange>
          </w:tcPr>
          <w:p w14:paraId="577ECB0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1228" w:type="dxa"/>
            <w:tcPrChange w:id="16286" w:author="st1" w:date="2020-08-07T12:19:00Z">
              <w:tcPr>
                <w:tcW w:w="911" w:type="dxa"/>
              </w:tcPr>
            </w:tcPrChange>
          </w:tcPr>
          <w:p w14:paraId="364039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92" w:type="dxa"/>
            <w:tcPrChange w:id="16287" w:author="st1" w:date="2020-08-07T12:19:00Z">
              <w:tcPr>
                <w:tcW w:w="936" w:type="dxa"/>
              </w:tcPr>
            </w:tcPrChange>
          </w:tcPr>
          <w:p w14:paraId="58DCF33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  <w:tcPrChange w:id="16288" w:author="st1" w:date="2020-08-07T12:19:00Z">
              <w:tcPr>
                <w:tcW w:w="1190" w:type="dxa"/>
              </w:tcPr>
            </w:tcPrChange>
          </w:tcPr>
          <w:p w14:paraId="2F6C713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  <w:tcPrChange w:id="16289" w:author="st1" w:date="2020-08-07T12:19:00Z">
              <w:tcPr>
                <w:tcW w:w="683" w:type="dxa"/>
              </w:tcPr>
            </w:tcPrChange>
          </w:tcPr>
          <w:p w14:paraId="6E3FD65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PrChange w:id="16290" w:author="st1" w:date="2020-08-07T12:19:00Z">
              <w:tcPr>
                <w:tcW w:w="704" w:type="dxa"/>
              </w:tcPr>
            </w:tcPrChange>
          </w:tcPr>
          <w:p w14:paraId="220FC55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291" w:author="st1" w:date="2020-08-07T12:19:00Z">
              <w:tcPr>
                <w:tcW w:w="3535" w:type="dxa"/>
              </w:tcPr>
            </w:tcPrChange>
          </w:tcPr>
          <w:p w14:paraId="52136C4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7EF63E9" w14:textId="77777777" w:rsidTr="00853470">
        <w:trPr>
          <w:trHeight w:val="291"/>
          <w:jc w:val="center"/>
          <w:trPrChange w:id="16292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293" w:author="st1" w:date="2020-08-07T12:19:00Z">
              <w:tcPr>
                <w:tcW w:w="671" w:type="dxa"/>
              </w:tcPr>
            </w:tcPrChange>
          </w:tcPr>
          <w:p w14:paraId="773872B1" w14:textId="3A677EC3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del w:id="16294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5</w:delText>
              </w:r>
            </w:del>
            <w:ins w:id="16295" w:author="st1" w:date="2020-08-07T12:18:00Z">
              <w:r w:rsidR="00853470"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900" w:type="dxa"/>
            <w:tcPrChange w:id="16296" w:author="st1" w:date="2020-08-07T12:19:00Z">
              <w:tcPr>
                <w:tcW w:w="1933" w:type="dxa"/>
              </w:tcPr>
            </w:tcPrChange>
          </w:tcPr>
          <w:p w14:paraId="4B94F09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1228" w:type="dxa"/>
            <w:tcPrChange w:id="16297" w:author="st1" w:date="2020-08-07T12:19:00Z">
              <w:tcPr>
                <w:tcW w:w="911" w:type="dxa"/>
              </w:tcPr>
            </w:tcPrChange>
          </w:tcPr>
          <w:p w14:paraId="2BDE366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9(16)</w:t>
            </w:r>
          </w:p>
        </w:tc>
        <w:tc>
          <w:tcPr>
            <w:tcW w:w="992" w:type="dxa"/>
            <w:tcPrChange w:id="16298" w:author="st1" w:date="2020-08-07T12:19:00Z">
              <w:tcPr>
                <w:tcW w:w="936" w:type="dxa"/>
              </w:tcPr>
            </w:tcPrChange>
          </w:tcPr>
          <w:p w14:paraId="06DA090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PrChange w:id="16299" w:author="st1" w:date="2020-08-07T12:19:00Z">
              <w:tcPr>
                <w:tcW w:w="1190" w:type="dxa"/>
              </w:tcPr>
            </w:tcPrChange>
          </w:tcPr>
          <w:p w14:paraId="759A065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  <w:tcPrChange w:id="16300" w:author="st1" w:date="2020-08-07T12:19:00Z">
              <w:tcPr>
                <w:tcW w:w="683" w:type="dxa"/>
              </w:tcPr>
            </w:tcPrChange>
          </w:tcPr>
          <w:p w14:paraId="30F1666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PrChange w:id="16301" w:author="st1" w:date="2020-08-07T12:19:00Z">
              <w:tcPr>
                <w:tcW w:w="704" w:type="dxa"/>
              </w:tcPr>
            </w:tcPrChange>
          </w:tcPr>
          <w:p w14:paraId="37F19B5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302" w:author="st1" w:date="2020-08-07T12:19:00Z">
              <w:tcPr>
                <w:tcW w:w="3535" w:type="dxa"/>
              </w:tcPr>
            </w:tcPrChange>
          </w:tcPr>
          <w:p w14:paraId="4AE114F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14D44E7D" w14:textId="77777777" w:rsidTr="00853470">
        <w:trPr>
          <w:trHeight w:val="291"/>
          <w:jc w:val="center"/>
          <w:trPrChange w:id="16303" w:author="st1" w:date="2020-08-07T12:19:00Z">
            <w:trPr>
              <w:trHeight w:val="291"/>
              <w:jc w:val="center"/>
            </w:trPr>
          </w:trPrChange>
        </w:trPr>
        <w:tc>
          <w:tcPr>
            <w:tcW w:w="665" w:type="dxa"/>
            <w:tcPrChange w:id="16304" w:author="st1" w:date="2020-08-07T12:19:00Z">
              <w:tcPr>
                <w:tcW w:w="671" w:type="dxa"/>
              </w:tcPr>
            </w:tcPrChange>
          </w:tcPr>
          <w:p w14:paraId="75D8C359" w14:textId="2591292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del w:id="16305" w:author="st1" w:date="2020-08-07T12:18:00Z">
              <w:r w:rsidRPr="00AF1A82" w:rsidDel="00853470">
                <w:rPr>
                  <w:rFonts w:ascii="標楷體" w:eastAsia="標楷體" w:hAnsi="標楷體" w:hint="eastAsia"/>
                </w:rPr>
                <w:delText>6</w:delText>
              </w:r>
            </w:del>
            <w:ins w:id="16306" w:author="st1" w:date="2020-08-07T12:18:00Z">
              <w:r w:rsidR="00853470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900" w:type="dxa"/>
            <w:tcPrChange w:id="16307" w:author="st1" w:date="2020-08-07T12:19:00Z">
              <w:tcPr>
                <w:tcW w:w="1933" w:type="dxa"/>
              </w:tcPr>
            </w:tcPrChange>
          </w:tcPr>
          <w:p w14:paraId="17CB28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1228" w:type="dxa"/>
            <w:tcPrChange w:id="16308" w:author="st1" w:date="2020-08-07T12:19:00Z">
              <w:tcPr>
                <w:tcW w:w="911" w:type="dxa"/>
              </w:tcPr>
            </w:tcPrChange>
          </w:tcPr>
          <w:p w14:paraId="67CFBBD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92" w:type="dxa"/>
            <w:tcPrChange w:id="16309" w:author="st1" w:date="2020-08-07T12:19:00Z">
              <w:tcPr>
                <w:tcW w:w="936" w:type="dxa"/>
              </w:tcPr>
            </w:tcPrChange>
          </w:tcPr>
          <w:p w14:paraId="27658A2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  <w:tcPrChange w:id="16310" w:author="st1" w:date="2020-08-07T12:19:00Z">
              <w:tcPr>
                <w:tcW w:w="1190" w:type="dxa"/>
              </w:tcPr>
            </w:tcPrChange>
          </w:tcPr>
          <w:p w14:paraId="7D73029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  <w:tcPrChange w:id="16311" w:author="st1" w:date="2020-08-07T12:19:00Z">
              <w:tcPr>
                <w:tcW w:w="683" w:type="dxa"/>
              </w:tcPr>
            </w:tcPrChange>
          </w:tcPr>
          <w:p w14:paraId="4036582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PrChange w:id="16312" w:author="st1" w:date="2020-08-07T12:19:00Z">
              <w:tcPr>
                <w:tcW w:w="704" w:type="dxa"/>
              </w:tcPr>
            </w:tcPrChange>
          </w:tcPr>
          <w:p w14:paraId="7FE1BEF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  <w:tcPrChange w:id="16313" w:author="st1" w:date="2020-08-07T12:19:00Z">
              <w:tcPr>
                <w:tcW w:w="3535" w:type="dxa"/>
              </w:tcPr>
            </w:tcPrChange>
          </w:tcPr>
          <w:p w14:paraId="1267026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4ACD9BA" w14:textId="68C46044" w:rsidR="003A3C80" w:rsidRPr="00AF1A82" w:rsidDel="00853470" w:rsidRDefault="003A3C80">
      <w:pPr>
        <w:widowControl/>
        <w:tabs>
          <w:tab w:val="left" w:pos="788"/>
        </w:tabs>
        <w:rPr>
          <w:del w:id="16314" w:author="st1" w:date="2020-08-07T12:20:00Z"/>
          <w:rFonts w:ascii="標楷體" w:eastAsia="標楷體" w:hAnsi="標楷體"/>
        </w:rPr>
        <w:pPrChange w:id="16315" w:author="st1" w:date="2020-08-07T12:21:00Z">
          <w:pPr>
            <w:tabs>
              <w:tab w:val="left" w:pos="788"/>
            </w:tabs>
          </w:pPr>
        </w:pPrChange>
      </w:pPr>
    </w:p>
    <w:p w14:paraId="6B181FEB" w14:textId="184CAFE1" w:rsidR="003D7632" w:rsidRPr="00AF1A82" w:rsidRDefault="003A3C80" w:rsidP="003A3C80">
      <w:pPr>
        <w:rPr>
          <w:rFonts w:ascii="標楷體" w:eastAsia="標楷體" w:hAnsi="標楷體"/>
        </w:rPr>
      </w:pPr>
      <w:del w:id="16316" w:author="st1" w:date="2020-08-07T12:20:00Z">
        <w:r w:rsidRPr="00AF1A82" w:rsidDel="00853470">
          <w:rPr>
            <w:rFonts w:ascii="標楷體" w:eastAsia="標楷體" w:hAnsi="標楷體"/>
          </w:rPr>
          <w:br w:type="page"/>
        </w:r>
      </w:del>
    </w:p>
    <w:p w14:paraId="178D6778" w14:textId="77777777" w:rsidR="0020034B" w:rsidRPr="00AF1A82" w:rsidRDefault="0020034B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704</w:t>
      </w:r>
      <w:r w:rsidR="00DB15DE" w:rsidRPr="00AF1A82">
        <w:rPr>
          <w:rFonts w:ascii="標楷體" w:hAnsi="標楷體" w:hint="eastAsia"/>
        </w:rPr>
        <w:t>債務協商作業－</w:t>
      </w:r>
      <w:r w:rsidR="003176CB" w:rsidRPr="00AF1A82">
        <w:rPr>
          <w:rFonts w:ascii="標楷體" w:hAnsi="標楷體" w:hint="eastAsia"/>
          <w:lang w:eastAsia="zh-TW"/>
        </w:rPr>
        <w:t>撥付日期設定</w:t>
      </w:r>
    </w:p>
    <w:p w14:paraId="26C72C0E" w14:textId="77777777" w:rsidR="0020034B" w:rsidRPr="00AF1A82" w:rsidRDefault="0020034B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0034B" w:rsidRPr="00AF1A82" w14:paraId="10CFFE9E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1D72C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894C3" w14:textId="77777777" w:rsidR="0020034B" w:rsidRPr="00AF1A82" w:rsidRDefault="001D5762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</w:tr>
      <w:tr w:rsidR="0020034B" w:rsidRPr="00AF1A82" w14:paraId="01415914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67BDF4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F0937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21267D08" w14:textId="77777777" w:rsidTr="000F4E2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02FC6D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9AC939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6648200D" w14:textId="77777777" w:rsidTr="000F4E2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974FE8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E1535F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05243F3B" w14:textId="77777777" w:rsidTr="000F4E2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0289EE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726F4B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7C634A0B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9A69A3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D37CAF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65A6CBEA" w14:textId="77777777" w:rsidTr="000F4E2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C8D99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0D4F6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3CD928DA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E9B516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4E81C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</w:tbl>
    <w:p w14:paraId="72011341" w14:textId="77777777" w:rsidR="0020034B" w:rsidRPr="00AF1A82" w:rsidRDefault="0020034B" w:rsidP="0020034B">
      <w:pPr>
        <w:rPr>
          <w:rFonts w:ascii="標楷體" w:eastAsia="標楷體" w:hAnsi="標楷體"/>
        </w:rPr>
      </w:pPr>
    </w:p>
    <w:p w14:paraId="2E4C9036" w14:textId="77777777" w:rsidR="0020034B" w:rsidRPr="00AF1A82" w:rsidRDefault="0020034B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A453B29" w14:textId="77777777" w:rsidR="0020034B" w:rsidRPr="00AF1A82" w:rsidRDefault="0020034B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CFB820A" w14:textId="77777777" w:rsidR="0020034B" w:rsidRPr="00AF1A82" w:rsidRDefault="0020034B" w:rsidP="0020034B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</w:t>
      </w:r>
      <w:r w:rsidRPr="00AF1A82">
        <w:rPr>
          <w:rFonts w:ascii="標楷體" w:eastAsia="標楷體" w:hAnsi="標楷體"/>
          <w:sz w:val="28"/>
          <w:szCs w:val="28"/>
        </w:rPr>
        <w:t>L5704</w:t>
      </w:r>
      <w:r w:rsidRPr="00AF1A82">
        <w:rPr>
          <w:rFonts w:ascii="標楷體" w:eastAsia="標楷體" w:hAnsi="標楷體" w:hint="eastAsia"/>
          <w:sz w:val="28"/>
          <w:szCs w:val="28"/>
        </w:rPr>
        <w:t xml:space="preserve">]                   </w:t>
      </w:r>
      <w:r w:rsidR="00467448" w:rsidRPr="00AF1A82">
        <w:rPr>
          <w:rFonts w:ascii="標楷體" w:eastAsia="標楷體" w:hAnsi="標楷體" w:hint="eastAsia"/>
          <w:sz w:val="28"/>
          <w:szCs w:val="28"/>
        </w:rPr>
        <w:t>撥付</w:t>
      </w:r>
      <w:r w:rsidRPr="00AF1A82">
        <w:rPr>
          <w:rFonts w:ascii="標楷體" w:eastAsia="標楷體" w:hAnsi="標楷體" w:hint="eastAsia"/>
          <w:sz w:val="28"/>
          <w:szCs w:val="28"/>
        </w:rPr>
        <w:t>日</w:t>
      </w:r>
      <w:r w:rsidR="003176CB" w:rsidRPr="00AF1A82">
        <w:rPr>
          <w:rFonts w:ascii="標楷體" w:eastAsia="標楷體" w:hAnsi="標楷體" w:hint="eastAsia"/>
          <w:sz w:val="28"/>
          <w:szCs w:val="28"/>
        </w:rPr>
        <w:t>期</w:t>
      </w:r>
      <w:r w:rsidRPr="00AF1A82">
        <w:rPr>
          <w:rFonts w:ascii="標楷體" w:eastAsia="標楷體" w:hAnsi="標楷體" w:hint="eastAsia"/>
          <w:sz w:val="28"/>
          <w:szCs w:val="28"/>
        </w:rPr>
        <w:t>設定</w:t>
      </w:r>
    </w:p>
    <w:p w14:paraId="37B893EC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功能:</w:t>
      </w:r>
      <w:r w:rsidR="005D6CAC" w:rsidRPr="00AF1A82">
        <w:rPr>
          <w:rFonts w:ascii="標楷體" w:eastAsia="標楷體" w:hAnsi="標楷體" w:hint="eastAsia"/>
          <w:sz w:val="20"/>
          <w:szCs w:val="20"/>
        </w:rPr>
        <w:t xml:space="preserve"> 1-維護</w:t>
      </w:r>
    </w:p>
    <w:p w14:paraId="3F0F99DA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年月:</w:t>
      </w:r>
      <w:r w:rsidR="005D6CAC" w:rsidRPr="00AF1A82">
        <w:rPr>
          <w:rFonts w:ascii="標楷體" w:eastAsia="標楷體" w:hAnsi="標楷體" w:hint="eastAsia"/>
        </w:rPr>
        <w:t xml:space="preserve"> </w:t>
      </w:r>
      <w:r w:rsidR="005D6CAC" w:rsidRPr="00AF1A82">
        <w:rPr>
          <w:rFonts w:ascii="標楷體" w:eastAsia="標楷體" w:hAnsi="標楷體" w:hint="eastAsia"/>
          <w:sz w:val="20"/>
          <w:szCs w:val="20"/>
        </w:rPr>
        <w:t>108年10月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(查詢時不輸入月份-&gt;全年)</w:t>
      </w:r>
    </w:p>
    <w:p w14:paraId="548E2739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</w:t>
      </w:r>
      <w:r w:rsidR="00AB28C2" w:rsidRPr="00AF1A82">
        <w:rPr>
          <w:rFonts w:ascii="標楷體" w:eastAsia="標楷體" w:hAnsi="標楷體"/>
          <w:sz w:val="20"/>
          <w:szCs w:val="20"/>
        </w:rPr>
        <w:t xml:space="preserve">     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proofErr w:type="gramStart"/>
      <w:r w:rsidRPr="00AF1A82">
        <w:rPr>
          <w:rFonts w:ascii="標楷體" w:eastAsia="標楷體" w:hAnsi="標楷體" w:hint="eastAsia"/>
          <w:sz w:val="20"/>
          <w:szCs w:val="20"/>
        </w:rPr>
        <w:t>製檔日</w:t>
      </w:r>
      <w:proofErr w:type="gramEnd"/>
      <w:r w:rsidRPr="00AF1A82">
        <w:rPr>
          <w:rFonts w:ascii="標楷體" w:eastAsia="標楷體" w:hAnsi="標楷體" w:hint="eastAsia"/>
          <w:sz w:val="20"/>
          <w:szCs w:val="20"/>
        </w:rPr>
        <w:t xml:space="preserve">         傳票日          </w:t>
      </w:r>
      <w:proofErr w:type="gramStart"/>
      <w:r w:rsidRPr="00AF1A82">
        <w:rPr>
          <w:rFonts w:ascii="標楷體" w:eastAsia="標楷體" w:hAnsi="標楷體" w:hint="eastAsia"/>
          <w:sz w:val="20"/>
          <w:szCs w:val="20"/>
        </w:rPr>
        <w:t>提兌日</w:t>
      </w:r>
      <w:proofErr w:type="gramEnd"/>
      <w:r w:rsidRPr="00AF1A82">
        <w:rPr>
          <w:rFonts w:ascii="標楷體" w:eastAsia="標楷體" w:hAnsi="標楷體" w:hint="eastAsia"/>
          <w:sz w:val="20"/>
          <w:szCs w:val="20"/>
        </w:rPr>
        <w:t xml:space="preserve">   </w:t>
      </w:r>
    </w:p>
    <w:p w14:paraId="6C83862D" w14:textId="77777777" w:rsidR="00AB28C2" w:rsidRPr="00AF1A82" w:rsidRDefault="00AB28C2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/>
          <w:sz w:val="20"/>
          <w:szCs w:val="20"/>
        </w:rPr>
        <w:t>108/10</w:t>
      </w:r>
    </w:p>
    <w:p w14:paraId="0CBF6FB3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一分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 10/15(二)      10/16(三)       10/17(四) </w:t>
      </w:r>
    </w:p>
    <w:p w14:paraId="272CE98A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>二分</w:t>
      </w:r>
      <w:r w:rsidRPr="00AF1A82">
        <w:rPr>
          <w:rFonts w:ascii="標楷體" w:eastAsia="標楷體" w:hAnsi="標楷體" w:hint="eastAsia"/>
          <w:sz w:val="20"/>
          <w:szCs w:val="20"/>
        </w:rPr>
        <w:t>、調解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  10/28(</w:t>
      </w:r>
      <w:proofErr w:type="gramStart"/>
      <w:r w:rsidR="003571C5" w:rsidRPr="00AF1A82">
        <w:rPr>
          <w:rFonts w:ascii="標楷體" w:eastAsia="標楷體" w:hAnsi="標楷體" w:hint="eastAsia"/>
          <w:sz w:val="20"/>
          <w:szCs w:val="20"/>
        </w:rPr>
        <w:t>一</w:t>
      </w:r>
      <w:proofErr w:type="gramEnd"/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)      10/29(二)       10/30(三) </w:t>
      </w:r>
    </w:p>
    <w:p w14:paraId="01081FDD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更生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>10/24(四)      10/25(五)       10/28(</w:t>
      </w:r>
      <w:proofErr w:type="gramStart"/>
      <w:r w:rsidR="003571C5" w:rsidRPr="00AF1A82">
        <w:rPr>
          <w:rFonts w:ascii="標楷體" w:eastAsia="標楷體" w:hAnsi="標楷體" w:hint="eastAsia"/>
          <w:sz w:val="20"/>
          <w:szCs w:val="20"/>
        </w:rPr>
        <w:t>一</w:t>
      </w:r>
      <w:proofErr w:type="gramEnd"/>
      <w:r w:rsidR="003571C5" w:rsidRPr="00AF1A82">
        <w:rPr>
          <w:rFonts w:ascii="標楷體" w:eastAsia="標楷體" w:hAnsi="標楷體" w:hint="eastAsia"/>
          <w:sz w:val="20"/>
          <w:szCs w:val="20"/>
        </w:rPr>
        <w:t>)</w:t>
      </w:r>
    </w:p>
    <w:p w14:paraId="2FBB14C3" w14:textId="77777777" w:rsidR="00FA234D" w:rsidRPr="00AF1A82" w:rsidRDefault="00FA234D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  清算        10/24(四)      10/25(五)       10/28(</w:t>
      </w:r>
      <w:proofErr w:type="gramStart"/>
      <w:r w:rsidRPr="00AF1A82">
        <w:rPr>
          <w:rFonts w:ascii="標楷體" w:eastAsia="標楷體" w:hAnsi="標楷體" w:hint="eastAsia"/>
          <w:sz w:val="20"/>
          <w:szCs w:val="20"/>
        </w:rPr>
        <w:t>一</w:t>
      </w:r>
      <w:proofErr w:type="gramEnd"/>
      <w:r w:rsidRPr="00AF1A82">
        <w:rPr>
          <w:rFonts w:ascii="標楷體" w:eastAsia="標楷體" w:hAnsi="標楷體" w:hint="eastAsia"/>
          <w:sz w:val="20"/>
          <w:szCs w:val="20"/>
        </w:rPr>
        <w:t>)</w:t>
      </w:r>
    </w:p>
    <w:p w14:paraId="37184E84" w14:textId="77777777" w:rsidR="003571C5" w:rsidRPr="00AF1A82" w:rsidRDefault="003571C5" w:rsidP="00756FC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</w:p>
    <w:p w14:paraId="3A88DC7B" w14:textId="77777777" w:rsidR="0020034B" w:rsidRPr="00AF1A82" w:rsidRDefault="0020034B" w:rsidP="0020034B">
      <w:pPr>
        <w:adjustRightInd w:val="0"/>
        <w:spacing w:afterLines="20" w:after="72"/>
        <w:rPr>
          <w:rFonts w:ascii="標楷體" w:eastAsia="標楷體" w:hAnsi="標楷體"/>
          <w:sz w:val="20"/>
        </w:rPr>
      </w:pPr>
    </w:p>
    <w:p w14:paraId="2F7F3799" w14:textId="77777777" w:rsidR="0020034B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4"/>
        <w:gridCol w:w="936"/>
        <w:gridCol w:w="923"/>
        <w:gridCol w:w="1170"/>
        <w:gridCol w:w="677"/>
        <w:gridCol w:w="700"/>
        <w:gridCol w:w="3454"/>
      </w:tblGrid>
      <w:tr w:rsidR="00977FFB" w:rsidRPr="00AF1A82" w14:paraId="1226CB3B" w14:textId="77777777" w:rsidTr="00A91CA1">
        <w:trPr>
          <w:trHeight w:val="388"/>
          <w:jc w:val="center"/>
        </w:trPr>
        <w:tc>
          <w:tcPr>
            <w:tcW w:w="671" w:type="dxa"/>
            <w:vMerge w:val="restart"/>
          </w:tcPr>
          <w:p w14:paraId="3E84A50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01BCAD9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42" w:type="dxa"/>
            <w:gridSpan w:val="5"/>
          </w:tcPr>
          <w:p w14:paraId="3E5CCA88" w14:textId="77777777" w:rsidR="00977FFB" w:rsidRPr="00AF1A82" w:rsidRDefault="00977FFB" w:rsidP="00977FFB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3" w:type="dxa"/>
            <w:vMerge w:val="restart"/>
          </w:tcPr>
          <w:p w14:paraId="08D2983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77FFB" w:rsidRPr="00AF1A82" w14:paraId="59DD9B7D" w14:textId="77777777" w:rsidTr="00A91CA1">
        <w:trPr>
          <w:trHeight w:val="244"/>
          <w:jc w:val="center"/>
        </w:trPr>
        <w:tc>
          <w:tcPr>
            <w:tcW w:w="671" w:type="dxa"/>
            <w:vMerge/>
          </w:tcPr>
          <w:p w14:paraId="754F47F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D8884A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7956D8A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13C28FF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2A196546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2B4EFBE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3" w:type="dxa"/>
          </w:tcPr>
          <w:p w14:paraId="1022C61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3" w:type="dxa"/>
            <w:vMerge/>
          </w:tcPr>
          <w:p w14:paraId="2115BC1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6881799D" w14:textId="77777777" w:rsidTr="00A91CA1">
        <w:trPr>
          <w:trHeight w:val="291"/>
          <w:jc w:val="center"/>
        </w:trPr>
        <w:tc>
          <w:tcPr>
            <w:tcW w:w="671" w:type="dxa"/>
          </w:tcPr>
          <w:p w14:paraId="25A30226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7996295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36" w:type="dxa"/>
          </w:tcPr>
          <w:p w14:paraId="10BC0D80" w14:textId="77777777" w:rsidR="00977FFB" w:rsidRPr="00AF1A82" w:rsidRDefault="00A710D6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4" w:type="dxa"/>
          </w:tcPr>
          <w:p w14:paraId="195EB1C2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0D6132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FAA8BE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1CC6D020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122B2AFA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0-查詢</w:t>
            </w:r>
          </w:p>
          <w:p w14:paraId="1D1C7A03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1-維護</w:t>
            </w:r>
          </w:p>
        </w:tc>
      </w:tr>
      <w:tr w:rsidR="00977FFB" w:rsidRPr="00AF1A82" w14:paraId="5D35C3F8" w14:textId="77777777" w:rsidTr="00A91CA1">
        <w:trPr>
          <w:trHeight w:val="291"/>
          <w:jc w:val="center"/>
        </w:trPr>
        <w:tc>
          <w:tcPr>
            <w:tcW w:w="671" w:type="dxa"/>
          </w:tcPr>
          <w:p w14:paraId="4A236289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A880E3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936" w:type="dxa"/>
          </w:tcPr>
          <w:p w14:paraId="60954145" w14:textId="77777777" w:rsidR="00977FFB" w:rsidRPr="00AF1A82" w:rsidRDefault="00A710D6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58F5DB3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AE8B7E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CE5209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7D1F454C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3B260B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查詢時不輸入月份-&gt;全年</w:t>
            </w:r>
          </w:p>
        </w:tc>
      </w:tr>
      <w:tr w:rsidR="00977FFB" w:rsidRPr="00AF1A82" w14:paraId="16660323" w14:textId="77777777" w:rsidTr="00A91CA1">
        <w:trPr>
          <w:trHeight w:val="291"/>
          <w:jc w:val="center"/>
        </w:trPr>
        <w:tc>
          <w:tcPr>
            <w:tcW w:w="671" w:type="dxa"/>
          </w:tcPr>
          <w:p w14:paraId="72ABD95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45BE7736" w14:textId="77777777" w:rsidR="00977FFB" w:rsidRPr="00A91CA1" w:rsidDel="00446BFD" w:rsidRDefault="00A91CA1" w:rsidP="00A91CA1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查詢年月</w:t>
            </w:r>
          </w:p>
        </w:tc>
        <w:tc>
          <w:tcPr>
            <w:tcW w:w="936" w:type="dxa"/>
          </w:tcPr>
          <w:p w14:paraId="36F035E6" w14:textId="77777777" w:rsidR="00977FFB" w:rsidRPr="00AF1A82" w:rsidRDefault="00A91CA1" w:rsidP="000F4E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</w:t>
            </w:r>
          </w:p>
        </w:tc>
        <w:tc>
          <w:tcPr>
            <w:tcW w:w="934" w:type="dxa"/>
          </w:tcPr>
          <w:p w14:paraId="385085E2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42CF3F7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B97FB6F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2095ADB7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935F789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7905C518" w14:textId="77777777" w:rsidTr="00A91CA1">
        <w:trPr>
          <w:trHeight w:val="291"/>
          <w:jc w:val="center"/>
        </w:trPr>
        <w:tc>
          <w:tcPr>
            <w:tcW w:w="671" w:type="dxa"/>
          </w:tcPr>
          <w:p w14:paraId="62930A50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3DFF8C88" w14:textId="77777777" w:rsidR="00977FFB" w:rsidRPr="00A91CA1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936" w:type="dxa"/>
          </w:tcPr>
          <w:p w14:paraId="0FBF25B6" w14:textId="77777777" w:rsidR="00977FFB" w:rsidRPr="00AF1A82" w:rsidRDefault="00A91CA1" w:rsidP="0020034B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4" w:type="dxa"/>
          </w:tcPr>
          <w:p w14:paraId="3316649A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7D1E253C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8875EF8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C53006C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7440F25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002FA056" w14:textId="77777777" w:rsidTr="00A91CA1">
        <w:trPr>
          <w:trHeight w:val="291"/>
          <w:jc w:val="center"/>
        </w:trPr>
        <w:tc>
          <w:tcPr>
            <w:tcW w:w="671" w:type="dxa"/>
          </w:tcPr>
          <w:p w14:paraId="6D6734EF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2B66A18C" w14:textId="77777777" w:rsidR="00977FFB" w:rsidRPr="00AF1A82" w:rsidDel="00446BFD" w:rsidRDefault="00A91CA1" w:rsidP="0020034B">
            <w:pPr>
              <w:rPr>
                <w:rFonts w:ascii="標楷體" w:eastAsia="標楷體" w:hAnsi="標楷體"/>
              </w:rPr>
            </w:pPr>
            <w:proofErr w:type="gramStart"/>
            <w:r w:rsidRPr="00A91CA1">
              <w:rPr>
                <w:rFonts w:ascii="標楷體" w:eastAsia="標楷體" w:hAnsi="標楷體" w:hint="eastAsia"/>
              </w:rPr>
              <w:t>製檔日</w:t>
            </w:r>
            <w:proofErr w:type="gramEnd"/>
          </w:p>
        </w:tc>
        <w:tc>
          <w:tcPr>
            <w:tcW w:w="936" w:type="dxa"/>
          </w:tcPr>
          <w:p w14:paraId="1B5040EB" w14:textId="77777777" w:rsidR="00977FFB" w:rsidRPr="00AF1A82" w:rsidRDefault="00A91CA1" w:rsidP="0020034B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 w:hint="eastAsia"/>
              </w:rPr>
              <w:t>09)</w:t>
            </w:r>
          </w:p>
        </w:tc>
        <w:tc>
          <w:tcPr>
            <w:tcW w:w="934" w:type="dxa"/>
          </w:tcPr>
          <w:p w14:paraId="70D72EAA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A2631E9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6557EC0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8EC740D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22CEA92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AF1A82" w14:paraId="3D760D57" w14:textId="77777777" w:rsidTr="00A91CA1">
        <w:trPr>
          <w:trHeight w:val="291"/>
          <w:jc w:val="center"/>
        </w:trPr>
        <w:tc>
          <w:tcPr>
            <w:tcW w:w="671" w:type="dxa"/>
          </w:tcPr>
          <w:p w14:paraId="3E26A6AF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BD55E31" w14:textId="77777777" w:rsidR="00A91CA1" w:rsidRPr="00A91CA1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936" w:type="dxa"/>
          </w:tcPr>
          <w:p w14:paraId="738B6520" w14:textId="77777777" w:rsidR="00A91CA1" w:rsidRDefault="00A91CA1">
            <w:proofErr w:type="gramStart"/>
            <w:r w:rsidRPr="009905E5">
              <w:rPr>
                <w:rFonts w:ascii="標楷體" w:eastAsia="標楷體" w:hAnsi="標楷體" w:hint="eastAsia"/>
              </w:rPr>
              <w:t>X(</w:t>
            </w:r>
            <w:proofErr w:type="gramEnd"/>
            <w:r w:rsidRPr="009905E5">
              <w:rPr>
                <w:rFonts w:ascii="標楷體" w:eastAsia="標楷體" w:hAnsi="標楷體" w:hint="eastAsia"/>
              </w:rPr>
              <w:t>09)</w:t>
            </w:r>
          </w:p>
        </w:tc>
        <w:tc>
          <w:tcPr>
            <w:tcW w:w="934" w:type="dxa"/>
          </w:tcPr>
          <w:p w14:paraId="45B3690C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ED1C4E8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07BC01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684001A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5104BA90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AF1A82" w14:paraId="30F1E38C" w14:textId="77777777" w:rsidTr="00A91CA1">
        <w:trPr>
          <w:trHeight w:val="291"/>
          <w:jc w:val="center"/>
        </w:trPr>
        <w:tc>
          <w:tcPr>
            <w:tcW w:w="671" w:type="dxa"/>
          </w:tcPr>
          <w:p w14:paraId="74EA9313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6194340" w14:textId="77777777" w:rsidR="00A91CA1" w:rsidRPr="00A91CA1" w:rsidRDefault="00A91CA1" w:rsidP="0020034B">
            <w:pPr>
              <w:rPr>
                <w:rFonts w:ascii="標楷體" w:eastAsia="標楷體" w:hAnsi="標楷體"/>
              </w:rPr>
            </w:pPr>
            <w:proofErr w:type="gramStart"/>
            <w:r w:rsidRPr="00A91CA1">
              <w:rPr>
                <w:rFonts w:ascii="標楷體" w:eastAsia="標楷體" w:hAnsi="標楷體" w:hint="eastAsia"/>
              </w:rPr>
              <w:t>提兌日</w:t>
            </w:r>
            <w:proofErr w:type="gramEnd"/>
          </w:p>
        </w:tc>
        <w:tc>
          <w:tcPr>
            <w:tcW w:w="936" w:type="dxa"/>
          </w:tcPr>
          <w:p w14:paraId="7235D81F" w14:textId="77777777" w:rsidR="00A91CA1" w:rsidRDefault="00A91CA1">
            <w:proofErr w:type="gramStart"/>
            <w:r w:rsidRPr="009905E5">
              <w:rPr>
                <w:rFonts w:ascii="標楷體" w:eastAsia="標楷體" w:hAnsi="標楷體" w:hint="eastAsia"/>
              </w:rPr>
              <w:t>X(</w:t>
            </w:r>
            <w:proofErr w:type="gramEnd"/>
            <w:r w:rsidRPr="009905E5">
              <w:rPr>
                <w:rFonts w:ascii="標楷體" w:eastAsia="標楷體" w:hAnsi="標楷體" w:hint="eastAsia"/>
              </w:rPr>
              <w:t>09)</w:t>
            </w:r>
          </w:p>
        </w:tc>
        <w:tc>
          <w:tcPr>
            <w:tcW w:w="934" w:type="dxa"/>
          </w:tcPr>
          <w:p w14:paraId="16B1105B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CD2689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564C277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291F37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74350446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</w:tr>
    </w:tbl>
    <w:p w14:paraId="4AB33DE9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595AFB7E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126F078A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4880E8C9" w14:textId="77777777" w:rsidR="0020034B" w:rsidRPr="00AF1A82" w:rsidRDefault="003A3C80" w:rsidP="0020034B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46F54F1" w14:textId="77777777" w:rsidR="00632A7C" w:rsidRPr="00AF1A82" w:rsidRDefault="00632A7C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970</w:t>
      </w:r>
      <w:r w:rsidR="00DB15DE" w:rsidRPr="00AF1A82">
        <w:rPr>
          <w:rFonts w:ascii="標楷體" w:hAnsi="標楷體" w:hint="eastAsia"/>
          <w:lang w:eastAsia="zh-TW"/>
        </w:rPr>
        <w:t>債務協商</w:t>
      </w:r>
      <w:proofErr w:type="gramStart"/>
      <w:r w:rsidR="00DB15DE" w:rsidRPr="00AF1A82">
        <w:rPr>
          <w:rFonts w:ascii="標楷體" w:hAnsi="標楷體" w:hint="eastAsia"/>
          <w:lang w:eastAsia="zh-TW"/>
        </w:rPr>
        <w:t>作業－</w:t>
      </w:r>
      <w:r w:rsidRPr="00AF1A82">
        <w:rPr>
          <w:rFonts w:ascii="標楷體" w:hAnsi="標楷體" w:hint="eastAsia"/>
          <w:lang w:eastAsia="zh-TW"/>
        </w:rPr>
        <w:t>期款</w:t>
      </w:r>
      <w:proofErr w:type="gramEnd"/>
      <w:r w:rsidRPr="00AF1A82">
        <w:rPr>
          <w:rFonts w:ascii="標楷體" w:hAnsi="標楷體" w:hint="eastAsia"/>
          <w:lang w:eastAsia="zh-TW"/>
        </w:rPr>
        <w:t>試算</w:t>
      </w:r>
    </w:p>
    <w:p w14:paraId="0E1A66F0" w14:textId="77777777" w:rsidR="00632A7C" w:rsidRPr="00AF1A82" w:rsidRDefault="00632A7C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32A7C" w:rsidRPr="00AF1A82" w14:paraId="2C223D33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BC04F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3D563D" w14:textId="77777777" w:rsidR="00632A7C" w:rsidRPr="00AF1A82" w:rsidRDefault="001D576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作業－期款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試算</w:t>
            </w:r>
          </w:p>
        </w:tc>
      </w:tr>
      <w:tr w:rsidR="00632A7C" w:rsidRPr="00AF1A82" w14:paraId="1A7D6AD9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29B9A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8471F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936E6B8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78C09A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81AF82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60326848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3DE82D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0DD30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0A9D2E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D7771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0542B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418AE23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0CED9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03957E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4300B1E0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5DB03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7FB2F1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E476F2A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B4AE8D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9185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5806285" w14:textId="77777777" w:rsidR="00632A7C" w:rsidRPr="00AF1A82" w:rsidRDefault="00632A7C" w:rsidP="00632A7C">
      <w:pPr>
        <w:rPr>
          <w:rFonts w:ascii="標楷體" w:eastAsia="標楷體" w:hAnsi="標楷體"/>
        </w:rPr>
      </w:pPr>
    </w:p>
    <w:p w14:paraId="29504E00" w14:textId="77777777" w:rsidR="00632A7C" w:rsidRPr="00AF1A82" w:rsidRDefault="00632A7C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8CD2CFF" w14:textId="77777777" w:rsidR="00632A7C" w:rsidRPr="00AF1A82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4243E1B1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</w:t>
      </w:r>
      <w:r w:rsidRPr="00AF1A82">
        <w:rPr>
          <w:rFonts w:ascii="標楷體" w:eastAsia="標楷體" w:hAnsi="標楷體"/>
          <w:sz w:val="28"/>
          <w:szCs w:val="28"/>
        </w:rPr>
        <w:t>L5970</w:t>
      </w:r>
      <w:r w:rsidRPr="00AF1A82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41361FD6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4703B18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本金金額：99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999.99</w:t>
      </w:r>
      <w:r w:rsidRPr="00AF1A82">
        <w:rPr>
          <w:rFonts w:ascii="標楷體" w:eastAsia="標楷體" w:hAnsi="標楷體"/>
        </w:rPr>
        <w:t xml:space="preserve">     </w:t>
      </w:r>
      <w:r w:rsidRPr="00AF1A82">
        <w:rPr>
          <w:rFonts w:ascii="標楷體" w:eastAsia="標楷體" w:hAnsi="標楷體" w:hint="eastAsia"/>
        </w:rPr>
        <w:t xml:space="preserve">利率： </w:t>
      </w:r>
      <w:r w:rsidRPr="00AF1A82">
        <w:rPr>
          <w:rFonts w:ascii="標楷體" w:eastAsia="標楷體" w:hAnsi="標楷體"/>
        </w:rPr>
        <w:t>99.99999</w:t>
      </w:r>
      <w:r w:rsidRPr="00AF1A82">
        <w:rPr>
          <w:rFonts w:ascii="標楷體" w:eastAsia="標楷體" w:hAnsi="標楷體" w:hint="eastAsia"/>
        </w:rPr>
        <w:t xml:space="preserve">    %</w:t>
      </w:r>
    </w:p>
    <w:p w14:paraId="7097E633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</w:t>
      </w:r>
    </w:p>
    <w:p w14:paraId="0E67349B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繳款期數：</w:t>
      </w:r>
      <w:r w:rsidRPr="00AF1A82">
        <w:rPr>
          <w:rFonts w:ascii="標楷體" w:eastAsia="標楷體" w:hAnsi="標楷體"/>
        </w:rPr>
        <w:t>99</w:t>
      </w:r>
      <w:r w:rsidRPr="00AF1A82">
        <w:rPr>
          <w:rFonts w:ascii="標楷體" w:eastAsia="標楷體" w:hAnsi="標楷體" w:hint="eastAsia"/>
        </w:rPr>
        <w:t xml:space="preserve">                        (繳款期數/繳納期款，擇</w:t>
      </w:r>
      <w:proofErr w:type="gramStart"/>
      <w:r w:rsidRPr="00AF1A82">
        <w:rPr>
          <w:rFonts w:ascii="標楷體" w:eastAsia="標楷體" w:hAnsi="標楷體" w:hint="eastAsia"/>
        </w:rPr>
        <w:t>一</w:t>
      </w:r>
      <w:proofErr w:type="gramEnd"/>
      <w:r w:rsidRPr="00AF1A82">
        <w:rPr>
          <w:rFonts w:ascii="標楷體" w:eastAsia="標楷體" w:hAnsi="標楷體" w:hint="eastAsia"/>
        </w:rPr>
        <w:t xml:space="preserve">輸入)                            </w:t>
      </w:r>
    </w:p>
    <w:p w14:paraId="2859DE6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</w:rPr>
        <w:t xml:space="preserve">     繳納期款：</w:t>
      </w:r>
      <w:r w:rsidRPr="00AF1A82">
        <w:rPr>
          <w:rFonts w:ascii="標楷體" w:eastAsia="標楷體" w:hAnsi="標楷體"/>
        </w:rPr>
        <w:t>99,999,999,999,999.99</w:t>
      </w: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    </w:t>
      </w:r>
    </w:p>
    <w:p w14:paraId="1AB4C7F8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</w:t>
      </w:r>
    </w:p>
    <w:p w14:paraId="24682653" w14:textId="77777777" w:rsidR="00632A7C" w:rsidRPr="00AF1A82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4A92FE97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[L5</w:t>
      </w:r>
      <w:r w:rsidRPr="00AF1A82">
        <w:rPr>
          <w:rFonts w:ascii="標楷體" w:eastAsia="標楷體" w:hAnsi="標楷體"/>
          <w:sz w:val="28"/>
          <w:szCs w:val="28"/>
        </w:rPr>
        <w:t>970</w:t>
      </w:r>
      <w:r w:rsidRPr="00AF1A82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043DC8C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14CB05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本金金額： 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999.99</w:t>
      </w:r>
      <w:r w:rsidRPr="00AF1A82">
        <w:rPr>
          <w:rFonts w:ascii="標楷體" w:eastAsia="標楷體" w:hAnsi="標楷體"/>
        </w:rPr>
        <w:t xml:space="preserve">     </w:t>
      </w:r>
      <w:r w:rsidRPr="00AF1A82">
        <w:rPr>
          <w:rFonts w:ascii="標楷體" w:eastAsia="標楷體" w:hAnsi="標楷體" w:hint="eastAsia"/>
        </w:rPr>
        <w:t xml:space="preserve">利率： </w:t>
      </w:r>
      <w:r w:rsidRPr="00AF1A82">
        <w:rPr>
          <w:rFonts w:ascii="標楷體" w:eastAsia="標楷體" w:hAnsi="標楷體"/>
        </w:rPr>
        <w:t>99.99999</w:t>
      </w:r>
      <w:r w:rsidRPr="00AF1A82">
        <w:rPr>
          <w:rFonts w:ascii="標楷體" w:eastAsia="標楷體" w:hAnsi="標楷體" w:hint="eastAsia"/>
        </w:rPr>
        <w:t xml:space="preserve">    %</w:t>
      </w:r>
    </w:p>
    <w:p w14:paraId="0616EED4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</w:t>
      </w:r>
    </w:p>
    <w:p w14:paraId="38D4E4F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繳款期數：</w:t>
      </w:r>
      <w:r w:rsidRPr="00AF1A82">
        <w:rPr>
          <w:rFonts w:ascii="標楷體" w:eastAsia="標楷體" w:hAnsi="標楷體"/>
        </w:rPr>
        <w:t>99</w:t>
      </w:r>
      <w:r w:rsidRPr="00AF1A82">
        <w:rPr>
          <w:rFonts w:ascii="標楷體" w:eastAsia="標楷體" w:hAnsi="標楷體" w:hint="eastAsia"/>
        </w:rPr>
        <w:t xml:space="preserve">                        (繳款期數/繳納期款，擇</w:t>
      </w:r>
      <w:proofErr w:type="gramStart"/>
      <w:r w:rsidRPr="00AF1A82">
        <w:rPr>
          <w:rFonts w:ascii="標楷體" w:eastAsia="標楷體" w:hAnsi="標楷體" w:hint="eastAsia"/>
        </w:rPr>
        <w:t>一</w:t>
      </w:r>
      <w:proofErr w:type="gramEnd"/>
      <w:r w:rsidRPr="00AF1A82">
        <w:rPr>
          <w:rFonts w:ascii="標楷體" w:eastAsia="標楷體" w:hAnsi="標楷體" w:hint="eastAsia"/>
        </w:rPr>
        <w:t xml:space="preserve">輸入)                            </w:t>
      </w:r>
    </w:p>
    <w:p w14:paraId="5A6119D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</w:rPr>
        <w:t xml:space="preserve">     繳納期款：</w:t>
      </w:r>
      <w:r w:rsidRPr="00AF1A82">
        <w:rPr>
          <w:rFonts w:ascii="標楷體" w:eastAsia="標楷體" w:hAnsi="標楷體"/>
        </w:rPr>
        <w:t>99,999,999,999,999.99</w:t>
      </w: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</w:t>
      </w:r>
    </w:p>
    <w:p w14:paraId="5A2A4BB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 xml:space="preserve">         </w:t>
      </w:r>
    </w:p>
    <w:p w14:paraId="23A68A5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/>
          <w:sz w:val="20"/>
        </w:rPr>
        <w:t xml:space="preserve"> </w:t>
      </w:r>
      <w:r w:rsidRPr="00AF1A82">
        <w:rPr>
          <w:rFonts w:ascii="標楷體" w:eastAsia="標楷體" w:hAnsi="標楷體" w:hint="eastAsia"/>
        </w:rPr>
        <w:t xml:space="preserve">查詢清單 :                  </w:t>
      </w:r>
    </w:p>
    <w:p w14:paraId="4714DDB4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------------------------------------------------------------------------------------------------------</w:t>
      </w:r>
    </w:p>
    <w:p w14:paraId="068A168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</w:rPr>
        <w:t xml:space="preserve"> 繳款期數         應繳本金         應繳利息         本利合計        本金餘額 </w:t>
      </w:r>
    </w:p>
    <w:p w14:paraId="7A8F5EE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  1           40,403            2,667          43,070          959,597</w:t>
      </w:r>
    </w:p>
    <w:p w14:paraId="6939D681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  2           40,511            2,559          43,070          919,086</w:t>
      </w:r>
    </w:p>
    <w:p w14:paraId="6AE7116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</w:rPr>
        <w:t xml:space="preserve">        3           40,619            2,451          43,070          878,467</w:t>
      </w:r>
      <w:r w:rsidRPr="00AF1A82">
        <w:rPr>
          <w:rFonts w:ascii="標楷體" w:eastAsia="標楷體" w:hAnsi="標楷體" w:hint="eastAsia"/>
          <w:sz w:val="20"/>
        </w:rPr>
        <w:t xml:space="preserve">          </w:t>
      </w:r>
    </w:p>
    <w:p w14:paraId="3D9407B1" w14:textId="77777777" w:rsidR="00632A7C" w:rsidRPr="00AF1A82" w:rsidRDefault="00B8748F" w:rsidP="00632A7C">
      <w:pPr>
        <w:adjustRightInd w:val="0"/>
        <w:spacing w:afterLines="20" w:after="72"/>
        <w:rPr>
          <w:rFonts w:ascii="標楷體" w:eastAsia="標楷體" w:hAnsi="標楷體"/>
          <w:sz w:val="20"/>
        </w:rPr>
      </w:pPr>
      <w:r>
        <w:rPr>
          <w:noProof/>
        </w:rPr>
        <w:drawing>
          <wp:inline distT="0" distB="0" distL="0" distR="0" wp14:anchorId="2500C7B7" wp14:editId="29FA8B7A">
            <wp:extent cx="6479540" cy="30956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F8A0" w14:textId="77777777" w:rsidR="00632A7C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1"/>
        <w:gridCol w:w="1857"/>
        <w:gridCol w:w="1056"/>
        <w:gridCol w:w="911"/>
        <w:gridCol w:w="1152"/>
        <w:gridCol w:w="671"/>
        <w:gridCol w:w="698"/>
        <w:gridCol w:w="3414"/>
      </w:tblGrid>
      <w:tr w:rsidR="00A710D6" w:rsidRPr="00AF1A82" w14:paraId="4286C0E6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2E09FE79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5074349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6" w:type="dxa"/>
            <w:gridSpan w:val="5"/>
          </w:tcPr>
          <w:p w14:paraId="1513178C" w14:textId="77777777" w:rsidR="00A710D6" w:rsidRPr="00AF1A82" w:rsidRDefault="00A710D6" w:rsidP="00A710D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0" w:type="dxa"/>
            <w:vMerge w:val="restart"/>
          </w:tcPr>
          <w:p w14:paraId="187B054B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710D6" w:rsidRPr="00AF1A82" w14:paraId="27DEA794" w14:textId="77777777" w:rsidTr="00A710D6">
        <w:trPr>
          <w:trHeight w:val="244"/>
          <w:jc w:val="center"/>
        </w:trPr>
        <w:tc>
          <w:tcPr>
            <w:tcW w:w="670" w:type="dxa"/>
            <w:vMerge/>
          </w:tcPr>
          <w:p w14:paraId="46A3094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7A8AF5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1D5B19F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4B00A4C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72BD292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5DE16B8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2BE60AB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0" w:type="dxa"/>
            <w:vMerge/>
          </w:tcPr>
          <w:p w14:paraId="3335893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5739BB7D" w14:textId="77777777" w:rsidTr="00A710D6">
        <w:trPr>
          <w:trHeight w:val="291"/>
          <w:jc w:val="center"/>
        </w:trPr>
        <w:tc>
          <w:tcPr>
            <w:tcW w:w="670" w:type="dxa"/>
          </w:tcPr>
          <w:p w14:paraId="23CF9802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6E0743E3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909" w:type="dxa"/>
          </w:tcPr>
          <w:p w14:paraId="27C4606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33B298C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59C93F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2E62E7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9292F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791C8C27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6037BD3" w14:textId="77777777" w:rsidTr="00A710D6">
        <w:trPr>
          <w:trHeight w:val="291"/>
          <w:jc w:val="center"/>
        </w:trPr>
        <w:tc>
          <w:tcPr>
            <w:tcW w:w="670" w:type="dxa"/>
          </w:tcPr>
          <w:p w14:paraId="5CDA860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65559D1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909" w:type="dxa"/>
          </w:tcPr>
          <w:p w14:paraId="5363908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4" w:type="dxa"/>
          </w:tcPr>
          <w:p w14:paraId="2DAB55B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0437CE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39DDAA03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7CFF63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5024FCC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1098730E" w14:textId="77777777" w:rsidTr="00A710D6">
        <w:trPr>
          <w:trHeight w:val="291"/>
          <w:jc w:val="center"/>
        </w:trPr>
        <w:tc>
          <w:tcPr>
            <w:tcW w:w="670" w:type="dxa"/>
          </w:tcPr>
          <w:p w14:paraId="3EB21356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7" w:type="dxa"/>
          </w:tcPr>
          <w:p w14:paraId="509CA13C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909" w:type="dxa"/>
          </w:tcPr>
          <w:p w14:paraId="23E2503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4" w:type="dxa"/>
          </w:tcPr>
          <w:p w14:paraId="3C2C2A8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567F04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F7ABED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2F75A0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0644986E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繳款期數/繳納期款，擇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一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輸入</w:t>
            </w:r>
          </w:p>
        </w:tc>
      </w:tr>
      <w:tr w:rsidR="00A710D6" w:rsidRPr="00AF1A82" w14:paraId="64BA6A55" w14:textId="77777777" w:rsidTr="00A710D6">
        <w:trPr>
          <w:trHeight w:val="291"/>
          <w:jc w:val="center"/>
        </w:trPr>
        <w:tc>
          <w:tcPr>
            <w:tcW w:w="670" w:type="dxa"/>
          </w:tcPr>
          <w:p w14:paraId="4382915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7" w:type="dxa"/>
          </w:tcPr>
          <w:p w14:paraId="030D90DE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909" w:type="dxa"/>
          </w:tcPr>
          <w:p w14:paraId="3A7B503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27C1375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3A749132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4F2F26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4AE91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2FDDA2C7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繳款期數/繳納期款，擇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一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輸入</w:t>
            </w:r>
          </w:p>
        </w:tc>
      </w:tr>
    </w:tbl>
    <w:p w14:paraId="5E8E2800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779D484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0EA182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0A2F0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2BB608F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97424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91B0294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EA11D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9BC88A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0D262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21BA1C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D65DDDD" w14:textId="77777777" w:rsidTr="003A3C80">
        <w:trPr>
          <w:trHeight w:val="244"/>
          <w:jc w:val="center"/>
        </w:trPr>
        <w:tc>
          <w:tcPr>
            <w:tcW w:w="696" w:type="dxa"/>
          </w:tcPr>
          <w:p w14:paraId="6C3E97B8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84F5146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3969" w:type="dxa"/>
          </w:tcPr>
          <w:p w14:paraId="55EDC5C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DC8DA27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52BC1487" w14:textId="77777777" w:rsidTr="003A3C80">
        <w:trPr>
          <w:trHeight w:val="244"/>
          <w:jc w:val="center"/>
        </w:trPr>
        <w:tc>
          <w:tcPr>
            <w:tcW w:w="696" w:type="dxa"/>
          </w:tcPr>
          <w:p w14:paraId="07FD3D02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91A216A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3969" w:type="dxa"/>
          </w:tcPr>
          <w:p w14:paraId="1A808F0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2693" w:type="dxa"/>
          </w:tcPr>
          <w:p w14:paraId="50FB4613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03993328" w14:textId="77777777" w:rsidTr="003A3C80">
        <w:trPr>
          <w:trHeight w:val="244"/>
          <w:jc w:val="center"/>
        </w:trPr>
        <w:tc>
          <w:tcPr>
            <w:tcW w:w="696" w:type="dxa"/>
          </w:tcPr>
          <w:p w14:paraId="146C5FC7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CA31BE1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3969" w:type="dxa"/>
          </w:tcPr>
          <w:p w14:paraId="38713E43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E5AAB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2A03E23" w14:textId="77777777" w:rsidTr="003A3C80">
        <w:trPr>
          <w:trHeight w:val="244"/>
          <w:jc w:val="center"/>
        </w:trPr>
        <w:tc>
          <w:tcPr>
            <w:tcW w:w="696" w:type="dxa"/>
          </w:tcPr>
          <w:p w14:paraId="274C41B3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814466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3969" w:type="dxa"/>
          </w:tcPr>
          <w:p w14:paraId="0129C4C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A6E4029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DBF1792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487C907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2DC4DF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6F81CE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077A5E5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C81992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2ACF6F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7175B" w14:textId="77777777" w:rsidR="003A3C80" w:rsidRPr="00823D87" w:rsidRDefault="00A91CA1" w:rsidP="00A91CA1">
            <w:pPr>
              <w:rPr>
                <w:rFonts w:ascii="標楷體" w:eastAsia="標楷體" w:hAnsi="標楷體"/>
              </w:rPr>
            </w:pPr>
            <w:r w:rsidRPr="00823D87">
              <w:rPr>
                <w:rFonts w:ascii="標楷體" w:eastAsia="標楷體" w:hAnsi="標楷體" w:hint="eastAsia"/>
              </w:rPr>
              <w:t xml:space="preserve">繳款期數                                   </w:t>
            </w:r>
          </w:p>
        </w:tc>
        <w:tc>
          <w:tcPr>
            <w:tcW w:w="3969" w:type="dxa"/>
          </w:tcPr>
          <w:p w14:paraId="2D37BAC1" w14:textId="77777777" w:rsidR="003A3C80" w:rsidRPr="00823D87" w:rsidRDefault="00823D87" w:rsidP="003A3C80">
            <w:pPr>
              <w:rPr>
                <w:rFonts w:ascii="標楷體" w:eastAsia="標楷體" w:hAnsi="標楷體"/>
              </w:rPr>
            </w:pPr>
            <w:r w:rsidRPr="00823D87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E04368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1A801B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08C4438" w14:textId="77777777" w:rsidR="003A3C80" w:rsidRPr="00A91CA1" w:rsidRDefault="00A91CA1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應繳本金</w:t>
            </w:r>
          </w:p>
        </w:tc>
        <w:tc>
          <w:tcPr>
            <w:tcW w:w="3969" w:type="dxa"/>
          </w:tcPr>
          <w:p w14:paraId="7021D8EE" w14:textId="77777777" w:rsidR="003A3C80" w:rsidRPr="00AF1A82" w:rsidRDefault="00823D87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D8C125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7AA4C226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555FA0F" w14:textId="77777777" w:rsidR="00823D87" w:rsidRPr="00AF1A82" w:rsidRDefault="00823D87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應繳利息</w:t>
            </w:r>
          </w:p>
        </w:tc>
        <w:tc>
          <w:tcPr>
            <w:tcW w:w="3969" w:type="dxa"/>
          </w:tcPr>
          <w:p w14:paraId="4E66D69C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A43EB3F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761EF7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B92C16" w14:textId="77777777" w:rsidR="00823D87" w:rsidRPr="00AF1A82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本利合計</w:t>
            </w:r>
          </w:p>
        </w:tc>
        <w:tc>
          <w:tcPr>
            <w:tcW w:w="3969" w:type="dxa"/>
          </w:tcPr>
          <w:p w14:paraId="63DCFA44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F79FE56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0CC5147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16E1B4" w14:textId="77777777" w:rsidR="00823D87" w:rsidRPr="00AF1A82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11DD6DC4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6C8B498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C50172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B007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F1EAE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70600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1D7D2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955623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716592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F67F2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6F12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B4D379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17218C8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D1984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B50800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9FBD5C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A306EA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F11DCC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A4CB1E8" w14:textId="77777777" w:rsidR="003A3C80" w:rsidRPr="00AF1A82" w:rsidRDefault="003A3C80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B520CE9" w14:textId="77777777" w:rsidR="00632A7C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5C63BC2" w14:textId="77777777" w:rsidR="00632A7C" w:rsidRPr="00AF1A82" w:rsidRDefault="00632A7C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0EF57B8" w14:textId="77777777" w:rsidR="00D379F2" w:rsidRPr="00AF1A82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6317" w:name="_L5971債務協商作業－債務協商交易資料查詢"/>
      <w:bookmarkEnd w:id="16317"/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</w:t>
      </w:r>
      <w:r w:rsidRPr="00AF1A82">
        <w:rPr>
          <w:rFonts w:ascii="標楷體" w:hAnsi="標楷體" w:hint="eastAsia"/>
        </w:rPr>
        <w:t>7</w:t>
      </w:r>
      <w:r w:rsidR="00632A7C" w:rsidRPr="00AF1A82">
        <w:rPr>
          <w:rFonts w:ascii="標楷體" w:hAnsi="標楷體"/>
        </w:rPr>
        <w:t>1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</w:rPr>
        <w:t>債務協商交易資料查詢</w:t>
      </w:r>
    </w:p>
    <w:p w14:paraId="59050A4E" w14:textId="77777777" w:rsidR="00D379F2" w:rsidRPr="00AF1A82" w:rsidRDefault="00D379F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AF1A82" w14:paraId="7DF311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6931B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A54273" w14:textId="77777777" w:rsidR="00D379F2" w:rsidRPr="00AF1A82" w:rsidRDefault="001D576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</w:tr>
      <w:tr w:rsidR="00D379F2" w:rsidRPr="00AF1A82" w14:paraId="3955FD8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46F7B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95BBE5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2882F0B5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ED27B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19B6B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6DBCD855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9170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49DF6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6CFB8FB0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4195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0DA83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4C753C77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4376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8ECDA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1E778152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9D7A2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64B4C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10F8F9C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8F08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FEDF8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A93AB27" w14:textId="77777777" w:rsidR="00D379F2" w:rsidRPr="00AF1A82" w:rsidRDefault="00D379F2" w:rsidP="00D379F2">
      <w:pPr>
        <w:rPr>
          <w:rFonts w:ascii="標楷體" w:eastAsia="標楷體" w:hAnsi="標楷體"/>
        </w:rPr>
      </w:pPr>
    </w:p>
    <w:p w14:paraId="4E19B8CE" w14:textId="77777777" w:rsidR="00D379F2" w:rsidRPr="00AF1A82" w:rsidRDefault="00D379F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BD3952C" w14:textId="77777777" w:rsidR="00D379F2" w:rsidRPr="00AF1A82" w:rsidRDefault="00D379F2" w:rsidP="00D379F2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F0E86C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債務協商作業－債務協商交易資料查詢</w:t>
      </w:r>
    </w:p>
    <w:p w14:paraId="3B54AF25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身份證號 </w:t>
      </w:r>
      <w:r w:rsidR="0039577F">
        <w:rPr>
          <w:rFonts w:ascii="標楷體" w:eastAsia="標楷體" w:hAnsi="標楷體" w:hint="eastAsia"/>
          <w:sz w:val="18"/>
          <w:szCs w:val="18"/>
        </w:rPr>
        <w:t xml:space="preserve"> :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01 91188-9                                                     </w:t>
      </w:r>
    </w:p>
    <w:p w14:paraId="3AD00325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日期</w:t>
      </w:r>
      <w:r w:rsidR="0039577F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108/11/12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-  108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/11/12  </w:t>
      </w:r>
    </w:p>
    <w:p w14:paraId="5915811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</w:t>
      </w:r>
    </w:p>
    <w:p w14:paraId="29059F8E" w14:textId="77777777" w:rsidR="00D379F2" w:rsidRPr="00AF1A82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7C6C26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債務協商作業－債務協商交易資料查詢</w:t>
      </w:r>
    </w:p>
    <w:p w14:paraId="7F1CF5FB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515951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身份證號</w:t>
      </w:r>
      <w:r w:rsidR="006500B0" w:rsidRPr="00AF1A82">
        <w:rPr>
          <w:rFonts w:ascii="標楷體" w:eastAsia="標楷體" w:hAnsi="標楷體" w:hint="eastAsia"/>
          <w:sz w:val="18"/>
          <w:szCs w:val="18"/>
        </w:rPr>
        <w:t xml:space="preserve">  :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01 91188-9                                                     </w:t>
      </w:r>
    </w:p>
    <w:p w14:paraId="78059DB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日期</w:t>
      </w:r>
      <w:r w:rsidR="006500B0" w:rsidRPr="00AF1A82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AF1A82">
        <w:rPr>
          <w:rFonts w:ascii="標楷體" w:eastAsia="標楷體" w:hAnsi="標楷體" w:hint="eastAsia"/>
          <w:sz w:val="18"/>
          <w:szCs w:val="18"/>
        </w:rPr>
        <w:t>108/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09/01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-  108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/1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2</w:t>
      </w:r>
      <w:r w:rsidRPr="00AF1A82">
        <w:rPr>
          <w:rFonts w:ascii="標楷體" w:eastAsia="標楷體" w:hAnsi="標楷體" w:hint="eastAsia"/>
          <w:sz w:val="18"/>
          <w:szCs w:val="18"/>
        </w:rPr>
        <w:t>/1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5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</w:t>
      </w:r>
    </w:p>
    <w:p w14:paraId="0A81950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83F3C6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CFE30B7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戶號：1234567</w:t>
      </w:r>
      <w:r w:rsidR="00C314AF" w:rsidRPr="00AF1A82">
        <w:rPr>
          <w:rFonts w:ascii="標楷體" w:eastAsia="標楷體" w:hAnsi="標楷體"/>
          <w:sz w:val="18"/>
          <w:szCs w:val="18"/>
        </w:rPr>
        <w:t xml:space="preserve">                    </w:t>
      </w:r>
    </w:p>
    <w:p w14:paraId="5E9F8D68" w14:textId="77777777" w:rsidR="00C314AF" w:rsidRPr="00AF1A82" w:rsidRDefault="00C314AF" w:rsidP="00C314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案件種類</w:t>
      </w:r>
      <w:r w:rsidR="006E30C1" w:rsidRPr="00AF1A82">
        <w:rPr>
          <w:rFonts w:ascii="標楷體" w:eastAsia="標楷體" w:hAnsi="標楷體" w:hint="eastAsia"/>
          <w:sz w:val="18"/>
          <w:szCs w:val="18"/>
        </w:rPr>
        <w:t xml:space="preserve">  :                       </w:t>
      </w:r>
      <w:r w:rsidR="006E30C1" w:rsidRPr="00AF1A82">
        <w:rPr>
          <w:rFonts w:ascii="標楷體" w:eastAsia="標楷體" w:hAnsi="標楷體"/>
          <w:sz w:val="18"/>
          <w:szCs w:val="18"/>
        </w:rPr>
        <w:t xml:space="preserve"> 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債權戶別</w:t>
      </w:r>
      <w:proofErr w:type="gramEnd"/>
      <w:r w:rsidR="006E30C1" w:rsidRPr="00AF1A82">
        <w:rPr>
          <w:rFonts w:ascii="標楷體" w:eastAsia="標楷體" w:hAnsi="標楷體" w:hint="eastAsia"/>
          <w:sz w:val="18"/>
          <w:szCs w:val="18"/>
        </w:rPr>
        <w:t>:</w:t>
      </w:r>
      <w:r w:rsidR="006E30C1" w:rsidRPr="00AF1A82">
        <w:rPr>
          <w:rFonts w:ascii="標楷體" w:eastAsia="標楷體" w:hAnsi="標楷體"/>
          <w:sz w:val="18"/>
          <w:szCs w:val="18"/>
        </w:rPr>
        <w:t xml:space="preserve">           </w:t>
      </w:r>
      <w:r w:rsidR="006E30C1" w:rsidRPr="00AF1A82">
        <w:rPr>
          <w:rFonts w:ascii="標楷體" w:eastAsia="標楷體" w:hAnsi="標楷體" w:hint="eastAsia"/>
          <w:sz w:val="18"/>
          <w:szCs w:val="18"/>
        </w:rPr>
        <w:t>借戶狀態      ：</w:t>
      </w:r>
    </w:p>
    <w:p w14:paraId="2A00C01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總本金餘額：                     </w:t>
      </w:r>
      <w:proofErr w:type="gramStart"/>
      <w:r w:rsidR="00534266" w:rsidRPr="00AF1A82">
        <w:rPr>
          <w:rFonts w:ascii="標楷體" w:eastAsia="標楷體" w:hAnsi="標楷體" w:hint="eastAsia"/>
          <w:sz w:val="18"/>
          <w:szCs w:val="18"/>
        </w:rPr>
        <w:t>累</w:t>
      </w:r>
      <w:r w:rsidR="003752AC" w:rsidRPr="00AF1A82">
        <w:rPr>
          <w:rFonts w:ascii="標楷體" w:eastAsia="標楷體" w:hAnsi="標楷體" w:hint="eastAsia"/>
          <w:sz w:val="18"/>
          <w:szCs w:val="18"/>
        </w:rPr>
        <w:t>暫收</w:t>
      </w:r>
      <w:proofErr w:type="gramEnd"/>
      <w:r w:rsidR="00183E47" w:rsidRPr="00AF1A82">
        <w:rPr>
          <w:rFonts w:ascii="標楷體" w:eastAsia="標楷體" w:hAnsi="標楷體" w:hint="eastAsia"/>
          <w:sz w:val="18"/>
          <w:szCs w:val="18"/>
        </w:rPr>
        <w:t>金額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：           </w:t>
      </w:r>
    </w:p>
    <w:p w14:paraId="79D564F4" w14:textId="77777777" w:rsidR="00826435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累溢收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金額：   　                </w:t>
      </w:r>
      <w:proofErr w:type="gramStart"/>
      <w:r w:rsidR="00070A4F" w:rsidRPr="00AF1A82">
        <w:rPr>
          <w:rFonts w:ascii="標楷體" w:eastAsia="標楷體" w:hAnsi="標楷體" w:hint="eastAsia"/>
          <w:sz w:val="18"/>
          <w:szCs w:val="18"/>
        </w:rPr>
        <w:t>累期款</w:t>
      </w:r>
      <w:proofErr w:type="gramEnd"/>
      <w:r w:rsidR="00070A4F" w:rsidRPr="00AF1A82">
        <w:rPr>
          <w:rFonts w:ascii="標楷體" w:eastAsia="標楷體" w:hAnsi="標楷體" w:hint="eastAsia"/>
          <w:sz w:val="18"/>
          <w:szCs w:val="18"/>
        </w:rPr>
        <w:t>金額：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    </w:t>
      </w:r>
      <w:proofErr w:type="gramStart"/>
      <w:r w:rsidR="00826435" w:rsidRPr="00AF1A82">
        <w:rPr>
          <w:rFonts w:ascii="標楷體" w:eastAsia="標楷體" w:hAnsi="標楷體" w:hint="eastAsia"/>
          <w:sz w:val="18"/>
          <w:szCs w:val="18"/>
        </w:rPr>
        <w:t>累新壽</w:t>
      </w:r>
      <w:proofErr w:type="gramEnd"/>
      <w:r w:rsidR="00826435" w:rsidRPr="00AF1A82">
        <w:rPr>
          <w:rFonts w:ascii="標楷體" w:eastAsia="標楷體" w:hAnsi="標楷體" w:hint="eastAsia"/>
          <w:sz w:val="18"/>
          <w:szCs w:val="18"/>
        </w:rPr>
        <w:t>分攤金額：</w:t>
      </w:r>
      <w:r w:rsidR="00BA459F" w:rsidRPr="00AF1A82">
        <w:rPr>
          <w:rFonts w:ascii="標楷體" w:eastAsia="標楷體" w:hAnsi="標楷體" w:hint="eastAsia"/>
          <w:sz w:val="18"/>
          <w:szCs w:val="18"/>
        </w:rPr>
        <w:t xml:space="preserve"> </w:t>
      </w:r>
    </w:p>
    <w:p w14:paraId="0A8ECC7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期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款：        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尚餘期數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Pr="00AF1A82">
        <w:rPr>
          <w:rFonts w:ascii="標楷體" w:eastAsia="標楷體" w:hAnsi="標楷體" w:hint="eastAsia"/>
          <w:sz w:val="18"/>
          <w:szCs w:val="18"/>
        </w:rPr>
        <w:t>：</w:t>
      </w:r>
    </w:p>
    <w:p w14:paraId="2347CE5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4C303BF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日期   交易別    交易金額    本金餘額    會計日期           退還金額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新壽攤分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 撥付金額  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製檔日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187375B4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108/09/12  0.正常       1,000      100,000   108/09/13 &lt;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明細&gt;       0      400       600  108/09/15&lt;撥付明細&gt; </w:t>
      </w:r>
    </w:p>
    <w:p w14:paraId="20774087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108/10/10  1.溢繳       1,200       92,000   108/10/11 &lt;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明細&gt;       0      480       720  108/10/16&lt;撥付明細&gt;</w:t>
      </w:r>
    </w:p>
    <w:p w14:paraId="19F32F1F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108/11/12  2.短繳         700       92,000   108/11/12 &lt;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明細&gt;       0      280       420  108/11/15&lt;撥付明細&gt;</w:t>
      </w:r>
    </w:p>
    <w:p w14:paraId="216374F5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108/11/15  3.提前還本   6,000       29,000   108/11/15 &lt;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明細&gt;       0    2,400     3,600  108/11/15&lt;撥付明細&gt;</w:t>
      </w:r>
    </w:p>
    <w:p w14:paraId="7F8A936C" w14:textId="77777777" w:rsidR="00D379F2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108/12/12  4.結清       </w:t>
      </w:r>
      <w:r w:rsidR="00527F16">
        <w:rPr>
          <w:rFonts w:ascii="標楷體" w:eastAsia="標楷體" w:hAnsi="標楷體"/>
          <w:sz w:val="18"/>
          <w:szCs w:val="18"/>
        </w:rPr>
        <w:t>5</w:t>
      </w:r>
      <w:r w:rsidRPr="00AF1A82">
        <w:rPr>
          <w:rFonts w:ascii="標楷體" w:eastAsia="標楷體" w:hAnsi="標楷體" w:hint="eastAsia"/>
          <w:sz w:val="18"/>
          <w:szCs w:val="18"/>
        </w:rPr>
        <w:t>,000            0   108/12/13 &lt;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>明細&gt;   2,000    1,200     1,800  108/12/15&lt;撥付明細&gt;</w:t>
      </w:r>
    </w:p>
    <w:p w14:paraId="02468DD3" w14:textId="77777777" w:rsidR="00D379F2" w:rsidRPr="00AF1A82" w:rsidRDefault="00D379F2" w:rsidP="00D379F2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67BB873B" w14:textId="77777777" w:rsidR="00D379F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1"/>
        <w:gridCol w:w="1296"/>
        <w:gridCol w:w="889"/>
        <w:gridCol w:w="1121"/>
        <w:gridCol w:w="661"/>
        <w:gridCol w:w="692"/>
        <w:gridCol w:w="3320"/>
      </w:tblGrid>
      <w:tr w:rsidR="006500B0" w:rsidRPr="00AF1A82" w14:paraId="515495D2" w14:textId="77777777" w:rsidTr="0039577F">
        <w:trPr>
          <w:trHeight w:val="388"/>
          <w:jc w:val="center"/>
        </w:trPr>
        <w:tc>
          <w:tcPr>
            <w:tcW w:w="655" w:type="dxa"/>
            <w:vMerge w:val="restart"/>
          </w:tcPr>
          <w:p w14:paraId="203FC964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24" w:type="dxa"/>
            <w:vMerge w:val="restart"/>
          </w:tcPr>
          <w:p w14:paraId="4A1DBB79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94" w:type="dxa"/>
            <w:gridSpan w:val="5"/>
          </w:tcPr>
          <w:p w14:paraId="71ADE8FF" w14:textId="77777777" w:rsidR="006500B0" w:rsidRPr="00AF1A82" w:rsidRDefault="006500B0" w:rsidP="006500B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0" w:type="dxa"/>
            <w:vMerge w:val="restart"/>
          </w:tcPr>
          <w:p w14:paraId="37D068E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500B0" w:rsidRPr="00AF1A82" w14:paraId="7755CB52" w14:textId="77777777" w:rsidTr="0039577F">
        <w:trPr>
          <w:trHeight w:val="244"/>
          <w:jc w:val="center"/>
        </w:trPr>
        <w:tc>
          <w:tcPr>
            <w:tcW w:w="655" w:type="dxa"/>
            <w:vMerge/>
          </w:tcPr>
          <w:p w14:paraId="35046C76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24" w:type="dxa"/>
            <w:vMerge/>
          </w:tcPr>
          <w:p w14:paraId="05C1B62D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3767E8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0" w:type="dxa"/>
          </w:tcPr>
          <w:p w14:paraId="23E0613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37" w:type="dxa"/>
          </w:tcPr>
          <w:p w14:paraId="71FDB3DF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2CEA63C1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5" w:type="dxa"/>
          </w:tcPr>
          <w:p w14:paraId="3701B2C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0" w:type="dxa"/>
            <w:vMerge/>
          </w:tcPr>
          <w:p w14:paraId="5733BFE6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AF1A82" w14:paraId="4285A2D6" w14:textId="77777777" w:rsidTr="0039577F">
        <w:trPr>
          <w:trHeight w:val="291"/>
          <w:jc w:val="center"/>
        </w:trPr>
        <w:tc>
          <w:tcPr>
            <w:tcW w:w="655" w:type="dxa"/>
          </w:tcPr>
          <w:p w14:paraId="3165F0CA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24" w:type="dxa"/>
          </w:tcPr>
          <w:p w14:paraId="2ED353B8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296" w:type="dxa"/>
          </w:tcPr>
          <w:p w14:paraId="7C3F879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0" w:type="dxa"/>
          </w:tcPr>
          <w:p w14:paraId="2C42A712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14101BF5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90D453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1D26410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5F9A6E48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AF1A82" w14:paraId="684F2E5C" w14:textId="77777777" w:rsidTr="0039577F">
        <w:trPr>
          <w:trHeight w:val="291"/>
          <w:jc w:val="center"/>
        </w:trPr>
        <w:tc>
          <w:tcPr>
            <w:tcW w:w="655" w:type="dxa"/>
          </w:tcPr>
          <w:p w14:paraId="1BC4CE0D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24" w:type="dxa"/>
          </w:tcPr>
          <w:p w14:paraId="6821882F" w14:textId="77777777" w:rsidR="006500B0" w:rsidRPr="00AF1A82" w:rsidDel="00446BFD" w:rsidRDefault="006500B0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296" w:type="dxa"/>
          </w:tcPr>
          <w:p w14:paraId="69726D81" w14:textId="77777777" w:rsidR="006500B0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0" w:type="dxa"/>
          </w:tcPr>
          <w:p w14:paraId="65DFE66C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5997A10A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909D460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925353F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2378B1F1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40B26806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14148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74D778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1EF95F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F5809DB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F7EDF1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3FCFFE9A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08B0E3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AD3EC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4D45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5790C0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7AC9DF4" w14:textId="77777777" w:rsidTr="003A3C80">
        <w:trPr>
          <w:trHeight w:val="244"/>
          <w:jc w:val="center"/>
        </w:trPr>
        <w:tc>
          <w:tcPr>
            <w:tcW w:w="696" w:type="dxa"/>
          </w:tcPr>
          <w:p w14:paraId="2967367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7A1F308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AF57EC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0C8DE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1BC726B3" w14:textId="77777777" w:rsidTr="003A3C80">
        <w:trPr>
          <w:trHeight w:val="244"/>
          <w:jc w:val="center"/>
        </w:trPr>
        <w:tc>
          <w:tcPr>
            <w:tcW w:w="696" w:type="dxa"/>
          </w:tcPr>
          <w:p w14:paraId="5434549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69EBCA2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42B79C7F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8FB818A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1.債協</w:t>
            </w:r>
          </w:p>
          <w:p w14:paraId="03A556F7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2.調解</w:t>
            </w:r>
          </w:p>
          <w:p w14:paraId="7905EE4F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3.更生</w:t>
            </w:r>
          </w:p>
          <w:p w14:paraId="73944FD2" w14:textId="77777777" w:rsidR="0039577F" w:rsidRPr="00AF1A82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39577F" w:rsidRPr="00AF1A82" w14:paraId="3BDC25D1" w14:textId="77777777" w:rsidTr="003A3C80">
        <w:trPr>
          <w:trHeight w:val="244"/>
          <w:jc w:val="center"/>
        </w:trPr>
        <w:tc>
          <w:tcPr>
            <w:tcW w:w="696" w:type="dxa"/>
          </w:tcPr>
          <w:p w14:paraId="42245AC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07BC1FAD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proofErr w:type="gramStart"/>
            <w:r w:rsidRPr="009A4976">
              <w:rPr>
                <w:rFonts w:ascii="標楷體" w:eastAsia="標楷體" w:hAnsi="標楷體" w:hint="eastAsia"/>
              </w:rPr>
              <w:t>債權戶別</w:t>
            </w:r>
            <w:proofErr w:type="gramEnd"/>
          </w:p>
        </w:tc>
        <w:tc>
          <w:tcPr>
            <w:tcW w:w="3969" w:type="dxa"/>
          </w:tcPr>
          <w:p w14:paraId="5717E1F9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A44FB27" w14:textId="77777777" w:rsidR="0039577F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  <w:p w14:paraId="5363DE02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3948E092" w14:textId="77777777" w:rsidR="0074438D" w:rsidRPr="00AF1A82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2.</w:t>
            </w:r>
            <w:proofErr w:type="gramStart"/>
            <w:r w:rsidRPr="0074438D">
              <w:rPr>
                <w:rFonts w:ascii="標楷體" w:eastAsia="標楷體" w:hAnsi="標楷體" w:hint="eastAsia"/>
              </w:rPr>
              <w:t>保貸戶</w:t>
            </w:r>
            <w:proofErr w:type="gramEnd"/>
          </w:p>
        </w:tc>
      </w:tr>
      <w:tr w:rsidR="0039577F" w:rsidRPr="00AF1A82" w14:paraId="7552AA05" w14:textId="77777777" w:rsidTr="003A3C80">
        <w:trPr>
          <w:trHeight w:val="244"/>
          <w:jc w:val="center"/>
        </w:trPr>
        <w:tc>
          <w:tcPr>
            <w:tcW w:w="696" w:type="dxa"/>
          </w:tcPr>
          <w:p w14:paraId="07A3A888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C852893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借戶狀態</w:t>
            </w:r>
          </w:p>
        </w:tc>
        <w:tc>
          <w:tcPr>
            <w:tcW w:w="3969" w:type="dxa"/>
          </w:tcPr>
          <w:p w14:paraId="0B72479A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A319B43" w14:textId="77777777" w:rsidR="0039577F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  <w:p w14:paraId="1C1E3BA6" w14:textId="77777777" w:rsidR="0096760A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正常</w:t>
            </w:r>
          </w:p>
          <w:p w14:paraId="4EE30EC5" w14:textId="77777777" w:rsidR="0096760A" w:rsidRDefault="00B36ADD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</w:t>
            </w:r>
            <w:r w:rsidR="005C7467">
              <w:rPr>
                <w:rFonts w:ascii="標楷體" w:eastAsia="標楷體" w:hAnsi="標楷體" w:hint="eastAsia"/>
              </w:rPr>
              <w:t>繳</w:t>
            </w:r>
          </w:p>
          <w:p w14:paraId="77BA6FA2" w14:textId="77777777" w:rsidR="0096760A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</w:t>
            </w:r>
          </w:p>
          <w:p w14:paraId="46599269" w14:textId="77777777" w:rsidR="0096760A" w:rsidRPr="00AF1A82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呆帳</w:t>
            </w:r>
          </w:p>
        </w:tc>
      </w:tr>
      <w:tr w:rsidR="0039577F" w:rsidRPr="00AF1A82" w14:paraId="356F7087" w14:textId="77777777" w:rsidTr="003A3C80">
        <w:trPr>
          <w:trHeight w:val="244"/>
          <w:jc w:val="center"/>
        </w:trPr>
        <w:tc>
          <w:tcPr>
            <w:tcW w:w="696" w:type="dxa"/>
          </w:tcPr>
          <w:p w14:paraId="7F5186E3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5B0A314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總本金餘額</w:t>
            </w:r>
          </w:p>
        </w:tc>
        <w:tc>
          <w:tcPr>
            <w:tcW w:w="3969" w:type="dxa"/>
          </w:tcPr>
          <w:p w14:paraId="146D36C5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DAEAD3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56082118" w14:textId="77777777" w:rsidTr="003A3C80">
        <w:trPr>
          <w:trHeight w:val="244"/>
          <w:jc w:val="center"/>
        </w:trPr>
        <w:tc>
          <w:tcPr>
            <w:tcW w:w="696" w:type="dxa"/>
          </w:tcPr>
          <w:p w14:paraId="0F3CB6A6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737BC59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proofErr w:type="gramStart"/>
            <w:r w:rsidRPr="009A4976">
              <w:rPr>
                <w:rFonts w:ascii="標楷體" w:eastAsia="標楷體" w:hAnsi="標楷體" w:hint="eastAsia"/>
              </w:rPr>
              <w:t>累暫收</w:t>
            </w:r>
            <w:proofErr w:type="gramEnd"/>
            <w:r w:rsidRPr="009A4976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20416518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D01D7E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07C4E4B4" w14:textId="77777777" w:rsidTr="003A3C80">
        <w:trPr>
          <w:trHeight w:val="244"/>
          <w:jc w:val="center"/>
        </w:trPr>
        <w:tc>
          <w:tcPr>
            <w:tcW w:w="696" w:type="dxa"/>
          </w:tcPr>
          <w:p w14:paraId="10EA8A03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10BD44F9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proofErr w:type="gramStart"/>
            <w:r w:rsidRPr="009A4976">
              <w:rPr>
                <w:rFonts w:ascii="標楷體" w:eastAsia="標楷體" w:hAnsi="標楷體" w:hint="eastAsia"/>
              </w:rPr>
              <w:t>累溢收</w:t>
            </w:r>
            <w:proofErr w:type="gramEnd"/>
            <w:r w:rsidRPr="009A4976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480BBA8E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500B8F9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62508930" w14:textId="77777777" w:rsidTr="003A3C80">
        <w:trPr>
          <w:trHeight w:val="244"/>
          <w:jc w:val="center"/>
        </w:trPr>
        <w:tc>
          <w:tcPr>
            <w:tcW w:w="696" w:type="dxa"/>
          </w:tcPr>
          <w:p w14:paraId="2786825E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E4413BB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proofErr w:type="gramStart"/>
            <w:r w:rsidRPr="009A4976">
              <w:rPr>
                <w:rFonts w:ascii="標楷體" w:eastAsia="標楷體" w:hAnsi="標楷體" w:hint="eastAsia"/>
              </w:rPr>
              <w:t>累期款</w:t>
            </w:r>
            <w:proofErr w:type="gramEnd"/>
            <w:r w:rsidRPr="009A4976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44B5E6FE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16B7412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3D99CABD" w14:textId="77777777" w:rsidTr="003A3C80">
        <w:trPr>
          <w:trHeight w:val="244"/>
          <w:jc w:val="center"/>
        </w:trPr>
        <w:tc>
          <w:tcPr>
            <w:tcW w:w="696" w:type="dxa"/>
          </w:tcPr>
          <w:p w14:paraId="46ABEE8C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4CEB5137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proofErr w:type="gramStart"/>
            <w:r w:rsidRPr="009A4976">
              <w:rPr>
                <w:rFonts w:ascii="標楷體" w:eastAsia="標楷體" w:hAnsi="標楷體" w:hint="eastAsia"/>
              </w:rPr>
              <w:t>累新壽</w:t>
            </w:r>
            <w:proofErr w:type="gramEnd"/>
            <w:r w:rsidRPr="009A4976">
              <w:rPr>
                <w:rFonts w:ascii="標楷體" w:eastAsia="標楷體" w:hAnsi="標楷體" w:hint="eastAsia"/>
              </w:rPr>
              <w:t>分攤金額</w:t>
            </w:r>
          </w:p>
        </w:tc>
        <w:tc>
          <w:tcPr>
            <w:tcW w:w="3969" w:type="dxa"/>
          </w:tcPr>
          <w:p w14:paraId="7A979B72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53356E8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41D8DF69" w14:textId="77777777" w:rsidTr="003A3C80">
        <w:trPr>
          <w:trHeight w:val="244"/>
          <w:jc w:val="center"/>
        </w:trPr>
        <w:tc>
          <w:tcPr>
            <w:tcW w:w="696" w:type="dxa"/>
          </w:tcPr>
          <w:p w14:paraId="500380F0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1764D95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3969" w:type="dxa"/>
          </w:tcPr>
          <w:p w14:paraId="228B112A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C1E4F6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018F5721" w14:textId="77777777" w:rsidTr="003A3C80">
        <w:trPr>
          <w:trHeight w:val="244"/>
          <w:jc w:val="center"/>
        </w:trPr>
        <w:tc>
          <w:tcPr>
            <w:tcW w:w="696" w:type="dxa"/>
          </w:tcPr>
          <w:p w14:paraId="37FF9371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2C816C9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3969" w:type="dxa"/>
          </w:tcPr>
          <w:p w14:paraId="311F1AD3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154E985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07022D6E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730E4F3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6AD13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958D61" w14:textId="77777777" w:rsidR="0039577F" w:rsidRPr="00AF1A82" w:rsidRDefault="0039577F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795DB9D2" w14:textId="77777777" w:rsidR="0039577F" w:rsidRPr="00AF1A82" w:rsidRDefault="0039577F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AEA99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0FA5AE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C8285D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明細&gt;</w:t>
            </w:r>
          </w:p>
        </w:tc>
        <w:tc>
          <w:tcPr>
            <w:tcW w:w="3969" w:type="dxa"/>
          </w:tcPr>
          <w:p w14:paraId="01C12E69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</w:rPr>
              <w:t>L5972</w:t>
            </w:r>
            <w:r w:rsidRPr="00AF1A82">
              <w:rPr>
                <w:rFonts w:ascii="標楷體" w:eastAsia="標楷體" w:hAnsi="標楷體" w:hint="eastAsia"/>
              </w:rPr>
              <w:t>&lt;交易債務協商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明細查詢&gt;</w:t>
            </w:r>
          </w:p>
        </w:tc>
        <w:tc>
          <w:tcPr>
            <w:tcW w:w="2693" w:type="dxa"/>
          </w:tcPr>
          <w:p w14:paraId="6B1E3594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504AA2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F7DAB6E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&lt;撥付明細&gt;</w:t>
            </w:r>
          </w:p>
        </w:tc>
        <w:tc>
          <w:tcPr>
            <w:tcW w:w="3969" w:type="dxa"/>
          </w:tcPr>
          <w:p w14:paraId="3326633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</w:rPr>
              <w:t>L5973</w:t>
            </w:r>
            <w:r w:rsidRPr="00AF1A82">
              <w:rPr>
                <w:rFonts w:ascii="標楷體" w:eastAsia="標楷體" w:hAnsi="標楷體" w:hint="eastAsia"/>
              </w:rPr>
              <w:t>&lt;最大債權撥付明細查詢&gt;</w:t>
            </w:r>
          </w:p>
        </w:tc>
        <w:tc>
          <w:tcPr>
            <w:tcW w:w="2693" w:type="dxa"/>
          </w:tcPr>
          <w:p w14:paraId="62B8380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F9A920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A4F8A2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3969" w:type="dxa"/>
          </w:tcPr>
          <w:p w14:paraId="3873188A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28125F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9E4B33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7E0145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3A784D1B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32CAF1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1BA059FE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71A921F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0088DF85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1DF39C41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</w:t>
            </w:r>
          </w:p>
          <w:p w14:paraId="25BE202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5.提前清償   </w:t>
            </w:r>
          </w:p>
        </w:tc>
      </w:tr>
      <w:tr w:rsidR="0039577F" w:rsidRPr="00AF1A82" w14:paraId="1A2DA19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5BC909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3969" w:type="dxa"/>
          </w:tcPr>
          <w:p w14:paraId="4E041B94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EA2E4BB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40C4EC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39C0407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73535DE7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0464D32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54C09A7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3628E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3969" w:type="dxa"/>
          </w:tcPr>
          <w:p w14:paraId="23CC7AF1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695328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4EE4F0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F1D7CF" w14:textId="77777777" w:rsidR="0039577F" w:rsidRPr="00AF1A82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07F11C95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247AF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41139A6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45B45" w14:textId="77777777" w:rsidR="0039577F" w:rsidRPr="00AF1A82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68E4BF8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C054423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8182BC7" w14:textId="77777777" w:rsidR="00E10B29" w:rsidRDefault="00E10B29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42544583" w14:textId="77777777" w:rsidR="00E10B29" w:rsidRDefault="00E10B2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5FB92B9" w14:textId="77777777" w:rsidR="00D379F2" w:rsidRPr="00AF1A82" w:rsidRDefault="00D379F2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0F389EC6" w14:textId="77777777" w:rsidR="00D570C8" w:rsidRPr="00AF1A82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752152" w:rsidRPr="00AF1A82">
        <w:rPr>
          <w:rFonts w:ascii="標楷體" w:hAnsi="標楷體"/>
        </w:rPr>
        <w:t>97</w:t>
      </w:r>
      <w:r w:rsidR="00632A7C" w:rsidRPr="00AF1A82">
        <w:rPr>
          <w:rFonts w:ascii="標楷體" w:hAnsi="標楷體"/>
        </w:rPr>
        <w:t>2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  <w:lang w:eastAsia="zh-TW"/>
        </w:rPr>
        <w:t>債務協商</w:t>
      </w:r>
      <w:proofErr w:type="gramStart"/>
      <w:r w:rsidRPr="00AF1A82">
        <w:rPr>
          <w:rFonts w:ascii="標楷體" w:hAnsi="標楷體" w:hint="eastAsia"/>
          <w:lang w:eastAsia="zh-TW"/>
        </w:rPr>
        <w:t>入帳</w:t>
      </w:r>
      <w:proofErr w:type="gramEnd"/>
      <w:r w:rsidRPr="00AF1A82">
        <w:rPr>
          <w:rFonts w:ascii="標楷體" w:hAnsi="標楷體" w:hint="eastAsia"/>
          <w:lang w:eastAsia="zh-TW"/>
        </w:rPr>
        <w:t>明細查詢</w:t>
      </w:r>
    </w:p>
    <w:p w14:paraId="0A2FC40F" w14:textId="77777777" w:rsidR="00D570C8" w:rsidRPr="00AF1A82" w:rsidRDefault="00D570C8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AF1A82" w14:paraId="34AFB2F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813AC7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B8E180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明細資料查詢</w:t>
            </w:r>
          </w:p>
        </w:tc>
      </w:tr>
      <w:tr w:rsidR="00D570C8" w:rsidRPr="00AF1A82" w14:paraId="42744C9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722BF6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0D61F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30AB17E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AC4E5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458279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D30A41E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C0CF6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D3F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887C7D2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14D04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6917A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2409B89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9763D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09EFC7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644FEEE3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9B7C2A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F6FCDF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FE7233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C5D25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DE36BF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13EC90D" w14:textId="77777777" w:rsidR="00AD50CB" w:rsidRDefault="00AD50CB" w:rsidP="00AD50CB">
      <w:pPr>
        <w:pStyle w:val="1"/>
        <w:numPr>
          <w:ilvl w:val="0"/>
          <w:numId w:val="0"/>
        </w:numPr>
        <w:ind w:left="622" w:hanging="480"/>
      </w:pPr>
    </w:p>
    <w:p w14:paraId="50B3C9EB" w14:textId="77777777" w:rsidR="00D570C8" w:rsidRPr="00AF1A82" w:rsidRDefault="00D570C8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C56202E" w14:textId="77777777" w:rsidR="00D570C8" w:rsidRPr="00AF1A82" w:rsidRDefault="00D570C8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F1D3617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752152"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2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</w:t>
      </w:r>
      <w:proofErr w:type="gramStart"/>
      <w:r w:rsidRPr="00AF1A82">
        <w:rPr>
          <w:rFonts w:ascii="標楷體" w:eastAsia="標楷體" w:hAnsi="標楷體" w:hint="eastAsia"/>
        </w:rPr>
        <w:t>入帳</w:t>
      </w:r>
      <w:proofErr w:type="gramEnd"/>
      <w:r w:rsidRPr="00AF1A82">
        <w:rPr>
          <w:rFonts w:ascii="標楷體" w:eastAsia="標楷體" w:hAnsi="標楷體" w:hint="eastAsia"/>
        </w:rPr>
        <w:t>明細資料查詢</w:t>
      </w:r>
    </w:p>
    <w:p w14:paraId="0EB0DEBC" w14:textId="77777777" w:rsidR="00605DAE" w:rsidRP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日期選項   : 9-XXXXXXXX</w:t>
      </w:r>
    </w:p>
    <w:p w14:paraId="325D85A0" w14:textId="77777777" w:rsidR="00605DAE" w:rsidRP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日期區間   : 999/99/99 ~ 999/99/99</w:t>
      </w:r>
    </w:p>
    <w:p w14:paraId="48DC0EDC" w14:textId="77777777" w:rsid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身分證字號 : XXXXXXXXXX </w:t>
      </w:r>
    </w:p>
    <w:p w14:paraId="3D32EF8E" w14:textId="77777777" w:rsidR="00D570C8" w:rsidRPr="00AF1A82" w:rsidRDefault="008502B6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 xml:space="preserve">   </w:t>
      </w:r>
    </w:p>
    <w:p w14:paraId="661CE80F" w14:textId="77777777" w:rsidR="00D570C8" w:rsidRPr="00AF1A82" w:rsidRDefault="00D570C8" w:rsidP="00D570C8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7DFF809B" w14:textId="77777777" w:rsidR="00D570C8" w:rsidRPr="00AF1A82" w:rsidRDefault="00D570C8" w:rsidP="00D570C8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4DF5AF7F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752152"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2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</w:t>
      </w:r>
      <w:proofErr w:type="gramStart"/>
      <w:r w:rsidRPr="00AF1A82">
        <w:rPr>
          <w:rFonts w:ascii="標楷體" w:eastAsia="標楷體" w:hAnsi="標楷體" w:hint="eastAsia"/>
        </w:rPr>
        <w:t>入帳</w:t>
      </w:r>
      <w:proofErr w:type="gramEnd"/>
      <w:r w:rsidRPr="00AF1A82">
        <w:rPr>
          <w:rFonts w:ascii="標楷體" w:eastAsia="標楷體" w:hAnsi="標楷體" w:hint="eastAsia"/>
        </w:rPr>
        <w:t>明細資料查詢</w:t>
      </w:r>
    </w:p>
    <w:p w14:paraId="655A784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C4E6CD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身分證字號  戶號    戶名      </w:t>
      </w:r>
      <w:proofErr w:type="gramStart"/>
      <w:r w:rsidRPr="00AF1A82">
        <w:rPr>
          <w:rFonts w:ascii="標楷體" w:eastAsia="標楷體" w:hAnsi="標楷體" w:hint="eastAsia"/>
          <w:sz w:val="20"/>
        </w:rPr>
        <w:t>入帳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日期   交易別        暫收金額       </w:t>
      </w:r>
      <w:proofErr w:type="gramStart"/>
      <w:r w:rsidRPr="00AF1A82">
        <w:rPr>
          <w:rFonts w:ascii="標楷體" w:eastAsia="標楷體" w:hAnsi="標楷體" w:hint="eastAsia"/>
          <w:sz w:val="20"/>
        </w:rPr>
        <w:t>繳息迄日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     </w:t>
      </w:r>
      <w:proofErr w:type="gramStart"/>
      <w:r w:rsidRPr="00AF1A82">
        <w:rPr>
          <w:rFonts w:ascii="標楷體" w:eastAsia="標楷體" w:hAnsi="標楷體" w:hint="eastAsia"/>
          <w:sz w:val="20"/>
        </w:rPr>
        <w:t>暫收抵繳</w:t>
      </w:r>
      <w:proofErr w:type="gramEnd"/>
    </w:p>
    <w:p w14:paraId="4ED72A5A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proofErr w:type="gramStart"/>
      <w:r w:rsidRPr="00AF1A82">
        <w:rPr>
          <w:rFonts w:ascii="標楷體" w:eastAsia="標楷體" w:hAnsi="標楷體" w:hint="eastAsia"/>
          <w:sz w:val="20"/>
        </w:rPr>
        <w:t>溢繳抵繳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          本金         利息         轉入溢繳         分攤      會計日期    交易序號</w:t>
      </w:r>
    </w:p>
    <w:p w14:paraId="2F809D68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4236908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</w:t>
      </w:r>
      <w:proofErr w:type="gramStart"/>
      <w:r w:rsidRPr="00AF1A82">
        <w:rPr>
          <w:rFonts w:ascii="標楷體" w:eastAsia="標楷體" w:hAnsi="標楷體" w:hint="eastAsia"/>
          <w:sz w:val="20"/>
        </w:rPr>
        <w:t>99  99999999</w:t>
      </w:r>
      <w:proofErr w:type="gramEnd"/>
    </w:p>
    <w:p w14:paraId="0D815856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36269B9B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</w:t>
      </w:r>
      <w:proofErr w:type="gramStart"/>
      <w:r w:rsidRPr="00AF1A82">
        <w:rPr>
          <w:rFonts w:ascii="標楷體" w:eastAsia="標楷體" w:hAnsi="標楷體" w:hint="eastAsia"/>
          <w:sz w:val="20"/>
        </w:rPr>
        <w:t>99  99999999</w:t>
      </w:r>
      <w:proofErr w:type="gramEnd"/>
    </w:p>
    <w:p w14:paraId="022C6447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C0F9889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</w:t>
      </w:r>
      <w:proofErr w:type="gramStart"/>
      <w:r w:rsidRPr="00AF1A82">
        <w:rPr>
          <w:rFonts w:ascii="標楷體" w:eastAsia="標楷體" w:hAnsi="標楷體" w:hint="eastAsia"/>
          <w:sz w:val="20"/>
        </w:rPr>
        <w:t>99  99999999</w:t>
      </w:r>
      <w:proofErr w:type="gramEnd"/>
    </w:p>
    <w:p w14:paraId="7D5BA812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404BA576" w14:textId="77777777" w:rsidR="00D570C8" w:rsidRPr="00AF1A82" w:rsidRDefault="00D570C8" w:rsidP="00D570C8">
      <w:pPr>
        <w:rPr>
          <w:rFonts w:ascii="標楷體" w:eastAsia="標楷體" w:hAnsi="標楷體"/>
        </w:rPr>
      </w:pPr>
    </w:p>
    <w:p w14:paraId="31178180" w14:textId="77777777" w:rsidR="00D570C8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71"/>
        <w:gridCol w:w="1296"/>
        <w:gridCol w:w="965"/>
        <w:gridCol w:w="1233"/>
        <w:gridCol w:w="696"/>
        <w:gridCol w:w="702"/>
        <w:gridCol w:w="3601"/>
      </w:tblGrid>
      <w:tr w:rsidR="00CB7CE3" w:rsidRPr="00AF1A82" w14:paraId="135025BC" w14:textId="77777777" w:rsidTr="00836463">
        <w:trPr>
          <w:trHeight w:val="388"/>
          <w:jc w:val="center"/>
        </w:trPr>
        <w:tc>
          <w:tcPr>
            <w:tcW w:w="456" w:type="dxa"/>
            <w:vMerge w:val="restart"/>
          </w:tcPr>
          <w:p w14:paraId="6DCFD8F9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71" w:type="dxa"/>
            <w:vMerge w:val="restart"/>
          </w:tcPr>
          <w:p w14:paraId="59C3C19D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2" w:type="dxa"/>
            <w:gridSpan w:val="5"/>
          </w:tcPr>
          <w:p w14:paraId="45E7994C" w14:textId="77777777" w:rsidR="00CB7CE3" w:rsidRPr="00AF1A82" w:rsidRDefault="00CB7CE3" w:rsidP="00CB7CE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01" w:type="dxa"/>
            <w:vMerge w:val="restart"/>
          </w:tcPr>
          <w:p w14:paraId="60F0DCB6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B7CE3" w:rsidRPr="00AF1A82" w14:paraId="618DC6FE" w14:textId="77777777" w:rsidTr="00836463">
        <w:trPr>
          <w:trHeight w:val="244"/>
          <w:jc w:val="center"/>
        </w:trPr>
        <w:tc>
          <w:tcPr>
            <w:tcW w:w="456" w:type="dxa"/>
            <w:vMerge/>
          </w:tcPr>
          <w:p w14:paraId="04C45B31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471" w:type="dxa"/>
            <w:vMerge/>
          </w:tcPr>
          <w:p w14:paraId="7BEB1B9F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58FA524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65" w:type="dxa"/>
          </w:tcPr>
          <w:p w14:paraId="72BF0BA6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33" w:type="dxa"/>
          </w:tcPr>
          <w:p w14:paraId="262EDAA3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6" w:type="dxa"/>
          </w:tcPr>
          <w:p w14:paraId="6E867874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2" w:type="dxa"/>
          </w:tcPr>
          <w:p w14:paraId="37C7E0CB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01" w:type="dxa"/>
            <w:vMerge/>
          </w:tcPr>
          <w:p w14:paraId="0A079FE5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</w:tr>
      <w:tr w:rsidR="003A5F34" w:rsidRPr="00AF1A82" w14:paraId="6ED7E5BA" w14:textId="77777777" w:rsidTr="00836463">
        <w:trPr>
          <w:trHeight w:val="244"/>
          <w:jc w:val="center"/>
        </w:trPr>
        <w:tc>
          <w:tcPr>
            <w:tcW w:w="456" w:type="dxa"/>
          </w:tcPr>
          <w:p w14:paraId="1717DDF6" w14:textId="77777777" w:rsidR="003A5F34" w:rsidRPr="00AF1A82" w:rsidRDefault="004127C6" w:rsidP="008364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71" w:type="dxa"/>
          </w:tcPr>
          <w:p w14:paraId="09AAD820" w14:textId="77777777" w:rsidR="003A5F34" w:rsidRDefault="004127C6" w:rsidP="00836463">
            <w:pPr>
              <w:rPr>
                <w:rFonts w:ascii="標楷體" w:eastAsia="標楷體" w:hAnsi="標楷體"/>
              </w:rPr>
            </w:pPr>
            <w:r w:rsidRPr="004127C6">
              <w:rPr>
                <w:rFonts w:ascii="標楷體" w:eastAsia="標楷體" w:hAnsi="標楷體" w:hint="eastAsia"/>
              </w:rPr>
              <w:t>日期選項</w:t>
            </w:r>
          </w:p>
        </w:tc>
        <w:tc>
          <w:tcPr>
            <w:tcW w:w="1296" w:type="dxa"/>
          </w:tcPr>
          <w:p w14:paraId="7A31E81D" w14:textId="77777777" w:rsidR="003A5F34" w:rsidRPr="00AF1A82" w:rsidRDefault="001341AF" w:rsidP="008364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65" w:type="dxa"/>
          </w:tcPr>
          <w:p w14:paraId="67A28BFB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61E1084E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1108764D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0CAF12E9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3752B32" w14:textId="77777777" w:rsidR="005A23F8" w:rsidRPr="005A23F8" w:rsidRDefault="005A23F8" w:rsidP="00212F5B">
            <w:pPr>
              <w:rPr>
                <w:rFonts w:ascii="標楷體" w:eastAsia="標楷體" w:hAnsi="標楷體"/>
              </w:rPr>
            </w:pPr>
            <w:r w:rsidRPr="005A23F8">
              <w:rPr>
                <w:rFonts w:ascii="標楷體" w:eastAsia="標楷體" w:hAnsi="標楷體" w:hint="eastAsia"/>
              </w:rPr>
              <w:t>1.會計日期</w:t>
            </w:r>
          </w:p>
          <w:p w14:paraId="3106D9A2" w14:textId="77777777" w:rsidR="005A23F8" w:rsidRPr="003D4B7B" w:rsidRDefault="005A23F8" w:rsidP="00212F5B">
            <w:pPr>
              <w:rPr>
                <w:rFonts w:ascii="標楷體" w:eastAsia="標楷體" w:hAnsi="標楷體"/>
              </w:rPr>
            </w:pPr>
            <w:r w:rsidRPr="005A23F8">
              <w:rPr>
                <w:rFonts w:ascii="標楷體" w:eastAsia="標楷體" w:hAnsi="標楷體" w:hint="eastAsia"/>
              </w:rPr>
              <w:t>2.</w:t>
            </w:r>
            <w:proofErr w:type="gramStart"/>
            <w:r w:rsidRPr="005A23F8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5A23F8">
              <w:rPr>
                <w:rFonts w:ascii="標楷體" w:eastAsia="標楷體" w:hAnsi="標楷體" w:hint="eastAsia"/>
              </w:rPr>
              <w:t>日期</w:t>
            </w:r>
          </w:p>
        </w:tc>
      </w:tr>
      <w:tr w:rsidR="00BE72E8" w:rsidRPr="00AF1A82" w14:paraId="3410AFEB" w14:textId="77777777" w:rsidTr="00836463">
        <w:trPr>
          <w:trHeight w:val="244"/>
          <w:jc w:val="center"/>
        </w:trPr>
        <w:tc>
          <w:tcPr>
            <w:tcW w:w="456" w:type="dxa"/>
          </w:tcPr>
          <w:p w14:paraId="6B951484" w14:textId="77777777" w:rsidR="00BE72E8" w:rsidRPr="00AF1A82" w:rsidRDefault="004127C6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471" w:type="dxa"/>
          </w:tcPr>
          <w:p w14:paraId="51410736" w14:textId="77777777" w:rsidR="00BE72E8" w:rsidRPr="009A4976" w:rsidRDefault="00BE72E8" w:rsidP="00BE72E8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日期區間</w:t>
            </w:r>
          </w:p>
        </w:tc>
        <w:tc>
          <w:tcPr>
            <w:tcW w:w="1296" w:type="dxa"/>
          </w:tcPr>
          <w:p w14:paraId="46BE74D0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65" w:type="dxa"/>
          </w:tcPr>
          <w:p w14:paraId="1394335F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378374E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9281D3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22F52D95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2E270DD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</w:tr>
      <w:tr w:rsidR="00BE72E8" w:rsidRPr="00AF1A82" w14:paraId="7BD33DE5" w14:textId="77777777" w:rsidTr="00836463">
        <w:trPr>
          <w:trHeight w:val="244"/>
          <w:jc w:val="center"/>
        </w:trPr>
        <w:tc>
          <w:tcPr>
            <w:tcW w:w="456" w:type="dxa"/>
          </w:tcPr>
          <w:p w14:paraId="7F3997D8" w14:textId="77777777" w:rsidR="00BE72E8" w:rsidRPr="00AF1A82" w:rsidRDefault="004127C6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71" w:type="dxa"/>
          </w:tcPr>
          <w:p w14:paraId="5F8332A0" w14:textId="77777777" w:rsidR="00BE72E8" w:rsidRPr="009A4976" w:rsidRDefault="00BE72E8" w:rsidP="00BE72E8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1296" w:type="dxa"/>
          </w:tcPr>
          <w:p w14:paraId="473A1963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65" w:type="dxa"/>
          </w:tcPr>
          <w:p w14:paraId="1AECCF12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09D0B2CB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667D3A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782EEF66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BA31E6E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空白查詢全部</w:t>
            </w:r>
          </w:p>
        </w:tc>
      </w:tr>
    </w:tbl>
    <w:p w14:paraId="71FA7585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585E7288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07B6EE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A5B141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31EDE0B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239397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2990429D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A5C9F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E563DE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D91B71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A299D9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15E5DC7" w14:textId="77777777" w:rsidTr="003A3C80">
        <w:trPr>
          <w:trHeight w:val="244"/>
          <w:jc w:val="center"/>
        </w:trPr>
        <w:tc>
          <w:tcPr>
            <w:tcW w:w="696" w:type="dxa"/>
          </w:tcPr>
          <w:p w14:paraId="1E584BE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C642EE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A688C9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7596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A73C9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C40511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3986194" w14:textId="77777777" w:rsidTr="00CB7CE3">
        <w:trPr>
          <w:trHeight w:val="291"/>
          <w:jc w:val="center"/>
        </w:trPr>
        <w:tc>
          <w:tcPr>
            <w:tcW w:w="2833" w:type="dxa"/>
            <w:gridSpan w:val="2"/>
          </w:tcPr>
          <w:p w14:paraId="46FBA93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3F9843AE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F693E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14420" w:rsidRPr="00AF1A82" w14:paraId="2942F2A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7E435D8" w14:textId="77777777" w:rsidR="00814420" w:rsidRPr="00AF1A82" w:rsidRDefault="00814420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身分證字號</w:t>
            </w:r>
          </w:p>
        </w:tc>
        <w:tc>
          <w:tcPr>
            <w:tcW w:w="3969" w:type="dxa"/>
          </w:tcPr>
          <w:p w14:paraId="68F27975" w14:textId="77777777" w:rsidR="00814420" w:rsidRDefault="00814420" w:rsidP="003A3C80">
            <w:pPr>
              <w:rPr>
                <w:rFonts w:ascii="標楷體" w:eastAsia="標楷體" w:hAnsi="標楷體"/>
              </w:rPr>
            </w:pPr>
            <w:proofErr w:type="gramStart"/>
            <w:r w:rsidRPr="002A2A32">
              <w:rPr>
                <w:rFonts w:ascii="標楷體" w:eastAsia="標楷體" w:hAnsi="標楷體" w:hint="eastAsia"/>
              </w:rPr>
              <w:t>X(</w:t>
            </w:r>
            <w:proofErr w:type="gramEnd"/>
            <w:r w:rsidRPr="002A2A3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392A5D1D" w14:textId="77777777" w:rsidR="00814420" w:rsidRPr="00AF1A82" w:rsidRDefault="00C55BCB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未</w:t>
            </w:r>
            <w:proofErr w:type="gramStart"/>
            <w:r>
              <w:rPr>
                <w:rFonts w:ascii="標楷體" w:eastAsia="標楷體" w:hAnsi="標楷體" w:hint="eastAsia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C55BCB" w:rsidRPr="00AF1A82" w14:paraId="5E4591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64F28D" w14:textId="77777777" w:rsidR="00C55BCB" w:rsidRPr="00AF1A82" w:rsidRDefault="00C55BCB" w:rsidP="00C55BCB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戶號</w:t>
            </w:r>
          </w:p>
        </w:tc>
        <w:tc>
          <w:tcPr>
            <w:tcW w:w="3969" w:type="dxa"/>
          </w:tcPr>
          <w:p w14:paraId="23B9CFEF" w14:textId="77777777" w:rsidR="00C55BCB" w:rsidRDefault="00C55BCB" w:rsidP="00C55BCB">
            <w:pPr>
              <w:rPr>
                <w:rFonts w:ascii="標楷體" w:eastAsia="標楷體" w:hAnsi="標楷體"/>
              </w:rPr>
            </w:pPr>
            <w:r w:rsidRPr="002A2A3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2A6ACCF5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</w:t>
            </w:r>
            <w:proofErr w:type="gramStart"/>
            <w:r w:rsidRPr="00F84D81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F84D81"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C55BCB" w:rsidRPr="00AF1A82" w14:paraId="5F8BBB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E2DBBC" w14:textId="77777777" w:rsidR="00C55BCB" w:rsidRPr="00AF1A82" w:rsidRDefault="00C55BCB" w:rsidP="00C55BCB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戶名</w:t>
            </w:r>
          </w:p>
        </w:tc>
        <w:tc>
          <w:tcPr>
            <w:tcW w:w="3969" w:type="dxa"/>
          </w:tcPr>
          <w:p w14:paraId="731482B3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74E71133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</w:t>
            </w:r>
            <w:proofErr w:type="gramStart"/>
            <w:r w:rsidRPr="00F84D81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F84D81"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C55BCB" w:rsidRPr="00AF1A82" w14:paraId="3E8CB2F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9B6B7B" w14:textId="77777777" w:rsidR="00C55BCB" w:rsidRPr="00AF1A82" w:rsidRDefault="00C55BCB" w:rsidP="00C55BCB">
            <w:pPr>
              <w:rPr>
                <w:rFonts w:ascii="標楷體" w:eastAsia="標楷體" w:hAnsi="標楷體"/>
                <w:b/>
              </w:rPr>
            </w:pPr>
            <w:proofErr w:type="gramStart"/>
            <w:r w:rsidRPr="00AF1A82">
              <w:rPr>
                <w:rFonts w:ascii="標楷體" w:eastAsia="標楷體" w:hAnsi="標楷體" w:hint="eastAsia"/>
                <w:sz w:val="20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  <w:sz w:val="20"/>
              </w:rPr>
              <w:t>日期</w:t>
            </w:r>
          </w:p>
        </w:tc>
        <w:tc>
          <w:tcPr>
            <w:tcW w:w="3969" w:type="dxa"/>
          </w:tcPr>
          <w:p w14:paraId="7B77105E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BBD951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</w:t>
            </w:r>
            <w:proofErr w:type="gramStart"/>
            <w:r w:rsidRPr="00F84D81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F84D81"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C55BCB" w:rsidRPr="00AF1A82" w14:paraId="51C5A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B9C26F" w14:textId="77777777" w:rsidR="00C55BCB" w:rsidRPr="00AF1A82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交易別</w:t>
            </w:r>
          </w:p>
        </w:tc>
        <w:tc>
          <w:tcPr>
            <w:tcW w:w="3969" w:type="dxa"/>
          </w:tcPr>
          <w:p w14:paraId="0F64F1F8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X(</w:t>
            </w:r>
            <w:proofErr w:type="gramEnd"/>
            <w:r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2EA3822C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</w:t>
            </w:r>
            <w:proofErr w:type="gramStart"/>
            <w:r w:rsidRPr="00F84D81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F84D81"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C55BCB" w:rsidRPr="00AF1A82" w14:paraId="23F929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634F11" w14:textId="77777777" w:rsidR="00C55BCB" w:rsidRPr="00AF1A82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暫收金額</w:t>
            </w:r>
          </w:p>
        </w:tc>
        <w:tc>
          <w:tcPr>
            <w:tcW w:w="3969" w:type="dxa"/>
          </w:tcPr>
          <w:p w14:paraId="27DD1053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C80F20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</w:t>
            </w:r>
            <w:proofErr w:type="gramStart"/>
            <w:r w:rsidRPr="00F84D81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F84D81">
              <w:rPr>
                <w:rFonts w:ascii="標楷體" w:eastAsia="標楷體" w:hAnsi="標楷體" w:hint="eastAsia"/>
              </w:rPr>
              <w:t>有之項目</w:t>
            </w:r>
          </w:p>
        </w:tc>
      </w:tr>
      <w:tr w:rsidR="003A3C80" w:rsidRPr="00AF1A82" w14:paraId="1E6AA7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C18129" w14:textId="77777777" w:rsidR="003A3C80" w:rsidRPr="00AF1A82" w:rsidRDefault="00CB7CE3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  <w:sz w:val="20"/>
              </w:rPr>
              <w:t>繳息迄日</w:t>
            </w:r>
            <w:proofErr w:type="gramEnd"/>
          </w:p>
        </w:tc>
        <w:tc>
          <w:tcPr>
            <w:tcW w:w="3969" w:type="dxa"/>
          </w:tcPr>
          <w:p w14:paraId="2284C029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59CCBC8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82FE4A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CB11BA7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  <w:sz w:val="20"/>
              </w:rPr>
              <w:t>暫收抵繳</w:t>
            </w:r>
            <w:proofErr w:type="gramEnd"/>
          </w:p>
        </w:tc>
        <w:tc>
          <w:tcPr>
            <w:tcW w:w="3969" w:type="dxa"/>
          </w:tcPr>
          <w:p w14:paraId="317EBF65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8144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BEB2F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0630E05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  <w:sz w:val="20"/>
              </w:rPr>
              <w:t>溢繳抵繳</w:t>
            </w:r>
            <w:proofErr w:type="gramEnd"/>
          </w:p>
        </w:tc>
        <w:tc>
          <w:tcPr>
            <w:tcW w:w="3969" w:type="dxa"/>
          </w:tcPr>
          <w:p w14:paraId="631D9042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03427E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AD903D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88DA4ED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本金</w:t>
            </w:r>
          </w:p>
        </w:tc>
        <w:tc>
          <w:tcPr>
            <w:tcW w:w="3969" w:type="dxa"/>
          </w:tcPr>
          <w:p w14:paraId="2CFCDDB5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BD238C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3A33663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74DE9F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利息</w:t>
            </w:r>
          </w:p>
        </w:tc>
        <w:tc>
          <w:tcPr>
            <w:tcW w:w="3969" w:type="dxa"/>
          </w:tcPr>
          <w:p w14:paraId="588D1DE0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8C00959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065369D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E40485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轉入溢繳</w:t>
            </w:r>
          </w:p>
        </w:tc>
        <w:tc>
          <w:tcPr>
            <w:tcW w:w="3969" w:type="dxa"/>
          </w:tcPr>
          <w:p w14:paraId="268E4E4A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5E3CE8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7AFD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90F7973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分攤</w:t>
            </w:r>
          </w:p>
        </w:tc>
        <w:tc>
          <w:tcPr>
            <w:tcW w:w="3969" w:type="dxa"/>
          </w:tcPr>
          <w:p w14:paraId="71B31AA6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124564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7FF0CCF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FCEC27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會計日期</w:t>
            </w:r>
          </w:p>
        </w:tc>
        <w:tc>
          <w:tcPr>
            <w:tcW w:w="3969" w:type="dxa"/>
          </w:tcPr>
          <w:p w14:paraId="79FC7499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5120904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26D5F68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3F44339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交易序號</w:t>
            </w:r>
          </w:p>
        </w:tc>
        <w:tc>
          <w:tcPr>
            <w:tcW w:w="3969" w:type="dxa"/>
          </w:tcPr>
          <w:p w14:paraId="5CC3C8BB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9(08)</w:t>
            </w:r>
          </w:p>
        </w:tc>
        <w:tc>
          <w:tcPr>
            <w:tcW w:w="2693" w:type="dxa"/>
          </w:tcPr>
          <w:p w14:paraId="5DF8A4C5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9606905" w14:textId="77777777" w:rsidR="003A3C80" w:rsidRPr="00AF1A82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02A9D0F1" w14:textId="77777777" w:rsidR="00D570C8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7C16539" w14:textId="77777777" w:rsidR="00D570C8" w:rsidRPr="00AF1A82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15513F9" w14:textId="77777777" w:rsidR="00D570C8" w:rsidRPr="00AF1A82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17EC2741" w14:textId="77777777" w:rsidR="004D01F5" w:rsidRPr="00AF1A82" w:rsidRDefault="004D01F5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</w:t>
      </w:r>
      <w:r w:rsidRPr="00AF1A82">
        <w:rPr>
          <w:rFonts w:ascii="標楷體" w:hAnsi="標楷體" w:hint="eastAsia"/>
        </w:rPr>
        <w:t>7</w:t>
      </w:r>
      <w:r w:rsidR="00632A7C" w:rsidRPr="00AF1A82">
        <w:rPr>
          <w:rFonts w:ascii="標楷體" w:hAnsi="標楷體"/>
        </w:rPr>
        <w:t>3</w:t>
      </w:r>
      <w:r w:rsidR="00DB15DE" w:rsidRPr="00AF1A82">
        <w:rPr>
          <w:rFonts w:ascii="標楷體" w:hAnsi="標楷體" w:hint="eastAsia"/>
        </w:rPr>
        <w:t>債務協商作業－</w:t>
      </w:r>
      <w:r w:rsidR="009171EE" w:rsidRPr="00AF1A82">
        <w:rPr>
          <w:rFonts w:ascii="標楷體" w:hAnsi="標楷體" w:hint="eastAsia"/>
        </w:rPr>
        <w:t>最大債權撥付</w:t>
      </w:r>
      <w:r w:rsidR="00274390" w:rsidRPr="00AF1A82">
        <w:rPr>
          <w:rFonts w:ascii="標楷體" w:hAnsi="標楷體" w:hint="eastAsia"/>
          <w:lang w:eastAsia="zh-TW"/>
        </w:rPr>
        <w:t>明細</w:t>
      </w:r>
      <w:r w:rsidR="009171EE" w:rsidRPr="00AF1A82">
        <w:rPr>
          <w:rFonts w:ascii="標楷體" w:hAnsi="標楷體" w:hint="eastAsia"/>
          <w:lang w:eastAsia="zh-TW"/>
        </w:rPr>
        <w:t>查詢</w:t>
      </w:r>
    </w:p>
    <w:p w14:paraId="59AA9C63" w14:textId="77777777" w:rsidR="004D01F5" w:rsidRPr="00AF1A82" w:rsidRDefault="004D01F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D01F5" w:rsidRPr="00AF1A82" w14:paraId="289A80DD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3E6F84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48BD7F" w14:textId="77777777" w:rsidR="004D01F5" w:rsidRPr="00AF1A82" w:rsidRDefault="00AF1A82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最大債權撥付明細查詢</w:t>
            </w:r>
          </w:p>
        </w:tc>
      </w:tr>
      <w:tr w:rsidR="004D01F5" w:rsidRPr="00AF1A82" w14:paraId="4CAA4061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4E676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E2322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7CE4627D" w14:textId="77777777" w:rsidTr="000E5F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74B702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DA58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48F8E360" w14:textId="77777777" w:rsidTr="000E5F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360E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CA465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73477CBE" w14:textId="77777777" w:rsidTr="000E5F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7B238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CC7B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514C7F4B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89721F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EBD4B8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189F127E" w14:textId="77777777" w:rsidTr="000E5F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C422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3A1B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0EF6BDAD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523AC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6444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</w:tbl>
    <w:p w14:paraId="2AD753D1" w14:textId="77777777" w:rsidR="004D01F5" w:rsidRPr="00AF1A82" w:rsidRDefault="004D01F5" w:rsidP="004D01F5">
      <w:pPr>
        <w:rPr>
          <w:rFonts w:ascii="標楷體" w:eastAsia="標楷體" w:hAnsi="標楷體"/>
        </w:rPr>
      </w:pPr>
    </w:p>
    <w:p w14:paraId="21B734B9" w14:textId="77777777" w:rsidR="004D01F5" w:rsidRPr="00AF1A82" w:rsidRDefault="004D01F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C6E4EBD" w14:textId="77777777" w:rsidR="004D01F5" w:rsidRPr="00AF1A82" w:rsidRDefault="004D01F5" w:rsidP="004D01F5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ECF5E9B" w14:textId="77777777" w:rsidR="004D01F5" w:rsidRPr="00AF1A82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32A7C" w:rsidRPr="00AF1A82">
        <w:rPr>
          <w:rFonts w:ascii="標楷體" w:eastAsia="標楷體" w:hAnsi="標楷體"/>
          <w:sz w:val="20"/>
        </w:rPr>
        <w:t>973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</w:t>
      </w:r>
      <w:r w:rsidR="009171EE" w:rsidRPr="00AF1A82">
        <w:rPr>
          <w:rFonts w:ascii="標楷體" w:eastAsia="標楷體" w:hAnsi="標楷體" w:hint="eastAsia"/>
        </w:rPr>
        <w:t>最大債權撥付查詢</w:t>
      </w:r>
    </w:p>
    <w:p w14:paraId="746D581E" w14:textId="77777777" w:rsidR="00BB7E93" w:rsidRPr="00AF1A82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1DA61D3" w14:textId="77777777" w:rsidR="00167EAF" w:rsidRPr="00AF1A82" w:rsidRDefault="00F7150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製檔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>日期</w:t>
      </w:r>
      <w:proofErr w:type="gramEnd"/>
      <w:r w:rsidR="00616E27" w:rsidRPr="00AF1A82">
        <w:rPr>
          <w:rFonts w:ascii="標楷體" w:eastAsia="標楷體" w:hAnsi="標楷體" w:hint="eastAsia"/>
          <w:sz w:val="18"/>
          <w:szCs w:val="18"/>
        </w:rPr>
        <w:t xml:space="preserve">     </w:t>
      </w:r>
      <w:r w:rsidR="00616E27" w:rsidRPr="00AF1A82">
        <w:rPr>
          <w:rFonts w:ascii="標楷體" w:eastAsia="標楷體" w:hAnsi="標楷體"/>
          <w:sz w:val="18"/>
          <w:szCs w:val="18"/>
        </w:rPr>
        <w:t>:</w:t>
      </w:r>
      <w:r w:rsidR="00616E27" w:rsidRPr="00AF1A82">
        <w:rPr>
          <w:rFonts w:ascii="標楷體" w:eastAsia="標楷體" w:hAnsi="標楷體" w:hint="eastAsia"/>
          <w:sz w:val="18"/>
          <w:szCs w:val="18"/>
        </w:rPr>
        <w:t xml:space="preserve"> 999/99/99</w:t>
      </w:r>
    </w:p>
    <w:p w14:paraId="51E796EB" w14:textId="77777777" w:rsidR="00BB7E93" w:rsidRPr="00AF1A82" w:rsidRDefault="00167EA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身份證字號</w:t>
      </w:r>
      <w:r w:rsidR="00BB7E93" w:rsidRPr="00AF1A82">
        <w:rPr>
          <w:rFonts w:ascii="標楷體" w:eastAsia="標楷體" w:hAnsi="標楷體" w:hint="eastAsia"/>
          <w:sz w:val="18"/>
          <w:szCs w:val="18"/>
        </w:rPr>
        <w:t xml:space="preserve">   </w:t>
      </w:r>
      <w:r w:rsidR="00616E27" w:rsidRPr="00AF1A82">
        <w:rPr>
          <w:rFonts w:ascii="標楷體" w:eastAsia="標楷體" w:hAnsi="標楷體" w:hint="eastAsia"/>
          <w:sz w:val="18"/>
          <w:szCs w:val="18"/>
        </w:rPr>
        <w:t>: XXXXXXXXXX</w:t>
      </w:r>
    </w:p>
    <w:p w14:paraId="3C95A936" w14:textId="77777777" w:rsidR="00BB7E93" w:rsidRPr="00AF1A82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54894F69" w14:textId="77777777" w:rsidR="004D01F5" w:rsidRPr="00AF1A82" w:rsidRDefault="004D01F5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2B86455" w14:textId="77777777" w:rsidR="004D01F5" w:rsidRPr="00AF1A82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32A7C" w:rsidRPr="00AF1A82">
        <w:rPr>
          <w:rFonts w:ascii="標楷體" w:eastAsia="標楷體" w:hAnsi="標楷體"/>
          <w:sz w:val="20"/>
        </w:rPr>
        <w:t>973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</w:t>
      </w:r>
      <w:r w:rsidR="009171EE" w:rsidRPr="00AF1A82">
        <w:rPr>
          <w:rFonts w:ascii="標楷體" w:eastAsia="標楷體" w:hAnsi="標楷體" w:hint="eastAsia"/>
        </w:rPr>
        <w:t>最大債權撥付查詢</w:t>
      </w:r>
    </w:p>
    <w:p w14:paraId="66EDEE03" w14:textId="77777777" w:rsidR="009F59DA" w:rsidRPr="00AF1A82" w:rsidRDefault="009F59DA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</w:p>
    <w:p w14:paraId="50D0E0D3" w14:textId="77777777" w:rsidR="00167EAF" w:rsidRPr="00AF1A82" w:rsidRDefault="00CA2A81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製檔日期</w:t>
      </w:r>
      <w:proofErr w:type="gramEnd"/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5371F" w:rsidRPr="00AF1A82">
        <w:rPr>
          <w:rFonts w:ascii="標楷體" w:eastAsia="標楷體" w:hAnsi="標楷體"/>
          <w:sz w:val="18"/>
          <w:szCs w:val="18"/>
        </w:rPr>
        <w:t>108/11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/00 (輸入年月，日可不輸入)  </w:t>
      </w:r>
    </w:p>
    <w:p w14:paraId="784DE287" w14:textId="77777777" w:rsidR="009F59DA" w:rsidRPr="00AF1A82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身份證字號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7609FB" w:rsidRPr="00AF1A82">
        <w:rPr>
          <w:rFonts w:ascii="標楷體" w:eastAsia="標楷體" w:hAnsi="標楷體"/>
          <w:sz w:val="18"/>
          <w:szCs w:val="18"/>
        </w:rPr>
        <w:t>(</w:t>
      </w:r>
      <w:r w:rsidR="007609FB" w:rsidRPr="00AF1A82">
        <w:rPr>
          <w:rFonts w:ascii="標楷體" w:eastAsia="標楷體" w:hAnsi="標楷體" w:hint="eastAsia"/>
          <w:sz w:val="18"/>
          <w:szCs w:val="18"/>
        </w:rPr>
        <w:t>空白=全部</w:t>
      </w:r>
      <w:r w:rsidR="007609FB" w:rsidRPr="00AF1A82">
        <w:rPr>
          <w:rFonts w:ascii="標楷體" w:eastAsia="標楷體" w:hAnsi="標楷體"/>
          <w:sz w:val="18"/>
          <w:szCs w:val="18"/>
        </w:rPr>
        <w:t>)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</w:t>
      </w:r>
    </w:p>
    <w:p w14:paraId="5EF85A1D" w14:textId="77777777" w:rsidR="00CD4D96" w:rsidRPr="00AF1A82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</w:p>
    <w:p w14:paraId="78A5FB26" w14:textId="77777777" w:rsidR="00CD4D96" w:rsidRPr="00AF1A82" w:rsidRDefault="007D2A84" w:rsidP="00834B0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製檔日期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 案件種類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身份證字號   戶號  </w:t>
      </w:r>
      <w:r w:rsidR="00834B0F" w:rsidRPr="00AF1A82">
        <w:rPr>
          <w:rFonts w:ascii="標楷體" w:eastAsia="標楷體" w:hAnsi="標楷體"/>
          <w:sz w:val="18"/>
          <w:szCs w:val="18"/>
        </w:rPr>
        <w:t xml:space="preserve">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戶名  </w:t>
      </w:r>
      <w:r w:rsidR="007609FB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834B0F" w:rsidRPr="00AF1A82">
        <w:rPr>
          <w:rFonts w:ascii="標楷體" w:eastAsia="標楷體" w:hAnsi="標楷體"/>
          <w:sz w:val="18"/>
          <w:szCs w:val="18"/>
        </w:rPr>
        <w:t xml:space="preserve">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債權機構 </w:t>
      </w:r>
      <w:r w:rsidR="00C12D7D" w:rsidRPr="00AF1A82">
        <w:rPr>
          <w:rFonts w:ascii="標楷體" w:eastAsia="標楷體" w:hAnsi="標楷體"/>
          <w:sz w:val="18"/>
          <w:szCs w:val="18"/>
        </w:rPr>
        <w:t xml:space="preserve">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機構名稱   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 xml:space="preserve">   撥付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金額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>累計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>撥付金額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 xml:space="preserve">  撥付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>比例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          </w:t>
      </w:r>
    </w:p>
    <w:p w14:paraId="12A0E13C" w14:textId="77777777" w:rsidR="009F59DA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108/11/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12  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債協</w:t>
      </w:r>
      <w:proofErr w:type="gramEnd"/>
      <w:r w:rsidR="007D2A84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0351BB" w:rsidRPr="00AF1A82">
        <w:rPr>
          <w:rFonts w:ascii="標楷體" w:eastAsia="標楷體" w:hAnsi="標楷體"/>
          <w:sz w:val="18"/>
          <w:szCs w:val="18"/>
        </w:rPr>
        <w:t xml:space="preserve">X(10) 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0351BB" w:rsidRPr="00AF1A82">
        <w:rPr>
          <w:rFonts w:ascii="標楷體" w:eastAsia="標楷體" w:hAnsi="標楷體"/>
          <w:sz w:val="18"/>
          <w:szCs w:val="18"/>
        </w:rPr>
        <w:t>9999999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0351BB" w:rsidRPr="00AF1A82">
        <w:rPr>
          <w:rFonts w:ascii="標楷體" w:eastAsia="標楷體" w:hAnsi="標楷體"/>
          <w:sz w:val="18"/>
          <w:szCs w:val="18"/>
        </w:rPr>
        <w:t>X(20)</w:t>
      </w:r>
      <w:r w:rsidR="007609FB" w:rsidRPr="00AF1A82">
        <w:rPr>
          <w:rFonts w:ascii="標楷體" w:eastAsia="標楷體" w:hAnsi="標楷體"/>
          <w:sz w:val="18"/>
          <w:szCs w:val="18"/>
        </w:rPr>
        <w:t xml:space="preserve">  </w:t>
      </w:r>
      <w:r w:rsidR="00EE5FC2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</w:t>
      </w:r>
      <w:r w:rsidR="00EE5FC2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999     XXXXXXXXX  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</w:t>
      </w:r>
      <w:r w:rsidR="007D2A84" w:rsidRPr="00AF1A82">
        <w:rPr>
          <w:rFonts w:ascii="標楷體" w:eastAsia="標楷體" w:hAnsi="標楷體"/>
          <w:sz w:val="18"/>
          <w:szCs w:val="18"/>
        </w:rPr>
        <w:t xml:space="preserve">    </w:t>
      </w:r>
      <w:r w:rsidR="007D2A84" w:rsidRPr="00AF1A82">
        <w:rPr>
          <w:rFonts w:ascii="標楷體" w:eastAsia="標楷體" w:hAnsi="標楷體" w:hint="eastAsia"/>
          <w:sz w:val="18"/>
          <w:szCs w:val="18"/>
        </w:rPr>
        <w:t>9(14.2)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</w:t>
      </w:r>
      <w:r w:rsidRPr="00AF1A82">
        <w:rPr>
          <w:rFonts w:ascii="標楷體" w:eastAsia="標楷體" w:hAnsi="標楷體"/>
          <w:sz w:val="18"/>
          <w:szCs w:val="18"/>
        </w:rPr>
        <w:t>9(14.2)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 99.99%</w:t>
      </w:r>
    </w:p>
    <w:p w14:paraId="40ED7B29" w14:textId="77777777" w:rsidR="00EE5FC2" w:rsidRPr="00AF1A82" w:rsidRDefault="00EE5FC2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r w:rsidR="0090187F" w:rsidRPr="00AF1A82">
        <w:rPr>
          <w:rFonts w:ascii="標楷體" w:eastAsia="標楷體" w:hAnsi="標楷體" w:hint="eastAsia"/>
          <w:sz w:val="18"/>
          <w:szCs w:val="18"/>
        </w:rPr>
        <w:t xml:space="preserve">                  </w:t>
      </w:r>
      <w:r w:rsidRPr="00AF1A82">
        <w:rPr>
          <w:rFonts w:ascii="標楷體" w:eastAsia="標楷體" w:hAnsi="標楷體"/>
          <w:sz w:val="18"/>
          <w:szCs w:val="18"/>
        </w:rPr>
        <w:t xml:space="preserve">999     XXXXXXXXX   </w:t>
      </w:r>
      <w:r w:rsidR="0090187F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0187F" w:rsidRPr="00AF1A82">
        <w:rPr>
          <w:rFonts w:ascii="標楷體" w:eastAsia="標楷體" w:hAnsi="標楷體"/>
          <w:sz w:val="18"/>
          <w:szCs w:val="18"/>
        </w:rPr>
        <w:t>9(14.2)             9(14.2)</w:t>
      </w:r>
      <w:r w:rsidRPr="00AF1A82">
        <w:rPr>
          <w:rFonts w:ascii="標楷體" w:eastAsia="標楷體" w:hAnsi="標楷體"/>
          <w:sz w:val="18"/>
          <w:szCs w:val="18"/>
        </w:rPr>
        <w:t xml:space="preserve">    99.99%</w:t>
      </w:r>
    </w:p>
    <w:p w14:paraId="719AAEDB" w14:textId="77777777" w:rsidR="00EE5FC2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5632F507" w14:textId="77777777" w:rsidR="0090187F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7BEEF5EA" w14:textId="77777777" w:rsidR="0090187F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95D1330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108/11/12   </w:t>
      </w:r>
      <w:proofErr w:type="gramStart"/>
      <w:r w:rsidRPr="00AF1A82">
        <w:rPr>
          <w:rFonts w:ascii="標楷體" w:eastAsia="標楷體" w:hAnsi="標楷體" w:hint="eastAsia"/>
          <w:sz w:val="18"/>
          <w:szCs w:val="18"/>
        </w:rPr>
        <w:t>債協</w:t>
      </w:r>
      <w:proofErr w:type="gramEnd"/>
      <w:r w:rsidRPr="00AF1A82">
        <w:rPr>
          <w:rFonts w:ascii="標楷體" w:eastAsia="標楷體" w:hAnsi="標楷體" w:hint="eastAsia"/>
          <w:sz w:val="18"/>
          <w:szCs w:val="18"/>
        </w:rPr>
        <w:t xml:space="preserve">    X(10)    9999999 X(20)       999     XXXXXXXXX       9(14.2)             9(14.2)    99.99%</w:t>
      </w:r>
    </w:p>
    <w:p w14:paraId="22B5D19C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343717DA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409AD94B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0F8ED695" w14:textId="77777777" w:rsidR="004D01F5" w:rsidRPr="00AF1A82" w:rsidRDefault="004D01F5" w:rsidP="004D01F5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75CADEC7" w14:textId="77777777" w:rsidR="004D01F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4"/>
        <w:gridCol w:w="1810"/>
        <w:gridCol w:w="1296"/>
        <w:gridCol w:w="896"/>
        <w:gridCol w:w="1128"/>
        <w:gridCol w:w="664"/>
        <w:gridCol w:w="693"/>
        <w:gridCol w:w="3279"/>
      </w:tblGrid>
      <w:tr w:rsidR="00616E27" w:rsidRPr="00AF1A82" w14:paraId="0DCFA2C5" w14:textId="77777777" w:rsidTr="007916A0">
        <w:trPr>
          <w:trHeight w:val="388"/>
          <w:jc w:val="center"/>
        </w:trPr>
        <w:tc>
          <w:tcPr>
            <w:tcW w:w="659" w:type="dxa"/>
            <w:vMerge w:val="restart"/>
          </w:tcPr>
          <w:p w14:paraId="02D17188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43" w:type="dxa"/>
            <w:vMerge w:val="restart"/>
          </w:tcPr>
          <w:p w14:paraId="37FD1DFD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3" w:type="dxa"/>
            <w:gridSpan w:val="5"/>
          </w:tcPr>
          <w:p w14:paraId="04743381" w14:textId="77777777" w:rsidR="00616E27" w:rsidRPr="00AF1A82" w:rsidRDefault="00616E27" w:rsidP="00616E2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48" w:type="dxa"/>
            <w:vMerge w:val="restart"/>
          </w:tcPr>
          <w:p w14:paraId="78E89601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16E27" w:rsidRPr="00AF1A82" w14:paraId="301E022D" w14:textId="77777777" w:rsidTr="007916A0">
        <w:trPr>
          <w:trHeight w:val="244"/>
          <w:jc w:val="center"/>
        </w:trPr>
        <w:tc>
          <w:tcPr>
            <w:tcW w:w="659" w:type="dxa"/>
            <w:vMerge/>
          </w:tcPr>
          <w:p w14:paraId="71A42386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vMerge/>
          </w:tcPr>
          <w:p w14:paraId="40F3C237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26E9F9B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7" w:type="dxa"/>
          </w:tcPr>
          <w:p w14:paraId="48EDDF2A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5" w:type="dxa"/>
          </w:tcPr>
          <w:p w14:paraId="689730A3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9" w:type="dxa"/>
          </w:tcPr>
          <w:p w14:paraId="0B31CA04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696" w:type="dxa"/>
          </w:tcPr>
          <w:p w14:paraId="101FA50B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48" w:type="dxa"/>
            <w:vMerge/>
          </w:tcPr>
          <w:p w14:paraId="290B4335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4658F7DF" w14:textId="77777777" w:rsidTr="007916A0">
        <w:trPr>
          <w:trHeight w:val="291"/>
          <w:jc w:val="center"/>
        </w:trPr>
        <w:tc>
          <w:tcPr>
            <w:tcW w:w="659" w:type="dxa"/>
          </w:tcPr>
          <w:p w14:paraId="0A463B7D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43" w:type="dxa"/>
          </w:tcPr>
          <w:p w14:paraId="4364D44C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製檔日期</w:t>
            </w:r>
            <w:proofErr w:type="gramEnd"/>
          </w:p>
        </w:tc>
        <w:tc>
          <w:tcPr>
            <w:tcW w:w="1296" w:type="dxa"/>
          </w:tcPr>
          <w:p w14:paraId="0E312FB2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7" w:type="dxa"/>
          </w:tcPr>
          <w:p w14:paraId="0FFF691A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46FCF14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60681ACA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4D8A023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55840FA4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48E64582" w14:textId="77777777" w:rsidTr="007916A0">
        <w:trPr>
          <w:trHeight w:val="291"/>
          <w:jc w:val="center"/>
        </w:trPr>
        <w:tc>
          <w:tcPr>
            <w:tcW w:w="659" w:type="dxa"/>
          </w:tcPr>
          <w:p w14:paraId="5E29F210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43" w:type="dxa"/>
          </w:tcPr>
          <w:p w14:paraId="0A3837AB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1296" w:type="dxa"/>
          </w:tcPr>
          <w:p w14:paraId="29BC4528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07" w:type="dxa"/>
          </w:tcPr>
          <w:p w14:paraId="36B5E58D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B3419C7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18CDD30B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B260844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6D17E62D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</w:tr>
    </w:tbl>
    <w:p w14:paraId="45055B20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0ED2307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85BEB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AF2D9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182C467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0B5859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D67BAA7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099494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9DD82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97B21F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3D2147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08D47FD" w14:textId="77777777" w:rsidTr="003A3C80">
        <w:trPr>
          <w:trHeight w:val="244"/>
          <w:jc w:val="center"/>
        </w:trPr>
        <w:tc>
          <w:tcPr>
            <w:tcW w:w="696" w:type="dxa"/>
          </w:tcPr>
          <w:p w14:paraId="5F704C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72373856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製檔日期</w:t>
            </w:r>
            <w:proofErr w:type="gramEnd"/>
          </w:p>
        </w:tc>
        <w:tc>
          <w:tcPr>
            <w:tcW w:w="3969" w:type="dxa"/>
          </w:tcPr>
          <w:p w14:paraId="4B792245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124819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336FF11" w14:textId="77777777" w:rsidTr="003A3C80">
        <w:trPr>
          <w:trHeight w:val="244"/>
          <w:jc w:val="center"/>
        </w:trPr>
        <w:tc>
          <w:tcPr>
            <w:tcW w:w="696" w:type="dxa"/>
          </w:tcPr>
          <w:p w14:paraId="770F9A9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CAA649B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1FE24861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46FF82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F954E4" w14:textId="77777777" w:rsidTr="003A3C80">
        <w:trPr>
          <w:trHeight w:val="244"/>
          <w:jc w:val="center"/>
        </w:trPr>
        <w:tc>
          <w:tcPr>
            <w:tcW w:w="696" w:type="dxa"/>
          </w:tcPr>
          <w:p w14:paraId="7FE41E5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D6DEB4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CE777E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6F0B26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F863D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A3A742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3B072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E7C418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455AA762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D42C3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F30BD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336A6A0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製檔日期</w:t>
            </w:r>
            <w:proofErr w:type="gramEnd"/>
          </w:p>
        </w:tc>
        <w:tc>
          <w:tcPr>
            <w:tcW w:w="3969" w:type="dxa"/>
          </w:tcPr>
          <w:p w14:paraId="02A31382" w14:textId="77777777" w:rsidR="003A3C80" w:rsidRPr="00AF1A82" w:rsidRDefault="003A3C80" w:rsidP="00616E2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616E27" w:rsidRPr="00AF1A82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300B5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C8F39A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BF27D4B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0BD846E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18E563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4EE365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A481AE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6B0FD643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2693" w:type="dxa"/>
          </w:tcPr>
          <w:p w14:paraId="599BB1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E208F9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1A746C8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0953095A" w14:textId="77777777" w:rsidR="003A3C80" w:rsidRPr="00AF1A82" w:rsidRDefault="00616E27" w:rsidP="00616E2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3A3C80"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19A78F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EC55E3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2305D08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046DCDF5" w14:textId="77777777" w:rsidR="003A3C80" w:rsidRPr="00AF1A82" w:rsidRDefault="00616E27" w:rsidP="00616E27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382DF8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80507D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4BC0B3F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969" w:type="dxa"/>
          </w:tcPr>
          <w:p w14:paraId="3D082A42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D49EC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786C6AD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40A672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3969" w:type="dxa"/>
          </w:tcPr>
          <w:p w14:paraId="6E23DE70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09)</w:t>
            </w:r>
          </w:p>
        </w:tc>
        <w:tc>
          <w:tcPr>
            <w:tcW w:w="2693" w:type="dxa"/>
          </w:tcPr>
          <w:p w14:paraId="71197362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727D2DC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4AA34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3969" w:type="dxa"/>
          </w:tcPr>
          <w:p w14:paraId="34669C0E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F7DA704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30DEC63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752FA2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累計撥付金額</w:t>
            </w:r>
          </w:p>
        </w:tc>
        <w:tc>
          <w:tcPr>
            <w:tcW w:w="3969" w:type="dxa"/>
          </w:tcPr>
          <w:p w14:paraId="55535434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8D224E8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4EE1B9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667E59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撥付比例</w:t>
            </w:r>
          </w:p>
        </w:tc>
        <w:tc>
          <w:tcPr>
            <w:tcW w:w="3969" w:type="dxa"/>
          </w:tcPr>
          <w:p w14:paraId="100A04C9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</w:t>
            </w:r>
            <w:r w:rsidR="009C6C55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64E9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4A355EE" w14:textId="77777777" w:rsidR="003A3C80" w:rsidRPr="00AF1A82" w:rsidRDefault="003A3C80" w:rsidP="004D01F5">
      <w:pPr>
        <w:tabs>
          <w:tab w:val="left" w:pos="788"/>
        </w:tabs>
        <w:rPr>
          <w:rFonts w:ascii="標楷體" w:eastAsia="標楷體" w:hAnsi="標楷體"/>
        </w:rPr>
      </w:pPr>
    </w:p>
    <w:p w14:paraId="492469B8" w14:textId="77777777" w:rsidR="004D01F5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4F8A504" w14:textId="77777777" w:rsidR="004D01F5" w:rsidRPr="00AF1A82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1DF56E2" w14:textId="77777777" w:rsidR="004D01F5" w:rsidRPr="00AF1A82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014DA12" w14:textId="77777777" w:rsidR="003D7632" w:rsidRPr="00AF1A82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597</w:t>
      </w:r>
      <w:r w:rsidR="00632A7C" w:rsidRPr="00AF1A82">
        <w:rPr>
          <w:rFonts w:ascii="標楷體" w:hAnsi="標楷體"/>
        </w:rPr>
        <w:t>4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債權銀行帳號明細資料查詢</w:t>
      </w:r>
      <w:proofErr w:type="spellEnd"/>
    </w:p>
    <w:p w14:paraId="0AFEA056" w14:textId="77777777" w:rsidR="003D7632" w:rsidRPr="00AF1A82" w:rsidRDefault="003D763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AF1A82" w14:paraId="5D4C1A2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59B4C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78C5E1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債權銀行帳號明細資料查詢</w:t>
            </w:r>
          </w:p>
        </w:tc>
      </w:tr>
      <w:tr w:rsidR="003D7632" w:rsidRPr="00AF1A82" w14:paraId="224671C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567EC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C0A35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322A976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87DC34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76281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005A1B3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FF082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DA26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F40FC3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904DB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DBFB3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3F5A3D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17B8C4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836A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1C68491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A927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2D87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657DCFD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9DA97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3B2C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269C0FC7" w14:textId="77777777" w:rsidR="003D7632" w:rsidRPr="00AF1A82" w:rsidRDefault="003D763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C160B80" w14:textId="77777777" w:rsidR="003D7632" w:rsidRPr="00AF1A82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04C40EE9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D731C" w:rsidRPr="00AF1A82">
        <w:rPr>
          <w:rFonts w:ascii="標楷體" w:eastAsia="標楷體" w:hAnsi="標楷體"/>
          <w:sz w:val="20"/>
        </w:rPr>
        <w:t>974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債權銀行帳號明細資料查詢</w:t>
      </w:r>
    </w:p>
    <w:p w14:paraId="707CB936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BDA5223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018DFCEF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3F2D05CF" w14:textId="77777777" w:rsidR="003D7632" w:rsidRPr="00AF1A82" w:rsidRDefault="003D7632" w:rsidP="003D7632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3D44BDC0" w14:textId="77777777" w:rsidR="003D7632" w:rsidRPr="00AF1A82" w:rsidRDefault="003D7632" w:rsidP="003D7632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1130551B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D731C" w:rsidRPr="00AF1A82">
        <w:rPr>
          <w:rFonts w:ascii="標楷體" w:eastAsia="標楷體" w:hAnsi="標楷體"/>
          <w:sz w:val="20"/>
        </w:rPr>
        <w:t>974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債權銀行帳號明細資料查詢</w:t>
      </w:r>
    </w:p>
    <w:p w14:paraId="063DA4EF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5ED1A2D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債權機構代號  債權機構名稱    匯款銀行   匯款帳號  資料傳送單位</w:t>
      </w:r>
    </w:p>
    <w:p w14:paraId="7411F069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F40D198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24B5B253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986E89A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77963C9A" w14:textId="77777777" w:rsidR="003D7632" w:rsidRPr="00AF1A82" w:rsidRDefault="003D7632" w:rsidP="003D7632">
      <w:pPr>
        <w:rPr>
          <w:rFonts w:ascii="標楷體" w:eastAsia="標楷體" w:hAnsi="標楷體"/>
        </w:rPr>
      </w:pPr>
    </w:p>
    <w:p w14:paraId="599FC5EC" w14:textId="77777777" w:rsidR="003D763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5"/>
        <w:gridCol w:w="967"/>
        <w:gridCol w:w="913"/>
        <w:gridCol w:w="1153"/>
        <w:gridCol w:w="671"/>
        <w:gridCol w:w="689"/>
        <w:gridCol w:w="3715"/>
      </w:tblGrid>
      <w:tr w:rsidR="00CF0AF6" w:rsidRPr="00AF1A82" w14:paraId="49A29E3F" w14:textId="77777777" w:rsidTr="00CF0AF6">
        <w:trPr>
          <w:trHeight w:val="388"/>
          <w:jc w:val="center"/>
        </w:trPr>
        <w:tc>
          <w:tcPr>
            <w:tcW w:w="858" w:type="dxa"/>
            <w:vMerge w:val="restart"/>
          </w:tcPr>
          <w:p w14:paraId="6178D0D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72EFB2D8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D0F43" w14:textId="77777777" w:rsidR="00CF0AF6" w:rsidRPr="00AF1A82" w:rsidRDefault="00CF0AF6" w:rsidP="00CF0AF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3A2F74DA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AF6" w:rsidRPr="00AF1A82" w14:paraId="079DA93A" w14:textId="77777777" w:rsidTr="00CF0AF6">
        <w:trPr>
          <w:trHeight w:val="244"/>
          <w:jc w:val="center"/>
        </w:trPr>
        <w:tc>
          <w:tcPr>
            <w:tcW w:w="858" w:type="dxa"/>
            <w:vMerge/>
          </w:tcPr>
          <w:p w14:paraId="7E9DA29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07259B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3DE773A7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734CA8C7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EF3E12A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D11E04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9" w:type="dxa"/>
          </w:tcPr>
          <w:p w14:paraId="41D6ADD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63D89A2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</w:tr>
      <w:tr w:rsidR="00CF0AF6" w:rsidRPr="00AF1A82" w14:paraId="44DC1E53" w14:textId="77777777" w:rsidTr="00CF0AF6">
        <w:trPr>
          <w:trHeight w:val="244"/>
          <w:jc w:val="center"/>
        </w:trPr>
        <w:tc>
          <w:tcPr>
            <w:tcW w:w="858" w:type="dxa"/>
          </w:tcPr>
          <w:p w14:paraId="4671C341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155C5C66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3" w:type="dxa"/>
          </w:tcPr>
          <w:p w14:paraId="135168F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993" w:type="dxa"/>
          </w:tcPr>
          <w:p w14:paraId="35353A4E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60A82FF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506778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9E69F1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F532C6D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可不輸入查詢全部資料</w:t>
            </w:r>
          </w:p>
        </w:tc>
      </w:tr>
      <w:tr w:rsidR="007916A0" w:rsidRPr="00AF1A82" w14:paraId="65FC2309" w14:textId="77777777" w:rsidTr="00CF0AF6">
        <w:trPr>
          <w:trHeight w:val="244"/>
          <w:jc w:val="center"/>
        </w:trPr>
        <w:tc>
          <w:tcPr>
            <w:tcW w:w="858" w:type="dxa"/>
          </w:tcPr>
          <w:p w14:paraId="4B842FFE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931F4F2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C8EC14D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B9A9B91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54EAF11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69EEB26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0180D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977F52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4D8FD98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38FD34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385643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F62946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3E522DE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8776F8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249A49EB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4D7CD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5E5A5B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613037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78EFF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2D76DB8" w14:textId="77777777" w:rsidTr="003A3C80">
        <w:trPr>
          <w:trHeight w:val="244"/>
          <w:jc w:val="center"/>
        </w:trPr>
        <w:tc>
          <w:tcPr>
            <w:tcW w:w="696" w:type="dxa"/>
          </w:tcPr>
          <w:p w14:paraId="4E1293F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9C32B2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F5BF2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574F49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B4F0EE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98D5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D67E90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FAFD2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21CE56C0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03E2C33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7823FEB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66469EC" w14:textId="77777777" w:rsidR="007916A0" w:rsidRPr="00AF1A82" w:rsidRDefault="007916A0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540402D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>
              <w:rPr>
                <w:rFonts w:ascii="標楷體" w:eastAsia="標楷體" w:hAnsi="標楷體" w:hint="eastAsia"/>
              </w:rPr>
              <w:t>L5703</w:t>
            </w:r>
            <w:r w:rsidRPr="00AF1A82">
              <w:rPr>
                <w:rFonts w:ascii="標楷體" w:eastAsia="標楷體" w:hAnsi="標楷體" w:hint="eastAsia"/>
                <w:b/>
              </w:rPr>
              <w:t>[債權銀行帳號登錄作業-修改]</w:t>
            </w:r>
          </w:p>
        </w:tc>
        <w:tc>
          <w:tcPr>
            <w:tcW w:w="2693" w:type="dxa"/>
          </w:tcPr>
          <w:p w14:paraId="1CEAD617" w14:textId="77777777" w:rsidR="007916A0" w:rsidRPr="00AF1A82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3D4071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F025A0" w14:textId="77777777" w:rsidR="007916A0" w:rsidRPr="00AF1A82" w:rsidRDefault="007916A0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2E02EEF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.連結</w:t>
            </w:r>
            <w:r>
              <w:rPr>
                <w:rFonts w:ascii="標楷體" w:eastAsia="標楷體" w:hAnsi="標楷體" w:hint="eastAsia"/>
              </w:rPr>
              <w:t>L5703</w:t>
            </w:r>
            <w:r w:rsidRPr="00AF1A82">
              <w:rPr>
                <w:rFonts w:ascii="標楷體" w:eastAsia="標楷體" w:hAnsi="標楷體" w:hint="eastAsia"/>
                <w:b/>
              </w:rPr>
              <w:t>[債權銀行帳號登錄作業-新增]</w:t>
            </w:r>
          </w:p>
        </w:tc>
        <w:tc>
          <w:tcPr>
            <w:tcW w:w="2693" w:type="dxa"/>
          </w:tcPr>
          <w:p w14:paraId="1D756F6D" w14:textId="77777777" w:rsidR="007916A0" w:rsidRPr="00AF1A82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A43A6D3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6C6070CF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3969" w:type="dxa"/>
          </w:tcPr>
          <w:p w14:paraId="4AD4A6DD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5B125B4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32C14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63E12B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3969" w:type="dxa"/>
          </w:tcPr>
          <w:p w14:paraId="52C1F368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60)</w:t>
            </w:r>
          </w:p>
        </w:tc>
        <w:tc>
          <w:tcPr>
            <w:tcW w:w="2693" w:type="dxa"/>
          </w:tcPr>
          <w:p w14:paraId="75A3ACE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B32901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118CED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3969" w:type="dxa"/>
          </w:tcPr>
          <w:p w14:paraId="55584A58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372901B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5C098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CF4D7A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匯款帳號</w:t>
            </w:r>
          </w:p>
        </w:tc>
        <w:tc>
          <w:tcPr>
            <w:tcW w:w="3969" w:type="dxa"/>
          </w:tcPr>
          <w:p w14:paraId="34DC09DA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7872C37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A8F3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06CB7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3969" w:type="dxa"/>
          </w:tcPr>
          <w:p w14:paraId="2D7763AD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08)</w:t>
            </w:r>
          </w:p>
        </w:tc>
        <w:tc>
          <w:tcPr>
            <w:tcW w:w="2693" w:type="dxa"/>
          </w:tcPr>
          <w:p w14:paraId="5837AA5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ED4631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FCB446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09C9BB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30EEE2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10260F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E9E695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C3FC6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25B5F84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634E7470" w14:textId="77777777" w:rsidR="003A3C80" w:rsidRPr="00AF1A82" w:rsidRDefault="003A3C80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53D5D9EF" w14:textId="77777777" w:rsidR="003D763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E167938" w14:textId="77777777" w:rsidR="003D7632" w:rsidRPr="00AF1A82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F35398D" w14:textId="77777777" w:rsidR="003D7632" w:rsidRPr="00AF1A82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7EDB8C1" w14:textId="77777777" w:rsidR="00752152" w:rsidRPr="00AF1A82" w:rsidRDefault="0075215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97</w:t>
      </w:r>
      <w:r w:rsidR="006D731C" w:rsidRPr="00AF1A82">
        <w:rPr>
          <w:rFonts w:ascii="標楷體" w:hAnsi="標楷體"/>
        </w:rPr>
        <w:t>A</w:t>
      </w:r>
      <w:r w:rsidR="00DB15DE" w:rsidRPr="00AF1A82">
        <w:rPr>
          <w:rFonts w:ascii="標楷體" w:hAnsi="標楷體" w:hint="eastAsia"/>
          <w:lang w:eastAsia="zh-TW"/>
        </w:rPr>
        <w:t>債務協商</w:t>
      </w:r>
      <w:proofErr w:type="gramStart"/>
      <w:r w:rsidR="00DB15DE" w:rsidRPr="00AF1A82">
        <w:rPr>
          <w:rFonts w:ascii="標楷體" w:hAnsi="標楷體" w:hint="eastAsia"/>
          <w:lang w:eastAsia="zh-TW"/>
        </w:rPr>
        <w:t>作業－</w:t>
      </w:r>
      <w:proofErr w:type="spellStart"/>
      <w:r w:rsidRPr="00AF1A82">
        <w:rPr>
          <w:rFonts w:ascii="標楷體" w:hAnsi="標楷體" w:hint="eastAsia"/>
        </w:rPr>
        <w:t>整批</w:t>
      </w:r>
      <w:proofErr w:type="gramEnd"/>
      <w:r w:rsidRPr="00AF1A82">
        <w:rPr>
          <w:rFonts w:ascii="標楷體" w:hAnsi="標楷體" w:hint="eastAsia"/>
        </w:rPr>
        <w:t>處理</w:t>
      </w:r>
      <w:proofErr w:type="spellEnd"/>
    </w:p>
    <w:p w14:paraId="05D5987D" w14:textId="77777777" w:rsidR="00752152" w:rsidRPr="00AF1A82" w:rsidRDefault="0075215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52152" w:rsidRPr="00AF1A82" w14:paraId="34DEE9C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4794C0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2836F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作業－整批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處理</w:t>
            </w:r>
          </w:p>
          <w:p w14:paraId="06191291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1.應處理事項功能按鍵連動進入時，才會顯示勾選功能及</w:t>
            </w:r>
          </w:p>
          <w:p w14:paraId="0AEA04F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按鈕</w:t>
            </w:r>
          </w:p>
          <w:p w14:paraId="4ECD4BB9" w14:textId="77777777" w:rsidR="00752152" w:rsidRPr="00AF1A82" w:rsidRDefault="006931B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</w:p>
        </w:tc>
      </w:tr>
      <w:tr w:rsidR="00752152" w:rsidRPr="00AF1A82" w14:paraId="380406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C1F0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FF73A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792D3C6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6B4E7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AE1374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6E55171C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723D03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9B8BF5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612C8E5B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4769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2694F1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13B6BAB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5E2ABB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9EA1B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18AF782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24EA9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7CDCF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5D822AC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271D4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F581D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5B01E29" w14:textId="77777777" w:rsidR="00752152" w:rsidRPr="00AF1A82" w:rsidRDefault="00752152" w:rsidP="00752152">
      <w:pPr>
        <w:rPr>
          <w:rFonts w:ascii="標楷體" w:eastAsia="標楷體" w:hAnsi="標楷體"/>
        </w:rPr>
      </w:pPr>
    </w:p>
    <w:p w14:paraId="3081ED20" w14:textId="77777777" w:rsidR="00752152" w:rsidRPr="00AF1A82" w:rsidRDefault="0075215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372C37D" w14:textId="77777777" w:rsidR="00752152" w:rsidRPr="00AF1A82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4C2443C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D731C" w:rsidRPr="00AF1A82">
        <w:rPr>
          <w:rFonts w:ascii="標楷體" w:eastAsia="標楷體" w:hAnsi="標楷體"/>
          <w:sz w:val="20"/>
        </w:rPr>
        <w:t>A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整批處理</w:t>
      </w:r>
    </w:p>
    <w:p w14:paraId="0BC0A9FC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945E982" w14:textId="77777777" w:rsidR="00752152" w:rsidRPr="00FA67B5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trike/>
          <w:sz w:val="20"/>
        </w:rPr>
      </w:pPr>
      <w:r w:rsidRPr="00AF1A82" w:rsidDel="00E3328E">
        <w:rPr>
          <w:rFonts w:ascii="標楷體" w:eastAsia="標楷體" w:hAnsi="標楷體" w:hint="eastAsia"/>
          <w:sz w:val="20"/>
        </w:rPr>
        <w:t xml:space="preserve"> </w:t>
      </w:r>
      <w:r w:rsidRPr="00FA67B5">
        <w:rPr>
          <w:rFonts w:ascii="標楷體" w:eastAsia="標楷體" w:hAnsi="標楷體" w:hint="eastAsia"/>
          <w:strike/>
          <w:sz w:val="20"/>
        </w:rPr>
        <w:t>作業項目: 9-XXXXXXXXXXXXX</w:t>
      </w:r>
    </w:p>
    <w:p w14:paraId="0A1C0C94" w14:textId="77777777" w:rsidR="00412434" w:rsidRPr="00412434" w:rsidRDefault="00752152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="00412434">
        <w:rPr>
          <w:rFonts w:ascii="標楷體" w:eastAsia="標楷體" w:hAnsi="標楷體" w:hint="eastAsia"/>
          <w:sz w:val="20"/>
        </w:rPr>
        <w:t xml:space="preserve">  </w:t>
      </w:r>
      <w:r w:rsidR="00412434" w:rsidRPr="00412434">
        <w:rPr>
          <w:rFonts w:ascii="標楷體" w:eastAsia="標楷體" w:hAnsi="標楷體" w:hint="eastAsia"/>
          <w:sz w:val="20"/>
        </w:rPr>
        <w:t>債權區分   : 9-XXXXXXXX</w:t>
      </w:r>
    </w:p>
    <w:p w14:paraId="711B300D" w14:textId="77777777" w:rsidR="00412434" w:rsidRPr="00412434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12434">
        <w:rPr>
          <w:rFonts w:ascii="標楷體" w:eastAsia="標楷體" w:hAnsi="標楷體" w:hint="eastAsia"/>
          <w:sz w:val="20"/>
        </w:rPr>
        <w:t xml:space="preserve">   查詢選項   : 9-XXXX</w:t>
      </w:r>
    </w:p>
    <w:p w14:paraId="3B0F5BF5" w14:textId="77777777" w:rsidR="00752152" w:rsidRPr="00AF1A82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12434">
        <w:rPr>
          <w:rFonts w:ascii="標楷體" w:eastAsia="標楷體" w:hAnsi="標楷體" w:hint="eastAsia"/>
          <w:sz w:val="20"/>
        </w:rPr>
        <w:t xml:space="preserve">   查詢細項   : 9-XXXX</w:t>
      </w:r>
    </w:p>
    <w:p w14:paraId="57479BF2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13679DD" w14:textId="77777777" w:rsidR="00752152" w:rsidRPr="00AF1A82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1EE0327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D731C" w:rsidRPr="00AF1A82">
        <w:rPr>
          <w:rFonts w:ascii="標楷體" w:eastAsia="標楷體" w:hAnsi="標楷體"/>
          <w:sz w:val="20"/>
        </w:rPr>
        <w:t>A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整批處理</w:t>
      </w:r>
    </w:p>
    <w:p w14:paraId="32FBD05A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74D6BB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作業項目: </w:t>
      </w:r>
      <w:r w:rsidR="006F05B3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/>
          <w:sz w:val="20"/>
        </w:rPr>
        <w:t>-</w:t>
      </w:r>
      <w:proofErr w:type="gramStart"/>
      <w:r w:rsidRPr="00AF1A82">
        <w:rPr>
          <w:rFonts w:ascii="標楷體" w:eastAsia="標楷體" w:hAnsi="標楷體" w:hint="eastAsia"/>
          <w:sz w:val="20"/>
        </w:rPr>
        <w:t>入帳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還款  </w:t>
      </w:r>
    </w:p>
    <w:p w14:paraId="7A5E62BA" w14:textId="77777777" w:rsidR="00786296" w:rsidRPr="00AF1A82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11FE6C84" w14:textId="77777777" w:rsidR="00752152" w:rsidRPr="00AF1A82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</w:rPr>
        <w:t xml:space="preserve"> </w:t>
      </w:r>
      <w:r w:rsidRPr="00AF1A82">
        <w:rPr>
          <w:rFonts w:ascii="標楷體" w:eastAsia="標楷體" w:hAnsi="標楷體"/>
        </w:rPr>
        <w:t xml:space="preserve">      </w:t>
      </w:r>
      <w:r w:rsidRPr="00AF1A82">
        <w:rPr>
          <w:rFonts w:ascii="標楷體" w:eastAsia="標楷體" w:hAnsi="標楷體" w:hint="eastAsia"/>
          <w:sz w:val="20"/>
          <w:szCs w:val="20"/>
        </w:rPr>
        <w:t>總金額</w:t>
      </w:r>
    </w:p>
    <w:p w14:paraId="6895B507" w14:textId="77777777" w:rsidR="00752152" w:rsidRPr="004E1A55" w:rsidRDefault="006F1C80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Pr="004E1A55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身份證字號</w:t>
      </w:r>
      <w:r w:rsidR="004F2290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戶號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戶名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交易別</w:t>
      </w:r>
      <w:r w:rsidR="004F2290" w:rsidRPr="004E1A55">
        <w:rPr>
          <w:rFonts w:ascii="標楷體" w:eastAsia="標楷體" w:hAnsi="標楷體"/>
          <w:sz w:val="16"/>
          <w:szCs w:val="16"/>
        </w:rPr>
        <w:t xml:space="preserve"> 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   </w:t>
      </w:r>
      <w:proofErr w:type="gramStart"/>
      <w:r w:rsidR="003B5449" w:rsidRPr="004E1A55">
        <w:rPr>
          <w:rFonts w:ascii="標楷體" w:eastAsia="標楷體" w:hAnsi="標楷體" w:hint="eastAsia"/>
          <w:sz w:val="16"/>
          <w:szCs w:val="16"/>
        </w:rPr>
        <w:t>入帳</w:t>
      </w:r>
      <w:proofErr w:type="gramEnd"/>
      <w:r w:rsidR="003B5449" w:rsidRPr="004E1A55">
        <w:rPr>
          <w:rFonts w:ascii="標楷體" w:eastAsia="標楷體" w:hAnsi="標楷體" w:hint="eastAsia"/>
          <w:sz w:val="16"/>
          <w:szCs w:val="16"/>
        </w:rPr>
        <w:t>日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暫收金額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溢繳款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proofErr w:type="gramStart"/>
      <w:r w:rsidR="00752152" w:rsidRPr="004E1A55">
        <w:rPr>
          <w:rFonts w:ascii="標楷體" w:eastAsia="標楷體" w:hAnsi="標楷體" w:hint="eastAsia"/>
          <w:sz w:val="16"/>
          <w:szCs w:val="16"/>
        </w:rPr>
        <w:t>繳期數</w:t>
      </w:r>
      <w:proofErr w:type="gramEnd"/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還款金額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應還期數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應還金額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proofErr w:type="gramStart"/>
      <w:r w:rsidR="00752152" w:rsidRPr="004E1A55">
        <w:rPr>
          <w:rFonts w:ascii="標楷體" w:eastAsia="標楷體" w:hAnsi="標楷體" w:hint="eastAsia"/>
          <w:sz w:val="16"/>
          <w:szCs w:val="16"/>
        </w:rPr>
        <w:t>累溢短</w:t>
      </w:r>
      <w:proofErr w:type="gramEnd"/>
      <w:r w:rsidR="00752152" w:rsidRPr="004E1A55">
        <w:rPr>
          <w:rFonts w:ascii="標楷體" w:eastAsia="標楷體" w:hAnsi="標楷體" w:hint="eastAsia"/>
          <w:sz w:val="16"/>
          <w:szCs w:val="16"/>
        </w:rPr>
        <w:t>收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proofErr w:type="gramStart"/>
      <w:r w:rsidR="00752152" w:rsidRPr="004E1A55">
        <w:rPr>
          <w:rFonts w:ascii="標楷體" w:eastAsia="標楷體" w:hAnsi="標楷體" w:hint="eastAsia"/>
          <w:sz w:val="16"/>
          <w:szCs w:val="16"/>
        </w:rPr>
        <w:t>新壽攤分</w:t>
      </w:r>
      <w:proofErr w:type="gramEnd"/>
      <w:r w:rsidR="0040113F">
        <w:rPr>
          <w:rFonts w:ascii="標楷體" w:eastAsia="標楷體" w:hAnsi="標楷體" w:hint="eastAsia"/>
          <w:sz w:val="16"/>
          <w:szCs w:val="16"/>
        </w:rPr>
        <w:t xml:space="preserve"> 撥付金額 退還</w:t>
      </w:r>
      <w:r w:rsidR="002018A5">
        <w:rPr>
          <w:rFonts w:ascii="標楷體" w:eastAsia="標楷體" w:hAnsi="標楷體" w:hint="eastAsia"/>
          <w:sz w:val="16"/>
          <w:szCs w:val="16"/>
        </w:rPr>
        <w:t>金額</w:t>
      </w:r>
    </w:p>
    <w:p w14:paraId="524ECCC5" w14:textId="77777777" w:rsidR="00752152" w:rsidRPr="004E1A55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Pr="004E1A55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 </w:t>
      </w:r>
      <w:proofErr w:type="gramStart"/>
      <w:r w:rsidR="004F2290" w:rsidRPr="004E1A55">
        <w:rPr>
          <w:rFonts w:ascii="標楷體" w:eastAsia="標楷體" w:hAnsi="標楷體"/>
          <w:sz w:val="16"/>
          <w:szCs w:val="16"/>
        </w:rPr>
        <w:t>X(</w:t>
      </w:r>
      <w:proofErr w:type="gramEnd"/>
      <w:r w:rsidR="004F2290" w:rsidRPr="004E1A55">
        <w:rPr>
          <w:rFonts w:ascii="標楷體" w:eastAsia="標楷體" w:hAnsi="標楷體"/>
          <w:sz w:val="16"/>
          <w:szCs w:val="16"/>
        </w:rPr>
        <w:t xml:space="preserve">10)  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9(7) </w:t>
      </w:r>
      <w:r w:rsidRPr="004E1A55">
        <w:rPr>
          <w:rFonts w:ascii="標楷體" w:eastAsia="標楷體" w:hAnsi="標楷體"/>
          <w:sz w:val="16"/>
          <w:szCs w:val="16"/>
        </w:rPr>
        <w:t>X</w:t>
      </w:r>
      <w:r w:rsidR="004F2290" w:rsidRPr="004E1A55">
        <w:rPr>
          <w:rFonts w:ascii="標楷體" w:eastAsia="標楷體" w:hAnsi="標楷體"/>
          <w:sz w:val="16"/>
          <w:szCs w:val="16"/>
        </w:rPr>
        <w:t>(20)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X</w:t>
      </w:r>
      <w:r w:rsidRPr="004E1A55">
        <w:rPr>
          <w:rFonts w:ascii="標楷體" w:eastAsia="標楷體" w:hAnsi="標楷體"/>
          <w:sz w:val="16"/>
          <w:szCs w:val="16"/>
        </w:rPr>
        <w:t>.</w:t>
      </w:r>
      <w:r w:rsidR="00841489" w:rsidRPr="004E1A55">
        <w:rPr>
          <w:rFonts w:ascii="標楷體" w:eastAsia="標楷體" w:hAnsi="標楷體"/>
          <w:sz w:val="16"/>
          <w:szCs w:val="16"/>
        </w:rPr>
        <w:t>X(8)</w:t>
      </w:r>
      <w:r w:rsidRPr="004E1A55">
        <w:rPr>
          <w:rFonts w:ascii="標楷體" w:eastAsia="標楷體" w:hAnsi="標楷體"/>
          <w:sz w:val="16"/>
          <w:szCs w:val="16"/>
        </w:rPr>
        <w:t>&lt;</w:t>
      </w:r>
      <w:r w:rsidR="0040113F">
        <w:rPr>
          <w:rFonts w:ascii="標楷體" w:eastAsia="標楷體" w:hAnsi="標楷體"/>
          <w:sz w:val="16"/>
          <w:szCs w:val="16"/>
        </w:rPr>
        <w:t>BTN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&gt; </w:t>
      </w:r>
      <w:r w:rsidR="00841489" w:rsidRPr="004E1A55">
        <w:rPr>
          <w:rFonts w:ascii="標楷體" w:eastAsia="標楷體" w:hAnsi="標楷體"/>
          <w:sz w:val="16"/>
          <w:szCs w:val="16"/>
        </w:rPr>
        <w:t>9(7)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E1A55">
        <w:rPr>
          <w:rFonts w:ascii="標楷體" w:eastAsia="標楷體" w:hAnsi="標楷體"/>
          <w:sz w:val="16"/>
          <w:szCs w:val="16"/>
        </w:rPr>
        <w:t>9(14.2) 9(14.2)  9(2)  9(14.2)</w:t>
      </w:r>
      <w:r w:rsidRPr="004E1A55">
        <w:rPr>
          <w:rFonts w:ascii="標楷體" w:eastAsia="標楷體" w:hAnsi="標楷體"/>
          <w:sz w:val="16"/>
          <w:szCs w:val="16"/>
        </w:rPr>
        <w:t xml:space="preserve">    </w:t>
      </w:r>
      <w:r w:rsidR="002E7CC9" w:rsidRPr="004E1A55">
        <w:rPr>
          <w:rFonts w:ascii="標楷體" w:eastAsia="標楷體" w:hAnsi="標楷體"/>
          <w:sz w:val="16"/>
          <w:szCs w:val="16"/>
        </w:rPr>
        <w:t>9(2)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</w:t>
      </w:r>
      <w:r w:rsidR="002E7CC9" w:rsidRPr="004E1A55">
        <w:rPr>
          <w:rFonts w:ascii="標楷體" w:eastAsia="標楷體" w:hAnsi="標楷體"/>
          <w:sz w:val="16"/>
          <w:szCs w:val="16"/>
        </w:rPr>
        <w:t xml:space="preserve">9(14.2) 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E1A55">
        <w:rPr>
          <w:rFonts w:ascii="標楷體" w:eastAsia="標楷體" w:hAnsi="標楷體"/>
          <w:sz w:val="16"/>
          <w:szCs w:val="16"/>
        </w:rPr>
        <w:t>+-9(14.2)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9(14.2)</w:t>
      </w:r>
    </w:p>
    <w:p w14:paraId="34128BBE" w14:textId="77777777" w:rsidR="0040113F" w:rsidRPr="004E1A55" w:rsidRDefault="0040113F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4687BA43" w14:textId="77777777" w:rsidR="00752152" w:rsidRPr="00AF1A82" w:rsidRDefault="00752152" w:rsidP="00752152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600165B1" w14:textId="77777777" w:rsidR="0075215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6"/>
        <w:gridCol w:w="899"/>
        <w:gridCol w:w="924"/>
        <w:gridCol w:w="1172"/>
        <w:gridCol w:w="677"/>
        <w:gridCol w:w="701"/>
        <w:gridCol w:w="3485"/>
      </w:tblGrid>
      <w:tr w:rsidR="00756052" w:rsidRPr="00AF1A82" w14:paraId="1AE2A62D" w14:textId="77777777" w:rsidTr="0048107B">
        <w:trPr>
          <w:trHeight w:val="388"/>
          <w:jc w:val="center"/>
        </w:trPr>
        <w:tc>
          <w:tcPr>
            <w:tcW w:w="666" w:type="dxa"/>
            <w:vMerge w:val="restart"/>
          </w:tcPr>
          <w:p w14:paraId="30A730D6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96" w:type="dxa"/>
            <w:vMerge w:val="restart"/>
          </w:tcPr>
          <w:p w14:paraId="19094D0C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3" w:type="dxa"/>
            <w:gridSpan w:val="5"/>
          </w:tcPr>
          <w:p w14:paraId="14DD8DE5" w14:textId="77777777" w:rsidR="00756052" w:rsidRPr="00AF1A82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85" w:type="dxa"/>
            <w:vMerge w:val="restart"/>
          </w:tcPr>
          <w:p w14:paraId="12993714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AF1A82" w14:paraId="53E84E6F" w14:textId="77777777" w:rsidTr="0048107B">
        <w:trPr>
          <w:trHeight w:val="244"/>
          <w:jc w:val="center"/>
        </w:trPr>
        <w:tc>
          <w:tcPr>
            <w:tcW w:w="666" w:type="dxa"/>
            <w:vMerge/>
          </w:tcPr>
          <w:p w14:paraId="040DD0C3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  <w:vMerge/>
          </w:tcPr>
          <w:p w14:paraId="210E7619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899" w:type="dxa"/>
          </w:tcPr>
          <w:p w14:paraId="42D56BD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4" w:type="dxa"/>
          </w:tcPr>
          <w:p w14:paraId="1096A08D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2" w:type="dxa"/>
          </w:tcPr>
          <w:p w14:paraId="7D99F059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7" w:type="dxa"/>
          </w:tcPr>
          <w:p w14:paraId="15A69034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1" w:type="dxa"/>
          </w:tcPr>
          <w:p w14:paraId="31F6D6C2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85" w:type="dxa"/>
            <w:vMerge/>
          </w:tcPr>
          <w:p w14:paraId="6599AF5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</w:tr>
      <w:tr w:rsidR="0048107B" w:rsidRPr="00AF1A82" w14:paraId="7BFE6C50" w14:textId="77777777" w:rsidTr="0048107B">
        <w:trPr>
          <w:trHeight w:val="291"/>
          <w:jc w:val="center"/>
        </w:trPr>
        <w:tc>
          <w:tcPr>
            <w:tcW w:w="666" w:type="dxa"/>
          </w:tcPr>
          <w:p w14:paraId="1215CA26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8F8D4C4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債權區分</w:t>
            </w:r>
          </w:p>
        </w:tc>
        <w:tc>
          <w:tcPr>
            <w:tcW w:w="899" w:type="dxa"/>
          </w:tcPr>
          <w:p w14:paraId="2D074F8D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24" w:type="dxa"/>
          </w:tcPr>
          <w:p w14:paraId="0C83A0BA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30B9C481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61B466E6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0DC5DD2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01081A15" w14:textId="77777777" w:rsidR="0048107B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1.最大債權</w:t>
            </w:r>
          </w:p>
          <w:p w14:paraId="2EDD547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2.一般債權</w:t>
            </w:r>
          </w:p>
        </w:tc>
      </w:tr>
      <w:tr w:rsidR="0048107B" w:rsidRPr="00AF1A82" w14:paraId="3E9AF46B" w14:textId="77777777" w:rsidTr="0048107B">
        <w:trPr>
          <w:trHeight w:val="291"/>
          <w:jc w:val="center"/>
        </w:trPr>
        <w:tc>
          <w:tcPr>
            <w:tcW w:w="666" w:type="dxa"/>
          </w:tcPr>
          <w:p w14:paraId="6A8E33E8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C6A30A8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899" w:type="dxa"/>
          </w:tcPr>
          <w:p w14:paraId="40D99405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924" w:type="dxa"/>
          </w:tcPr>
          <w:p w14:paraId="7610485F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69B56C6E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700DA4FB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67F160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647D43FD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01.前日匯入</w:t>
            </w:r>
          </w:p>
          <w:p w14:paraId="34A63041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02.未</w:t>
            </w:r>
            <w:proofErr w:type="gramStart"/>
            <w:r w:rsidRPr="003D4B7B">
              <w:rPr>
                <w:rFonts w:ascii="標楷體" w:eastAsia="標楷體" w:hAnsi="標楷體" w:hint="eastAsia"/>
              </w:rPr>
              <w:t>入帳</w:t>
            </w:r>
            <w:proofErr w:type="gramEnd"/>
          </w:p>
          <w:p w14:paraId="6696044E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03.待處理</w:t>
            </w:r>
          </w:p>
          <w:p w14:paraId="2430043F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04.已</w:t>
            </w:r>
            <w:proofErr w:type="gramStart"/>
            <w:r w:rsidRPr="003D4B7B">
              <w:rPr>
                <w:rFonts w:ascii="標楷體" w:eastAsia="標楷體" w:hAnsi="標楷體" w:hint="eastAsia"/>
              </w:rPr>
              <w:t>入帳</w:t>
            </w:r>
            <w:proofErr w:type="gramEnd"/>
          </w:p>
          <w:p w14:paraId="611FAB8B" w14:textId="77777777" w:rsidR="000A1219" w:rsidRDefault="005F39B8">
            <w:pPr>
              <w:rPr>
                <w:rFonts w:ascii="標楷體" w:eastAsia="標楷體" w:hAnsi="標楷體"/>
              </w:rPr>
            </w:pPr>
            <w:r w:rsidRPr="005F39B8">
              <w:rPr>
                <w:rFonts w:ascii="標楷體" w:eastAsia="標楷體" w:hAnsi="標楷體" w:hint="eastAsia"/>
              </w:rPr>
              <w:t>0</w:t>
            </w:r>
            <w:r w:rsidR="001C7F5C">
              <w:rPr>
                <w:rFonts w:ascii="標楷體" w:eastAsia="標楷體" w:hAnsi="標楷體" w:hint="eastAsia"/>
              </w:rPr>
              <w:t>5</w:t>
            </w:r>
            <w:r w:rsidRPr="005F39B8">
              <w:rPr>
                <w:rFonts w:ascii="標楷體" w:eastAsia="標楷體" w:hAnsi="標楷體" w:hint="eastAsia"/>
              </w:rPr>
              <w:t>.本日匯入</w:t>
            </w:r>
          </w:p>
          <w:p w14:paraId="1704D85A" w14:textId="77777777" w:rsidR="0048107B" w:rsidRPr="003D4B7B" w:rsidRDefault="001C7F5C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6</w:t>
            </w:r>
            <w:r w:rsidR="0048107B" w:rsidRPr="003D4B7B">
              <w:rPr>
                <w:rFonts w:ascii="標楷體" w:eastAsia="標楷體" w:hAnsi="標楷體" w:hint="eastAsia"/>
              </w:rPr>
              <w:t>.本月</w:t>
            </w:r>
            <w:proofErr w:type="gramStart"/>
            <w:r w:rsidR="0048107B" w:rsidRPr="003D4B7B">
              <w:rPr>
                <w:rFonts w:ascii="標楷體" w:eastAsia="標楷體" w:hAnsi="標楷體" w:hint="eastAsia"/>
              </w:rPr>
              <w:t>入帳</w:t>
            </w:r>
            <w:proofErr w:type="gramEnd"/>
          </w:p>
          <w:p w14:paraId="2FECBAE8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7</w:t>
            </w:r>
            <w:r w:rsidR="0048107B" w:rsidRPr="003D4B7B">
              <w:rPr>
                <w:rFonts w:ascii="標楷體" w:eastAsia="標楷體" w:hAnsi="標楷體" w:hint="eastAsia"/>
              </w:rPr>
              <w:t>.撥入筆數</w:t>
            </w:r>
          </w:p>
          <w:p w14:paraId="27CB1154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8</w:t>
            </w:r>
            <w:r w:rsidR="0048107B" w:rsidRPr="003D4B7B">
              <w:rPr>
                <w:rFonts w:ascii="標楷體" w:eastAsia="標楷體" w:hAnsi="標楷體" w:hint="eastAsia"/>
              </w:rPr>
              <w:t>.檢核成功</w:t>
            </w:r>
          </w:p>
          <w:p w14:paraId="34647C16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9</w:t>
            </w:r>
            <w:r w:rsidR="0048107B" w:rsidRPr="003D4B7B">
              <w:rPr>
                <w:rFonts w:ascii="標楷體" w:eastAsia="標楷體" w:hAnsi="標楷體" w:hint="eastAsia"/>
              </w:rPr>
              <w:t>.檢核失敗</w:t>
            </w:r>
          </w:p>
          <w:p w14:paraId="0DF93728" w14:textId="77777777" w:rsidR="009F045A" w:rsidRDefault="001C7F5C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  <w:r w:rsidR="0048107B" w:rsidRPr="003D4B7B">
              <w:rPr>
                <w:rFonts w:ascii="標楷體" w:eastAsia="標楷體" w:hAnsi="標楷體" w:hint="eastAsia"/>
              </w:rPr>
              <w:t>.放款暫收</w:t>
            </w:r>
          </w:p>
          <w:p w14:paraId="2CC5A0DF" w14:textId="77777777" w:rsidR="00FA3F16" w:rsidRDefault="00FA3F16" w:rsidP="0048107B">
            <w:pPr>
              <w:rPr>
                <w:rFonts w:ascii="標楷體" w:eastAsia="標楷體" w:hAnsi="標楷體"/>
              </w:rPr>
            </w:pPr>
          </w:p>
          <w:p w14:paraId="34B94C5A" w14:textId="77777777" w:rsidR="008F666B" w:rsidRPr="004E1A55" w:rsidRDefault="00FA3F16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43B2DB28" w14:textId="77777777" w:rsidR="0048107B" w:rsidRPr="004E1A55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proofErr w:type="spellStart"/>
            <w:r w:rsidRPr="004E1A55">
              <w:rPr>
                <w:rFonts w:ascii="標楷體" w:eastAsia="標楷體" w:hAnsi="標楷體"/>
                <w:sz w:val="18"/>
                <w:szCs w:val="18"/>
              </w:rPr>
              <w:t>i</w:t>
            </w:r>
            <w:proofErr w:type="spellEnd"/>
            <w:r w:rsidRPr="004E1A55">
              <w:rPr>
                <w:rFonts w:ascii="標楷體" w:eastAsia="標楷體" w:hAnsi="標楷體"/>
                <w:sz w:val="18"/>
                <w:szCs w:val="18"/>
              </w:rPr>
              <w:t>.</w:t>
            </w:r>
            <w:r w:rsidR="00530C3D" w:rsidRPr="004E1A55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最大債權之輸入範圍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3F8E6BCB" w14:textId="77777777" w:rsidR="008F666B" w:rsidRPr="004E1A55" w:rsidRDefault="00871947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01~06</w:t>
            </w:r>
          </w:p>
          <w:p w14:paraId="55CA118D" w14:textId="77777777" w:rsidR="008F666B" w:rsidRPr="004E1A55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ii.</w:t>
            </w:r>
            <w:r w:rsidR="00BB288B" w:rsidRPr="004E1A55">
              <w:rPr>
                <w:rFonts w:ascii="標楷體" w:eastAsia="標楷體" w:hAnsi="標楷體"/>
                <w:sz w:val="18"/>
                <w:szCs w:val="18"/>
              </w:rPr>
              <w:t>上欄位為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一般債權</w:t>
            </w:r>
            <w:r w:rsidR="009F045A"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="009F045A"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4104103" w14:textId="77777777" w:rsidR="009F045A" w:rsidRPr="00AF1A82" w:rsidRDefault="00871947" w:rsidP="0048107B">
            <w:pPr>
              <w:rPr>
                <w:rFonts w:ascii="標楷體" w:eastAsia="標楷體" w:hAnsi="標楷體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02&amp;07~10</w:t>
            </w:r>
          </w:p>
        </w:tc>
      </w:tr>
      <w:tr w:rsidR="0048107B" w:rsidRPr="00AF1A82" w14:paraId="634E7F96" w14:textId="77777777" w:rsidTr="0048107B">
        <w:trPr>
          <w:trHeight w:val="291"/>
          <w:jc w:val="center"/>
        </w:trPr>
        <w:tc>
          <w:tcPr>
            <w:tcW w:w="666" w:type="dxa"/>
          </w:tcPr>
          <w:p w14:paraId="599F8F07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593ED76F" w14:textId="77777777" w:rsidR="0048107B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查詢細項</w:t>
            </w:r>
          </w:p>
        </w:tc>
        <w:tc>
          <w:tcPr>
            <w:tcW w:w="899" w:type="dxa"/>
          </w:tcPr>
          <w:p w14:paraId="5ADB99A2" w14:textId="77777777" w:rsidR="0048107B" w:rsidRPr="00AF1A82" w:rsidRDefault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</w:t>
            </w:r>
            <w:r w:rsidR="00D014C9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924" w:type="dxa"/>
          </w:tcPr>
          <w:p w14:paraId="35A1D3AA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1C41E53F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2704561D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C68612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7B645ECC" w14:textId="77777777" w:rsidR="0048107B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1.</w:t>
            </w:r>
            <w:r w:rsidR="0048107B" w:rsidRPr="00B02AEE">
              <w:rPr>
                <w:rFonts w:ascii="標楷體" w:eastAsia="標楷體" w:hAnsi="標楷體" w:hint="eastAsia"/>
              </w:rPr>
              <w:t>債協</w:t>
            </w:r>
          </w:p>
          <w:p w14:paraId="5495B085" w14:textId="77777777" w:rsidR="000A1219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2.</w:t>
            </w:r>
            <w:r w:rsidR="0048107B" w:rsidRPr="00B02AEE">
              <w:rPr>
                <w:rFonts w:ascii="標楷體" w:eastAsia="標楷體" w:hAnsi="標楷體" w:hint="eastAsia"/>
              </w:rPr>
              <w:t>調解</w:t>
            </w:r>
          </w:p>
          <w:p w14:paraId="0DA1B443" w14:textId="77777777" w:rsidR="0048107B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3.</w:t>
            </w:r>
            <w:r w:rsidR="0048107B" w:rsidRPr="00B02AEE">
              <w:rPr>
                <w:rFonts w:ascii="標楷體" w:eastAsia="標楷體" w:hAnsi="標楷體" w:hint="eastAsia"/>
              </w:rPr>
              <w:t>更生</w:t>
            </w:r>
          </w:p>
          <w:p w14:paraId="0F8D2EEE" w14:textId="77777777" w:rsidR="0048107B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4.</w:t>
            </w:r>
            <w:r w:rsidR="0048107B" w:rsidRPr="00B02AEE">
              <w:rPr>
                <w:rFonts w:ascii="標楷體" w:eastAsia="標楷體" w:hAnsi="標楷體" w:hint="eastAsia"/>
              </w:rPr>
              <w:t>清算</w:t>
            </w:r>
          </w:p>
          <w:p w14:paraId="364E29F7" w14:textId="77777777" w:rsidR="00CB6314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CB6314" w:rsidRPr="00CB6314">
              <w:rPr>
                <w:rFonts w:ascii="標楷體" w:eastAsia="標楷體" w:hAnsi="標楷體" w:hint="eastAsia"/>
              </w:rPr>
              <w:t>5.放款攤分</w:t>
            </w:r>
          </w:p>
          <w:p w14:paraId="6FACC9D6" w14:textId="77777777" w:rsidR="00CB6314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CB6314" w:rsidRPr="00CB6314">
              <w:rPr>
                <w:rFonts w:ascii="標楷體" w:eastAsia="標楷體" w:hAnsi="標楷體" w:hint="eastAsia"/>
              </w:rPr>
              <w:t>6.保單攤分</w:t>
            </w:r>
          </w:p>
          <w:p w14:paraId="52C8002A" w14:textId="77777777" w:rsidR="00DB7920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5F39B8">
              <w:rPr>
                <w:rFonts w:ascii="標楷體" w:eastAsia="標楷體" w:hAnsi="標楷體" w:hint="eastAsia"/>
              </w:rPr>
              <w:t>7.</w:t>
            </w:r>
            <w:r w:rsidR="005F39B8" w:rsidRPr="005F39B8">
              <w:rPr>
                <w:rFonts w:ascii="標楷體" w:eastAsia="標楷體" w:hAnsi="標楷體" w:hint="eastAsia"/>
              </w:rPr>
              <w:t>結清退還款</w:t>
            </w:r>
          </w:p>
          <w:p w14:paraId="5DBB3AF9" w14:textId="77777777" w:rsidR="005F39B8" w:rsidRPr="005F39B8" w:rsidRDefault="00D014C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08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本月放款</w:t>
            </w:r>
          </w:p>
          <w:p w14:paraId="72D25BFD" w14:textId="77777777" w:rsidR="005F39B8" w:rsidRPr="005F39B8" w:rsidRDefault="00D014C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09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本月保單</w:t>
            </w:r>
          </w:p>
          <w:p w14:paraId="0B1FEA94" w14:textId="77777777" w:rsidR="009E09D0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累計未退還</w:t>
            </w:r>
          </w:p>
          <w:p w14:paraId="6276F85F" w14:textId="77777777" w:rsidR="00FA3F16" w:rsidRDefault="00FA3F16" w:rsidP="004E1A55">
            <w:pPr>
              <w:rPr>
                <w:rFonts w:ascii="標楷體" w:eastAsia="標楷體" w:hAnsi="標楷體"/>
              </w:rPr>
            </w:pPr>
          </w:p>
          <w:p w14:paraId="09232EBB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25C463B9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proofErr w:type="spellStart"/>
            <w:r w:rsidRPr="004E1A55">
              <w:rPr>
                <w:rFonts w:ascii="標楷體" w:eastAsia="標楷體" w:hAnsi="標楷體"/>
                <w:sz w:val="18"/>
                <w:szCs w:val="18"/>
              </w:rPr>
              <w:t>i</w:t>
            </w:r>
            <w:proofErr w:type="spellEnd"/>
            <w:r w:rsidRPr="004E1A55">
              <w:rPr>
                <w:rFonts w:ascii="標楷體" w:eastAsia="標楷體" w:hAnsi="標楷體"/>
                <w:sz w:val="18"/>
                <w:szCs w:val="18"/>
              </w:rPr>
              <w:t>.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BB288B">
              <w:rPr>
                <w:rFonts w:ascii="標楷體" w:eastAsia="標楷體" w:hAnsi="標楷體" w:hint="eastAsia"/>
                <w:sz w:val="18"/>
                <w:szCs w:val="18"/>
              </w:rPr>
              <w:t>04.已</w:t>
            </w:r>
            <w:proofErr w:type="gramStart"/>
            <w:r w:rsidRPr="00BB288B">
              <w:rPr>
                <w:rFonts w:ascii="標楷體" w:eastAsia="標楷體" w:hAnsi="標楷體" w:hint="eastAsia"/>
                <w:sz w:val="18"/>
                <w:szCs w:val="18"/>
              </w:rPr>
              <w:t>入帳</w:t>
            </w:r>
            <w:proofErr w:type="gramEnd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7A3274FD" w14:textId="77777777" w:rsidR="00BB288B" w:rsidRPr="004E1A55" w:rsidRDefault="00FA0E3D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01~0</w:t>
            </w:r>
            <w:r>
              <w:rPr>
                <w:rFonts w:ascii="標楷體" w:eastAsia="標楷體" w:hAnsi="標楷體" w:hint="eastAsia"/>
                <w:sz w:val="18"/>
                <w:szCs w:val="18"/>
              </w:rPr>
              <w:t>7</w:t>
            </w:r>
          </w:p>
          <w:p w14:paraId="7CBF045E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ii.上欄位為</w:t>
            </w:r>
            <w:r w:rsidR="00FA0E3D" w:rsidRPr="00FA0E3D">
              <w:rPr>
                <w:rFonts w:ascii="標楷體" w:eastAsia="標楷體" w:hAnsi="標楷體" w:hint="eastAsia"/>
                <w:sz w:val="18"/>
                <w:szCs w:val="18"/>
              </w:rPr>
              <w:t>0</w:t>
            </w:r>
            <w:r w:rsidR="00FA0E3D" w:rsidRPr="00FA0E3D">
              <w:rPr>
                <w:rFonts w:ascii="標楷體" w:eastAsia="標楷體" w:hAnsi="標楷體"/>
                <w:sz w:val="18"/>
                <w:szCs w:val="18"/>
              </w:rPr>
              <w:t>6</w:t>
            </w:r>
            <w:r w:rsidR="00FA0E3D" w:rsidRPr="00FA0E3D">
              <w:rPr>
                <w:rFonts w:ascii="標楷體" w:eastAsia="標楷體" w:hAnsi="標楷體" w:hint="eastAsia"/>
                <w:sz w:val="18"/>
                <w:szCs w:val="18"/>
              </w:rPr>
              <w:t>.本月</w:t>
            </w:r>
            <w:proofErr w:type="gramStart"/>
            <w:r w:rsidR="00FA0E3D" w:rsidRPr="00FA0E3D">
              <w:rPr>
                <w:rFonts w:ascii="標楷體" w:eastAsia="標楷體" w:hAnsi="標楷體" w:hint="eastAsia"/>
                <w:sz w:val="18"/>
                <w:szCs w:val="18"/>
              </w:rPr>
              <w:t>入帳</w:t>
            </w:r>
            <w:proofErr w:type="gramEnd"/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7179118" w14:textId="77777777" w:rsidR="00010C77" w:rsidRPr="00010C77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010C77">
              <w:rPr>
                <w:rFonts w:ascii="標楷體" w:eastAsia="標楷體" w:hAnsi="標楷體"/>
                <w:sz w:val="18"/>
                <w:szCs w:val="18"/>
              </w:rPr>
              <w:t>A</w:t>
            </w:r>
            <w:r w:rsidRPr="00010C77">
              <w:rPr>
                <w:rFonts w:ascii="標楷體" w:eastAsia="標楷體" w:hAnsi="標楷體" w:hint="eastAsia"/>
                <w:sz w:val="18"/>
                <w:szCs w:val="18"/>
              </w:rPr>
              <w:t>.</w:t>
            </w:r>
            <w:r>
              <w:rPr>
                <w:rFonts w:ascii="標楷體" w:eastAsia="標楷體" w:hAnsi="標楷體" w:hint="eastAsia"/>
                <w:sz w:val="18"/>
                <w:szCs w:val="18"/>
              </w:rPr>
              <w:t>最大債權</w:t>
            </w:r>
            <w:r w:rsidRPr="00010C77">
              <w:rPr>
                <w:rFonts w:ascii="標楷體" w:eastAsia="標楷體" w:hAnsi="標楷體" w:hint="eastAsia"/>
                <w:sz w:val="18"/>
                <w:szCs w:val="18"/>
              </w:rPr>
              <w:t>之輸入範圍:</w:t>
            </w:r>
          </w:p>
          <w:p w14:paraId="6E2624CD" w14:textId="77777777" w:rsidR="00FA3F16" w:rsidRPr="004E1A55" w:rsidRDefault="00010C77" w:rsidP="00010C77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010C77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  <w:r w:rsidR="00CE3888">
              <w:rPr>
                <w:rFonts w:ascii="標楷體" w:eastAsia="標楷體" w:hAnsi="標楷體" w:hint="eastAsia"/>
                <w:sz w:val="18"/>
                <w:szCs w:val="18"/>
              </w:rPr>
              <w:t>~0</w:t>
            </w:r>
            <w:r w:rsidR="00CE3888">
              <w:rPr>
                <w:rFonts w:ascii="標楷體" w:eastAsia="標楷體" w:hAnsi="標楷體"/>
                <w:sz w:val="18"/>
                <w:szCs w:val="18"/>
              </w:rPr>
              <w:t>4 &amp; 08~10</w:t>
            </w:r>
          </w:p>
          <w:p w14:paraId="485EB991" w14:textId="77777777" w:rsidR="00FA3F16" w:rsidRPr="004E1A55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B</w:t>
            </w:r>
            <w:r w:rsidR="00FA3F16" w:rsidRPr="004E1A55">
              <w:rPr>
                <w:rFonts w:ascii="標楷體" w:eastAsia="標楷體" w:hAnsi="標楷體"/>
                <w:sz w:val="18"/>
                <w:szCs w:val="18"/>
              </w:rPr>
              <w:t>.一般債權之輸入範圍:</w:t>
            </w:r>
          </w:p>
          <w:p w14:paraId="7501DB7F" w14:textId="77777777" w:rsidR="00FA3F16" w:rsidRPr="005F39B8" w:rsidRDefault="00010C77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</w:p>
        </w:tc>
      </w:tr>
      <w:tr w:rsidR="00756052" w:rsidRPr="00AF1A82" w14:paraId="7FE47B0B" w14:textId="77777777" w:rsidTr="0048107B">
        <w:trPr>
          <w:trHeight w:val="291"/>
          <w:jc w:val="center"/>
        </w:trPr>
        <w:tc>
          <w:tcPr>
            <w:tcW w:w="666" w:type="dxa"/>
          </w:tcPr>
          <w:p w14:paraId="55817F6C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4023B9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&lt;按鈕&gt;</w:t>
            </w:r>
          </w:p>
        </w:tc>
        <w:tc>
          <w:tcPr>
            <w:tcW w:w="899" w:type="dxa"/>
          </w:tcPr>
          <w:p w14:paraId="44B4ABCE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24" w:type="dxa"/>
          </w:tcPr>
          <w:p w14:paraId="622FCE28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5F04C9F1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55C41497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E56D03A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437F2613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參照下方表格</w:t>
            </w:r>
          </w:p>
        </w:tc>
      </w:tr>
    </w:tbl>
    <w:p w14:paraId="7B515485" w14:textId="77777777" w:rsidR="00752152" w:rsidRPr="00AF1A82" w:rsidRDefault="00752152" w:rsidP="00752152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1843"/>
        <w:gridCol w:w="4819"/>
      </w:tblGrid>
      <w:tr w:rsidR="00537432" w:rsidRPr="00AF1A82" w14:paraId="481CBA2E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A247882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4301FB7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顯示按鈕</w:t>
            </w:r>
          </w:p>
        </w:tc>
        <w:tc>
          <w:tcPr>
            <w:tcW w:w="4819" w:type="dxa"/>
            <w:shd w:val="clear" w:color="auto" w:fill="auto"/>
          </w:tcPr>
          <w:p w14:paraId="253D9F80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  <w:color w:val="FF0000"/>
              </w:rPr>
            </w:pPr>
            <w:r w:rsidRPr="00FA67B5">
              <w:rPr>
                <w:rFonts w:ascii="標楷體" w:eastAsia="標楷體" w:hAnsi="標楷體" w:hint="eastAsia"/>
              </w:rPr>
              <w:t>連結交易</w:t>
            </w:r>
          </w:p>
        </w:tc>
      </w:tr>
      <w:tr w:rsidR="00537432" w:rsidRPr="00AF1A82" w14:paraId="6625AA4C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111F57E5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還款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7A7BB638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4819" w:type="dxa"/>
            <w:shd w:val="clear" w:color="auto" w:fill="auto"/>
          </w:tcPr>
          <w:p w14:paraId="770A6DDD" w14:textId="77777777" w:rsidR="00537432" w:rsidRPr="00AF1A82" w:rsidRDefault="00665D4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債務協商</w:t>
              </w:r>
              <w:proofErr w:type="gramStart"/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作業－暫收入帳</w:t>
              </w:r>
              <w:proofErr w:type="gramEnd"/>
            </w:hyperlink>
          </w:p>
        </w:tc>
      </w:tr>
      <w:tr w:rsidR="00537432" w:rsidRPr="00AF1A82" w14:paraId="0CCAA603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4E031EEB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8C5FA21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&lt;訂正&gt;</w:t>
            </w:r>
          </w:p>
        </w:tc>
        <w:tc>
          <w:tcPr>
            <w:tcW w:w="4819" w:type="dxa"/>
            <w:shd w:val="clear" w:color="auto" w:fill="auto"/>
          </w:tcPr>
          <w:p w14:paraId="0E19BF40" w14:textId="77777777" w:rsidR="00537432" w:rsidRPr="00AF1A82" w:rsidRDefault="00665D4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債務協商</w:t>
              </w:r>
              <w:proofErr w:type="gramStart"/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作業－暫收入帳</w:t>
              </w:r>
              <w:proofErr w:type="gramEnd"/>
            </w:hyperlink>
          </w:p>
        </w:tc>
      </w:tr>
      <w:tr w:rsidR="001B65FA" w:rsidRPr="00AF1A82" w14:paraId="773B528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554F779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64AAAB2C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0275AB5A" w14:textId="77777777" w:rsidR="001B65FA" w:rsidRPr="00AF1A82" w:rsidRDefault="001B65F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  <w:tr w:rsidR="00C710E5" w:rsidRPr="00AF1A82" w14:paraId="58D17DA8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39DA76D7" w14:textId="77777777" w:rsidR="00C710E5" w:rsidRPr="00AF1A82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0D0DE682" w14:textId="77777777" w:rsidR="00C710E5" w:rsidRPr="00AF1A82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&lt;暫收款銷帳&gt;</w:t>
            </w:r>
          </w:p>
        </w:tc>
        <w:tc>
          <w:tcPr>
            <w:tcW w:w="4819" w:type="dxa"/>
            <w:shd w:val="clear" w:color="auto" w:fill="auto"/>
          </w:tcPr>
          <w:p w14:paraId="6950B8E1" w14:textId="77777777" w:rsidR="00C710E5" w:rsidRPr="00AF1A82" w:rsidRDefault="00C710E5" w:rsidP="001B65F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L3230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暫收款銷帳</w:t>
            </w:r>
          </w:p>
        </w:tc>
      </w:tr>
      <w:tr w:rsidR="001B65FA" w:rsidRPr="00AF1A82" w14:paraId="31AA634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7CE81C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撥付產檔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 xml:space="preserve">  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485590C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159FE1E9" w14:textId="77777777" w:rsidR="001B65FA" w:rsidRPr="00AF1A82" w:rsidRDefault="00665D42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64F39EF7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0AFD7D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4.撥付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出帳</w:t>
            </w:r>
            <w:proofErr w:type="gramEnd"/>
          </w:p>
        </w:tc>
        <w:tc>
          <w:tcPr>
            <w:tcW w:w="1843" w:type="dxa"/>
            <w:shd w:val="clear" w:color="auto" w:fill="auto"/>
            <w:noWrap/>
            <w:hideMark/>
          </w:tcPr>
          <w:p w14:paraId="24F8114C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5BBC6175" w14:textId="77777777" w:rsidR="001B65FA" w:rsidRPr="00AF1A82" w:rsidRDefault="00665D42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463198B2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1266549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5.撥付歷史查詢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9088F83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0876874F" w14:textId="77777777" w:rsidR="001B65FA" w:rsidRPr="00AF1A82" w:rsidRDefault="00665D42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0D7BBDDB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77BBCAF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7A65571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1CCA0703" w14:textId="77777777" w:rsidR="001B65FA" w:rsidRPr="00AF1A82" w:rsidRDefault="001B65F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</w:tbl>
    <w:p w14:paraId="5F2F4423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2D0289C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355DAC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FB75C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6B9598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256B0F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1B48087F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6B2AE9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FE04FA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B5CF5D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84F0A3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D63A041" w14:textId="77777777" w:rsidTr="003A3C80">
        <w:trPr>
          <w:trHeight w:val="244"/>
          <w:jc w:val="center"/>
        </w:trPr>
        <w:tc>
          <w:tcPr>
            <w:tcW w:w="696" w:type="dxa"/>
          </w:tcPr>
          <w:p w14:paraId="357AB72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FD1CDF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ED6E19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499DA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0BBE4C9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5207CF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7E4EBF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44A96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筆式明細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3969" w:type="dxa"/>
          </w:tcPr>
          <w:p w14:paraId="4C2442C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6222B5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23D93E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43E24C5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身份證字號             </w:t>
            </w:r>
          </w:p>
        </w:tc>
        <w:tc>
          <w:tcPr>
            <w:tcW w:w="3969" w:type="dxa"/>
          </w:tcPr>
          <w:p w14:paraId="0F158DEF" w14:textId="77777777" w:rsidR="00756052" w:rsidRPr="00AF1A82" w:rsidRDefault="00756052" w:rsidP="003A3C80">
            <w:pPr>
              <w:rPr>
                <w:rFonts w:ascii="標楷體" w:eastAsia="標楷體" w:hAnsi="標楷體"/>
                <w:b/>
              </w:rPr>
            </w:pPr>
            <w:proofErr w:type="gramStart"/>
            <w:r w:rsidRPr="00AF1A82">
              <w:rPr>
                <w:rFonts w:ascii="標楷體" w:eastAsia="標楷體" w:hAnsi="標楷體" w:hint="eastAsia"/>
                <w:b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  <w:b/>
              </w:rPr>
              <w:t>10)</w:t>
            </w:r>
          </w:p>
        </w:tc>
        <w:tc>
          <w:tcPr>
            <w:tcW w:w="2693" w:type="dxa"/>
          </w:tcPr>
          <w:p w14:paraId="48F2C0B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62CFC6F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470E4D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0FC7F6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11B1888A" w14:textId="77777777" w:rsidR="00756052" w:rsidRPr="00AF1A82" w:rsidRDefault="008F4671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債權為保單貸款=Y時，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為空白</w:t>
            </w:r>
          </w:p>
        </w:tc>
      </w:tr>
      <w:tr w:rsidR="00756052" w:rsidRPr="00AF1A82" w14:paraId="1F983925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8119BDE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36958A30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20)</w:t>
            </w:r>
          </w:p>
        </w:tc>
        <w:tc>
          <w:tcPr>
            <w:tcW w:w="2693" w:type="dxa"/>
          </w:tcPr>
          <w:p w14:paraId="21E3148D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692DD8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D504B4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60223313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1B0E36E6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0B5CC49D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00EF7136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7CD6E49A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5B0CECCB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</w:t>
            </w:r>
          </w:p>
          <w:p w14:paraId="19E50F13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5.提前清償</w:t>
            </w:r>
          </w:p>
          <w:p w14:paraId="038011E4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proofErr w:type="spellStart"/>
            <w:r w:rsidRPr="00AF1A82">
              <w:rPr>
                <w:rFonts w:ascii="標楷體" w:eastAsia="標楷體" w:hAnsi="標楷體" w:hint="eastAsia"/>
              </w:rPr>
              <w:t>i</w:t>
            </w:r>
            <w:proofErr w:type="spellEnd"/>
            <w:r w:rsidRPr="00AF1A82">
              <w:rPr>
                <w:rFonts w:ascii="標楷體" w:eastAsia="標楷體" w:hAnsi="標楷體" w:hint="eastAsia"/>
              </w:rPr>
              <w:t>.繳款期數&gt;=5期時，出現&lt;維護&gt;按鈕</w:t>
            </w:r>
          </w:p>
          <w:p w14:paraId="633AFDF7" w14:textId="77777777" w:rsidR="00756052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ii.</w:t>
            </w:r>
            <w:r w:rsidRPr="00AF1A82">
              <w:rPr>
                <w:rFonts w:ascii="標楷體" w:eastAsia="標楷體" w:hAnsi="標楷體" w:hint="eastAsia"/>
              </w:rPr>
              <w:t>繳完債權金額，自動顯示4.結清</w:t>
            </w:r>
          </w:p>
        </w:tc>
      </w:tr>
      <w:tr w:rsidR="00756052" w:rsidRPr="00AF1A82" w14:paraId="3D3C2ED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EC56295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入帳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日</w:t>
            </w:r>
          </w:p>
        </w:tc>
        <w:tc>
          <w:tcPr>
            <w:tcW w:w="3969" w:type="dxa"/>
          </w:tcPr>
          <w:p w14:paraId="1563A009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9FF2BB3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16AEFD2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8DEE75F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3969" w:type="dxa"/>
          </w:tcPr>
          <w:p w14:paraId="2A5EF07E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73CE878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3EB8674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3214BC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溢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繳款</w:t>
            </w:r>
          </w:p>
        </w:tc>
        <w:tc>
          <w:tcPr>
            <w:tcW w:w="3969" w:type="dxa"/>
          </w:tcPr>
          <w:p w14:paraId="66525526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997F5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1B320C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35F1417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繳期數</w:t>
            </w:r>
            <w:proofErr w:type="gramEnd"/>
          </w:p>
        </w:tc>
        <w:tc>
          <w:tcPr>
            <w:tcW w:w="3969" w:type="dxa"/>
          </w:tcPr>
          <w:p w14:paraId="31929584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F7EB6A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7D07081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115AF9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3969" w:type="dxa"/>
          </w:tcPr>
          <w:p w14:paraId="36DBE0B8" w14:textId="77777777" w:rsidR="00756052" w:rsidRPr="00AF1A82" w:rsidRDefault="008F4671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C48B9A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79D3FEA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1CE650D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3969" w:type="dxa"/>
          </w:tcPr>
          <w:p w14:paraId="36075F9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3EB02B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33F7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DDDE4E" w14:textId="77777777" w:rsidR="00756052" w:rsidRPr="00AF1A82" w:rsidRDefault="00756052" w:rsidP="007560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應還金額 </w:t>
            </w:r>
          </w:p>
        </w:tc>
        <w:tc>
          <w:tcPr>
            <w:tcW w:w="3969" w:type="dxa"/>
          </w:tcPr>
          <w:p w14:paraId="5EA63DA9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A9868BE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5F2A687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CEB8FB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累溢短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收</w:t>
            </w:r>
          </w:p>
        </w:tc>
        <w:tc>
          <w:tcPr>
            <w:tcW w:w="3969" w:type="dxa"/>
          </w:tcPr>
          <w:p w14:paraId="409B2CDB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C14A5D4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445D39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59A41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新壽攤分</w:t>
            </w:r>
            <w:proofErr w:type="gramEnd"/>
          </w:p>
        </w:tc>
        <w:tc>
          <w:tcPr>
            <w:tcW w:w="3969" w:type="dxa"/>
          </w:tcPr>
          <w:p w14:paraId="012B9C5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119584D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76AF35A" w14:textId="77777777" w:rsidR="003A3C80" w:rsidRPr="00AF1A82" w:rsidRDefault="003A3C80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6D06A8C5" w14:textId="77777777" w:rsidR="0075215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3858F0B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05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債權比例分攤資料維護</w:t>
      </w:r>
      <w:proofErr w:type="spellEnd"/>
      <w:r w:rsidRPr="00AF1A82">
        <w:rPr>
          <w:rFonts w:ascii="標楷體" w:hAnsi="標楷體" w:hint="eastAsia"/>
        </w:rPr>
        <w:t>(</w:t>
      </w:r>
      <w:proofErr w:type="spellStart"/>
      <w:r w:rsidRPr="00AF1A82">
        <w:rPr>
          <w:rFonts w:ascii="標楷體" w:hAnsi="標楷體" w:hint="eastAsia"/>
        </w:rPr>
        <w:t>產出</w:t>
      </w:r>
      <w:proofErr w:type="spellEnd"/>
      <w:r w:rsidR="005A29F2" w:rsidRPr="00AF1A82">
        <w:rPr>
          <w:rFonts w:ascii="標楷體" w:hAnsi="標楷體" w:hint="eastAsia"/>
        </w:rPr>
        <w:t xml:space="preserve">) </w:t>
      </w:r>
    </w:p>
    <w:p w14:paraId="25CD6E0B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70359CCD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0355B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FB3BE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債權比例分攤資料維護(產出)</w:t>
            </w:r>
          </w:p>
        </w:tc>
      </w:tr>
      <w:tr w:rsidR="00505C6E" w:rsidRPr="00AF1A82" w14:paraId="3631F52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CD51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C7B33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4FE301C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5D1C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9D6A2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31EB8519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8892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15A2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FBAB469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DD32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79FBB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540F60E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A7EF9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9E7C3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2351F4E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06715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36D92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CCC95D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EDC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598EE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F9CB24A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3970BDCA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352DC06E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73C11D4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 xml:space="preserve">05]                     </w:t>
      </w:r>
      <w:r w:rsidRPr="00AF1A82">
        <w:rPr>
          <w:rFonts w:ascii="標楷體" w:eastAsia="標楷體" w:hAnsi="標楷體" w:hint="eastAsia"/>
        </w:rPr>
        <w:t>債權比例分攤資料維護(產出)</w:t>
      </w:r>
    </w:p>
    <w:p w14:paraId="1684D200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07917A1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身份證字號 : XXXXXXXXXX</w:t>
      </w:r>
    </w:p>
    <w:p w14:paraId="408C35D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DFAFF81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900"/>
        <w:gridCol w:w="909"/>
        <w:gridCol w:w="925"/>
        <w:gridCol w:w="1174"/>
        <w:gridCol w:w="678"/>
        <w:gridCol w:w="701"/>
        <w:gridCol w:w="3467"/>
      </w:tblGrid>
      <w:tr w:rsidR="00756052" w:rsidRPr="00AF1A82" w14:paraId="4D4E502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128E13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1854BD4B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5EEB693" w14:textId="77777777" w:rsidR="00756052" w:rsidRPr="00AF1A82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1DED99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AF1A82" w14:paraId="4F6F7625" w14:textId="77777777" w:rsidTr="00756052">
        <w:trPr>
          <w:trHeight w:val="244"/>
          <w:jc w:val="center"/>
        </w:trPr>
        <w:tc>
          <w:tcPr>
            <w:tcW w:w="671" w:type="dxa"/>
            <w:vMerge/>
          </w:tcPr>
          <w:p w14:paraId="5066E07F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15BF39F6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641F5354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20CCA9DD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669D4FC9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C0ABD51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030DAA7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3E514922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0F458A6E" w14:textId="77777777" w:rsidTr="00756052">
        <w:trPr>
          <w:trHeight w:val="291"/>
          <w:jc w:val="center"/>
        </w:trPr>
        <w:tc>
          <w:tcPr>
            <w:tcW w:w="671" w:type="dxa"/>
          </w:tcPr>
          <w:p w14:paraId="02143D4A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D7FFD2C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身份證字號</w:t>
            </w:r>
          </w:p>
        </w:tc>
        <w:tc>
          <w:tcPr>
            <w:tcW w:w="911" w:type="dxa"/>
          </w:tcPr>
          <w:p w14:paraId="12207128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X(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10)</w:t>
            </w:r>
          </w:p>
        </w:tc>
        <w:tc>
          <w:tcPr>
            <w:tcW w:w="936" w:type="dxa"/>
          </w:tcPr>
          <w:p w14:paraId="01A1D2CB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8205F42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CF33294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847A3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210F2F5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9DC6750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7746199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6D0F608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JCIC-INQ-BARE-V01-4580001YYYMMDDSQ</w:t>
      </w:r>
    </w:p>
    <w:p w14:paraId="797B8DBC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FB1A123456789                    Z98</w:t>
      </w:r>
    </w:p>
    <w:p w14:paraId="13F956AB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TRLR0000002YYYMMDDHHMM</w:t>
      </w:r>
    </w:p>
    <w:p w14:paraId="5F7E8ADA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4A1B7E5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B1898D8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9AC6958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06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債權比例分攤資料維護</w:t>
      </w:r>
      <w:proofErr w:type="spellEnd"/>
      <w:r w:rsidRPr="00AF1A82">
        <w:rPr>
          <w:rFonts w:ascii="標楷體" w:hAnsi="標楷體" w:hint="eastAsia"/>
        </w:rPr>
        <w:t>(</w:t>
      </w:r>
      <w:proofErr w:type="spellStart"/>
      <w:r w:rsidRPr="00AF1A82">
        <w:rPr>
          <w:rFonts w:ascii="標楷體" w:hAnsi="標楷體" w:hint="eastAsia"/>
        </w:rPr>
        <w:t>匯入</w:t>
      </w:r>
      <w:proofErr w:type="spellEnd"/>
      <w:r w:rsidR="005A29F2" w:rsidRPr="00AF1A82">
        <w:rPr>
          <w:rFonts w:ascii="標楷體" w:hAnsi="標楷體" w:hint="eastAsia"/>
        </w:rPr>
        <w:t>)</w:t>
      </w:r>
    </w:p>
    <w:p w14:paraId="06520467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283D8AE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7F961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AD024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債權比例分攤資料維護(匯入)</w:t>
            </w:r>
          </w:p>
        </w:tc>
      </w:tr>
      <w:tr w:rsidR="00505C6E" w:rsidRPr="00AF1A82" w14:paraId="358BF30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5A3D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6B619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D3902AA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F792E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CBCB0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B67F2D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8314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6BAC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B33065C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DB91F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CBB8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15135B5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87A28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219B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310CCE6A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862B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3B252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5E0C5B7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57876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F284E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B0DE1BC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6E99C4A2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C1964CD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53CE052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 xml:space="preserve">06]                     </w:t>
      </w:r>
      <w:r w:rsidRPr="00AF1A82">
        <w:rPr>
          <w:rFonts w:ascii="標楷體" w:eastAsia="標楷體" w:hAnsi="標楷體" w:hint="eastAsia"/>
        </w:rPr>
        <w:t>債權比例分攤資料維護(匯入)</w:t>
      </w:r>
    </w:p>
    <w:p w14:paraId="5B766714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85D5A6E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: [選擇檔案]</w:t>
      </w:r>
    </w:p>
    <w:p w14:paraId="60632AF1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773387D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05"/>
        <w:gridCol w:w="992"/>
        <w:gridCol w:w="1276"/>
        <w:gridCol w:w="709"/>
        <w:gridCol w:w="708"/>
        <w:gridCol w:w="3895"/>
      </w:tblGrid>
      <w:tr w:rsidR="00505C6E" w:rsidRPr="00AF1A82" w14:paraId="60A0CD98" w14:textId="77777777" w:rsidTr="0051678A">
        <w:trPr>
          <w:trHeight w:val="388"/>
          <w:jc w:val="center"/>
        </w:trPr>
        <w:tc>
          <w:tcPr>
            <w:tcW w:w="696" w:type="dxa"/>
            <w:vMerge w:val="restart"/>
          </w:tcPr>
          <w:p w14:paraId="7A4B048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05" w:type="dxa"/>
            <w:vMerge w:val="restart"/>
          </w:tcPr>
          <w:p w14:paraId="2AFA79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5" w:type="dxa"/>
            <w:gridSpan w:val="4"/>
          </w:tcPr>
          <w:p w14:paraId="661BB83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95" w:type="dxa"/>
            <w:vMerge w:val="restart"/>
          </w:tcPr>
          <w:p w14:paraId="50762CC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05C6E" w:rsidRPr="00AF1A82" w14:paraId="683404B8" w14:textId="77777777" w:rsidTr="0051678A">
        <w:trPr>
          <w:trHeight w:val="244"/>
          <w:jc w:val="center"/>
        </w:trPr>
        <w:tc>
          <w:tcPr>
            <w:tcW w:w="696" w:type="dxa"/>
            <w:vMerge/>
          </w:tcPr>
          <w:p w14:paraId="13FC315D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2105" w:type="dxa"/>
            <w:vMerge/>
          </w:tcPr>
          <w:p w14:paraId="4CFE7AE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9BDB9A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6" w:type="dxa"/>
          </w:tcPr>
          <w:p w14:paraId="5E87E4F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1E6741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8" w:type="dxa"/>
          </w:tcPr>
          <w:p w14:paraId="7A5060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95" w:type="dxa"/>
            <w:vMerge/>
          </w:tcPr>
          <w:p w14:paraId="789E33B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1EF61B1" w14:textId="77777777" w:rsidTr="0051678A">
        <w:trPr>
          <w:trHeight w:val="291"/>
          <w:jc w:val="center"/>
        </w:trPr>
        <w:tc>
          <w:tcPr>
            <w:tcW w:w="696" w:type="dxa"/>
          </w:tcPr>
          <w:p w14:paraId="2EA5FB0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05" w:type="dxa"/>
          </w:tcPr>
          <w:p w14:paraId="309D3DB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92" w:type="dxa"/>
          </w:tcPr>
          <w:p w14:paraId="1B55C2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276" w:type="dxa"/>
          </w:tcPr>
          <w:p w14:paraId="441E9E6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AF487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</w:tcPr>
          <w:p w14:paraId="107B7A1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895" w:type="dxa"/>
          </w:tcPr>
          <w:p w14:paraId="6C075F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0783B353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283198B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A77D1A5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70</w:t>
      </w:r>
      <w:r w:rsidR="00870775" w:rsidRPr="00AF1A82">
        <w:rPr>
          <w:rFonts w:ascii="標楷體" w:hAnsi="標楷體"/>
        </w:rPr>
        <w:t>7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最大債權撥付</w:t>
      </w:r>
      <w:r w:rsidR="000C273C" w:rsidRPr="00AF1A82">
        <w:rPr>
          <w:rFonts w:ascii="標楷體" w:hAnsi="標楷體" w:hint="eastAsia"/>
        </w:rPr>
        <w:t>產檔</w:t>
      </w:r>
      <w:proofErr w:type="spellEnd"/>
    </w:p>
    <w:p w14:paraId="41B29337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43731176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C66A8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F11303" w14:textId="77777777" w:rsidR="00505C6E" w:rsidRPr="00AF1A82" w:rsidRDefault="000C273C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撥付產檔</w:t>
            </w:r>
            <w:proofErr w:type="gramEnd"/>
          </w:p>
        </w:tc>
      </w:tr>
      <w:tr w:rsidR="00505C6E" w:rsidRPr="00AF1A82" w14:paraId="300911F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71BEA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AC30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55A13370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3784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2997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40FA953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3F294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0521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5E3C243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3A92A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00C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4ABD8A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085F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037D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1D547A9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431F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D0D9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1.產生</w:t>
            </w:r>
            <w:r w:rsidR="00066FA8" w:rsidRPr="00AF1A82">
              <w:rPr>
                <w:rFonts w:ascii="標楷體" w:eastAsia="標楷體" w:hAnsi="標楷體" w:hint="eastAsia"/>
              </w:rPr>
              <w:t>最大債權撥付檔</w:t>
            </w:r>
            <w:r w:rsidR="00066FA8" w:rsidRPr="00AF1A82">
              <w:rPr>
                <w:rFonts w:ascii="標楷體" w:eastAsia="標楷體" w:hAnsi="標楷體"/>
              </w:rPr>
              <w:t>BATCHTX01</w:t>
            </w:r>
          </w:p>
          <w:p w14:paraId="1A9F63A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  <w:r w:rsidR="000C273C" w:rsidRPr="00AF1A82">
              <w:rPr>
                <w:rFonts w:ascii="標楷體" w:eastAsia="標楷體" w:hAnsi="標楷體" w:hint="eastAsia"/>
              </w:rPr>
              <w:t>產出</w:t>
            </w:r>
            <w:r w:rsidR="00066FA8" w:rsidRPr="00AF1A82">
              <w:rPr>
                <w:rFonts w:ascii="標楷體" w:eastAsia="標楷體" w:hAnsi="標楷體" w:hint="eastAsia"/>
              </w:rPr>
              <w:t>統計報表(債權銀行)</w:t>
            </w:r>
          </w:p>
          <w:p w14:paraId="6FBEB291" w14:textId="77777777" w:rsidR="00505C6E" w:rsidRPr="00AF1A82" w:rsidRDefault="00505C6E" w:rsidP="00066FA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</w:t>
            </w:r>
            <w:r w:rsidR="00066FA8" w:rsidRPr="00AF1A82">
              <w:rPr>
                <w:rFonts w:ascii="標楷體" w:eastAsia="標楷體" w:hAnsi="標楷體" w:hint="eastAsia"/>
              </w:rPr>
              <w:t>產出統計報表(資料傳送單位)</w:t>
            </w:r>
          </w:p>
        </w:tc>
      </w:tr>
      <w:tr w:rsidR="00505C6E" w:rsidRPr="00AF1A82" w14:paraId="2F9F4DE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2ACFE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76D0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0D7BBFEE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F7EC55B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D66213B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708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="000C273C" w:rsidRPr="00AF1A82">
        <w:rPr>
          <w:rFonts w:ascii="標楷體" w:eastAsia="標楷體" w:hAnsi="標楷體" w:hint="eastAsia"/>
        </w:rPr>
        <w:t>最大債權撥付產檔</w:t>
      </w:r>
    </w:p>
    <w:p w14:paraId="7215A0D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2C8FC40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  <w:proofErr w:type="gramStart"/>
      <w:r w:rsidRPr="00AF1A82">
        <w:rPr>
          <w:rFonts w:ascii="標楷體" w:eastAsia="標楷體" w:hAnsi="標楷體" w:hint="eastAsia"/>
          <w:sz w:val="20"/>
        </w:rPr>
        <w:t>提兌日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: 999/99/99</w:t>
      </w:r>
    </w:p>
    <w:p w14:paraId="3382057B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1E191E8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44B592B0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420FB0A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4C93BC3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370668CE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BEF6CD3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7B2E80CA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23DB36E9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EF9E13E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03430628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D4FDF1C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C2EFFF4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721E08C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42E18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71D1E269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BE7BA1A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02235FA" w14:textId="77777777" w:rsidTr="004177D4">
        <w:trPr>
          <w:trHeight w:val="291"/>
          <w:jc w:val="center"/>
        </w:trPr>
        <w:tc>
          <w:tcPr>
            <w:tcW w:w="671" w:type="dxa"/>
          </w:tcPr>
          <w:p w14:paraId="2BD65CB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9AFAAAD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提兌日</w:t>
            </w:r>
            <w:proofErr w:type="gramEnd"/>
          </w:p>
        </w:tc>
        <w:tc>
          <w:tcPr>
            <w:tcW w:w="911" w:type="dxa"/>
          </w:tcPr>
          <w:p w14:paraId="433392A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2C8DE869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5B19D285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8AE120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F59A7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1338280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4B7D8A9E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A3B9E3A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4C31CDD8" w14:textId="77777777" w:rsidR="00505C6E" w:rsidRPr="00AF1A82" w:rsidRDefault="00C0078D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BC5928D" wp14:editId="3593ECC9">
            <wp:extent cx="6407150" cy="4806950"/>
            <wp:effectExtent l="0" t="0" r="0" b="0"/>
            <wp:docPr id="7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A8D8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A0423FC" w14:textId="77777777" w:rsidR="00993C30" w:rsidRPr="00AF1A82" w:rsidRDefault="00993C3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</w:t>
      </w:r>
      <w:r w:rsidR="00870775" w:rsidRPr="00AF1A82">
        <w:rPr>
          <w:rFonts w:ascii="標楷體" w:hAnsi="標楷體"/>
        </w:rPr>
        <w:t>8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proofErr w:type="spellStart"/>
      <w:r w:rsidRPr="00AF1A82">
        <w:rPr>
          <w:rFonts w:ascii="標楷體" w:hAnsi="標楷體" w:hint="eastAsia"/>
        </w:rPr>
        <w:t>最大債權撥付</w:t>
      </w:r>
      <w:proofErr w:type="gramStart"/>
      <w:r w:rsidRPr="00AF1A82">
        <w:rPr>
          <w:rFonts w:ascii="標楷體" w:hAnsi="標楷體" w:hint="eastAsia"/>
        </w:rPr>
        <w:t>出帳</w:t>
      </w:r>
      <w:proofErr w:type="spellEnd"/>
      <w:proofErr w:type="gramEnd"/>
    </w:p>
    <w:p w14:paraId="4BE55941" w14:textId="77777777" w:rsidR="00993C30" w:rsidRPr="00AF1A82" w:rsidRDefault="00993C30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93C30" w:rsidRPr="00AF1A82" w14:paraId="038E96B8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E033B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EC880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出帳</w:t>
            </w:r>
            <w:proofErr w:type="gramEnd"/>
          </w:p>
        </w:tc>
      </w:tr>
      <w:tr w:rsidR="00993C30" w:rsidRPr="00AF1A82" w14:paraId="657C7FF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38B783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4C593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54100FD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458EAD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7F774A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073D12CA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3CD9FE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8396CD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4DE363DA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067A77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951215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15476528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A9330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6D6EFB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384964DB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007E6E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F2612" w14:textId="77777777" w:rsidR="00112EFD" w:rsidRPr="004E1A55" w:rsidRDefault="00112EFD" w:rsidP="004E1A55">
            <w:pPr>
              <w:spacing w:line="276" w:lineRule="auto"/>
              <w:jc w:val="both"/>
              <w:rPr>
                <w:rFonts w:ascii="標楷體" w:eastAsia="標楷體" w:hAnsi="標楷體"/>
              </w:rPr>
            </w:pPr>
            <w:r w:rsidRPr="004E1A55">
              <w:rPr>
                <w:rFonts w:ascii="標楷體" w:eastAsia="標楷體" w:hAnsi="標楷體" w:hint="eastAsia"/>
                <w:lang w:eastAsia="zh-HK"/>
              </w:rPr>
              <w:t>分次分</w:t>
            </w:r>
            <w:r w:rsidRPr="004E1A55">
              <w:rPr>
                <w:rFonts w:ascii="標楷體" w:eastAsia="標楷體" w:hAnsi="標楷體" w:hint="eastAsia"/>
              </w:rPr>
              <w:t>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E1A55">
              <w:rPr>
                <w:rFonts w:ascii="標楷體" w:eastAsia="標楷體" w:hAnsi="標楷體" w:hint="eastAsia"/>
              </w:rPr>
              <w:t>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角分問</w:t>
            </w:r>
            <w:r w:rsidRPr="004E1A55">
              <w:rPr>
                <w:rFonts w:ascii="標楷體" w:eastAsia="標楷體" w:hAnsi="標楷體" w:hint="eastAsia"/>
              </w:rPr>
              <w:t>題，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差</w:t>
            </w:r>
            <w:r w:rsidRPr="004E1A55">
              <w:rPr>
                <w:rFonts w:ascii="標楷體" w:eastAsia="標楷體" w:hAnsi="標楷體" w:hint="eastAsia"/>
              </w:rPr>
              <w:t>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尾</w:t>
            </w:r>
            <w:r w:rsidRPr="004E1A55">
              <w:rPr>
                <w:rFonts w:ascii="標楷體" w:eastAsia="標楷體" w:hAnsi="標楷體" w:hint="eastAsia"/>
              </w:rPr>
              <w:t>數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歸到當期最</w:t>
            </w:r>
            <w:r w:rsidRPr="004E1A55">
              <w:rPr>
                <w:rFonts w:ascii="標楷體" w:eastAsia="標楷體" w:hAnsi="標楷體" w:hint="eastAsia"/>
              </w:rPr>
              <w:t>後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一次分配處</w:t>
            </w:r>
            <w:r w:rsidRPr="004E1A55">
              <w:rPr>
                <w:rFonts w:ascii="標楷體" w:eastAsia="標楷體" w:hAnsi="標楷體" w:hint="eastAsia"/>
              </w:rPr>
              <w:t>理。</w:t>
            </w:r>
          </w:p>
          <w:p w14:paraId="5764276D" w14:textId="77777777" w:rsidR="00993C30" w:rsidRPr="00112EFD" w:rsidRDefault="00993C30" w:rsidP="004E1A55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993C30" w:rsidRPr="00AF1A82" w14:paraId="3B185552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AEE5D8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B489D4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2F8DF352" w14:textId="77777777" w:rsidR="00993C30" w:rsidRPr="00AF1A82" w:rsidRDefault="00993C30" w:rsidP="00993C30">
      <w:pPr>
        <w:rPr>
          <w:rFonts w:ascii="標楷體" w:eastAsia="標楷體" w:hAnsi="標楷體"/>
        </w:rPr>
      </w:pPr>
    </w:p>
    <w:p w14:paraId="73BC6408" w14:textId="77777777" w:rsidR="00993C30" w:rsidRPr="00AF1A82" w:rsidRDefault="00993C30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D567F8B" w14:textId="77777777" w:rsidR="00993C30" w:rsidRPr="00AF1A82" w:rsidRDefault="00993C30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A67BC0F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[L5X09]                     </w:t>
      </w:r>
      <w:r w:rsidRPr="00AF1A82">
        <w:rPr>
          <w:rFonts w:ascii="標楷體" w:eastAsia="標楷體" w:hAnsi="標楷體" w:hint="eastAsia"/>
        </w:rPr>
        <w:t>最大債權撥付</w:t>
      </w:r>
      <w:proofErr w:type="gramStart"/>
      <w:r w:rsidRPr="00AF1A82">
        <w:rPr>
          <w:rFonts w:ascii="標楷體" w:eastAsia="標楷體" w:hAnsi="標楷體" w:hint="eastAsia"/>
        </w:rPr>
        <w:t>出帳</w:t>
      </w:r>
      <w:proofErr w:type="gramEnd"/>
    </w:p>
    <w:p w14:paraId="18A646A5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DF0EE73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  <w:r w:rsidR="006B467A" w:rsidRPr="00AF1A82">
        <w:rPr>
          <w:rFonts w:ascii="標楷體" w:eastAsia="標楷體" w:hAnsi="標楷體" w:hint="eastAsia"/>
          <w:sz w:val="20"/>
        </w:rPr>
        <w:t>會計</w:t>
      </w:r>
      <w:r w:rsidRPr="00AF1A82">
        <w:rPr>
          <w:rFonts w:ascii="標楷體" w:eastAsia="標楷體" w:hAnsi="標楷體" w:hint="eastAsia"/>
          <w:sz w:val="20"/>
        </w:rPr>
        <w:t>日</w:t>
      </w:r>
      <w:r w:rsidR="006B467A" w:rsidRPr="00AF1A82">
        <w:rPr>
          <w:rFonts w:ascii="標楷體" w:eastAsia="標楷體" w:hAnsi="標楷體" w:hint="eastAsia"/>
          <w:sz w:val="20"/>
        </w:rPr>
        <w:t>期</w:t>
      </w:r>
      <w:r w:rsidRPr="00AF1A82">
        <w:rPr>
          <w:rFonts w:ascii="標楷體" w:eastAsia="標楷體" w:hAnsi="標楷體" w:hint="eastAsia"/>
          <w:sz w:val="20"/>
        </w:rPr>
        <w:t xml:space="preserve">   : 999/99/99</w:t>
      </w:r>
    </w:p>
    <w:p w14:paraId="5EF888B1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7FA0E31C" w14:textId="77777777" w:rsidR="00993C3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1B0E650F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5A35B03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8B52DE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39AFCD0B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2859E0B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3B3788A2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1247BA1B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64BB667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0457AA9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238534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35DE836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4641FB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0021C81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2B06B41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CD6D2E7" w14:textId="77777777" w:rsidTr="004177D4">
        <w:trPr>
          <w:trHeight w:val="291"/>
          <w:jc w:val="center"/>
        </w:trPr>
        <w:tc>
          <w:tcPr>
            <w:tcW w:w="671" w:type="dxa"/>
          </w:tcPr>
          <w:p w14:paraId="5C81928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71DE4F07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11" w:type="dxa"/>
          </w:tcPr>
          <w:p w14:paraId="788ABC85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7D6F399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F02539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74E999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5CF8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5D739F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3865C79A" w14:textId="77777777" w:rsidR="00993C30" w:rsidRPr="00AF1A82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3A73710" w14:textId="77777777" w:rsidR="00993C30" w:rsidRPr="00AF1A82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0F82BAB" w14:textId="77777777" w:rsidR="00993C30" w:rsidRPr="00AF1A82" w:rsidRDefault="003A3C80" w:rsidP="00993C30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BB00435" w14:textId="77777777" w:rsidR="007C4B21" w:rsidRPr="00AF1A82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</w:t>
      </w:r>
      <w:r w:rsidR="00870775" w:rsidRPr="00AF1A82">
        <w:rPr>
          <w:rFonts w:ascii="標楷體" w:hAnsi="標楷體"/>
        </w:rPr>
        <w:t>09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proofErr w:type="spellStart"/>
      <w:r w:rsidR="00F713A0" w:rsidRPr="00AF1A82">
        <w:rPr>
          <w:rFonts w:ascii="標楷體" w:hAnsi="標楷體" w:hint="eastAsia"/>
        </w:rPr>
        <w:t>最大債權撥付回覆</w:t>
      </w:r>
      <w:proofErr w:type="gramStart"/>
      <w:r w:rsidR="00F713A0" w:rsidRPr="00AF1A82">
        <w:rPr>
          <w:rFonts w:ascii="標楷體" w:hAnsi="標楷體" w:hint="eastAsia"/>
        </w:rPr>
        <w:t>檔</w:t>
      </w:r>
      <w:proofErr w:type="gramEnd"/>
      <w:r w:rsidR="00F713A0" w:rsidRPr="00AF1A82">
        <w:rPr>
          <w:rFonts w:ascii="標楷體" w:hAnsi="標楷體" w:hint="eastAsia"/>
        </w:rPr>
        <w:t>檢核</w:t>
      </w:r>
      <w:proofErr w:type="spellEnd"/>
    </w:p>
    <w:p w14:paraId="6A9E2ADC" w14:textId="77777777" w:rsidR="007C4B21" w:rsidRPr="00AF1A82" w:rsidRDefault="007C4B2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AF1A82" w14:paraId="32DAA05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F304F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4D203E" w14:textId="77777777" w:rsidR="007C4B21" w:rsidRPr="00AF1A82" w:rsidRDefault="00F713A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最大債權撥付回覆</w:t>
            </w:r>
            <w:proofErr w:type="gramStart"/>
            <w:r w:rsidRPr="00AF1A82">
              <w:rPr>
                <w:rFonts w:ascii="標楷體" w:eastAsia="標楷體" w:hAnsi="標楷體" w:hint="eastAsia"/>
              </w:rPr>
              <w:t>檔</w:t>
            </w:r>
            <w:proofErr w:type="gramEnd"/>
            <w:r w:rsidRPr="00AF1A82">
              <w:rPr>
                <w:rFonts w:ascii="標楷體" w:eastAsia="標楷體" w:hAnsi="標楷體" w:hint="eastAsia"/>
              </w:rPr>
              <w:t>檢核</w:t>
            </w:r>
          </w:p>
        </w:tc>
      </w:tr>
      <w:tr w:rsidR="007C4B21" w:rsidRPr="00AF1A82" w14:paraId="402007E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4553A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76D7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410FBB0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B6123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A551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724B3D69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871406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17F62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4E71F684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7FE007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24231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652160B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AFFF2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9A02A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42A5DC1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472F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5B7F2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515B6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5B7361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6627E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7D0E5BBF" w14:textId="77777777" w:rsidR="007C4B21" w:rsidRPr="00AF1A82" w:rsidRDefault="007C4B21" w:rsidP="007C4B21">
      <w:pPr>
        <w:rPr>
          <w:rFonts w:ascii="標楷體" w:eastAsia="標楷體" w:hAnsi="標楷體"/>
        </w:rPr>
      </w:pPr>
    </w:p>
    <w:p w14:paraId="2AE2981D" w14:textId="77777777" w:rsidR="007C4B21" w:rsidRPr="00AF1A82" w:rsidRDefault="007C4B2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1F24F66" w14:textId="77777777" w:rsidR="007C4B21" w:rsidRPr="00AF1A82" w:rsidRDefault="007C4B21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57DCE51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</w:t>
      </w:r>
      <w:r w:rsidRPr="00AF1A82">
        <w:rPr>
          <w:rFonts w:ascii="標楷體" w:eastAsia="標楷體" w:hAnsi="標楷體"/>
          <w:sz w:val="20"/>
        </w:rPr>
        <w:t>L5073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="00F713A0" w:rsidRPr="00AF1A82">
        <w:rPr>
          <w:rFonts w:ascii="標楷體" w:eastAsia="標楷體" w:hAnsi="標楷體" w:hint="eastAsia"/>
          <w:sz w:val="20"/>
        </w:rPr>
        <w:t>最大債權撥付回覆</w:t>
      </w:r>
      <w:proofErr w:type="gramStart"/>
      <w:r w:rsidR="00F713A0" w:rsidRPr="00AF1A82">
        <w:rPr>
          <w:rFonts w:ascii="標楷體" w:eastAsia="標楷體" w:hAnsi="標楷體" w:hint="eastAsia"/>
          <w:sz w:val="20"/>
        </w:rPr>
        <w:t>檔</w:t>
      </w:r>
      <w:proofErr w:type="gramEnd"/>
      <w:r w:rsidR="00F713A0" w:rsidRPr="00AF1A82">
        <w:rPr>
          <w:rFonts w:ascii="標楷體" w:eastAsia="標楷體" w:hAnsi="標楷體" w:hint="eastAsia"/>
          <w:sz w:val="20"/>
        </w:rPr>
        <w:t>檢核</w:t>
      </w:r>
    </w:p>
    <w:p w14:paraId="504E099C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CD3867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  <w:proofErr w:type="gramStart"/>
      <w:r w:rsidRPr="00AF1A82">
        <w:rPr>
          <w:rFonts w:ascii="標楷體" w:eastAsia="標楷體" w:hAnsi="標楷體" w:hint="eastAsia"/>
          <w:sz w:val="20"/>
        </w:rPr>
        <w:t>提兌日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: 999/99/99</w:t>
      </w:r>
    </w:p>
    <w:p w14:paraId="39DAEA3C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E58D990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519F3404" w14:textId="77777777" w:rsidR="007C4B21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4DEEF915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639B5AF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9FD8394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6DADBA67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CD4E20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2BCACD4E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3D687B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3821B008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7F6AE4F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42DFC60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1DBDE293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18A9F2E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4AD9398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0A81ACB2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B6D0C1F" w14:textId="77777777" w:rsidTr="004177D4">
        <w:trPr>
          <w:trHeight w:val="291"/>
          <w:jc w:val="center"/>
        </w:trPr>
        <w:tc>
          <w:tcPr>
            <w:tcW w:w="671" w:type="dxa"/>
          </w:tcPr>
          <w:p w14:paraId="1E32FC5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250812CA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提兌日</w:t>
            </w:r>
            <w:proofErr w:type="gramEnd"/>
          </w:p>
        </w:tc>
        <w:tc>
          <w:tcPr>
            <w:tcW w:w="911" w:type="dxa"/>
          </w:tcPr>
          <w:p w14:paraId="41C5A028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59DF107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73472D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27292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3639995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F07DB1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4177D4" w:rsidRPr="00AF1A82" w14:paraId="23D79B4C" w14:textId="77777777" w:rsidTr="004177D4">
        <w:trPr>
          <w:trHeight w:val="291"/>
          <w:jc w:val="center"/>
        </w:trPr>
        <w:tc>
          <w:tcPr>
            <w:tcW w:w="671" w:type="dxa"/>
          </w:tcPr>
          <w:p w14:paraId="0176EA64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4A0AABB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166B27F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27E9C7F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4EA8106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08A7E43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1A9C5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3EBB04F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16D68DC" w14:textId="77777777" w:rsidR="003A3C80" w:rsidRPr="00AF1A82" w:rsidRDefault="003A3C80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D5C86E0" w14:textId="77777777" w:rsidR="007C4B21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1AF401A" w14:textId="77777777" w:rsidR="007C4B21" w:rsidRPr="00AF1A82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71</w:t>
      </w:r>
      <w:r w:rsidR="00870775" w:rsidRPr="00AF1A82">
        <w:rPr>
          <w:rFonts w:ascii="標楷體" w:hAnsi="標楷體"/>
        </w:rPr>
        <w:t>0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</w:rPr>
        <w:t>一般債權撥付資料檢核</w:t>
      </w:r>
    </w:p>
    <w:p w14:paraId="1B3B01AF" w14:textId="77777777" w:rsidR="007C4B21" w:rsidRPr="00AF1A82" w:rsidRDefault="007C4B2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AF1A82" w14:paraId="347A468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BC610E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E41EB0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一般債權撥付資料檢核</w:t>
            </w:r>
          </w:p>
        </w:tc>
      </w:tr>
      <w:tr w:rsidR="007C4B21" w:rsidRPr="00AF1A82" w14:paraId="73864B50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F0041A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DA4497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B262C4D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44303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8B82CF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390D733B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7E3C26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D63DCB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6BF30119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0A7A25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FCC3DF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72F41E57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7E1A09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9B225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5027A0A2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CD4D6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DD881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2C66BC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4A438A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0DD310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</w:tbl>
    <w:p w14:paraId="7C61AEC2" w14:textId="77777777" w:rsidR="007C4B21" w:rsidRPr="00AF1A82" w:rsidRDefault="007C4B21" w:rsidP="007C4B21">
      <w:pPr>
        <w:rPr>
          <w:rFonts w:ascii="標楷體" w:eastAsia="標楷體" w:hAnsi="標楷體"/>
        </w:rPr>
      </w:pPr>
    </w:p>
    <w:p w14:paraId="4A7A4E39" w14:textId="77777777" w:rsidR="007C4B21" w:rsidRPr="00AF1A82" w:rsidRDefault="007C4B2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117C363" w14:textId="77777777" w:rsidR="007C4B21" w:rsidRPr="00AF1A82" w:rsidRDefault="007C4B21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7AF8F46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</w:t>
      </w:r>
      <w:r w:rsidRPr="00AF1A82">
        <w:rPr>
          <w:rFonts w:ascii="標楷體" w:eastAsia="標楷體" w:hAnsi="標楷體"/>
          <w:sz w:val="20"/>
        </w:rPr>
        <w:t>L5073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一般債權撥付資料檢核</w:t>
      </w:r>
    </w:p>
    <w:p w14:paraId="45182FE5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BF23843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  <w:proofErr w:type="gramStart"/>
      <w:r w:rsidRPr="00AF1A82">
        <w:rPr>
          <w:rFonts w:ascii="標楷體" w:eastAsia="標楷體" w:hAnsi="標楷體" w:hint="eastAsia"/>
          <w:sz w:val="20"/>
        </w:rPr>
        <w:t>提兌日</w:t>
      </w:r>
      <w:proofErr w:type="gramEnd"/>
      <w:r w:rsidRPr="00AF1A82">
        <w:rPr>
          <w:rFonts w:ascii="標楷體" w:eastAsia="標楷體" w:hAnsi="標楷體" w:hint="eastAsia"/>
          <w:sz w:val="20"/>
        </w:rPr>
        <w:t xml:space="preserve">   : 999/99/99</w:t>
      </w:r>
    </w:p>
    <w:p w14:paraId="2665348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39D4F94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15029225" w14:textId="77777777" w:rsidR="007C4B21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8E4494" w:rsidRPr="00AF1A82" w14:paraId="4A916919" w14:textId="77777777" w:rsidTr="00F9112A">
        <w:trPr>
          <w:trHeight w:val="388"/>
          <w:jc w:val="center"/>
        </w:trPr>
        <w:tc>
          <w:tcPr>
            <w:tcW w:w="671" w:type="dxa"/>
            <w:vMerge w:val="restart"/>
          </w:tcPr>
          <w:p w14:paraId="1EAD63D2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7CDB229D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7DCBCB21" w14:textId="77777777" w:rsidR="008E4494" w:rsidRPr="00AF1A82" w:rsidRDefault="008E4494" w:rsidP="008E449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0E3CB8FD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AF1A82" w14:paraId="23221075" w14:textId="77777777" w:rsidTr="008E4494">
        <w:trPr>
          <w:trHeight w:val="244"/>
          <w:jc w:val="center"/>
        </w:trPr>
        <w:tc>
          <w:tcPr>
            <w:tcW w:w="671" w:type="dxa"/>
            <w:vMerge/>
          </w:tcPr>
          <w:p w14:paraId="4779BDD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2474F88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66F7D48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6E26010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43017900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2A8BD5B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/>
              </w:rPr>
              <w:t>必填</w:t>
            </w:r>
            <w:proofErr w:type="gramEnd"/>
          </w:p>
        </w:tc>
        <w:tc>
          <w:tcPr>
            <w:tcW w:w="704" w:type="dxa"/>
          </w:tcPr>
          <w:p w14:paraId="519353E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C05BCA0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755070EA" w14:textId="77777777" w:rsidTr="008E4494">
        <w:trPr>
          <w:trHeight w:val="291"/>
          <w:jc w:val="center"/>
        </w:trPr>
        <w:tc>
          <w:tcPr>
            <w:tcW w:w="671" w:type="dxa"/>
          </w:tcPr>
          <w:p w14:paraId="6CDE132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1E92617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proofErr w:type="gramStart"/>
            <w:r w:rsidRPr="00AF1A82">
              <w:rPr>
                <w:rFonts w:ascii="標楷體" w:eastAsia="標楷體" w:hAnsi="標楷體" w:hint="eastAsia"/>
              </w:rPr>
              <w:t>提兌日</w:t>
            </w:r>
            <w:proofErr w:type="gramEnd"/>
          </w:p>
        </w:tc>
        <w:tc>
          <w:tcPr>
            <w:tcW w:w="911" w:type="dxa"/>
          </w:tcPr>
          <w:p w14:paraId="70B0F999" w14:textId="77777777" w:rsidR="008E4494" w:rsidRPr="00AF1A82" w:rsidRDefault="004177D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06462B5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62BAAF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4AD78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3BB51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3B9F9CD5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8E4494" w:rsidRPr="00AF1A82" w14:paraId="7FB704F6" w14:textId="77777777" w:rsidTr="008E4494">
        <w:trPr>
          <w:trHeight w:val="291"/>
          <w:jc w:val="center"/>
        </w:trPr>
        <w:tc>
          <w:tcPr>
            <w:tcW w:w="671" w:type="dxa"/>
          </w:tcPr>
          <w:p w14:paraId="2A08C38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2D42226E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5D2FB09F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0997BBB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1D097AA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FB244D6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07911F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4E5721C3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B464A61" w14:textId="77777777" w:rsidR="007C4B21" w:rsidRPr="00AF1A82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42A02C34" w14:textId="77777777" w:rsidR="007C4B21" w:rsidRPr="00AF1A82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7E5B966" w14:textId="6F642902" w:rsidR="00B85516" w:rsidRPr="00AF1A82" w:rsidRDefault="003A3C80" w:rsidP="00B85516">
      <w:pPr>
        <w:pStyle w:val="10"/>
        <w:snapToGrid w:val="0"/>
        <w:rPr>
          <w:ins w:id="16318" w:author="Fegie" w:date="2021-02-20T10:33:00Z"/>
          <w:rFonts w:ascii="標楷體" w:hAnsi="標楷體"/>
        </w:rPr>
      </w:pPr>
      <w:r w:rsidRPr="00AF1A82">
        <w:rPr>
          <w:rFonts w:ascii="標楷體" w:hAnsi="標楷體"/>
        </w:rPr>
        <w:br w:type="page"/>
      </w:r>
      <w:ins w:id="16319" w:author="Fegie" w:date="2021-02-20T10:33:00Z">
        <w:r w:rsidR="00B85516" w:rsidRPr="00AF1A82">
          <w:rPr>
            <w:rFonts w:ascii="標楷體" w:hAnsi="標楷體"/>
            <w:sz w:val="32"/>
            <w:szCs w:val="32"/>
            <w:lang w:eastAsia="zh-TW"/>
          </w:rPr>
          <w:t>第</w:t>
        </w:r>
      </w:ins>
      <w:ins w:id="16320" w:author="Fegie" w:date="2021-02-20T10:34:00Z">
        <w:r w:rsidR="00B85516" w:rsidRPr="00AF1A82">
          <w:rPr>
            <w:rFonts w:ascii="標楷體" w:hAnsi="標楷體"/>
            <w:sz w:val="32"/>
            <w:szCs w:val="32"/>
          </w:rPr>
          <w:t>4</w:t>
        </w:r>
      </w:ins>
      <w:ins w:id="16321" w:author="Fegie" w:date="2021-02-20T10:33:00Z">
        <w:r w:rsidR="00B85516" w:rsidRPr="00AF1A82">
          <w:rPr>
            <w:rFonts w:ascii="標楷體" w:hAnsi="標楷體"/>
            <w:sz w:val="32"/>
            <w:szCs w:val="32"/>
            <w:lang w:eastAsia="zh-TW"/>
          </w:rPr>
          <w:t xml:space="preserve">章 </w:t>
        </w:r>
      </w:ins>
      <w:proofErr w:type="spellStart"/>
      <w:ins w:id="16322" w:author="Fegie" w:date="2021-02-20T10:34:00Z">
        <w:r w:rsidR="00B85516" w:rsidRPr="00AF1A82">
          <w:rPr>
            <w:rFonts w:ascii="標楷體" w:hAnsi="標楷體"/>
            <w:sz w:val="32"/>
            <w:szCs w:val="32"/>
          </w:rPr>
          <w:t>其他與附件</w:t>
        </w:r>
      </w:ins>
      <w:proofErr w:type="spellEnd"/>
    </w:p>
    <w:p w14:paraId="15CC8CE0" w14:textId="686BEEE0" w:rsidR="00FD0BA6" w:rsidRPr="00AF1A82" w:rsidDel="00B85516" w:rsidRDefault="00FD0BA6" w:rsidP="003A3C80">
      <w:pPr>
        <w:tabs>
          <w:tab w:val="left" w:pos="788"/>
        </w:tabs>
        <w:rPr>
          <w:del w:id="16323" w:author="Fegie" w:date="2021-02-20T10:34:00Z"/>
          <w:rFonts w:ascii="標楷體" w:eastAsia="標楷體" w:hAnsi="標楷體"/>
          <w:sz w:val="32"/>
          <w:szCs w:val="32"/>
        </w:rPr>
      </w:pPr>
      <w:del w:id="16324" w:author="Fegie" w:date="2021-02-20T10:34:00Z">
        <w:r w:rsidRPr="00AF1A82" w:rsidDel="00B85516">
          <w:rPr>
            <w:rFonts w:ascii="標楷體" w:eastAsia="標楷體" w:hAnsi="標楷體"/>
            <w:sz w:val="32"/>
            <w:szCs w:val="32"/>
          </w:rPr>
          <w:delText>第4章</w:delText>
        </w:r>
        <w:r w:rsidR="00716905" w:rsidRPr="00AF1A82" w:rsidDel="00B85516">
          <w:rPr>
            <w:rFonts w:ascii="標楷體" w:eastAsia="標楷體" w:hAnsi="標楷體" w:hint="eastAsia"/>
            <w:sz w:val="32"/>
            <w:szCs w:val="32"/>
          </w:rPr>
          <w:delText xml:space="preserve"> </w:delText>
        </w:r>
        <w:r w:rsidRPr="00AF1A82" w:rsidDel="00B85516">
          <w:rPr>
            <w:rFonts w:ascii="標楷體" w:eastAsia="標楷體" w:hAnsi="標楷體"/>
            <w:sz w:val="32"/>
            <w:szCs w:val="32"/>
          </w:rPr>
          <w:delText>其他與附件</w:delText>
        </w:r>
      </w:del>
    </w:p>
    <w:p w14:paraId="634539E0" w14:textId="77777777" w:rsidR="00FD0BA6" w:rsidRPr="00AF1A82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16325" w:name="_Toc30176231"/>
      <w:r w:rsidRPr="00AF1A82">
        <w:rPr>
          <w:rFonts w:ascii="標楷體" w:hAnsi="標楷體"/>
          <w:lang w:eastAsia="zh-TW"/>
        </w:rPr>
        <w:t>4.1</w:t>
      </w:r>
      <w:r w:rsidRPr="00AF1A82">
        <w:rPr>
          <w:rFonts w:ascii="標楷體" w:hAnsi="標楷體" w:hint="eastAsia"/>
          <w:lang w:eastAsia="zh-TW"/>
        </w:rPr>
        <w:t xml:space="preserve">    </w:t>
      </w:r>
      <w:proofErr w:type="spellStart"/>
      <w:r w:rsidR="00FD0BA6" w:rsidRPr="00AF1A82">
        <w:rPr>
          <w:rFonts w:ascii="標楷體" w:hAnsi="標楷體"/>
        </w:rPr>
        <w:t>其他</w:t>
      </w:r>
      <w:bookmarkEnd w:id="16325"/>
      <w:proofErr w:type="spellEnd"/>
    </w:p>
    <w:p w14:paraId="71CA31AB" w14:textId="77777777" w:rsidR="003F2077" w:rsidRPr="00AF1A82" w:rsidRDefault="003F2077" w:rsidP="00AD50CB">
      <w:pPr>
        <w:pStyle w:val="a"/>
      </w:pPr>
    </w:p>
    <w:p w14:paraId="74E07184" w14:textId="77777777" w:rsidR="003F2077" w:rsidRPr="00AF1A82" w:rsidRDefault="003F2077" w:rsidP="003F2077">
      <w:pPr>
        <w:pStyle w:val="2TEXT"/>
        <w:rPr>
          <w:rFonts w:ascii="標楷體" w:hAnsi="標楷體"/>
        </w:rPr>
      </w:pPr>
      <w:r w:rsidRPr="00AF1A82">
        <w:rPr>
          <w:rFonts w:ascii="標楷體" w:hAnsi="標楷體" w:hint="eastAsia"/>
        </w:rPr>
        <w:t>N/A</w:t>
      </w:r>
    </w:p>
    <w:p w14:paraId="616FD3A8" w14:textId="77777777" w:rsidR="00FD0BA6" w:rsidRPr="00AF1A82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16326" w:name="_Toc30176232"/>
      <w:r w:rsidRPr="00AF1A82">
        <w:rPr>
          <w:rFonts w:ascii="標楷體" w:hAnsi="標楷體"/>
          <w:lang w:eastAsia="zh-TW"/>
        </w:rPr>
        <w:t xml:space="preserve">4.2 </w:t>
      </w:r>
      <w:r w:rsidRPr="00AF1A82">
        <w:rPr>
          <w:rFonts w:ascii="標楷體" w:hAnsi="標楷體" w:hint="eastAsia"/>
          <w:lang w:eastAsia="zh-TW"/>
        </w:rPr>
        <w:t xml:space="preserve">   </w:t>
      </w:r>
      <w:proofErr w:type="spellStart"/>
      <w:r w:rsidR="00FD0BA6" w:rsidRPr="00AF1A82">
        <w:rPr>
          <w:rFonts w:ascii="標楷體" w:hAnsi="標楷體"/>
        </w:rPr>
        <w:t>附件</w:t>
      </w:r>
      <w:bookmarkEnd w:id="16326"/>
      <w:proofErr w:type="spellEnd"/>
    </w:p>
    <w:p w14:paraId="1A17B3DE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A5C0B57" w14:textId="32A4E90B" w:rsidR="003F2077" w:rsidRDefault="003F2077" w:rsidP="003F2077">
      <w:pPr>
        <w:pStyle w:val="2TEXT"/>
        <w:rPr>
          <w:ins w:id="16327" w:author="Fegie" w:date="2021-02-20T10:34:00Z"/>
          <w:rFonts w:ascii="標楷體" w:hAnsi="標楷體"/>
        </w:rPr>
      </w:pPr>
      <w:r w:rsidRPr="00AF1A82">
        <w:rPr>
          <w:rFonts w:ascii="標楷體" w:hAnsi="標楷體" w:hint="eastAsia"/>
        </w:rPr>
        <w:t>N/A</w:t>
      </w:r>
    </w:p>
    <w:p w14:paraId="4A6BC0EF" w14:textId="7C03D9AC" w:rsidR="00B85516" w:rsidRPr="00AF1A82" w:rsidRDefault="00B85516" w:rsidP="00B85516">
      <w:pPr>
        <w:pStyle w:val="2"/>
        <w:keepNext w:val="0"/>
        <w:rPr>
          <w:ins w:id="16328" w:author="Fegie" w:date="2021-02-20T10:34:00Z"/>
          <w:rFonts w:ascii="標楷體" w:hAnsi="標楷體"/>
          <w:lang w:eastAsia="zh-TW"/>
        </w:rPr>
      </w:pPr>
      <w:ins w:id="16329" w:author="Fegie" w:date="2021-02-20T10:34:00Z">
        <w:r w:rsidRPr="00AF1A82">
          <w:rPr>
            <w:rFonts w:ascii="標楷體" w:hAnsi="標楷體"/>
            <w:lang w:eastAsia="zh-TW"/>
          </w:rPr>
          <w:t>4.</w:t>
        </w:r>
        <w:r>
          <w:rPr>
            <w:rFonts w:ascii="標楷體" w:hAnsi="標楷體"/>
            <w:lang w:eastAsia="zh-TW"/>
          </w:rPr>
          <w:t>3</w:t>
        </w:r>
        <w:r w:rsidRPr="00AF1A82">
          <w:rPr>
            <w:rFonts w:ascii="標楷體" w:hAnsi="標楷體"/>
            <w:lang w:eastAsia="zh-TW"/>
          </w:rPr>
          <w:t xml:space="preserve"> </w:t>
        </w:r>
        <w:r w:rsidRPr="00AF1A82">
          <w:rPr>
            <w:rFonts w:ascii="標楷體" w:hAnsi="標楷體" w:hint="eastAsia"/>
            <w:lang w:eastAsia="zh-TW"/>
          </w:rPr>
          <w:t xml:space="preserve">   </w:t>
        </w:r>
        <w:r>
          <w:rPr>
            <w:rFonts w:ascii="標楷體" w:hAnsi="標楷體" w:hint="eastAsia"/>
            <w:lang w:eastAsia="zh-TW"/>
          </w:rPr>
          <w:t>新舊交易對照表</w:t>
        </w:r>
      </w:ins>
    </w:p>
    <w:p w14:paraId="7B8D1DCA" w14:textId="157536D9" w:rsidR="00B85516" w:rsidDel="0082660B" w:rsidRDefault="0082660B" w:rsidP="00FD0BA6">
      <w:pPr>
        <w:tabs>
          <w:tab w:val="left" w:pos="788"/>
        </w:tabs>
        <w:rPr>
          <w:del w:id="16330" w:author="Fegie" w:date="2021-02-20T10:34:00Z"/>
        </w:rPr>
      </w:pPr>
      <w:ins w:id="16331" w:author="Fegie" w:date="2021-02-20T11:54:00Z">
        <w:r>
          <w:tab/>
        </w:r>
        <w:r>
          <w:tab/>
        </w:r>
        <w:r>
          <w:tab/>
        </w:r>
        <w:r>
          <w:rPr>
            <w:rFonts w:hint="eastAsia"/>
          </w:rPr>
          <w:t>(</w:t>
        </w:r>
        <w:r>
          <w:t>1</w:t>
        </w:r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32" w:author="Fegie" w:date="2021-02-20T11:57:00Z">
        <w:r>
          <w:rPr>
            <w:rFonts w:hint="eastAsia"/>
          </w:rPr>
          <w:t>L</w:t>
        </w:r>
        <w:r>
          <w:t>5901</w:t>
        </w:r>
        <w:r>
          <w:rPr>
            <w:rFonts w:hint="eastAsia"/>
          </w:rPr>
          <w:t>，資金運用概況明細資料查詢</w:t>
        </w:r>
      </w:ins>
    </w:p>
    <w:p w14:paraId="4CC5D2A3" w14:textId="63C60563" w:rsidR="0082660B" w:rsidRDefault="0082660B" w:rsidP="00B85516">
      <w:pPr>
        <w:rPr>
          <w:ins w:id="16333" w:author="Fegie" w:date="2021-02-20T11:57:00Z"/>
        </w:rPr>
      </w:pPr>
    </w:p>
    <w:p w14:paraId="3EC982AD" w14:textId="4014D6F8" w:rsidR="0082660B" w:rsidRDefault="0082660B" w:rsidP="00B85516">
      <w:pPr>
        <w:rPr>
          <w:ins w:id="16334" w:author="Fegie" w:date="2021-02-20T11:57:00Z"/>
        </w:rPr>
      </w:pPr>
      <w:ins w:id="16335" w:author="Fegie" w:date="2021-02-20T11:57:00Z">
        <w:r>
          <w:tab/>
        </w:r>
        <w:r>
          <w:tab/>
        </w:r>
        <w:r>
          <w:tab/>
        </w:r>
        <w:r>
          <w:rPr>
            <w:rFonts w:hint="eastAsia"/>
          </w:rPr>
          <w:t>(2)</w:t>
        </w:r>
        <w:r>
          <w:t xml:space="preserve">     </w:t>
        </w:r>
        <w:r>
          <w:rPr>
            <w:rFonts w:hint="eastAsia"/>
          </w:rPr>
          <w:t>，</w:t>
        </w:r>
        <w:r>
          <w:rPr>
            <w:rFonts w:hint="eastAsia"/>
          </w:rPr>
          <w:t>L</w:t>
        </w:r>
        <w:r>
          <w:t>5101</w:t>
        </w:r>
        <w:r>
          <w:rPr>
            <w:rFonts w:hint="eastAsia"/>
          </w:rPr>
          <w:t>，資金運用概況維護</w:t>
        </w:r>
      </w:ins>
    </w:p>
    <w:p w14:paraId="7A87C2E7" w14:textId="7076C8F2" w:rsidR="0082660B" w:rsidRDefault="0082660B" w:rsidP="00B85516">
      <w:pPr>
        <w:rPr>
          <w:ins w:id="16336" w:author="Fegie" w:date="2021-02-20T11:59:00Z"/>
        </w:rPr>
      </w:pPr>
      <w:ins w:id="16337" w:author="Fegie" w:date="2021-02-20T11:57:00Z">
        <w:r>
          <w:tab/>
        </w:r>
        <w:r>
          <w:tab/>
        </w:r>
        <w:r>
          <w:tab/>
        </w:r>
      </w:ins>
      <w:ins w:id="16338" w:author="Fegie" w:date="2021-02-20T11:58:00Z">
        <w:r>
          <w:rPr>
            <w:rFonts w:hint="eastAsia"/>
          </w:rPr>
          <w:t>(3)</w:t>
        </w:r>
        <w:r>
          <w:t xml:space="preserve">     </w:t>
        </w:r>
        <w:r>
          <w:rPr>
            <w:rFonts w:hint="eastAsia"/>
          </w:rPr>
          <w:t>，</w:t>
        </w:r>
        <w:r>
          <w:rPr>
            <w:rFonts w:hint="eastAsia"/>
          </w:rPr>
          <w:t>L</w:t>
        </w:r>
        <w:r>
          <w:t>5</w:t>
        </w:r>
      </w:ins>
      <w:ins w:id="16339" w:author="Fegie" w:date="2021-02-20T11:59:00Z">
        <w:r>
          <w:t>902</w:t>
        </w:r>
        <w:r>
          <w:rPr>
            <w:rFonts w:hint="eastAsia"/>
          </w:rPr>
          <w:t>，放審會記錄明細資料查詢</w:t>
        </w:r>
      </w:ins>
    </w:p>
    <w:p w14:paraId="1807ECDE" w14:textId="7005981D" w:rsidR="0082660B" w:rsidRDefault="0082660B" w:rsidP="00B85516">
      <w:pPr>
        <w:rPr>
          <w:ins w:id="16340" w:author="Fegie" w:date="2021-02-20T11:59:00Z"/>
        </w:rPr>
      </w:pPr>
      <w:ins w:id="16341" w:author="Fegie" w:date="2021-02-20T11:59:00Z">
        <w:r>
          <w:tab/>
        </w:r>
        <w:r>
          <w:tab/>
        </w:r>
        <w:r>
          <w:tab/>
        </w:r>
        <w:r>
          <w:rPr>
            <w:rFonts w:hint="eastAsia"/>
          </w:rPr>
          <w:t>(4)</w:t>
        </w:r>
        <w:r>
          <w:t xml:space="preserve">     </w:t>
        </w:r>
        <w:r>
          <w:rPr>
            <w:rFonts w:hint="eastAsia"/>
          </w:rPr>
          <w:t>，</w:t>
        </w:r>
        <w:r>
          <w:rPr>
            <w:rFonts w:hint="eastAsia"/>
          </w:rPr>
          <w:t>L</w:t>
        </w:r>
        <w:r>
          <w:t>5102</w:t>
        </w:r>
        <w:r>
          <w:rPr>
            <w:rFonts w:hint="eastAsia"/>
          </w:rPr>
          <w:t>，放審會記錄維護</w:t>
        </w:r>
      </w:ins>
    </w:p>
    <w:p w14:paraId="21A9862D" w14:textId="7C1E550A" w:rsidR="0082660B" w:rsidRPr="0082660B" w:rsidRDefault="0082660B">
      <w:pPr>
        <w:rPr>
          <w:ins w:id="16342" w:author="Fegie" w:date="2021-02-20T11:57:00Z"/>
          <w:lang w:val="x-none"/>
          <w:rPrChange w:id="16343" w:author="Fegie" w:date="2021-02-20T11:54:00Z">
            <w:rPr>
              <w:ins w:id="16344" w:author="Fegie" w:date="2021-02-20T11:57:00Z"/>
              <w:rFonts w:ascii="標楷體" w:hAnsi="標楷體"/>
            </w:rPr>
          </w:rPrChange>
        </w:rPr>
        <w:pPrChange w:id="16345" w:author="Fegie" w:date="2021-02-20T10:34:00Z">
          <w:pPr>
            <w:pStyle w:val="2TEXT"/>
          </w:pPr>
        </w:pPrChange>
      </w:pPr>
      <w:ins w:id="16346" w:author="Fegie" w:date="2021-02-20T11:59:00Z">
        <w:r>
          <w:tab/>
        </w:r>
        <w:r>
          <w:tab/>
        </w:r>
        <w:r>
          <w:tab/>
        </w:r>
        <w:r>
          <w:rPr>
            <w:rFonts w:hint="eastAsia"/>
          </w:rPr>
          <w:t>(</w:t>
        </w:r>
        <w:r>
          <w:t>5</w:t>
        </w:r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  <w:r>
          <w:rPr>
            <w:rFonts w:hint="eastAsia"/>
          </w:rPr>
          <w:t>L</w:t>
        </w:r>
        <w:r>
          <w:t>5</w:t>
        </w:r>
      </w:ins>
      <w:ins w:id="16347" w:author="Fegie" w:date="2021-02-20T12:00:00Z">
        <w:r>
          <w:t>903</w:t>
        </w:r>
      </w:ins>
      <w:ins w:id="16348" w:author="Fegie" w:date="2021-02-20T11:59:00Z">
        <w:r>
          <w:rPr>
            <w:rFonts w:hint="eastAsia"/>
          </w:rPr>
          <w:t>，</w:t>
        </w:r>
      </w:ins>
      <w:ins w:id="16349" w:author="Fegie" w:date="2021-02-20T12:00:00Z">
        <w:r>
          <w:rPr>
            <w:rFonts w:hint="eastAsia"/>
          </w:rPr>
          <w:t>檔案</w:t>
        </w:r>
        <w:proofErr w:type="gramStart"/>
        <w:r>
          <w:rPr>
            <w:rFonts w:hint="eastAsia"/>
          </w:rPr>
          <w:t>借閱明細</w:t>
        </w:r>
        <w:proofErr w:type="gramEnd"/>
        <w:r>
          <w:rPr>
            <w:rFonts w:hint="eastAsia"/>
          </w:rPr>
          <w:t>資料查詢</w:t>
        </w:r>
      </w:ins>
    </w:p>
    <w:p w14:paraId="734DC8DC" w14:textId="77777777" w:rsidR="0082660B" w:rsidRDefault="0082660B" w:rsidP="00FD0BA6">
      <w:pPr>
        <w:tabs>
          <w:tab w:val="left" w:pos="788"/>
        </w:tabs>
        <w:rPr>
          <w:ins w:id="16350" w:author="Fegie" w:date="2021-02-20T12:02:00Z"/>
        </w:rPr>
      </w:pPr>
      <w:ins w:id="16351" w:author="Fegie" w:date="2021-02-20T12:00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(6)</w:t>
        </w:r>
        <w:r>
          <w:t xml:space="preserve">     </w:t>
        </w:r>
        <w:r>
          <w:rPr>
            <w:rFonts w:hint="eastAsia"/>
          </w:rPr>
          <w:t>，</w:t>
        </w:r>
      </w:ins>
      <w:ins w:id="16352" w:author="Fegie" w:date="2021-02-20T12:01:00Z">
        <w:r>
          <w:rPr>
            <w:rFonts w:hint="eastAsia"/>
          </w:rPr>
          <w:t>L5103</w:t>
        </w:r>
      </w:ins>
      <w:ins w:id="16353" w:author="Fegie" w:date="2021-02-20T12:00:00Z">
        <w:r>
          <w:rPr>
            <w:rFonts w:hint="eastAsia"/>
          </w:rPr>
          <w:t>，</w:t>
        </w:r>
      </w:ins>
      <w:ins w:id="16354" w:author="Fegie" w:date="2021-02-20T12:02:00Z">
        <w:r>
          <w:rPr>
            <w:rFonts w:hint="eastAsia"/>
          </w:rPr>
          <w:t>檔案借閱維護</w:t>
        </w:r>
      </w:ins>
    </w:p>
    <w:p w14:paraId="582BCB37" w14:textId="58609134" w:rsidR="00FD0BA6" w:rsidRPr="00AF1A82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ins w:id="16355" w:author="Fegie" w:date="2021-02-20T12:00:00Z">
        <w:r w:rsidRPr="00AF1A82">
          <w:rPr>
            <w:rFonts w:ascii="標楷體" w:eastAsia="標楷體" w:hAnsi="標楷體" w:hint="eastAsia"/>
          </w:rPr>
          <w:t xml:space="preserve"> </w:t>
        </w:r>
      </w:ins>
      <w:ins w:id="16356" w:author="Fegie" w:date="2021-02-20T12:02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(7)</w:t>
        </w:r>
        <w:r>
          <w:t xml:space="preserve">     </w:t>
        </w:r>
        <w:r>
          <w:rPr>
            <w:rFonts w:hint="eastAsia"/>
          </w:rPr>
          <w:t>，</w:t>
        </w:r>
        <w:r>
          <w:rPr>
            <w:rFonts w:hint="eastAsia"/>
          </w:rPr>
          <w:t>L5104</w:t>
        </w:r>
        <w:r>
          <w:rPr>
            <w:rFonts w:hint="eastAsia"/>
          </w:rPr>
          <w:t>，檔案借閱報表作業</w:t>
        </w:r>
        <w:r>
          <w:rPr>
            <w:rFonts w:hint="eastAsia"/>
          </w:rPr>
          <w:t>(</w:t>
        </w:r>
        <w:r>
          <w:rPr>
            <w:rFonts w:hint="eastAsia"/>
          </w:rPr>
          <w:t>列印</w:t>
        </w:r>
        <w:r>
          <w:rPr>
            <w:rFonts w:hint="eastAsia"/>
          </w:rPr>
          <w:t>)</w:t>
        </w:r>
      </w:ins>
    </w:p>
    <w:p w14:paraId="7FDC925F" w14:textId="4E8A78DD" w:rsidR="0082660B" w:rsidRPr="00AF1A82" w:rsidRDefault="0082660B" w:rsidP="0082660B">
      <w:pPr>
        <w:tabs>
          <w:tab w:val="left" w:pos="788"/>
        </w:tabs>
        <w:rPr>
          <w:ins w:id="16357" w:author="Fegie" w:date="2021-02-20T12:02:00Z"/>
          <w:rFonts w:ascii="標楷體" w:eastAsia="標楷體" w:hAnsi="標楷體"/>
        </w:rPr>
      </w:pPr>
      <w:ins w:id="16358" w:author="Fegie" w:date="2021-02-20T12:02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359" w:author="Fegie" w:date="2021-02-20T12:03:00Z">
        <w:r>
          <w:rPr>
            <w:rFonts w:hint="eastAsia"/>
          </w:rPr>
          <w:t>8</w:t>
        </w:r>
      </w:ins>
      <w:ins w:id="16360" w:author="Fegie" w:date="2021-02-20T12:02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61" w:author="Fegie" w:date="2021-02-20T13:45:00Z">
        <w:r w:rsidR="007513BC">
          <w:rPr>
            <w:rFonts w:hint="eastAsia"/>
          </w:rPr>
          <w:t>L5021</w:t>
        </w:r>
      </w:ins>
      <w:ins w:id="16362" w:author="Fegie" w:date="2021-02-20T12:02:00Z">
        <w:r>
          <w:rPr>
            <w:rFonts w:hint="eastAsia"/>
          </w:rPr>
          <w:t>，</w:t>
        </w:r>
      </w:ins>
      <w:ins w:id="16363" w:author="Fegie" w:date="2021-02-20T13:45:00Z">
        <w:r w:rsidR="007513BC">
          <w:rPr>
            <w:rFonts w:hint="eastAsia"/>
          </w:rPr>
          <w:t>房貸專員業績明細資料查詢</w:t>
        </w:r>
      </w:ins>
    </w:p>
    <w:p w14:paraId="752ACCF2" w14:textId="3A347C0F" w:rsidR="0082660B" w:rsidRPr="00AF1A82" w:rsidRDefault="0082660B" w:rsidP="0082660B">
      <w:pPr>
        <w:tabs>
          <w:tab w:val="left" w:pos="788"/>
        </w:tabs>
        <w:rPr>
          <w:ins w:id="16364" w:author="Fegie" w:date="2021-02-20T12:02:00Z"/>
          <w:rFonts w:ascii="標楷體" w:eastAsia="標楷體" w:hAnsi="標楷體"/>
        </w:rPr>
      </w:pPr>
      <w:ins w:id="16365" w:author="Fegie" w:date="2021-02-20T12:02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366" w:author="Fegie" w:date="2021-02-20T12:03:00Z">
        <w:r>
          <w:rPr>
            <w:rFonts w:hint="eastAsia"/>
          </w:rPr>
          <w:t>9</w:t>
        </w:r>
      </w:ins>
      <w:ins w:id="16367" w:author="Fegie" w:date="2021-02-20T12:02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68" w:author="Fegie" w:date="2021-02-20T13:45:00Z">
        <w:r w:rsidR="007513BC">
          <w:rPr>
            <w:rFonts w:hint="eastAsia"/>
          </w:rPr>
          <w:t>L5401</w:t>
        </w:r>
      </w:ins>
      <w:ins w:id="16369" w:author="Fegie" w:date="2021-02-20T12:02:00Z">
        <w:r>
          <w:rPr>
            <w:rFonts w:hint="eastAsia"/>
          </w:rPr>
          <w:t>，</w:t>
        </w:r>
      </w:ins>
      <w:ins w:id="16370" w:author="Fegie" w:date="2021-02-20T13:45:00Z">
        <w:r w:rsidR="007513BC">
          <w:rPr>
            <w:rFonts w:hint="eastAsia"/>
          </w:rPr>
          <w:t>房貸專員資料維護</w:t>
        </w:r>
      </w:ins>
    </w:p>
    <w:p w14:paraId="49B323F8" w14:textId="616205B0" w:rsidR="0082660B" w:rsidRPr="00AF1A82" w:rsidRDefault="0082660B">
      <w:pPr>
        <w:tabs>
          <w:tab w:val="left" w:pos="788"/>
        </w:tabs>
        <w:rPr>
          <w:ins w:id="16371" w:author="Fegie" w:date="2021-02-20T12:03:00Z"/>
          <w:rFonts w:ascii="標楷體" w:eastAsia="標楷體" w:hAnsi="標楷體"/>
        </w:rPr>
      </w:pPr>
      <w:ins w:id="16372" w:author="Fegie" w:date="2021-02-20T12:02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373" w:author="Fegie" w:date="2021-02-20T12:03:00Z">
        <w:r>
          <w:rPr>
            <w:rFonts w:hint="eastAsia"/>
          </w:rPr>
          <w:t>10</w:t>
        </w:r>
      </w:ins>
      <w:ins w:id="16374" w:author="Fegie" w:date="2021-02-20T12:02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75" w:author="Fegie" w:date="2021-02-20T13:45:00Z">
        <w:r w:rsidR="007513BC">
          <w:rPr>
            <w:rFonts w:hint="eastAsia"/>
          </w:rPr>
          <w:t>L5402</w:t>
        </w:r>
      </w:ins>
      <w:ins w:id="16376" w:author="Fegie" w:date="2021-02-20T12:02:00Z">
        <w:r>
          <w:rPr>
            <w:rFonts w:hint="eastAsia"/>
          </w:rPr>
          <w:t>，</w:t>
        </w:r>
      </w:ins>
      <w:ins w:id="16377" w:author="Fegie" w:date="2021-02-20T13:45:00Z">
        <w:r w:rsidR="007513BC">
          <w:rPr>
            <w:rFonts w:hint="eastAsia"/>
          </w:rPr>
          <w:t>年度業績目標更新</w:t>
        </w:r>
      </w:ins>
    </w:p>
    <w:p w14:paraId="7877AD71" w14:textId="554BC170" w:rsidR="0082660B" w:rsidRPr="00AF1A82" w:rsidRDefault="0082660B" w:rsidP="0082660B">
      <w:pPr>
        <w:tabs>
          <w:tab w:val="left" w:pos="788"/>
        </w:tabs>
        <w:rPr>
          <w:ins w:id="16378" w:author="Fegie" w:date="2021-02-20T12:03:00Z"/>
          <w:rFonts w:ascii="標楷體" w:eastAsia="標楷體" w:hAnsi="標楷體"/>
        </w:rPr>
      </w:pPr>
      <w:ins w:id="1637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380" w:author="Fegie" w:date="2021-03-07T14:10:00Z">
        <w:r w:rsidR="001230CD">
          <w:rPr>
            <w:rFonts w:hint="eastAsia"/>
          </w:rPr>
          <w:t>1</w:t>
        </w:r>
      </w:ins>
      <w:ins w:id="16381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82" w:author="Fegie" w:date="2021-02-20T13:46:00Z">
        <w:r w:rsidR="007513BC">
          <w:rPr>
            <w:rFonts w:hint="eastAsia"/>
          </w:rPr>
          <w:t>L5913</w:t>
        </w:r>
      </w:ins>
      <w:ins w:id="16383" w:author="Fegie" w:date="2021-02-20T12:03:00Z">
        <w:r>
          <w:rPr>
            <w:rFonts w:hint="eastAsia"/>
          </w:rPr>
          <w:t>，</w:t>
        </w:r>
      </w:ins>
      <w:ins w:id="16384" w:author="Fegie" w:date="2021-02-20T13:46:00Z">
        <w:r w:rsidR="007513BC">
          <w:rPr>
            <w:rFonts w:hint="eastAsia"/>
          </w:rPr>
          <w:t>房貸專員績效津貼計算</w:t>
        </w:r>
      </w:ins>
    </w:p>
    <w:p w14:paraId="2245CBC7" w14:textId="12F91236" w:rsidR="0082660B" w:rsidRPr="00AF1A82" w:rsidRDefault="0082660B" w:rsidP="0082660B">
      <w:pPr>
        <w:tabs>
          <w:tab w:val="left" w:pos="788"/>
        </w:tabs>
        <w:rPr>
          <w:ins w:id="16385" w:author="Fegie" w:date="2021-02-20T12:03:00Z"/>
          <w:rFonts w:ascii="標楷體" w:eastAsia="標楷體" w:hAnsi="標楷體"/>
        </w:rPr>
      </w:pPr>
      <w:ins w:id="16386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387" w:author="Fegie" w:date="2021-03-07T14:10:00Z">
        <w:r w:rsidR="001230CD">
          <w:rPr>
            <w:rFonts w:hint="eastAsia"/>
          </w:rPr>
          <w:t>2</w:t>
        </w:r>
      </w:ins>
      <w:ins w:id="1638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89" w:author="Fegie" w:date="2021-02-20T13:46:00Z">
        <w:r w:rsidR="007513BC">
          <w:rPr>
            <w:rFonts w:hint="eastAsia"/>
          </w:rPr>
          <w:t>L5024</w:t>
        </w:r>
      </w:ins>
      <w:ins w:id="16390" w:author="Fegie" w:date="2021-02-20T12:03:00Z">
        <w:r>
          <w:rPr>
            <w:rFonts w:hint="eastAsia"/>
          </w:rPr>
          <w:t>，</w:t>
        </w:r>
      </w:ins>
      <w:ins w:id="16391" w:author="Fegie" w:date="2021-02-20T13:46:00Z">
        <w:r w:rsidR="007513BC">
          <w:rPr>
            <w:rFonts w:hint="eastAsia"/>
          </w:rPr>
          <w:t>目標金額、累計目標金額查詢</w:t>
        </w:r>
      </w:ins>
    </w:p>
    <w:p w14:paraId="6AA7515B" w14:textId="0E03F134" w:rsidR="0082660B" w:rsidRPr="00AF1A82" w:rsidRDefault="0082660B" w:rsidP="0082660B">
      <w:pPr>
        <w:tabs>
          <w:tab w:val="left" w:pos="788"/>
        </w:tabs>
        <w:rPr>
          <w:ins w:id="16392" w:author="Fegie" w:date="2021-02-20T12:03:00Z"/>
          <w:rFonts w:ascii="標楷體" w:eastAsia="標楷體" w:hAnsi="標楷體"/>
        </w:rPr>
      </w:pPr>
      <w:ins w:id="16393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394" w:author="Fegie" w:date="2021-03-07T14:10:00Z">
        <w:r w:rsidR="001230CD">
          <w:rPr>
            <w:rFonts w:hint="eastAsia"/>
          </w:rPr>
          <w:t>3</w:t>
        </w:r>
      </w:ins>
      <w:ins w:id="16395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396" w:author="Fegie" w:date="2021-02-20T13:46:00Z">
        <w:r w:rsidR="007513BC">
          <w:rPr>
            <w:rFonts w:hint="eastAsia"/>
          </w:rPr>
          <w:t>L5405</w:t>
        </w:r>
      </w:ins>
      <w:ins w:id="16397" w:author="Fegie" w:date="2021-02-20T12:03:00Z">
        <w:r>
          <w:rPr>
            <w:rFonts w:hint="eastAsia"/>
          </w:rPr>
          <w:t>，</w:t>
        </w:r>
      </w:ins>
      <w:ins w:id="16398" w:author="Fegie" w:date="2021-02-20T13:47:00Z">
        <w:r w:rsidR="007513BC">
          <w:rPr>
            <w:rFonts w:hint="eastAsia"/>
          </w:rPr>
          <w:t>更改目標金額、累計目標金額</w:t>
        </w:r>
      </w:ins>
    </w:p>
    <w:p w14:paraId="2FE8F583" w14:textId="1366CF1B" w:rsidR="0082660B" w:rsidRPr="00AF1A82" w:rsidRDefault="0082660B" w:rsidP="0082660B">
      <w:pPr>
        <w:tabs>
          <w:tab w:val="left" w:pos="788"/>
        </w:tabs>
        <w:rPr>
          <w:ins w:id="16399" w:author="Fegie" w:date="2021-02-20T12:03:00Z"/>
          <w:rFonts w:ascii="標楷體" w:eastAsia="標楷體" w:hAnsi="標楷體"/>
        </w:rPr>
      </w:pPr>
      <w:ins w:id="16400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401" w:author="Fegie" w:date="2021-03-07T14:10:00Z">
        <w:r w:rsidR="001230CD">
          <w:rPr>
            <w:rFonts w:hint="eastAsia"/>
          </w:rPr>
          <w:t>4</w:t>
        </w:r>
      </w:ins>
      <w:ins w:id="1640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03" w:author="Fegie" w:date="2021-02-20T13:47:00Z">
        <w:r w:rsidR="007513BC">
          <w:rPr>
            <w:rFonts w:hint="eastAsia"/>
          </w:rPr>
          <w:t>L5023</w:t>
        </w:r>
      </w:ins>
      <w:ins w:id="16404" w:author="Fegie" w:date="2021-02-20T12:03:00Z">
        <w:r>
          <w:rPr>
            <w:rFonts w:hint="eastAsia"/>
          </w:rPr>
          <w:t>，</w:t>
        </w:r>
      </w:ins>
      <w:ins w:id="16405" w:author="Fegie" w:date="2021-02-20T13:47:00Z">
        <w:r w:rsidR="007513BC">
          <w:rPr>
            <w:rFonts w:hint="eastAsia"/>
          </w:rPr>
          <w:t>晤談人員明細資料查詢</w:t>
        </w:r>
      </w:ins>
    </w:p>
    <w:p w14:paraId="171F7A2F" w14:textId="68AAD05B" w:rsidR="0082660B" w:rsidRPr="00AF1A82" w:rsidRDefault="0082660B" w:rsidP="0082660B">
      <w:pPr>
        <w:tabs>
          <w:tab w:val="left" w:pos="788"/>
        </w:tabs>
        <w:rPr>
          <w:ins w:id="16406" w:author="Fegie" w:date="2021-02-20T12:03:00Z"/>
          <w:rFonts w:ascii="標楷體" w:eastAsia="標楷體" w:hAnsi="標楷體"/>
        </w:rPr>
      </w:pPr>
      <w:ins w:id="1640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408" w:author="Fegie" w:date="2021-03-07T14:10:00Z">
        <w:r w:rsidR="001230CD">
          <w:rPr>
            <w:rFonts w:hint="eastAsia"/>
          </w:rPr>
          <w:t>5</w:t>
        </w:r>
      </w:ins>
      <w:ins w:id="16409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10" w:author="Fegie" w:date="2021-02-20T13:47:00Z">
        <w:r w:rsidR="007513BC">
          <w:rPr>
            <w:rFonts w:hint="eastAsia"/>
          </w:rPr>
          <w:t>L5406</w:t>
        </w:r>
      </w:ins>
      <w:ins w:id="16411" w:author="Fegie" w:date="2021-02-20T12:03:00Z">
        <w:r>
          <w:rPr>
            <w:rFonts w:hint="eastAsia"/>
          </w:rPr>
          <w:t>，</w:t>
        </w:r>
      </w:ins>
      <w:ins w:id="16412" w:author="Fegie" w:date="2021-02-20T13:47:00Z">
        <w:r w:rsidR="007513BC">
          <w:rPr>
            <w:rFonts w:hint="eastAsia"/>
          </w:rPr>
          <w:t>晤談人員資料維護</w:t>
        </w:r>
      </w:ins>
    </w:p>
    <w:p w14:paraId="2D9F1D84" w14:textId="746AA739" w:rsidR="0082660B" w:rsidRPr="00AF1A82" w:rsidRDefault="0082660B" w:rsidP="0082660B">
      <w:pPr>
        <w:tabs>
          <w:tab w:val="left" w:pos="788"/>
        </w:tabs>
        <w:rPr>
          <w:ins w:id="16413" w:author="Fegie" w:date="2021-02-20T12:03:00Z"/>
          <w:rFonts w:ascii="標楷體" w:eastAsia="標楷體" w:hAnsi="標楷體"/>
        </w:rPr>
      </w:pPr>
      <w:ins w:id="16414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415" w:author="Fegie" w:date="2021-03-07T14:10:00Z">
        <w:r w:rsidR="001230CD">
          <w:rPr>
            <w:rFonts w:hint="eastAsia"/>
          </w:rPr>
          <w:t>6</w:t>
        </w:r>
      </w:ins>
      <w:ins w:id="16416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17" w:author="Fegie" w:date="2021-02-20T13:47:00Z">
        <w:r w:rsidR="007513BC">
          <w:rPr>
            <w:rFonts w:hint="eastAsia"/>
          </w:rPr>
          <w:t>L5022</w:t>
        </w:r>
      </w:ins>
      <w:ins w:id="16418" w:author="Fegie" w:date="2021-02-20T12:03:00Z">
        <w:r>
          <w:rPr>
            <w:rFonts w:hint="eastAsia"/>
          </w:rPr>
          <w:t>，</w:t>
        </w:r>
      </w:ins>
      <w:ins w:id="16419" w:author="Fegie" w:date="2021-02-20T13:48:00Z">
        <w:r w:rsidR="007513BC">
          <w:rPr>
            <w:rFonts w:hint="eastAsia"/>
          </w:rPr>
          <w:t>協辦人員等級明細資料查詢</w:t>
        </w:r>
      </w:ins>
    </w:p>
    <w:p w14:paraId="4C3C0C85" w14:textId="73C289C2" w:rsidR="0082660B" w:rsidRPr="00AF1A82" w:rsidRDefault="0082660B" w:rsidP="0082660B">
      <w:pPr>
        <w:tabs>
          <w:tab w:val="left" w:pos="788"/>
        </w:tabs>
        <w:rPr>
          <w:ins w:id="16420" w:author="Fegie" w:date="2021-02-20T12:03:00Z"/>
          <w:rFonts w:ascii="標楷體" w:eastAsia="標楷體" w:hAnsi="標楷體"/>
        </w:rPr>
      </w:pPr>
      <w:ins w:id="16421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(1</w:t>
        </w:r>
      </w:ins>
      <w:ins w:id="16422" w:author="Fegie" w:date="2021-03-07T14:10:00Z">
        <w:r w:rsidR="001230CD">
          <w:rPr>
            <w:rFonts w:hint="eastAsia"/>
          </w:rPr>
          <w:t>7</w:t>
        </w:r>
      </w:ins>
      <w:ins w:id="16423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24" w:author="Fegie" w:date="2021-02-20T13:48:00Z">
        <w:r w:rsidR="007513BC">
          <w:rPr>
            <w:rFonts w:hint="eastAsia"/>
          </w:rPr>
          <w:t>L5407</w:t>
        </w:r>
      </w:ins>
      <w:ins w:id="16425" w:author="Fegie" w:date="2021-02-20T12:03:00Z">
        <w:r>
          <w:rPr>
            <w:rFonts w:hint="eastAsia"/>
          </w:rPr>
          <w:t>，</w:t>
        </w:r>
      </w:ins>
      <w:ins w:id="16426" w:author="Fegie" w:date="2021-02-20T13:49:00Z">
        <w:r w:rsidR="007513BC">
          <w:rPr>
            <w:rFonts w:hint="eastAsia"/>
          </w:rPr>
          <w:t>房貸協辦人員等級維護</w:t>
        </w:r>
      </w:ins>
    </w:p>
    <w:p w14:paraId="36B933AB" w14:textId="527F3558" w:rsidR="0082660B" w:rsidRPr="00AF1A82" w:rsidRDefault="0082660B" w:rsidP="0082660B">
      <w:pPr>
        <w:tabs>
          <w:tab w:val="left" w:pos="788"/>
        </w:tabs>
        <w:rPr>
          <w:ins w:id="16427" w:author="Fegie" w:date="2021-02-20T12:03:00Z"/>
          <w:rFonts w:ascii="標楷體" w:eastAsia="標楷體" w:hAnsi="標楷體"/>
        </w:rPr>
      </w:pPr>
      <w:ins w:id="16428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429" w:author="Fegie" w:date="2021-03-07T14:10:00Z">
        <w:r w:rsidR="001230CD">
          <w:rPr>
            <w:rFonts w:hint="eastAsia"/>
          </w:rPr>
          <w:t>18</w:t>
        </w:r>
      </w:ins>
      <w:ins w:id="1643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31" w:author="Fegie" w:date="2021-02-20T13:49:00Z">
        <w:r w:rsidR="007513BC">
          <w:rPr>
            <w:rFonts w:hint="eastAsia"/>
          </w:rPr>
          <w:t>L5908</w:t>
        </w:r>
      </w:ins>
      <w:ins w:id="16432" w:author="Fegie" w:date="2021-02-20T12:03:00Z">
        <w:r>
          <w:rPr>
            <w:rFonts w:hint="eastAsia"/>
          </w:rPr>
          <w:t>，</w:t>
        </w:r>
      </w:ins>
      <w:ins w:id="16433" w:author="Fegie" w:date="2021-02-20T13:49:00Z">
        <w:r w:rsidR="007513BC">
          <w:rPr>
            <w:rFonts w:hint="eastAsia"/>
          </w:rPr>
          <w:t>房貸專員撥款筆數統計表</w:t>
        </w:r>
      </w:ins>
    </w:p>
    <w:p w14:paraId="44076472" w14:textId="7AB486D3" w:rsidR="0082660B" w:rsidRPr="00AF1A82" w:rsidRDefault="0082660B" w:rsidP="0082660B">
      <w:pPr>
        <w:tabs>
          <w:tab w:val="left" w:pos="788"/>
        </w:tabs>
        <w:rPr>
          <w:ins w:id="16434" w:author="Fegie" w:date="2021-02-20T12:03:00Z"/>
          <w:rFonts w:ascii="標楷體" w:eastAsia="標楷體" w:hAnsi="標楷體"/>
        </w:rPr>
      </w:pPr>
      <w:ins w:id="1643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436" w:author="Fegie" w:date="2021-03-07T14:10:00Z">
        <w:r w:rsidR="001230CD">
          <w:rPr>
            <w:rFonts w:hint="eastAsia"/>
          </w:rPr>
          <w:t>19</w:t>
        </w:r>
      </w:ins>
      <w:ins w:id="16437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38" w:author="Fegie" w:date="2021-02-20T13:49:00Z">
        <w:r w:rsidR="007513BC">
          <w:rPr>
            <w:rFonts w:hint="eastAsia"/>
          </w:rPr>
          <w:t>L5909</w:t>
        </w:r>
      </w:ins>
      <w:ins w:id="16439" w:author="Fegie" w:date="2021-02-20T12:03:00Z">
        <w:r>
          <w:rPr>
            <w:rFonts w:hint="eastAsia"/>
          </w:rPr>
          <w:t>，</w:t>
        </w:r>
      </w:ins>
      <w:ins w:id="16440" w:author="Fegie" w:date="2021-02-20T13:50:00Z">
        <w:r w:rsidR="007513BC">
          <w:rPr>
            <w:rFonts w:hint="eastAsia"/>
          </w:rPr>
          <w:t>案件品質排行表</w:t>
        </w:r>
        <w:r w:rsidR="007513BC">
          <w:rPr>
            <w:rFonts w:hint="eastAsia"/>
          </w:rPr>
          <w:t>(</w:t>
        </w:r>
        <w:r w:rsidR="007513BC">
          <w:rPr>
            <w:rFonts w:hint="eastAsia"/>
          </w:rPr>
          <w:t>列印</w:t>
        </w:r>
        <w:r w:rsidR="007513BC">
          <w:rPr>
            <w:rFonts w:hint="eastAsia"/>
          </w:rPr>
          <w:t>)</w:t>
        </w:r>
      </w:ins>
    </w:p>
    <w:p w14:paraId="6AA53C82" w14:textId="573A41CF" w:rsidR="0082660B" w:rsidRPr="00AF1A82" w:rsidRDefault="0082660B" w:rsidP="0082660B">
      <w:pPr>
        <w:tabs>
          <w:tab w:val="left" w:pos="788"/>
        </w:tabs>
        <w:rPr>
          <w:ins w:id="16441" w:author="Fegie" w:date="2021-02-20T12:03:00Z"/>
          <w:rFonts w:ascii="標楷體" w:eastAsia="標楷體" w:hAnsi="標楷體"/>
        </w:rPr>
      </w:pPr>
      <w:ins w:id="1644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443" w:author="Fegie" w:date="2021-03-07T14:10:00Z">
        <w:r w:rsidR="001230CD">
          <w:rPr>
            <w:rFonts w:hint="eastAsia"/>
          </w:rPr>
          <w:t>20</w:t>
        </w:r>
      </w:ins>
      <w:ins w:id="1644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45" w:author="Fegie" w:date="2021-02-20T13:50:00Z">
        <w:r w:rsidR="007513BC">
          <w:rPr>
            <w:rFonts w:hint="eastAsia"/>
          </w:rPr>
          <w:t>L5910</w:t>
        </w:r>
      </w:ins>
      <w:ins w:id="16446" w:author="Fegie" w:date="2021-02-20T12:03:00Z">
        <w:r>
          <w:rPr>
            <w:rFonts w:hint="eastAsia"/>
          </w:rPr>
          <w:t>，</w:t>
        </w:r>
      </w:ins>
      <w:ins w:id="16447" w:author="Fegie" w:date="2021-02-20T13:50:00Z">
        <w:r w:rsidR="007513BC">
          <w:rPr>
            <w:rFonts w:hint="eastAsia"/>
          </w:rPr>
          <w:t>新撥款利率案件資料產生</w:t>
        </w:r>
      </w:ins>
    </w:p>
    <w:p w14:paraId="600F31EC" w14:textId="3F6F6AA5" w:rsidR="0082660B" w:rsidRPr="00AF1A82" w:rsidRDefault="0082660B" w:rsidP="0082660B">
      <w:pPr>
        <w:tabs>
          <w:tab w:val="left" w:pos="788"/>
        </w:tabs>
        <w:rPr>
          <w:ins w:id="16448" w:author="Fegie" w:date="2021-02-20T12:03:00Z"/>
          <w:rFonts w:ascii="標楷體" w:eastAsia="標楷體" w:hAnsi="標楷體"/>
        </w:rPr>
      </w:pPr>
      <w:ins w:id="1644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50" w:author="Fegie" w:date="2021-03-07T14:10:00Z">
        <w:r w:rsidR="001230CD">
          <w:t>1</w:t>
        </w:r>
      </w:ins>
      <w:ins w:id="16451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52" w:author="Fegie" w:date="2021-02-20T13:50:00Z">
        <w:r w:rsidR="007513BC">
          <w:rPr>
            <w:rFonts w:hint="eastAsia"/>
          </w:rPr>
          <w:t>L5911</w:t>
        </w:r>
      </w:ins>
      <w:ins w:id="16453" w:author="Fegie" w:date="2021-02-20T12:03:00Z">
        <w:r>
          <w:rPr>
            <w:rFonts w:hint="eastAsia"/>
          </w:rPr>
          <w:t>，</w:t>
        </w:r>
      </w:ins>
      <w:ins w:id="16454" w:author="Fegie" w:date="2021-02-20T13:50:00Z">
        <w:r w:rsidR="007513BC">
          <w:rPr>
            <w:rFonts w:hint="eastAsia"/>
          </w:rPr>
          <w:t>撥款件貸款成數統計資料產生</w:t>
        </w:r>
      </w:ins>
    </w:p>
    <w:p w14:paraId="41FB1DC0" w14:textId="4F98C133" w:rsidR="0082660B" w:rsidRPr="00AF1A82" w:rsidRDefault="0082660B" w:rsidP="0082660B">
      <w:pPr>
        <w:tabs>
          <w:tab w:val="left" w:pos="788"/>
        </w:tabs>
        <w:rPr>
          <w:ins w:id="16455" w:author="Fegie" w:date="2021-02-20T12:03:00Z"/>
          <w:rFonts w:ascii="標楷體" w:eastAsia="標楷體" w:hAnsi="標楷體"/>
        </w:rPr>
      </w:pPr>
      <w:ins w:id="16456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57" w:author="Fegie" w:date="2021-03-07T14:10:00Z">
        <w:r w:rsidR="001230CD">
          <w:t>2</w:t>
        </w:r>
      </w:ins>
      <w:ins w:id="1645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59" w:author="Fegie" w:date="2021-02-20T13:50:00Z">
        <w:r w:rsidR="007513BC">
          <w:rPr>
            <w:rFonts w:hint="eastAsia"/>
          </w:rPr>
          <w:t>L5912</w:t>
        </w:r>
      </w:ins>
      <w:ins w:id="16460" w:author="Fegie" w:date="2021-02-20T12:03:00Z">
        <w:r>
          <w:rPr>
            <w:rFonts w:hint="eastAsia"/>
          </w:rPr>
          <w:t>，</w:t>
        </w:r>
      </w:ins>
      <w:ins w:id="16461" w:author="Fegie" w:date="2021-02-20T13:50:00Z">
        <w:r w:rsidR="007513BC">
          <w:rPr>
            <w:rFonts w:hint="eastAsia"/>
          </w:rPr>
          <w:t>新光銀</w:t>
        </w:r>
        <w:proofErr w:type="gramStart"/>
        <w:r w:rsidR="007513BC">
          <w:rPr>
            <w:rFonts w:hint="eastAsia"/>
          </w:rPr>
          <w:t>銀</w:t>
        </w:r>
        <w:proofErr w:type="gramEnd"/>
        <w:r w:rsidR="007513BC">
          <w:rPr>
            <w:rFonts w:hint="eastAsia"/>
          </w:rPr>
          <w:t>扣案件資料產生</w:t>
        </w:r>
      </w:ins>
    </w:p>
    <w:p w14:paraId="59B1219F" w14:textId="33F7C538" w:rsidR="0082660B" w:rsidRPr="00AF1A82" w:rsidRDefault="0082660B" w:rsidP="0082660B">
      <w:pPr>
        <w:tabs>
          <w:tab w:val="left" w:pos="788"/>
        </w:tabs>
        <w:rPr>
          <w:ins w:id="16462" w:author="Fegie" w:date="2021-02-20T12:03:00Z"/>
          <w:rFonts w:ascii="標楷體" w:eastAsia="標楷體" w:hAnsi="標楷體"/>
        </w:rPr>
      </w:pPr>
      <w:ins w:id="16463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64" w:author="Fegie" w:date="2021-03-07T14:10:00Z">
        <w:r w:rsidR="001230CD">
          <w:t>3</w:t>
        </w:r>
      </w:ins>
      <w:ins w:id="16465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66" w:author="Fegie" w:date="2021-02-20T13:50:00Z">
        <w:r w:rsidR="007513BC">
          <w:rPr>
            <w:rFonts w:hint="eastAsia"/>
          </w:rPr>
          <w:t>L5950</w:t>
        </w:r>
      </w:ins>
      <w:ins w:id="16467" w:author="Fegie" w:date="2021-02-20T12:03:00Z">
        <w:r>
          <w:rPr>
            <w:rFonts w:hint="eastAsia"/>
          </w:rPr>
          <w:t>，</w:t>
        </w:r>
      </w:ins>
      <w:ins w:id="16468" w:author="Fegie" w:date="2021-02-20T13:51:00Z">
        <w:r w:rsidR="007513BC">
          <w:rPr>
            <w:rFonts w:hint="eastAsia"/>
          </w:rPr>
          <w:t>業績案件計件代碼明細資料查詢</w:t>
        </w:r>
      </w:ins>
    </w:p>
    <w:p w14:paraId="7B63A68D" w14:textId="140DF6FC" w:rsidR="0082660B" w:rsidRPr="00AF1A82" w:rsidRDefault="0082660B" w:rsidP="0082660B">
      <w:pPr>
        <w:tabs>
          <w:tab w:val="left" w:pos="788"/>
        </w:tabs>
        <w:rPr>
          <w:ins w:id="16469" w:author="Fegie" w:date="2021-02-20T12:03:00Z"/>
          <w:rFonts w:ascii="標楷體" w:eastAsia="標楷體" w:hAnsi="標楷體"/>
        </w:rPr>
      </w:pPr>
      <w:ins w:id="16470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71" w:author="Fegie" w:date="2021-03-07T14:10:00Z">
        <w:r w:rsidR="001230CD">
          <w:t>4</w:t>
        </w:r>
      </w:ins>
      <w:ins w:id="1647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73" w:author="Fegie" w:date="2021-02-20T13:51:00Z">
        <w:r w:rsidR="007513BC">
          <w:rPr>
            <w:rFonts w:hint="eastAsia"/>
          </w:rPr>
          <w:t>L5500</w:t>
        </w:r>
      </w:ins>
      <w:ins w:id="16474" w:author="Fegie" w:date="2021-02-20T12:03:00Z">
        <w:r>
          <w:rPr>
            <w:rFonts w:hint="eastAsia"/>
          </w:rPr>
          <w:t>，</w:t>
        </w:r>
      </w:ins>
      <w:ins w:id="16475" w:author="Fegie" w:date="2021-02-20T13:51:00Z">
        <w:r w:rsidR="007513BC">
          <w:rPr>
            <w:rFonts w:hint="eastAsia"/>
          </w:rPr>
          <w:t>工作日業績結算</w:t>
        </w:r>
      </w:ins>
    </w:p>
    <w:p w14:paraId="38F96E9A" w14:textId="376672F1" w:rsidR="0082660B" w:rsidRPr="00AF1A82" w:rsidRDefault="0082660B" w:rsidP="0082660B">
      <w:pPr>
        <w:tabs>
          <w:tab w:val="left" w:pos="788"/>
        </w:tabs>
        <w:rPr>
          <w:ins w:id="16476" w:author="Fegie" w:date="2021-02-20T12:03:00Z"/>
          <w:rFonts w:ascii="標楷體" w:eastAsia="標楷體" w:hAnsi="標楷體"/>
        </w:rPr>
      </w:pPr>
      <w:ins w:id="1647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78" w:author="Fegie" w:date="2021-03-07T14:10:00Z">
        <w:r w:rsidR="001230CD">
          <w:t>5</w:t>
        </w:r>
      </w:ins>
      <w:ins w:id="16479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80" w:author="Fegie" w:date="2021-02-20T13:51:00Z">
        <w:r w:rsidR="007513BC">
          <w:rPr>
            <w:rFonts w:hint="eastAsia"/>
          </w:rPr>
          <w:t>L5051</w:t>
        </w:r>
      </w:ins>
      <w:ins w:id="16481" w:author="Fegie" w:date="2021-02-20T12:03:00Z">
        <w:r>
          <w:rPr>
            <w:rFonts w:hint="eastAsia"/>
          </w:rPr>
          <w:t>，</w:t>
        </w:r>
      </w:ins>
      <w:ins w:id="16482" w:author="Fegie" w:date="2021-02-20T13:51:00Z">
        <w:r w:rsidR="007513BC">
          <w:rPr>
            <w:rFonts w:hint="eastAsia"/>
          </w:rPr>
          <w:t>房貸介紹人業績處理清單</w:t>
        </w:r>
      </w:ins>
    </w:p>
    <w:p w14:paraId="5414DBB1" w14:textId="510DD981" w:rsidR="0082660B" w:rsidRPr="00AF1A82" w:rsidRDefault="0082660B" w:rsidP="0082660B">
      <w:pPr>
        <w:tabs>
          <w:tab w:val="left" w:pos="788"/>
        </w:tabs>
        <w:rPr>
          <w:ins w:id="16483" w:author="Fegie" w:date="2021-02-20T12:03:00Z"/>
          <w:rFonts w:ascii="標楷體" w:eastAsia="標楷體" w:hAnsi="標楷體"/>
        </w:rPr>
      </w:pPr>
      <w:ins w:id="16484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85" w:author="Fegie" w:date="2021-03-07T14:10:00Z">
        <w:r w:rsidR="001230CD">
          <w:t>6</w:t>
        </w:r>
      </w:ins>
      <w:ins w:id="16486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87" w:author="Fegie" w:date="2021-02-20T13:51:00Z">
        <w:r w:rsidR="007513BC">
          <w:rPr>
            <w:rFonts w:hint="eastAsia"/>
          </w:rPr>
          <w:t>L5501</w:t>
        </w:r>
      </w:ins>
      <w:ins w:id="16488" w:author="Fegie" w:date="2021-02-20T12:03:00Z">
        <w:r>
          <w:rPr>
            <w:rFonts w:hint="eastAsia"/>
          </w:rPr>
          <w:t>，</w:t>
        </w:r>
      </w:ins>
      <w:ins w:id="16489" w:author="Fegie" w:date="2021-02-20T13:51:00Z">
        <w:r w:rsidR="007513BC">
          <w:rPr>
            <w:rFonts w:hint="eastAsia"/>
          </w:rPr>
          <w:t>介紹人業績案件維護</w:t>
        </w:r>
      </w:ins>
    </w:p>
    <w:p w14:paraId="3F3CF5A9" w14:textId="668BEC36" w:rsidR="0082660B" w:rsidRPr="00AF1A82" w:rsidRDefault="0082660B" w:rsidP="0082660B">
      <w:pPr>
        <w:tabs>
          <w:tab w:val="left" w:pos="788"/>
        </w:tabs>
        <w:rPr>
          <w:ins w:id="16490" w:author="Fegie" w:date="2021-02-20T12:03:00Z"/>
          <w:rFonts w:ascii="標楷體" w:eastAsia="標楷體" w:hAnsi="標楷體"/>
        </w:rPr>
      </w:pPr>
      <w:ins w:id="16491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(2</w:t>
        </w:r>
      </w:ins>
      <w:ins w:id="16492" w:author="Fegie" w:date="2021-03-07T14:10:00Z">
        <w:r w:rsidR="001230CD">
          <w:t>7</w:t>
        </w:r>
      </w:ins>
      <w:ins w:id="16493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494" w:author="Fegie" w:date="2021-02-20T13:51:00Z">
        <w:r w:rsidR="007513BC">
          <w:rPr>
            <w:rFonts w:hint="eastAsia"/>
          </w:rPr>
          <w:t>L5951</w:t>
        </w:r>
      </w:ins>
      <w:ins w:id="16495" w:author="Fegie" w:date="2021-02-20T12:03:00Z">
        <w:r>
          <w:rPr>
            <w:rFonts w:hint="eastAsia"/>
          </w:rPr>
          <w:t>，</w:t>
        </w:r>
      </w:ins>
      <w:ins w:id="16496" w:author="Fegie" w:date="2021-02-20T13:52:00Z">
        <w:r w:rsidR="007513BC">
          <w:rPr>
            <w:rFonts w:hint="eastAsia"/>
          </w:rPr>
          <w:t>房貸介紹人業績明細查詢</w:t>
        </w:r>
      </w:ins>
    </w:p>
    <w:p w14:paraId="20A91E80" w14:textId="328FEBB8" w:rsidR="0082660B" w:rsidRPr="00AF1A82" w:rsidRDefault="0082660B" w:rsidP="0082660B">
      <w:pPr>
        <w:tabs>
          <w:tab w:val="left" w:pos="788"/>
        </w:tabs>
        <w:rPr>
          <w:ins w:id="16497" w:author="Fegie" w:date="2021-02-20T12:03:00Z"/>
          <w:rFonts w:ascii="標楷體" w:eastAsia="標楷體" w:hAnsi="標楷體"/>
        </w:rPr>
      </w:pPr>
      <w:ins w:id="16498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499" w:author="Fegie" w:date="2021-03-07T14:10:00Z">
        <w:r w:rsidR="001230CD">
          <w:t>28</w:t>
        </w:r>
      </w:ins>
      <w:ins w:id="1650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01" w:author="Fegie" w:date="2021-02-20T13:52:00Z">
        <w:r w:rsidR="007513BC">
          <w:rPr>
            <w:rFonts w:hint="eastAsia"/>
          </w:rPr>
          <w:t>L5052</w:t>
        </w:r>
      </w:ins>
      <w:ins w:id="16502" w:author="Fegie" w:date="2021-02-20T12:03:00Z">
        <w:r>
          <w:rPr>
            <w:rFonts w:hint="eastAsia"/>
          </w:rPr>
          <w:t>，</w:t>
        </w:r>
      </w:ins>
      <w:ins w:id="16503" w:author="Fegie" w:date="2021-02-20T13:52:00Z">
        <w:r w:rsidR="007513BC">
          <w:rPr>
            <w:rFonts w:hint="eastAsia"/>
          </w:rPr>
          <w:t>房貸專員業績處理清單</w:t>
        </w:r>
      </w:ins>
    </w:p>
    <w:p w14:paraId="33FD7BE6" w14:textId="3F260951" w:rsidR="0082660B" w:rsidRPr="00AF1A82" w:rsidRDefault="0082660B" w:rsidP="0082660B">
      <w:pPr>
        <w:tabs>
          <w:tab w:val="left" w:pos="788"/>
        </w:tabs>
        <w:rPr>
          <w:ins w:id="16504" w:author="Fegie" w:date="2021-02-20T12:03:00Z"/>
          <w:rFonts w:ascii="標楷體" w:eastAsia="標楷體" w:hAnsi="標楷體"/>
        </w:rPr>
      </w:pPr>
      <w:ins w:id="1650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06" w:author="Fegie" w:date="2021-03-07T14:10:00Z">
        <w:r w:rsidR="001230CD">
          <w:t>29</w:t>
        </w:r>
      </w:ins>
      <w:ins w:id="16507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08" w:author="Fegie" w:date="2021-02-20T13:52:00Z">
        <w:r w:rsidR="007513BC">
          <w:rPr>
            <w:rFonts w:hint="eastAsia"/>
          </w:rPr>
          <w:t>L5502</w:t>
        </w:r>
      </w:ins>
      <w:ins w:id="16509" w:author="Fegie" w:date="2021-02-20T12:03:00Z">
        <w:r>
          <w:rPr>
            <w:rFonts w:hint="eastAsia"/>
          </w:rPr>
          <w:t>，</w:t>
        </w:r>
      </w:ins>
      <w:ins w:id="16510" w:author="Fegie" w:date="2021-02-20T13:52:00Z">
        <w:r w:rsidR="007513BC">
          <w:rPr>
            <w:rFonts w:hint="eastAsia"/>
          </w:rPr>
          <w:t>房貸專員業績案件維護</w:t>
        </w:r>
      </w:ins>
    </w:p>
    <w:p w14:paraId="1E8705CA" w14:textId="642A9D16" w:rsidR="0082660B" w:rsidRPr="00AF1A82" w:rsidRDefault="0082660B" w:rsidP="0082660B">
      <w:pPr>
        <w:tabs>
          <w:tab w:val="left" w:pos="788"/>
        </w:tabs>
        <w:rPr>
          <w:ins w:id="16511" w:author="Fegie" w:date="2021-02-20T12:03:00Z"/>
          <w:rFonts w:ascii="標楷體" w:eastAsia="標楷體" w:hAnsi="標楷體"/>
        </w:rPr>
      </w:pPr>
      <w:ins w:id="1651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13" w:author="Fegie" w:date="2021-03-07T14:10:00Z">
        <w:r w:rsidR="001230CD">
          <w:t>30</w:t>
        </w:r>
      </w:ins>
      <w:ins w:id="1651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15" w:author="Fegie" w:date="2021-02-20T13:52:00Z">
        <w:r w:rsidR="007513BC">
          <w:rPr>
            <w:rFonts w:hint="eastAsia"/>
          </w:rPr>
          <w:t>L5952</w:t>
        </w:r>
      </w:ins>
      <w:ins w:id="16516" w:author="Fegie" w:date="2021-02-20T12:03:00Z">
        <w:r>
          <w:rPr>
            <w:rFonts w:hint="eastAsia"/>
          </w:rPr>
          <w:t>，</w:t>
        </w:r>
      </w:ins>
      <w:ins w:id="16517" w:author="Fegie" w:date="2021-02-20T13:52:00Z">
        <w:r w:rsidR="007513BC">
          <w:rPr>
            <w:rFonts w:hint="eastAsia"/>
          </w:rPr>
          <w:t>房貸專員業績明細查詢</w:t>
        </w:r>
      </w:ins>
    </w:p>
    <w:p w14:paraId="3CF5EB0D" w14:textId="294DBA06" w:rsidR="0082660B" w:rsidRPr="00AF1A82" w:rsidRDefault="0082660B" w:rsidP="0082660B">
      <w:pPr>
        <w:tabs>
          <w:tab w:val="left" w:pos="788"/>
        </w:tabs>
        <w:rPr>
          <w:ins w:id="16518" w:author="Fegie" w:date="2021-02-20T12:03:00Z"/>
          <w:rFonts w:ascii="標楷體" w:eastAsia="標楷體" w:hAnsi="標楷體"/>
        </w:rPr>
      </w:pPr>
      <w:ins w:id="1651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20" w:author="Fegie" w:date="2021-02-20T12:04:00Z">
        <w:r>
          <w:rPr>
            <w:rFonts w:hint="eastAsia"/>
          </w:rPr>
          <w:t>3</w:t>
        </w:r>
      </w:ins>
      <w:ins w:id="16521" w:author="Fegie" w:date="2021-03-07T14:10:00Z">
        <w:r w:rsidR="001230CD">
          <w:t>1</w:t>
        </w:r>
      </w:ins>
      <w:ins w:id="1652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23" w:author="Fegie" w:date="2021-02-20T13:53:00Z">
        <w:r w:rsidR="007513BC">
          <w:rPr>
            <w:rFonts w:hint="eastAsia"/>
          </w:rPr>
          <w:t>L5053</w:t>
        </w:r>
      </w:ins>
      <w:ins w:id="16524" w:author="Fegie" w:date="2021-02-20T12:03:00Z">
        <w:r>
          <w:rPr>
            <w:rFonts w:hint="eastAsia"/>
          </w:rPr>
          <w:t>，</w:t>
        </w:r>
      </w:ins>
      <w:ins w:id="16525" w:author="Fegie" w:date="2021-02-20T13:53:00Z">
        <w:r w:rsidR="007513BC">
          <w:rPr>
            <w:rFonts w:hint="eastAsia"/>
          </w:rPr>
          <w:t>介紹獎金處理清單</w:t>
        </w:r>
      </w:ins>
    </w:p>
    <w:p w14:paraId="4147354D" w14:textId="6FB8744C" w:rsidR="0082660B" w:rsidRPr="00AF1A82" w:rsidRDefault="0082660B" w:rsidP="0082660B">
      <w:pPr>
        <w:tabs>
          <w:tab w:val="left" w:pos="788"/>
        </w:tabs>
        <w:rPr>
          <w:ins w:id="16526" w:author="Fegie" w:date="2021-02-20T12:03:00Z"/>
          <w:rFonts w:ascii="標楷體" w:eastAsia="標楷體" w:hAnsi="標楷體"/>
        </w:rPr>
      </w:pPr>
      <w:ins w:id="1652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28" w:author="Fegie" w:date="2021-02-20T12:04:00Z">
        <w:r>
          <w:rPr>
            <w:rFonts w:hint="eastAsia"/>
          </w:rPr>
          <w:t>3</w:t>
        </w:r>
      </w:ins>
      <w:ins w:id="16529" w:author="Fegie" w:date="2021-03-07T14:10:00Z">
        <w:r w:rsidR="001230CD">
          <w:t>2</w:t>
        </w:r>
      </w:ins>
      <w:ins w:id="1653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31" w:author="Fegie" w:date="2021-02-20T13:53:00Z">
        <w:r w:rsidR="007513BC">
          <w:rPr>
            <w:rFonts w:hint="eastAsia"/>
          </w:rPr>
          <w:t>L5503</w:t>
        </w:r>
      </w:ins>
      <w:ins w:id="16532" w:author="Fegie" w:date="2021-02-20T12:03:00Z">
        <w:r>
          <w:rPr>
            <w:rFonts w:hint="eastAsia"/>
          </w:rPr>
          <w:t>，</w:t>
        </w:r>
      </w:ins>
      <w:ins w:id="16533" w:author="Fegie" w:date="2021-02-20T13:53:00Z">
        <w:r w:rsidR="007513BC">
          <w:rPr>
            <w:rFonts w:hint="eastAsia"/>
          </w:rPr>
          <w:t>介紹獎金案件維護</w:t>
        </w:r>
      </w:ins>
    </w:p>
    <w:p w14:paraId="63D4B42C" w14:textId="4C1313B1" w:rsidR="0082660B" w:rsidRPr="00AF1A82" w:rsidRDefault="0082660B" w:rsidP="0082660B">
      <w:pPr>
        <w:tabs>
          <w:tab w:val="left" w:pos="788"/>
        </w:tabs>
        <w:rPr>
          <w:ins w:id="16534" w:author="Fegie" w:date="2021-02-20T12:03:00Z"/>
          <w:rFonts w:ascii="標楷體" w:eastAsia="標楷體" w:hAnsi="標楷體"/>
        </w:rPr>
      </w:pPr>
      <w:ins w:id="1653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36" w:author="Fegie" w:date="2021-02-20T12:04:00Z">
        <w:r>
          <w:rPr>
            <w:rFonts w:hint="eastAsia"/>
          </w:rPr>
          <w:t>3</w:t>
        </w:r>
      </w:ins>
      <w:ins w:id="16537" w:author="Fegie" w:date="2021-03-07T14:11:00Z">
        <w:r w:rsidR="001230CD">
          <w:t>3</w:t>
        </w:r>
      </w:ins>
      <w:ins w:id="1653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39" w:author="Fegie" w:date="2021-02-20T13:53:00Z">
        <w:r w:rsidR="007513BC">
          <w:rPr>
            <w:rFonts w:hint="eastAsia"/>
          </w:rPr>
          <w:t>L5054</w:t>
        </w:r>
      </w:ins>
      <w:ins w:id="16540" w:author="Fegie" w:date="2021-02-20T12:03:00Z">
        <w:r>
          <w:rPr>
            <w:rFonts w:hint="eastAsia"/>
          </w:rPr>
          <w:t>，</w:t>
        </w:r>
      </w:ins>
      <w:ins w:id="16541" w:author="Fegie" w:date="2021-02-20T13:53:00Z">
        <w:r w:rsidR="007513BC">
          <w:rPr>
            <w:rFonts w:hint="eastAsia"/>
          </w:rPr>
          <w:t>協辦獎金處理清單</w:t>
        </w:r>
      </w:ins>
    </w:p>
    <w:p w14:paraId="7210D6B8" w14:textId="021FF51F" w:rsidR="0082660B" w:rsidRPr="00AF1A82" w:rsidRDefault="0082660B" w:rsidP="0082660B">
      <w:pPr>
        <w:tabs>
          <w:tab w:val="left" w:pos="788"/>
        </w:tabs>
        <w:rPr>
          <w:ins w:id="16542" w:author="Fegie" w:date="2021-02-20T12:03:00Z"/>
          <w:rFonts w:ascii="標楷體" w:eastAsia="標楷體" w:hAnsi="標楷體"/>
        </w:rPr>
      </w:pPr>
      <w:ins w:id="16543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44" w:author="Fegie" w:date="2021-02-20T12:04:00Z">
        <w:r>
          <w:rPr>
            <w:rFonts w:hint="eastAsia"/>
          </w:rPr>
          <w:t>3</w:t>
        </w:r>
      </w:ins>
      <w:ins w:id="16545" w:author="Fegie" w:date="2021-03-07T14:11:00Z">
        <w:r w:rsidR="001230CD">
          <w:t>4</w:t>
        </w:r>
      </w:ins>
      <w:ins w:id="16546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47" w:author="Fegie" w:date="2021-02-20T13:53:00Z">
        <w:r w:rsidR="007513BC">
          <w:rPr>
            <w:rFonts w:hint="eastAsia"/>
          </w:rPr>
          <w:t>L5504</w:t>
        </w:r>
      </w:ins>
      <w:ins w:id="16548" w:author="Fegie" w:date="2021-02-20T12:03:00Z">
        <w:r>
          <w:rPr>
            <w:rFonts w:hint="eastAsia"/>
          </w:rPr>
          <w:t>，</w:t>
        </w:r>
      </w:ins>
      <w:ins w:id="16549" w:author="Fegie" w:date="2021-02-20T13:54:00Z">
        <w:r w:rsidR="007513BC">
          <w:rPr>
            <w:rFonts w:hint="eastAsia"/>
          </w:rPr>
          <w:t>協辦獎金案件維護</w:t>
        </w:r>
      </w:ins>
    </w:p>
    <w:p w14:paraId="0B0A4FC7" w14:textId="10A5F4F6" w:rsidR="0082660B" w:rsidRPr="00AF1A82" w:rsidRDefault="0082660B" w:rsidP="0082660B">
      <w:pPr>
        <w:tabs>
          <w:tab w:val="left" w:pos="788"/>
        </w:tabs>
        <w:rPr>
          <w:ins w:id="16550" w:author="Fegie" w:date="2021-02-20T12:03:00Z"/>
          <w:rFonts w:ascii="標楷體" w:eastAsia="標楷體" w:hAnsi="標楷體"/>
        </w:rPr>
      </w:pPr>
      <w:ins w:id="16551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52" w:author="Fegie" w:date="2021-02-20T12:04:00Z">
        <w:r>
          <w:rPr>
            <w:rFonts w:hint="eastAsia"/>
          </w:rPr>
          <w:t>3</w:t>
        </w:r>
      </w:ins>
      <w:ins w:id="16553" w:author="Fegie" w:date="2021-03-07T14:11:00Z">
        <w:r w:rsidR="001230CD">
          <w:t>5</w:t>
        </w:r>
      </w:ins>
      <w:ins w:id="1655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55" w:author="Fegie" w:date="2021-02-20T13:54:00Z">
        <w:r w:rsidR="007513BC">
          <w:rPr>
            <w:rFonts w:hint="eastAsia"/>
          </w:rPr>
          <w:t>L5953</w:t>
        </w:r>
      </w:ins>
      <w:ins w:id="16556" w:author="Fegie" w:date="2021-02-20T12:03:00Z">
        <w:r>
          <w:rPr>
            <w:rFonts w:hint="eastAsia"/>
          </w:rPr>
          <w:t>，</w:t>
        </w:r>
      </w:ins>
      <w:ins w:id="16557" w:author="Fegie" w:date="2021-02-20T13:54:00Z">
        <w:r w:rsidR="007513BC">
          <w:rPr>
            <w:rFonts w:hint="eastAsia"/>
          </w:rPr>
          <w:t>房貸專員件數金額明細資料查詢</w:t>
        </w:r>
      </w:ins>
    </w:p>
    <w:p w14:paraId="25A32D62" w14:textId="5AC04CED" w:rsidR="0082660B" w:rsidRPr="00AF1A82" w:rsidRDefault="0082660B" w:rsidP="0082660B">
      <w:pPr>
        <w:tabs>
          <w:tab w:val="left" w:pos="788"/>
        </w:tabs>
        <w:rPr>
          <w:ins w:id="16558" w:author="Fegie" w:date="2021-02-20T12:03:00Z"/>
          <w:rFonts w:ascii="標楷體" w:eastAsia="標楷體" w:hAnsi="標楷體"/>
        </w:rPr>
      </w:pPr>
      <w:ins w:id="1655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60" w:author="Fegie" w:date="2021-02-20T12:04:00Z">
        <w:r>
          <w:rPr>
            <w:rFonts w:hint="eastAsia"/>
          </w:rPr>
          <w:t>3</w:t>
        </w:r>
      </w:ins>
      <w:ins w:id="16561" w:author="Fegie" w:date="2021-03-07T14:11:00Z">
        <w:r w:rsidR="001230CD">
          <w:t>6</w:t>
        </w:r>
      </w:ins>
      <w:ins w:id="1656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63" w:author="Fegie" w:date="2021-02-20T13:54:00Z">
        <w:r w:rsidR="007513BC">
          <w:rPr>
            <w:rFonts w:hint="eastAsia"/>
          </w:rPr>
          <w:t>L5954</w:t>
        </w:r>
      </w:ins>
      <w:ins w:id="16564" w:author="Fegie" w:date="2021-02-20T12:03:00Z">
        <w:r>
          <w:rPr>
            <w:rFonts w:hint="eastAsia"/>
          </w:rPr>
          <w:t>，</w:t>
        </w:r>
      </w:ins>
      <w:ins w:id="16565" w:author="Fegie" w:date="2021-02-20T13:54:00Z">
        <w:r w:rsidR="007513BC">
          <w:rPr>
            <w:rFonts w:hint="eastAsia"/>
          </w:rPr>
          <w:t>內網報表業績明細資料查詢</w:t>
        </w:r>
      </w:ins>
    </w:p>
    <w:p w14:paraId="0010C2E6" w14:textId="175FB24A" w:rsidR="0082660B" w:rsidRPr="00AF1A82" w:rsidRDefault="0082660B" w:rsidP="0082660B">
      <w:pPr>
        <w:tabs>
          <w:tab w:val="left" w:pos="788"/>
        </w:tabs>
        <w:rPr>
          <w:ins w:id="16566" w:author="Fegie" w:date="2021-02-20T12:03:00Z"/>
          <w:rFonts w:ascii="標楷體" w:eastAsia="標楷體" w:hAnsi="標楷體"/>
        </w:rPr>
      </w:pPr>
      <w:ins w:id="1656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68" w:author="Fegie" w:date="2021-02-20T12:04:00Z">
        <w:r>
          <w:rPr>
            <w:rFonts w:hint="eastAsia"/>
          </w:rPr>
          <w:t>3</w:t>
        </w:r>
      </w:ins>
      <w:ins w:id="16569" w:author="Fegie" w:date="2021-03-07T14:11:00Z">
        <w:r w:rsidR="001230CD">
          <w:t>7</w:t>
        </w:r>
      </w:ins>
      <w:ins w:id="1657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71" w:author="Fegie" w:date="2021-02-20T13:54:00Z">
        <w:r w:rsidR="007513BC">
          <w:rPr>
            <w:rFonts w:hint="eastAsia"/>
          </w:rPr>
          <w:t>L5505</w:t>
        </w:r>
      </w:ins>
      <w:ins w:id="16572" w:author="Fegie" w:date="2021-02-20T12:03:00Z">
        <w:r>
          <w:rPr>
            <w:rFonts w:hint="eastAsia"/>
          </w:rPr>
          <w:t>，</w:t>
        </w:r>
      </w:ins>
      <w:ins w:id="16573" w:author="Fegie" w:date="2021-02-20T13:54:00Z">
        <w:r w:rsidR="007513BC">
          <w:rPr>
            <w:rFonts w:hint="eastAsia"/>
          </w:rPr>
          <w:t>內網報表業績維護</w:t>
        </w:r>
      </w:ins>
    </w:p>
    <w:p w14:paraId="1E11B12C" w14:textId="183DFA33" w:rsidR="0082660B" w:rsidRPr="00AF1A82" w:rsidRDefault="0082660B" w:rsidP="0082660B">
      <w:pPr>
        <w:tabs>
          <w:tab w:val="left" w:pos="788"/>
        </w:tabs>
        <w:rPr>
          <w:ins w:id="16574" w:author="Fegie" w:date="2021-02-20T12:03:00Z"/>
          <w:rFonts w:ascii="標楷體" w:eastAsia="標楷體" w:hAnsi="標楷體"/>
        </w:rPr>
      </w:pPr>
      <w:ins w:id="1657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76" w:author="Fegie" w:date="2021-03-07T14:11:00Z">
        <w:r w:rsidR="001230CD">
          <w:t>38</w:t>
        </w:r>
      </w:ins>
      <w:ins w:id="16577" w:author="Fegie" w:date="2021-02-20T12:03:00Z">
        <w:r>
          <w:t xml:space="preserve">     </w:t>
        </w:r>
        <w:r>
          <w:rPr>
            <w:rFonts w:hint="eastAsia"/>
          </w:rPr>
          <w:t>，</w:t>
        </w:r>
      </w:ins>
      <w:ins w:id="16578" w:author="Fegie" w:date="2021-02-20T13:54:00Z">
        <w:r w:rsidR="007513BC">
          <w:rPr>
            <w:rFonts w:hint="eastAsia"/>
          </w:rPr>
          <w:t>L5060</w:t>
        </w:r>
      </w:ins>
      <w:ins w:id="16579" w:author="Fegie" w:date="2021-02-20T12:03:00Z">
        <w:r>
          <w:rPr>
            <w:rFonts w:hint="eastAsia"/>
          </w:rPr>
          <w:t>，</w:t>
        </w:r>
      </w:ins>
      <w:proofErr w:type="gramStart"/>
      <w:ins w:id="16580" w:author="Fegie" w:date="2021-02-20T13:55:00Z">
        <w:r w:rsidR="007513BC">
          <w:rPr>
            <w:rFonts w:hint="eastAsia"/>
          </w:rPr>
          <w:t>法催紀錄</w:t>
        </w:r>
        <w:proofErr w:type="gramEnd"/>
        <w:r w:rsidR="007513BC">
          <w:rPr>
            <w:rFonts w:hint="eastAsia"/>
          </w:rPr>
          <w:t>作業</w:t>
        </w:r>
        <w:r w:rsidR="007513BC">
          <w:rPr>
            <w:rFonts w:hint="eastAsia"/>
          </w:rPr>
          <w:t>-</w:t>
        </w:r>
        <w:r w:rsidR="007513BC">
          <w:rPr>
            <w:rFonts w:hint="eastAsia"/>
          </w:rPr>
          <w:t>案件處理清單</w:t>
        </w:r>
      </w:ins>
    </w:p>
    <w:p w14:paraId="1FB4F30F" w14:textId="1FD1B3DF" w:rsidR="0082660B" w:rsidRPr="00AF1A82" w:rsidRDefault="0082660B" w:rsidP="0082660B">
      <w:pPr>
        <w:tabs>
          <w:tab w:val="left" w:pos="788"/>
        </w:tabs>
        <w:rPr>
          <w:ins w:id="16581" w:author="Fegie" w:date="2021-02-20T12:03:00Z"/>
          <w:rFonts w:ascii="標楷體" w:eastAsia="標楷體" w:hAnsi="標楷體"/>
        </w:rPr>
      </w:pPr>
      <w:ins w:id="1658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83" w:author="Fegie" w:date="2021-03-07T14:11:00Z">
        <w:r w:rsidR="001230CD">
          <w:t>39</w:t>
        </w:r>
      </w:ins>
      <w:ins w:id="1658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85" w:author="Fegie" w:date="2021-02-20T13:55:00Z">
        <w:r w:rsidR="007513BC">
          <w:rPr>
            <w:rFonts w:hint="eastAsia"/>
          </w:rPr>
          <w:t>L5960</w:t>
        </w:r>
      </w:ins>
      <w:ins w:id="16586" w:author="Fegie" w:date="2021-02-20T12:03:00Z">
        <w:r>
          <w:rPr>
            <w:rFonts w:hint="eastAsia"/>
          </w:rPr>
          <w:t>，</w:t>
        </w:r>
      </w:ins>
      <w:proofErr w:type="gramStart"/>
      <w:ins w:id="16587" w:author="Fegie" w:date="2021-02-20T13:55:00Z">
        <w:r w:rsidR="007513BC">
          <w:rPr>
            <w:rFonts w:hint="eastAsia"/>
          </w:rPr>
          <w:t>法催紀錄</w:t>
        </w:r>
        <w:proofErr w:type="gramEnd"/>
        <w:r w:rsidR="007513BC">
          <w:rPr>
            <w:rFonts w:hint="eastAsia"/>
          </w:rPr>
          <w:t>作業</w:t>
        </w:r>
        <w:r w:rsidR="007513BC">
          <w:rPr>
            <w:rFonts w:hint="eastAsia"/>
          </w:rPr>
          <w:t>-</w:t>
        </w:r>
        <w:r w:rsidR="007513BC">
          <w:rPr>
            <w:rFonts w:hint="eastAsia"/>
          </w:rPr>
          <w:t>案件資料查詢</w:t>
        </w:r>
      </w:ins>
    </w:p>
    <w:p w14:paraId="7BDD47A2" w14:textId="658A951C" w:rsidR="0082660B" w:rsidRPr="00AF1A82" w:rsidRDefault="0082660B" w:rsidP="0082660B">
      <w:pPr>
        <w:tabs>
          <w:tab w:val="left" w:pos="788"/>
        </w:tabs>
        <w:rPr>
          <w:ins w:id="16588" w:author="Fegie" w:date="2021-02-20T12:03:00Z"/>
          <w:rFonts w:ascii="標楷體" w:eastAsia="標楷體" w:hAnsi="標楷體"/>
        </w:rPr>
      </w:pPr>
      <w:ins w:id="1658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90" w:author="Fegie" w:date="2021-02-20T12:04:00Z">
        <w:r>
          <w:rPr>
            <w:rFonts w:hint="eastAsia"/>
          </w:rPr>
          <w:t>4</w:t>
        </w:r>
      </w:ins>
      <w:ins w:id="16591" w:author="Fegie" w:date="2021-03-07T14:11:00Z">
        <w:r w:rsidR="001230CD">
          <w:t>0</w:t>
        </w:r>
      </w:ins>
      <w:ins w:id="1659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593" w:author="Fegie" w:date="2021-02-20T13:55:00Z">
        <w:r w:rsidR="007513BC">
          <w:rPr>
            <w:rFonts w:hint="eastAsia"/>
          </w:rPr>
          <w:t>L5961</w:t>
        </w:r>
      </w:ins>
      <w:ins w:id="16594" w:author="Fegie" w:date="2021-02-20T12:03:00Z">
        <w:r>
          <w:rPr>
            <w:rFonts w:hint="eastAsia"/>
          </w:rPr>
          <w:t>，</w:t>
        </w:r>
      </w:ins>
      <w:proofErr w:type="gramStart"/>
      <w:ins w:id="16595" w:author="Fegie" w:date="2021-02-20T13:55:00Z">
        <w:r w:rsidR="007513BC">
          <w:rPr>
            <w:rFonts w:hint="eastAsia"/>
          </w:rPr>
          <w:t>法催紀錄</w:t>
        </w:r>
        <w:proofErr w:type="gramEnd"/>
        <w:r w:rsidR="007513BC">
          <w:rPr>
            <w:rFonts w:hint="eastAsia"/>
          </w:rPr>
          <w:t>作業</w:t>
        </w:r>
        <w:r w:rsidR="007513BC">
          <w:rPr>
            <w:rFonts w:hint="eastAsia"/>
          </w:rPr>
          <w:t>-</w:t>
        </w:r>
        <w:proofErr w:type="gramStart"/>
        <w:r w:rsidR="007513BC">
          <w:rPr>
            <w:rFonts w:hint="eastAsia"/>
          </w:rPr>
          <w:t>電催明細</w:t>
        </w:r>
        <w:proofErr w:type="gramEnd"/>
        <w:r w:rsidR="007513BC">
          <w:rPr>
            <w:rFonts w:hint="eastAsia"/>
          </w:rPr>
          <w:t>資料查詢</w:t>
        </w:r>
      </w:ins>
    </w:p>
    <w:p w14:paraId="7312131A" w14:textId="16EC465D" w:rsidR="0082660B" w:rsidRPr="00AF1A82" w:rsidRDefault="0082660B" w:rsidP="0082660B">
      <w:pPr>
        <w:tabs>
          <w:tab w:val="left" w:pos="788"/>
        </w:tabs>
        <w:rPr>
          <w:ins w:id="16596" w:author="Fegie" w:date="2021-02-20T12:03:00Z"/>
          <w:rFonts w:ascii="標楷體" w:eastAsia="標楷體" w:hAnsi="標楷體"/>
        </w:rPr>
      </w:pPr>
      <w:ins w:id="1659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598" w:author="Fegie" w:date="2021-02-20T12:04:00Z">
        <w:r>
          <w:rPr>
            <w:rFonts w:hint="eastAsia"/>
          </w:rPr>
          <w:t>4</w:t>
        </w:r>
      </w:ins>
      <w:ins w:id="16599" w:author="Fegie" w:date="2021-03-07T14:11:00Z">
        <w:r w:rsidR="001230CD">
          <w:t>1</w:t>
        </w:r>
      </w:ins>
      <w:ins w:id="1660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01" w:author="Fegie" w:date="2021-02-20T13:55:00Z">
        <w:r w:rsidR="007513BC">
          <w:rPr>
            <w:rFonts w:hint="eastAsia"/>
          </w:rPr>
          <w:t>L5601</w:t>
        </w:r>
      </w:ins>
      <w:ins w:id="16602" w:author="Fegie" w:date="2021-02-20T12:03:00Z">
        <w:r>
          <w:rPr>
            <w:rFonts w:hint="eastAsia"/>
          </w:rPr>
          <w:t>，</w:t>
        </w:r>
      </w:ins>
      <w:proofErr w:type="gramStart"/>
      <w:ins w:id="16603" w:author="Fegie" w:date="2021-02-20T13:55:00Z">
        <w:r w:rsidR="007513BC">
          <w:rPr>
            <w:rFonts w:hint="eastAsia"/>
          </w:rPr>
          <w:t>法催紀錄</w:t>
        </w:r>
        <w:proofErr w:type="gramEnd"/>
        <w:r w:rsidR="007513BC">
          <w:rPr>
            <w:rFonts w:hint="eastAsia"/>
          </w:rPr>
          <w:t>作業</w:t>
        </w:r>
        <w:r w:rsidR="007513BC">
          <w:rPr>
            <w:rFonts w:hint="eastAsia"/>
          </w:rPr>
          <w:t>-</w:t>
        </w:r>
        <w:r w:rsidR="007513BC">
          <w:rPr>
            <w:rFonts w:hint="eastAsia"/>
          </w:rPr>
          <w:t>電催登錄</w:t>
        </w:r>
      </w:ins>
    </w:p>
    <w:p w14:paraId="1773B306" w14:textId="7337B476" w:rsidR="0082660B" w:rsidRPr="00AF1A82" w:rsidRDefault="0082660B" w:rsidP="0082660B">
      <w:pPr>
        <w:tabs>
          <w:tab w:val="left" w:pos="788"/>
        </w:tabs>
        <w:rPr>
          <w:ins w:id="16604" w:author="Fegie" w:date="2021-02-20T12:03:00Z"/>
          <w:rFonts w:ascii="標楷體" w:eastAsia="標楷體" w:hAnsi="標楷體"/>
        </w:rPr>
      </w:pPr>
      <w:ins w:id="1660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06" w:author="Fegie" w:date="2021-02-20T12:04:00Z">
        <w:r>
          <w:rPr>
            <w:rFonts w:hint="eastAsia"/>
          </w:rPr>
          <w:t>4</w:t>
        </w:r>
      </w:ins>
      <w:ins w:id="16607" w:author="Fegie" w:date="2021-03-07T14:11:00Z">
        <w:r w:rsidR="001230CD">
          <w:t>2</w:t>
        </w:r>
      </w:ins>
      <w:ins w:id="1660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09" w:author="Fegie" w:date="2021-02-20T13:55:00Z">
        <w:r w:rsidR="0026655A">
          <w:rPr>
            <w:rFonts w:hint="eastAsia"/>
          </w:rPr>
          <w:t>L</w:t>
        </w:r>
      </w:ins>
      <w:ins w:id="16610" w:author="Fegie" w:date="2021-02-20T13:56:00Z">
        <w:r w:rsidR="0026655A">
          <w:rPr>
            <w:rFonts w:hint="eastAsia"/>
          </w:rPr>
          <w:t>5962</w:t>
        </w:r>
      </w:ins>
      <w:ins w:id="16611" w:author="Fegie" w:date="2021-02-20T12:03:00Z">
        <w:r>
          <w:rPr>
            <w:rFonts w:hint="eastAsia"/>
          </w:rPr>
          <w:t>，</w:t>
        </w:r>
      </w:ins>
      <w:proofErr w:type="gramStart"/>
      <w:ins w:id="16612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proofErr w:type="gramStart"/>
        <w:r w:rsidR="0026655A">
          <w:rPr>
            <w:rFonts w:hint="eastAsia"/>
          </w:rPr>
          <w:t>面催明</w:t>
        </w:r>
        <w:proofErr w:type="gramEnd"/>
        <w:r w:rsidR="0026655A">
          <w:rPr>
            <w:rFonts w:hint="eastAsia"/>
          </w:rPr>
          <w:t>細資料查詢</w:t>
        </w:r>
      </w:ins>
    </w:p>
    <w:p w14:paraId="4CA7BA48" w14:textId="4DFE2B72" w:rsidR="0082660B" w:rsidRPr="00AF1A82" w:rsidRDefault="0082660B" w:rsidP="0082660B">
      <w:pPr>
        <w:tabs>
          <w:tab w:val="left" w:pos="788"/>
        </w:tabs>
        <w:rPr>
          <w:ins w:id="16613" w:author="Fegie" w:date="2021-02-20T12:03:00Z"/>
          <w:rFonts w:ascii="標楷體" w:eastAsia="標楷體" w:hAnsi="標楷體"/>
        </w:rPr>
      </w:pPr>
      <w:ins w:id="16614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15" w:author="Fegie" w:date="2021-02-20T12:04:00Z">
        <w:r>
          <w:rPr>
            <w:rFonts w:hint="eastAsia"/>
          </w:rPr>
          <w:t>4</w:t>
        </w:r>
      </w:ins>
      <w:ins w:id="16616" w:author="Fegie" w:date="2021-03-07T14:11:00Z">
        <w:r w:rsidR="001230CD">
          <w:t>3</w:t>
        </w:r>
      </w:ins>
      <w:ins w:id="16617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18" w:author="Fegie" w:date="2021-02-20T13:56:00Z">
        <w:r w:rsidR="0026655A">
          <w:rPr>
            <w:rFonts w:hint="eastAsia"/>
          </w:rPr>
          <w:t>L5602</w:t>
        </w:r>
      </w:ins>
      <w:ins w:id="16619" w:author="Fegie" w:date="2021-02-20T12:03:00Z">
        <w:r>
          <w:rPr>
            <w:rFonts w:hint="eastAsia"/>
          </w:rPr>
          <w:t>，</w:t>
        </w:r>
      </w:ins>
      <w:proofErr w:type="gramStart"/>
      <w:ins w:id="16620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proofErr w:type="gramStart"/>
        <w:r w:rsidR="0026655A">
          <w:rPr>
            <w:rFonts w:hint="eastAsia"/>
          </w:rPr>
          <w:t>面催登錄</w:t>
        </w:r>
      </w:ins>
      <w:proofErr w:type="gramEnd"/>
    </w:p>
    <w:p w14:paraId="59A23279" w14:textId="1058E1BE" w:rsidR="0082660B" w:rsidRPr="00AF1A82" w:rsidRDefault="0082660B" w:rsidP="0082660B">
      <w:pPr>
        <w:tabs>
          <w:tab w:val="left" w:pos="788"/>
        </w:tabs>
        <w:rPr>
          <w:ins w:id="16621" w:author="Fegie" w:date="2021-02-20T12:03:00Z"/>
          <w:rFonts w:ascii="標楷體" w:eastAsia="標楷體" w:hAnsi="標楷體"/>
        </w:rPr>
      </w:pPr>
      <w:ins w:id="1662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23" w:author="Fegie" w:date="2021-02-20T12:04:00Z">
        <w:r>
          <w:rPr>
            <w:rFonts w:hint="eastAsia"/>
          </w:rPr>
          <w:t>4</w:t>
        </w:r>
      </w:ins>
      <w:ins w:id="16624" w:author="Fegie" w:date="2021-03-07T14:11:00Z">
        <w:r w:rsidR="001230CD">
          <w:t>4</w:t>
        </w:r>
      </w:ins>
      <w:ins w:id="16625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26" w:author="Fegie" w:date="2021-02-20T13:56:00Z">
        <w:r w:rsidR="0026655A">
          <w:rPr>
            <w:rFonts w:hint="eastAsia"/>
          </w:rPr>
          <w:t>L5963</w:t>
        </w:r>
      </w:ins>
      <w:ins w:id="16627" w:author="Fegie" w:date="2021-02-20T12:03:00Z">
        <w:r>
          <w:rPr>
            <w:rFonts w:hint="eastAsia"/>
          </w:rPr>
          <w:t>，</w:t>
        </w:r>
      </w:ins>
      <w:proofErr w:type="gramStart"/>
      <w:ins w:id="16628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proofErr w:type="gramStart"/>
        <w:r w:rsidR="0026655A">
          <w:rPr>
            <w:rFonts w:hint="eastAsia"/>
          </w:rPr>
          <w:t>函催明細</w:t>
        </w:r>
        <w:proofErr w:type="gramEnd"/>
        <w:r w:rsidR="0026655A">
          <w:rPr>
            <w:rFonts w:hint="eastAsia"/>
          </w:rPr>
          <w:t>資料查詢</w:t>
        </w:r>
      </w:ins>
    </w:p>
    <w:p w14:paraId="3E772F63" w14:textId="5B4BC2F8" w:rsidR="0082660B" w:rsidRPr="00AF1A82" w:rsidRDefault="0082660B" w:rsidP="0082660B">
      <w:pPr>
        <w:tabs>
          <w:tab w:val="left" w:pos="788"/>
        </w:tabs>
        <w:rPr>
          <w:ins w:id="16629" w:author="Fegie" w:date="2021-02-20T12:03:00Z"/>
          <w:rFonts w:ascii="標楷體" w:eastAsia="標楷體" w:hAnsi="標楷體"/>
        </w:rPr>
      </w:pPr>
      <w:ins w:id="16630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31" w:author="Fegie" w:date="2021-02-20T12:04:00Z">
        <w:r>
          <w:rPr>
            <w:rFonts w:hint="eastAsia"/>
          </w:rPr>
          <w:t>4</w:t>
        </w:r>
      </w:ins>
      <w:ins w:id="16632" w:author="Fegie" w:date="2021-03-07T14:11:00Z">
        <w:r w:rsidR="001230CD">
          <w:t>5</w:t>
        </w:r>
      </w:ins>
      <w:ins w:id="16633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34" w:author="Fegie" w:date="2021-02-20T13:56:00Z">
        <w:r w:rsidR="0026655A">
          <w:rPr>
            <w:rFonts w:hint="eastAsia"/>
          </w:rPr>
          <w:t>L5603</w:t>
        </w:r>
      </w:ins>
      <w:ins w:id="16635" w:author="Fegie" w:date="2021-02-20T12:03:00Z">
        <w:r>
          <w:rPr>
            <w:rFonts w:hint="eastAsia"/>
          </w:rPr>
          <w:t>，</w:t>
        </w:r>
      </w:ins>
      <w:proofErr w:type="gramStart"/>
      <w:ins w:id="16636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函催登錄</w:t>
        </w:r>
      </w:ins>
    </w:p>
    <w:p w14:paraId="7D61C439" w14:textId="6F5EFDF6" w:rsidR="0082660B" w:rsidRPr="00AF1A82" w:rsidRDefault="0082660B" w:rsidP="0082660B">
      <w:pPr>
        <w:tabs>
          <w:tab w:val="left" w:pos="788"/>
        </w:tabs>
        <w:rPr>
          <w:ins w:id="16637" w:author="Fegie" w:date="2021-02-20T12:03:00Z"/>
          <w:rFonts w:ascii="標楷體" w:eastAsia="標楷體" w:hAnsi="標楷體"/>
        </w:rPr>
      </w:pPr>
      <w:ins w:id="16638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39" w:author="Fegie" w:date="2021-02-20T12:04:00Z">
        <w:r w:rsidR="00ED5E32">
          <w:rPr>
            <w:rFonts w:hint="eastAsia"/>
          </w:rPr>
          <w:t>4</w:t>
        </w:r>
      </w:ins>
      <w:ins w:id="16640" w:author="Fegie" w:date="2021-03-07T14:11:00Z">
        <w:r w:rsidR="001230CD">
          <w:t>6</w:t>
        </w:r>
      </w:ins>
      <w:ins w:id="16641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42" w:author="Fegie" w:date="2021-02-20T13:56:00Z">
        <w:r w:rsidR="0026655A">
          <w:rPr>
            <w:rFonts w:hint="eastAsia"/>
          </w:rPr>
          <w:t>L5964</w:t>
        </w:r>
      </w:ins>
      <w:ins w:id="16643" w:author="Fegie" w:date="2021-02-20T12:03:00Z">
        <w:r>
          <w:rPr>
            <w:rFonts w:hint="eastAsia"/>
          </w:rPr>
          <w:t>，</w:t>
        </w:r>
      </w:ins>
      <w:proofErr w:type="gramStart"/>
      <w:ins w:id="16644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法務進度明細資料查詢</w:t>
        </w:r>
      </w:ins>
    </w:p>
    <w:p w14:paraId="2AB1C80D" w14:textId="1A444542" w:rsidR="0082660B" w:rsidRPr="00AF1A82" w:rsidRDefault="0082660B" w:rsidP="0082660B">
      <w:pPr>
        <w:tabs>
          <w:tab w:val="left" w:pos="788"/>
        </w:tabs>
        <w:rPr>
          <w:ins w:id="16645" w:author="Fegie" w:date="2021-02-20T12:03:00Z"/>
          <w:rFonts w:ascii="標楷體" w:eastAsia="標楷體" w:hAnsi="標楷體"/>
        </w:rPr>
      </w:pPr>
      <w:ins w:id="16646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47" w:author="Fegie" w:date="2021-02-20T12:04:00Z">
        <w:r w:rsidR="00ED5E32">
          <w:rPr>
            <w:rFonts w:hint="eastAsia"/>
          </w:rPr>
          <w:t>4</w:t>
        </w:r>
      </w:ins>
      <w:ins w:id="16648" w:author="Fegie" w:date="2021-03-07T14:11:00Z">
        <w:r w:rsidR="001230CD">
          <w:t>7</w:t>
        </w:r>
      </w:ins>
      <w:ins w:id="16649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50" w:author="Fegie" w:date="2021-02-20T13:56:00Z">
        <w:r w:rsidR="0026655A">
          <w:rPr>
            <w:rFonts w:hint="eastAsia"/>
          </w:rPr>
          <w:t>L5604</w:t>
        </w:r>
      </w:ins>
      <w:ins w:id="16651" w:author="Fegie" w:date="2021-02-20T12:03:00Z">
        <w:r>
          <w:rPr>
            <w:rFonts w:hint="eastAsia"/>
          </w:rPr>
          <w:t>，</w:t>
        </w:r>
      </w:ins>
      <w:proofErr w:type="gramStart"/>
      <w:ins w:id="16652" w:author="Fegie" w:date="2021-02-20T13:56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</w:ins>
      <w:ins w:id="16653" w:author="Fegie" w:date="2021-02-20T13:57:00Z">
        <w:r w:rsidR="0026655A">
          <w:rPr>
            <w:rFonts w:hint="eastAsia"/>
          </w:rPr>
          <w:t>法務進度登錄</w:t>
        </w:r>
      </w:ins>
    </w:p>
    <w:p w14:paraId="0154729E" w14:textId="796D98FD" w:rsidR="0082660B" w:rsidRPr="00AF1A82" w:rsidRDefault="0082660B" w:rsidP="0082660B">
      <w:pPr>
        <w:tabs>
          <w:tab w:val="left" w:pos="788"/>
        </w:tabs>
        <w:rPr>
          <w:ins w:id="16654" w:author="Fegie" w:date="2021-02-20T12:03:00Z"/>
          <w:rFonts w:ascii="標楷體" w:eastAsia="標楷體" w:hAnsi="標楷體"/>
        </w:rPr>
      </w:pPr>
      <w:ins w:id="1665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56" w:author="Fegie" w:date="2021-03-07T14:11:00Z">
        <w:r w:rsidR="001230CD">
          <w:t>48</w:t>
        </w:r>
      </w:ins>
      <w:ins w:id="16657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58" w:author="Fegie" w:date="2021-02-20T13:57:00Z">
        <w:r w:rsidR="0026655A">
          <w:rPr>
            <w:rFonts w:hint="eastAsia"/>
          </w:rPr>
          <w:t>L5965</w:t>
        </w:r>
      </w:ins>
      <w:ins w:id="16659" w:author="Fegie" w:date="2021-02-20T12:03:00Z">
        <w:r>
          <w:rPr>
            <w:rFonts w:hint="eastAsia"/>
          </w:rPr>
          <w:t>，</w:t>
        </w:r>
      </w:ins>
      <w:proofErr w:type="gramStart"/>
      <w:ins w:id="16660" w:author="Fegie" w:date="2021-02-20T13:57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提醒事項查詢</w:t>
        </w:r>
      </w:ins>
    </w:p>
    <w:p w14:paraId="0AAD1C3C" w14:textId="751F14B9" w:rsidR="0082660B" w:rsidRPr="00AF1A82" w:rsidRDefault="0082660B" w:rsidP="0082660B">
      <w:pPr>
        <w:tabs>
          <w:tab w:val="left" w:pos="788"/>
        </w:tabs>
        <w:rPr>
          <w:ins w:id="16661" w:author="Fegie" w:date="2021-02-20T12:03:00Z"/>
          <w:rFonts w:ascii="標楷體" w:eastAsia="標楷體" w:hAnsi="標楷體"/>
        </w:rPr>
      </w:pPr>
      <w:ins w:id="1666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63" w:author="Fegie" w:date="2021-03-07T14:11:00Z">
        <w:r w:rsidR="001230CD">
          <w:t>49</w:t>
        </w:r>
      </w:ins>
      <w:ins w:id="1666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65" w:author="Fegie" w:date="2021-02-20T13:57:00Z">
        <w:r w:rsidR="0026655A">
          <w:rPr>
            <w:rFonts w:hint="eastAsia"/>
          </w:rPr>
          <w:t>L5605</w:t>
        </w:r>
      </w:ins>
      <w:ins w:id="16666" w:author="Fegie" w:date="2021-02-20T12:03:00Z">
        <w:r>
          <w:rPr>
            <w:rFonts w:hint="eastAsia"/>
          </w:rPr>
          <w:t>，</w:t>
        </w:r>
      </w:ins>
      <w:proofErr w:type="gramStart"/>
      <w:ins w:id="16667" w:author="Fegie" w:date="2021-02-20T13:57:00Z">
        <w:r w:rsidR="0026655A">
          <w:rPr>
            <w:rFonts w:hint="eastAsia"/>
          </w:rPr>
          <w:t>法催紀錄</w:t>
        </w:r>
        <w:proofErr w:type="gramEnd"/>
        <w:r w:rsidR="0026655A">
          <w:rPr>
            <w:rFonts w:hint="eastAsia"/>
          </w:rPr>
          <w:t>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提醒事項登錄</w:t>
        </w:r>
      </w:ins>
    </w:p>
    <w:p w14:paraId="2E20ECEF" w14:textId="13AE6517" w:rsidR="0082660B" w:rsidRPr="00AF1A82" w:rsidRDefault="0082660B" w:rsidP="0082660B">
      <w:pPr>
        <w:tabs>
          <w:tab w:val="left" w:pos="788"/>
        </w:tabs>
        <w:rPr>
          <w:ins w:id="16668" w:author="Fegie" w:date="2021-02-20T12:03:00Z"/>
          <w:rFonts w:ascii="標楷體" w:eastAsia="標楷體" w:hAnsi="標楷體"/>
        </w:rPr>
      </w:pPr>
      <w:ins w:id="1666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70" w:author="Fegie" w:date="2021-02-20T12:04:00Z">
        <w:r w:rsidR="00ED5E32">
          <w:rPr>
            <w:rFonts w:hint="eastAsia"/>
          </w:rPr>
          <w:t>5</w:t>
        </w:r>
      </w:ins>
      <w:ins w:id="16671" w:author="Fegie" w:date="2021-03-07T14:11:00Z">
        <w:r w:rsidR="001230CD">
          <w:t>0</w:t>
        </w:r>
      </w:ins>
      <w:ins w:id="1667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73" w:author="Fegie" w:date="2021-02-20T14:01:00Z">
        <w:r w:rsidR="0026655A">
          <w:rPr>
            <w:rFonts w:hint="eastAsia"/>
          </w:rPr>
          <w:t>L5071</w:t>
        </w:r>
      </w:ins>
      <w:ins w:id="16674" w:author="Fegie" w:date="2021-02-20T12:03:00Z">
        <w:r>
          <w:rPr>
            <w:rFonts w:hint="eastAsia"/>
          </w:rPr>
          <w:t>，</w:t>
        </w:r>
      </w:ins>
      <w:ins w:id="16675" w:author="Fegie" w:date="2021-02-20T14:01:00Z">
        <w:r w:rsidR="0026655A">
          <w:rPr>
            <w:rFonts w:hint="eastAsia"/>
          </w:rPr>
          <w:t>債權案件明細查詢</w:t>
        </w:r>
      </w:ins>
    </w:p>
    <w:p w14:paraId="402E5D13" w14:textId="1F086C45" w:rsidR="0082660B" w:rsidRPr="00AF1A82" w:rsidRDefault="0082660B" w:rsidP="0082660B">
      <w:pPr>
        <w:tabs>
          <w:tab w:val="left" w:pos="788"/>
        </w:tabs>
        <w:rPr>
          <w:ins w:id="16676" w:author="Fegie" w:date="2021-02-20T12:03:00Z"/>
          <w:rFonts w:ascii="標楷體" w:eastAsia="標楷體" w:hAnsi="標楷體"/>
        </w:rPr>
      </w:pPr>
      <w:ins w:id="1667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78" w:author="Fegie" w:date="2021-02-20T12:05:00Z">
        <w:r w:rsidR="00ED5E32">
          <w:rPr>
            <w:rFonts w:hint="eastAsia"/>
          </w:rPr>
          <w:t>5</w:t>
        </w:r>
      </w:ins>
      <w:ins w:id="16679" w:author="Fegie" w:date="2021-03-07T14:11:00Z">
        <w:r w:rsidR="001230CD">
          <w:t>1</w:t>
        </w:r>
      </w:ins>
      <w:ins w:id="1668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81" w:author="Fegie" w:date="2021-02-20T14:01:00Z">
        <w:r w:rsidR="0026655A">
          <w:rPr>
            <w:rFonts w:hint="eastAsia"/>
          </w:rPr>
          <w:t>L5074</w:t>
        </w:r>
      </w:ins>
      <w:ins w:id="16682" w:author="Fegie" w:date="2021-02-20T12:03:00Z">
        <w:r>
          <w:rPr>
            <w:rFonts w:hint="eastAsia"/>
          </w:rPr>
          <w:t>，</w:t>
        </w:r>
      </w:ins>
      <w:ins w:id="16683" w:author="Fegie" w:date="2021-02-20T14:02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應處理清單</w:t>
        </w:r>
      </w:ins>
    </w:p>
    <w:p w14:paraId="4DB569FC" w14:textId="6F67F35A" w:rsidR="0082660B" w:rsidRPr="00AF1A82" w:rsidRDefault="0082660B" w:rsidP="0082660B">
      <w:pPr>
        <w:tabs>
          <w:tab w:val="left" w:pos="788"/>
        </w:tabs>
        <w:rPr>
          <w:ins w:id="16684" w:author="Fegie" w:date="2021-02-20T12:03:00Z"/>
          <w:rFonts w:ascii="標楷體" w:eastAsia="標楷體" w:hAnsi="標楷體"/>
        </w:rPr>
      </w:pPr>
      <w:ins w:id="1668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86" w:author="Fegie" w:date="2021-02-20T12:05:00Z">
        <w:r w:rsidR="00ED5E32">
          <w:rPr>
            <w:rFonts w:hint="eastAsia"/>
          </w:rPr>
          <w:t>5</w:t>
        </w:r>
      </w:ins>
      <w:ins w:id="16687" w:author="Fegie" w:date="2021-03-07T14:11:00Z">
        <w:r w:rsidR="001230CD">
          <w:t>2</w:t>
        </w:r>
      </w:ins>
      <w:ins w:id="1668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89" w:author="Fegie" w:date="2021-02-20T14:02:00Z">
        <w:r w:rsidR="0026655A">
          <w:rPr>
            <w:rFonts w:hint="eastAsia"/>
          </w:rPr>
          <w:t>L5075</w:t>
        </w:r>
      </w:ins>
      <w:ins w:id="16690" w:author="Fegie" w:date="2021-02-20T12:03:00Z">
        <w:r>
          <w:rPr>
            <w:rFonts w:hint="eastAsia"/>
          </w:rPr>
          <w:t>，</w:t>
        </w:r>
      </w:ins>
      <w:ins w:id="16691" w:author="Fegie" w:date="2021-02-20T14:02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債務協商滯繳</w:t>
        </w:r>
        <w:r w:rsidR="0026655A">
          <w:rPr>
            <w:rFonts w:hint="eastAsia"/>
          </w:rPr>
          <w:t>/</w:t>
        </w:r>
        <w:proofErr w:type="gramStart"/>
        <w:r w:rsidR="0026655A">
          <w:rPr>
            <w:rFonts w:hint="eastAsia"/>
          </w:rPr>
          <w:t>應繳明細</w:t>
        </w:r>
        <w:proofErr w:type="gramEnd"/>
        <w:r w:rsidR="0026655A">
          <w:rPr>
            <w:rFonts w:hint="eastAsia"/>
          </w:rPr>
          <w:t>查詢</w:t>
        </w:r>
      </w:ins>
    </w:p>
    <w:p w14:paraId="473FF2F7" w14:textId="7F6378DB" w:rsidR="0082660B" w:rsidRPr="00AF1A82" w:rsidRDefault="0082660B">
      <w:pPr>
        <w:tabs>
          <w:tab w:val="left" w:pos="788"/>
        </w:tabs>
        <w:rPr>
          <w:ins w:id="16692" w:author="Fegie" w:date="2021-02-20T12:03:00Z"/>
          <w:rFonts w:ascii="標楷體" w:eastAsia="標楷體" w:hAnsi="標楷體"/>
        </w:rPr>
      </w:pPr>
      <w:ins w:id="16693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694" w:author="Fegie" w:date="2021-02-20T12:05:00Z">
        <w:r w:rsidR="00ED5E32">
          <w:rPr>
            <w:rFonts w:hint="eastAsia"/>
          </w:rPr>
          <w:t>5</w:t>
        </w:r>
      </w:ins>
      <w:ins w:id="16695" w:author="Fegie" w:date="2021-03-07T14:11:00Z">
        <w:r w:rsidR="001230CD">
          <w:t>3</w:t>
        </w:r>
      </w:ins>
      <w:ins w:id="16696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697" w:author="Fegie" w:date="2021-02-20T14:02:00Z">
        <w:r w:rsidR="0026655A">
          <w:rPr>
            <w:rFonts w:hint="eastAsia"/>
          </w:rPr>
          <w:t>L5701</w:t>
        </w:r>
      </w:ins>
      <w:ins w:id="16698" w:author="Fegie" w:date="2021-02-20T12:03:00Z">
        <w:r>
          <w:rPr>
            <w:rFonts w:hint="eastAsia"/>
          </w:rPr>
          <w:t>，</w:t>
        </w:r>
      </w:ins>
      <w:ins w:id="16699" w:author="Fegie" w:date="2021-02-20T14:02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債權維護</w:t>
        </w:r>
      </w:ins>
    </w:p>
    <w:p w14:paraId="7B58D641" w14:textId="5C380944" w:rsidR="0082660B" w:rsidRPr="00AF1A82" w:rsidRDefault="0082660B" w:rsidP="0082660B">
      <w:pPr>
        <w:tabs>
          <w:tab w:val="left" w:pos="788"/>
        </w:tabs>
        <w:rPr>
          <w:ins w:id="16700" w:author="Fegie" w:date="2021-02-20T12:03:00Z"/>
          <w:rFonts w:ascii="標楷體" w:eastAsia="標楷體" w:hAnsi="標楷體"/>
        </w:rPr>
      </w:pPr>
      <w:ins w:id="16701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02" w:author="Fegie" w:date="2021-02-20T12:05:00Z">
        <w:r w:rsidR="00ED5E32">
          <w:rPr>
            <w:rFonts w:hint="eastAsia"/>
          </w:rPr>
          <w:t>5</w:t>
        </w:r>
      </w:ins>
      <w:ins w:id="16703" w:author="Fegie" w:date="2021-03-07T14:11:00Z">
        <w:r w:rsidR="001230CD">
          <w:t>4</w:t>
        </w:r>
      </w:ins>
      <w:ins w:id="16704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05" w:author="Fegie" w:date="2021-02-20T14:02:00Z">
        <w:r w:rsidR="0026655A">
          <w:rPr>
            <w:rFonts w:hint="eastAsia"/>
          </w:rPr>
          <w:t>L5702</w:t>
        </w:r>
      </w:ins>
      <w:ins w:id="16706" w:author="Fegie" w:date="2021-02-20T12:03:00Z">
        <w:r>
          <w:rPr>
            <w:rFonts w:hint="eastAsia"/>
          </w:rPr>
          <w:t>，</w:t>
        </w:r>
      </w:ins>
      <w:ins w:id="16707" w:author="Fegie" w:date="2021-02-20T14:02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暫收入賬</w:t>
        </w:r>
      </w:ins>
    </w:p>
    <w:p w14:paraId="1A20645E" w14:textId="42E2B0E2" w:rsidR="0082660B" w:rsidRPr="00AF1A82" w:rsidRDefault="0082660B" w:rsidP="0082660B">
      <w:pPr>
        <w:tabs>
          <w:tab w:val="left" w:pos="788"/>
        </w:tabs>
        <w:rPr>
          <w:ins w:id="16708" w:author="Fegie" w:date="2021-02-20T12:03:00Z"/>
          <w:rFonts w:ascii="標楷體" w:eastAsia="標楷體" w:hAnsi="標楷體"/>
        </w:rPr>
      </w:pPr>
      <w:ins w:id="1670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10" w:author="Fegie" w:date="2021-02-20T12:05:00Z">
        <w:r w:rsidR="00ED5E32">
          <w:rPr>
            <w:rFonts w:hint="eastAsia"/>
          </w:rPr>
          <w:t>5</w:t>
        </w:r>
      </w:ins>
      <w:ins w:id="16711" w:author="Fegie" w:date="2021-03-07T14:11:00Z">
        <w:r w:rsidR="001230CD">
          <w:t>5</w:t>
        </w:r>
      </w:ins>
      <w:ins w:id="1671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13" w:author="Fegie" w:date="2021-02-20T14:02:00Z">
        <w:r w:rsidR="0026655A">
          <w:rPr>
            <w:rFonts w:hint="eastAsia"/>
          </w:rPr>
          <w:t>L5703</w:t>
        </w:r>
      </w:ins>
      <w:ins w:id="16714" w:author="Fegie" w:date="2021-02-20T12:03:00Z">
        <w:r>
          <w:rPr>
            <w:rFonts w:hint="eastAsia"/>
          </w:rPr>
          <w:t>，</w:t>
        </w:r>
      </w:ins>
      <w:ins w:id="16715" w:author="Fegie" w:date="2021-02-20T14:02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債權銀行帳號登錄</w:t>
        </w:r>
      </w:ins>
    </w:p>
    <w:p w14:paraId="67B71B39" w14:textId="405E2AFD" w:rsidR="0082660B" w:rsidRPr="00AF1A82" w:rsidRDefault="0082660B" w:rsidP="0082660B">
      <w:pPr>
        <w:tabs>
          <w:tab w:val="left" w:pos="788"/>
        </w:tabs>
        <w:rPr>
          <w:ins w:id="16716" w:author="Fegie" w:date="2021-02-20T12:03:00Z"/>
          <w:rFonts w:ascii="標楷體" w:eastAsia="標楷體" w:hAnsi="標楷體"/>
        </w:rPr>
      </w:pPr>
      <w:ins w:id="1671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18" w:author="Fegie" w:date="2021-02-20T12:05:00Z">
        <w:r w:rsidR="00ED5E32">
          <w:rPr>
            <w:rFonts w:hint="eastAsia"/>
          </w:rPr>
          <w:t>5</w:t>
        </w:r>
      </w:ins>
      <w:ins w:id="16719" w:author="Fegie" w:date="2021-03-07T14:11:00Z">
        <w:r w:rsidR="001230CD">
          <w:t>6</w:t>
        </w:r>
      </w:ins>
      <w:ins w:id="1672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21" w:author="Fegie" w:date="2021-02-20T14:03:00Z">
        <w:r w:rsidR="0026655A">
          <w:rPr>
            <w:rFonts w:hint="eastAsia"/>
          </w:rPr>
          <w:t>L5704</w:t>
        </w:r>
      </w:ins>
      <w:ins w:id="16722" w:author="Fegie" w:date="2021-02-20T12:03:00Z">
        <w:r>
          <w:rPr>
            <w:rFonts w:hint="eastAsia"/>
          </w:rPr>
          <w:t>，</w:t>
        </w:r>
      </w:ins>
      <w:ins w:id="16723" w:author="Fegie" w:date="2021-02-20T14:03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撥付日期設定</w:t>
        </w:r>
      </w:ins>
    </w:p>
    <w:p w14:paraId="769C58EF" w14:textId="5D086AEB" w:rsidR="0082660B" w:rsidRPr="00AF1A82" w:rsidRDefault="0082660B" w:rsidP="0082660B">
      <w:pPr>
        <w:tabs>
          <w:tab w:val="left" w:pos="788"/>
        </w:tabs>
        <w:rPr>
          <w:ins w:id="16724" w:author="Fegie" w:date="2021-02-20T12:03:00Z"/>
          <w:rFonts w:ascii="標楷體" w:eastAsia="標楷體" w:hAnsi="標楷體"/>
        </w:rPr>
      </w:pPr>
      <w:ins w:id="1672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26" w:author="Fegie" w:date="2021-02-20T12:05:00Z">
        <w:r w:rsidR="00ED5E32">
          <w:rPr>
            <w:rFonts w:hint="eastAsia"/>
          </w:rPr>
          <w:t>5</w:t>
        </w:r>
      </w:ins>
      <w:ins w:id="16727" w:author="Fegie" w:date="2021-03-07T14:11:00Z">
        <w:r w:rsidR="001230CD">
          <w:t>7</w:t>
        </w:r>
      </w:ins>
      <w:ins w:id="1672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29" w:author="Fegie" w:date="2021-02-20T14:03:00Z">
        <w:r w:rsidR="0026655A">
          <w:rPr>
            <w:rFonts w:hint="eastAsia"/>
          </w:rPr>
          <w:t>L5970</w:t>
        </w:r>
      </w:ins>
      <w:ins w:id="16730" w:author="Fegie" w:date="2021-02-20T12:03:00Z">
        <w:r>
          <w:rPr>
            <w:rFonts w:hint="eastAsia"/>
          </w:rPr>
          <w:t>，</w:t>
        </w:r>
      </w:ins>
      <w:ins w:id="16731" w:author="Fegie" w:date="2021-02-20T14:03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期款式算</w:t>
        </w:r>
      </w:ins>
    </w:p>
    <w:p w14:paraId="35EEA687" w14:textId="2B433BF3" w:rsidR="0082660B" w:rsidRPr="00AF1A82" w:rsidRDefault="0082660B" w:rsidP="0082660B">
      <w:pPr>
        <w:tabs>
          <w:tab w:val="left" w:pos="788"/>
        </w:tabs>
        <w:rPr>
          <w:ins w:id="16732" w:author="Fegie" w:date="2021-02-20T12:03:00Z"/>
          <w:rFonts w:ascii="標楷體" w:eastAsia="標楷體" w:hAnsi="標楷體"/>
        </w:rPr>
      </w:pPr>
      <w:ins w:id="16733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34" w:author="Fegie" w:date="2021-03-07T14:11:00Z">
        <w:r w:rsidR="001230CD">
          <w:t>58</w:t>
        </w:r>
      </w:ins>
      <w:ins w:id="16735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36" w:author="Fegie" w:date="2021-02-20T14:03:00Z">
        <w:r w:rsidR="0026655A">
          <w:rPr>
            <w:rFonts w:hint="eastAsia"/>
          </w:rPr>
          <w:t>L5971</w:t>
        </w:r>
      </w:ins>
      <w:ins w:id="16737" w:author="Fegie" w:date="2021-02-20T12:03:00Z">
        <w:r>
          <w:rPr>
            <w:rFonts w:hint="eastAsia"/>
          </w:rPr>
          <w:t>，</w:t>
        </w:r>
      </w:ins>
      <w:ins w:id="16738" w:author="Fegie" w:date="2021-02-20T14:03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債務協商交易資料查詢</w:t>
        </w:r>
      </w:ins>
    </w:p>
    <w:p w14:paraId="1F774A15" w14:textId="7C603F72" w:rsidR="0082660B" w:rsidRPr="00AF1A82" w:rsidRDefault="0082660B" w:rsidP="0082660B">
      <w:pPr>
        <w:tabs>
          <w:tab w:val="left" w:pos="788"/>
        </w:tabs>
        <w:rPr>
          <w:ins w:id="16739" w:author="Fegie" w:date="2021-02-20T12:03:00Z"/>
          <w:rFonts w:ascii="標楷體" w:eastAsia="標楷體" w:hAnsi="標楷體"/>
        </w:rPr>
      </w:pPr>
      <w:ins w:id="16740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41" w:author="Fegie" w:date="2021-03-07T14:11:00Z">
        <w:r w:rsidR="001230CD">
          <w:t>59</w:t>
        </w:r>
      </w:ins>
      <w:ins w:id="1674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43" w:author="Fegie" w:date="2021-02-20T14:03:00Z">
        <w:r w:rsidR="0026655A">
          <w:rPr>
            <w:rFonts w:hint="eastAsia"/>
          </w:rPr>
          <w:t>L5972</w:t>
        </w:r>
      </w:ins>
      <w:ins w:id="16744" w:author="Fegie" w:date="2021-02-20T12:03:00Z">
        <w:r>
          <w:rPr>
            <w:rFonts w:hint="eastAsia"/>
          </w:rPr>
          <w:t>，</w:t>
        </w:r>
      </w:ins>
      <w:ins w:id="16745" w:author="Fegie" w:date="2021-02-20T14:03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債務協商</w:t>
        </w:r>
        <w:proofErr w:type="gramStart"/>
        <w:r w:rsidR="0026655A">
          <w:rPr>
            <w:rFonts w:hint="eastAsia"/>
          </w:rPr>
          <w:t>入</w:t>
        </w:r>
      </w:ins>
      <w:ins w:id="16746" w:author="Fegie" w:date="2021-02-20T14:04:00Z">
        <w:r w:rsidR="0026655A">
          <w:rPr>
            <w:rFonts w:hint="eastAsia"/>
          </w:rPr>
          <w:t>帳</w:t>
        </w:r>
      </w:ins>
      <w:proofErr w:type="gramEnd"/>
      <w:ins w:id="16747" w:author="Fegie" w:date="2021-02-20T14:03:00Z">
        <w:r w:rsidR="0026655A">
          <w:rPr>
            <w:rFonts w:hint="eastAsia"/>
          </w:rPr>
          <w:t>明細查詢</w:t>
        </w:r>
      </w:ins>
    </w:p>
    <w:p w14:paraId="3E61D495" w14:textId="531CAF2E" w:rsidR="0082660B" w:rsidRPr="00AF1A82" w:rsidRDefault="0082660B" w:rsidP="0082660B">
      <w:pPr>
        <w:tabs>
          <w:tab w:val="left" w:pos="788"/>
        </w:tabs>
        <w:rPr>
          <w:ins w:id="16748" w:author="Fegie" w:date="2021-02-20T12:03:00Z"/>
          <w:rFonts w:ascii="標楷體" w:eastAsia="標楷體" w:hAnsi="標楷體"/>
        </w:rPr>
      </w:pPr>
      <w:ins w:id="16749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50" w:author="Fegie" w:date="2021-02-20T12:05:00Z">
        <w:r w:rsidR="00ED5E32">
          <w:rPr>
            <w:rFonts w:hint="eastAsia"/>
          </w:rPr>
          <w:t>6</w:t>
        </w:r>
      </w:ins>
      <w:ins w:id="16751" w:author="Fegie" w:date="2021-03-07T14:11:00Z">
        <w:r w:rsidR="001230CD">
          <w:t>0</w:t>
        </w:r>
      </w:ins>
      <w:ins w:id="16752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53" w:author="Fegie" w:date="2021-02-20T14:04:00Z">
        <w:r w:rsidR="0026655A">
          <w:rPr>
            <w:rFonts w:hint="eastAsia"/>
          </w:rPr>
          <w:t>L5973</w:t>
        </w:r>
      </w:ins>
      <w:ins w:id="16754" w:author="Fegie" w:date="2021-02-20T12:03:00Z">
        <w:r>
          <w:rPr>
            <w:rFonts w:hint="eastAsia"/>
          </w:rPr>
          <w:t>，</w:t>
        </w:r>
      </w:ins>
      <w:ins w:id="16755" w:author="Fegie" w:date="2021-02-20T14:04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最大債權撥付明細資料查詢</w:t>
        </w:r>
      </w:ins>
    </w:p>
    <w:p w14:paraId="4A252082" w14:textId="5CA19F7E" w:rsidR="0082660B" w:rsidRPr="00AF1A82" w:rsidRDefault="0082660B" w:rsidP="0082660B">
      <w:pPr>
        <w:tabs>
          <w:tab w:val="left" w:pos="788"/>
        </w:tabs>
        <w:rPr>
          <w:ins w:id="16756" w:author="Fegie" w:date="2021-02-20T12:03:00Z"/>
          <w:rFonts w:ascii="標楷體" w:eastAsia="標楷體" w:hAnsi="標楷體"/>
        </w:rPr>
      </w:pPr>
      <w:ins w:id="16757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58" w:author="Fegie" w:date="2021-02-20T12:05:00Z">
        <w:r w:rsidR="00ED5E32">
          <w:rPr>
            <w:rFonts w:hint="eastAsia"/>
          </w:rPr>
          <w:t>6</w:t>
        </w:r>
      </w:ins>
      <w:ins w:id="16759" w:author="Fegie" w:date="2021-03-07T14:11:00Z">
        <w:r w:rsidR="001230CD">
          <w:t>1</w:t>
        </w:r>
      </w:ins>
      <w:ins w:id="16760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61" w:author="Fegie" w:date="2021-02-20T14:04:00Z">
        <w:r w:rsidR="0026655A">
          <w:rPr>
            <w:rFonts w:hint="eastAsia"/>
          </w:rPr>
          <w:t>L5974</w:t>
        </w:r>
      </w:ins>
      <w:ins w:id="16762" w:author="Fegie" w:date="2021-02-20T12:03:00Z">
        <w:r>
          <w:rPr>
            <w:rFonts w:hint="eastAsia"/>
          </w:rPr>
          <w:t>，</w:t>
        </w:r>
      </w:ins>
      <w:ins w:id="16763" w:author="Fegie" w:date="2021-02-20T14:04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債權銀行帳號明細資料查詢</w:t>
        </w:r>
      </w:ins>
    </w:p>
    <w:p w14:paraId="0D5D06E7" w14:textId="752676D2" w:rsidR="0082660B" w:rsidRPr="00AF1A82" w:rsidRDefault="0082660B" w:rsidP="0082660B">
      <w:pPr>
        <w:tabs>
          <w:tab w:val="left" w:pos="788"/>
        </w:tabs>
        <w:rPr>
          <w:ins w:id="16764" w:author="Fegie" w:date="2021-02-20T12:03:00Z"/>
          <w:rFonts w:ascii="標楷體" w:eastAsia="標楷體" w:hAnsi="標楷體"/>
        </w:rPr>
      </w:pPr>
      <w:ins w:id="16765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66" w:author="Fegie" w:date="2021-02-20T12:05:00Z">
        <w:r w:rsidR="00ED5E32">
          <w:rPr>
            <w:rFonts w:hint="eastAsia"/>
          </w:rPr>
          <w:t>6</w:t>
        </w:r>
      </w:ins>
      <w:ins w:id="16767" w:author="Fegie" w:date="2021-03-07T14:11:00Z">
        <w:r w:rsidR="001230CD">
          <w:t>2</w:t>
        </w:r>
      </w:ins>
      <w:ins w:id="16768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69" w:author="Fegie" w:date="2021-02-20T14:04:00Z">
        <w:r w:rsidR="0026655A">
          <w:rPr>
            <w:rFonts w:hint="eastAsia"/>
          </w:rPr>
          <w:t>L597A</w:t>
        </w:r>
      </w:ins>
      <w:ins w:id="16770" w:author="Fegie" w:date="2021-02-20T12:03:00Z">
        <w:r>
          <w:rPr>
            <w:rFonts w:hint="eastAsia"/>
          </w:rPr>
          <w:t>，</w:t>
        </w:r>
      </w:ins>
      <w:ins w:id="16771" w:author="Fegie" w:date="2021-02-20T14:04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</w:ins>
      <w:ins w:id="16772" w:author="Fegie" w:date="2021-02-20T14:05:00Z">
        <w:r w:rsidR="0026655A">
          <w:rPr>
            <w:rFonts w:hint="eastAsia"/>
          </w:rPr>
          <w:t>整批處理</w:t>
        </w:r>
      </w:ins>
    </w:p>
    <w:p w14:paraId="44DE8011" w14:textId="5D2AF204" w:rsidR="0082660B" w:rsidRPr="00AF1A82" w:rsidRDefault="0082660B" w:rsidP="0082660B">
      <w:pPr>
        <w:tabs>
          <w:tab w:val="left" w:pos="788"/>
        </w:tabs>
        <w:rPr>
          <w:ins w:id="16773" w:author="Fegie" w:date="2021-02-20T12:03:00Z"/>
          <w:rFonts w:ascii="標楷體" w:eastAsia="標楷體" w:hAnsi="標楷體"/>
        </w:rPr>
      </w:pPr>
      <w:ins w:id="16774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75" w:author="Fegie" w:date="2021-02-20T12:05:00Z">
        <w:r w:rsidR="00ED5E32">
          <w:rPr>
            <w:rFonts w:hint="eastAsia"/>
          </w:rPr>
          <w:t>6</w:t>
        </w:r>
      </w:ins>
      <w:ins w:id="16776" w:author="Fegie" w:date="2021-03-07T14:11:00Z">
        <w:r w:rsidR="001230CD">
          <w:t>3</w:t>
        </w:r>
      </w:ins>
      <w:ins w:id="16777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78" w:author="Fegie" w:date="2021-02-20T14:05:00Z">
        <w:r w:rsidR="0026655A">
          <w:rPr>
            <w:rFonts w:hint="eastAsia"/>
          </w:rPr>
          <w:t>L5705</w:t>
        </w:r>
      </w:ins>
      <w:ins w:id="16779" w:author="Fegie" w:date="2021-02-20T12:03:00Z">
        <w:r>
          <w:rPr>
            <w:rFonts w:hint="eastAsia"/>
          </w:rPr>
          <w:t>，</w:t>
        </w:r>
      </w:ins>
      <w:ins w:id="16780" w:author="Fegie" w:date="2021-02-20T14:05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債權比例分攤資料維護</w:t>
        </w:r>
        <w:r w:rsidR="0026655A">
          <w:rPr>
            <w:rFonts w:hint="eastAsia"/>
          </w:rPr>
          <w:t>(</w:t>
        </w:r>
        <w:r w:rsidR="0026655A">
          <w:rPr>
            <w:rFonts w:hint="eastAsia"/>
          </w:rPr>
          <w:t>產出</w:t>
        </w:r>
        <w:r w:rsidR="0026655A">
          <w:rPr>
            <w:rFonts w:hint="eastAsia"/>
          </w:rPr>
          <w:t>)</w:t>
        </w:r>
      </w:ins>
    </w:p>
    <w:p w14:paraId="26E3F633" w14:textId="5548E15E" w:rsidR="0082660B" w:rsidRPr="00AF1A82" w:rsidRDefault="0082660B" w:rsidP="0082660B">
      <w:pPr>
        <w:tabs>
          <w:tab w:val="left" w:pos="788"/>
        </w:tabs>
        <w:rPr>
          <w:ins w:id="16781" w:author="Fegie" w:date="2021-02-20T12:03:00Z"/>
          <w:rFonts w:ascii="標楷體" w:eastAsia="標楷體" w:hAnsi="標楷體"/>
        </w:rPr>
      </w:pPr>
      <w:ins w:id="16782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83" w:author="Fegie" w:date="2021-02-20T12:05:00Z">
        <w:r w:rsidR="00ED5E32">
          <w:rPr>
            <w:rFonts w:hint="eastAsia"/>
          </w:rPr>
          <w:t>6</w:t>
        </w:r>
      </w:ins>
      <w:ins w:id="16784" w:author="Fegie" w:date="2021-03-07T14:11:00Z">
        <w:r w:rsidR="001230CD">
          <w:t>4</w:t>
        </w:r>
      </w:ins>
      <w:ins w:id="16785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86" w:author="Fegie" w:date="2021-02-20T14:05:00Z">
        <w:r w:rsidR="0026655A">
          <w:rPr>
            <w:rFonts w:hint="eastAsia"/>
          </w:rPr>
          <w:t>L5706</w:t>
        </w:r>
      </w:ins>
      <w:ins w:id="16787" w:author="Fegie" w:date="2021-02-20T12:03:00Z">
        <w:r>
          <w:rPr>
            <w:rFonts w:hint="eastAsia"/>
          </w:rPr>
          <w:t>，</w:t>
        </w:r>
      </w:ins>
      <w:ins w:id="16788" w:author="Fegie" w:date="2021-02-20T14:05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債權比例分攤資料維護</w:t>
        </w:r>
        <w:r w:rsidR="0026655A">
          <w:rPr>
            <w:rFonts w:hint="eastAsia"/>
          </w:rPr>
          <w:t>(</w:t>
        </w:r>
        <w:r w:rsidR="0026655A">
          <w:rPr>
            <w:rFonts w:hint="eastAsia"/>
          </w:rPr>
          <w:t>匯入</w:t>
        </w:r>
        <w:r w:rsidR="0026655A">
          <w:rPr>
            <w:rFonts w:hint="eastAsia"/>
          </w:rPr>
          <w:t>)</w:t>
        </w:r>
      </w:ins>
    </w:p>
    <w:p w14:paraId="1268DD32" w14:textId="720BEC45" w:rsidR="0082660B" w:rsidRPr="00AF1A82" w:rsidRDefault="0082660B" w:rsidP="0082660B">
      <w:pPr>
        <w:tabs>
          <w:tab w:val="left" w:pos="788"/>
        </w:tabs>
        <w:rPr>
          <w:ins w:id="16789" w:author="Fegie" w:date="2021-02-20T12:03:00Z"/>
          <w:rFonts w:ascii="標楷體" w:eastAsia="標楷體" w:hAnsi="標楷體"/>
        </w:rPr>
      </w:pPr>
      <w:ins w:id="16790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91" w:author="Fegie" w:date="2021-02-20T12:05:00Z">
        <w:r w:rsidR="00ED5E32">
          <w:rPr>
            <w:rFonts w:hint="eastAsia"/>
          </w:rPr>
          <w:t>6</w:t>
        </w:r>
      </w:ins>
      <w:ins w:id="16792" w:author="Fegie" w:date="2021-03-07T14:11:00Z">
        <w:r w:rsidR="001230CD">
          <w:t>5</w:t>
        </w:r>
      </w:ins>
      <w:ins w:id="16793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794" w:author="Fegie" w:date="2021-02-20T14:05:00Z">
        <w:r w:rsidR="0026655A">
          <w:rPr>
            <w:rFonts w:hint="eastAsia"/>
          </w:rPr>
          <w:t>L5707</w:t>
        </w:r>
      </w:ins>
      <w:ins w:id="16795" w:author="Fegie" w:date="2021-02-20T12:03:00Z">
        <w:r>
          <w:rPr>
            <w:rFonts w:hint="eastAsia"/>
          </w:rPr>
          <w:t>，</w:t>
        </w:r>
      </w:ins>
      <w:ins w:id="16796" w:author="Fegie" w:date="2021-02-20T14:05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最大債權撥付產檔</w:t>
        </w:r>
      </w:ins>
    </w:p>
    <w:p w14:paraId="5BFA7265" w14:textId="76FB161E" w:rsidR="0082660B" w:rsidRPr="00AF1A82" w:rsidRDefault="0082660B" w:rsidP="0082660B">
      <w:pPr>
        <w:tabs>
          <w:tab w:val="left" w:pos="788"/>
        </w:tabs>
        <w:rPr>
          <w:ins w:id="16797" w:author="Fegie" w:date="2021-02-20T12:03:00Z"/>
          <w:rFonts w:ascii="標楷體" w:eastAsia="標楷體" w:hAnsi="標楷體"/>
        </w:rPr>
      </w:pPr>
      <w:ins w:id="16798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799" w:author="Fegie" w:date="2021-02-20T12:05:00Z">
        <w:r w:rsidR="00ED5E32">
          <w:rPr>
            <w:rFonts w:hint="eastAsia"/>
          </w:rPr>
          <w:t>6</w:t>
        </w:r>
      </w:ins>
      <w:ins w:id="16800" w:author="Fegie" w:date="2021-03-07T14:11:00Z">
        <w:r w:rsidR="001230CD">
          <w:t>6</w:t>
        </w:r>
      </w:ins>
      <w:ins w:id="16801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802" w:author="Fegie" w:date="2021-02-20T14:05:00Z">
        <w:r w:rsidR="0026655A">
          <w:rPr>
            <w:rFonts w:hint="eastAsia"/>
          </w:rPr>
          <w:t>L5708</w:t>
        </w:r>
      </w:ins>
      <w:ins w:id="16803" w:author="Fegie" w:date="2021-02-20T12:03:00Z">
        <w:r>
          <w:rPr>
            <w:rFonts w:hint="eastAsia"/>
          </w:rPr>
          <w:t>，</w:t>
        </w:r>
      </w:ins>
      <w:ins w:id="16804" w:author="Fegie" w:date="2021-02-20T14:05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最大債權撥付</w:t>
        </w:r>
        <w:proofErr w:type="gramStart"/>
        <w:r w:rsidR="0026655A">
          <w:rPr>
            <w:rFonts w:hint="eastAsia"/>
          </w:rPr>
          <w:t>出帳</w:t>
        </w:r>
      </w:ins>
      <w:proofErr w:type="gramEnd"/>
    </w:p>
    <w:p w14:paraId="3203857A" w14:textId="01677DEA" w:rsidR="0082660B" w:rsidRPr="00AF1A82" w:rsidRDefault="0082660B" w:rsidP="0082660B">
      <w:pPr>
        <w:tabs>
          <w:tab w:val="left" w:pos="788"/>
        </w:tabs>
        <w:rPr>
          <w:ins w:id="16805" w:author="Fegie" w:date="2021-02-20T12:03:00Z"/>
          <w:rFonts w:ascii="標楷體" w:eastAsia="標楷體" w:hAnsi="標楷體"/>
        </w:rPr>
      </w:pPr>
      <w:ins w:id="16806" w:author="Fegie" w:date="2021-02-20T12:03:00Z"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ascii="標楷體" w:eastAsia="標楷體" w:hAnsi="標楷體"/>
          </w:rPr>
          <w:tab/>
        </w:r>
        <w:r>
          <w:rPr>
            <w:rFonts w:hint="eastAsia"/>
          </w:rPr>
          <w:t>(</w:t>
        </w:r>
      </w:ins>
      <w:ins w:id="16807" w:author="Fegie" w:date="2021-02-20T12:05:00Z">
        <w:r w:rsidR="00ED5E32">
          <w:rPr>
            <w:rFonts w:hint="eastAsia"/>
          </w:rPr>
          <w:t>6</w:t>
        </w:r>
      </w:ins>
      <w:ins w:id="16808" w:author="Fegie" w:date="2021-03-07T14:11:00Z">
        <w:r w:rsidR="001230CD">
          <w:t>7</w:t>
        </w:r>
      </w:ins>
      <w:ins w:id="16809" w:author="Fegie" w:date="2021-02-20T12:03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810" w:author="Fegie" w:date="2021-02-20T14:06:00Z">
        <w:r w:rsidR="0026655A">
          <w:rPr>
            <w:rFonts w:hint="eastAsia"/>
          </w:rPr>
          <w:t>L5709</w:t>
        </w:r>
      </w:ins>
      <w:ins w:id="16811" w:author="Fegie" w:date="2021-02-20T12:03:00Z">
        <w:r>
          <w:rPr>
            <w:rFonts w:hint="eastAsia"/>
          </w:rPr>
          <w:t>，</w:t>
        </w:r>
      </w:ins>
      <w:ins w:id="16812" w:author="Fegie" w:date="2021-02-20T14:06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26655A">
          <w:rPr>
            <w:rFonts w:hint="eastAsia"/>
          </w:rPr>
          <w:t>最大債權撥付回覆</w:t>
        </w:r>
        <w:proofErr w:type="gramStart"/>
        <w:r w:rsidR="0026655A">
          <w:rPr>
            <w:rFonts w:hint="eastAsia"/>
          </w:rPr>
          <w:t>檔</w:t>
        </w:r>
        <w:proofErr w:type="gramEnd"/>
        <w:r w:rsidR="0026655A">
          <w:rPr>
            <w:rFonts w:hint="eastAsia"/>
          </w:rPr>
          <w:t>檢核</w:t>
        </w:r>
      </w:ins>
    </w:p>
    <w:p w14:paraId="231FE92E" w14:textId="2A14EE36" w:rsidR="00FD0BA6" w:rsidRPr="00AF1A82" w:rsidRDefault="00ED5E32">
      <w:pPr>
        <w:ind w:left="960" w:firstLine="480"/>
        <w:rPr>
          <w:rFonts w:ascii="標楷體" w:eastAsia="標楷體" w:hAnsi="標楷體"/>
        </w:rPr>
        <w:pPrChange w:id="16813" w:author="Fegie" w:date="2021-02-20T12:05:00Z">
          <w:pPr>
            <w:tabs>
              <w:tab w:val="left" w:pos="788"/>
            </w:tabs>
          </w:pPr>
        </w:pPrChange>
      </w:pPr>
      <w:ins w:id="16814" w:author="Fegie" w:date="2021-02-20T12:05:00Z">
        <w:r>
          <w:rPr>
            <w:rFonts w:hint="eastAsia"/>
          </w:rPr>
          <w:t>(</w:t>
        </w:r>
      </w:ins>
      <w:ins w:id="16815" w:author="Fegie" w:date="2021-03-07T14:11:00Z">
        <w:r w:rsidR="001230CD">
          <w:t>68</w:t>
        </w:r>
      </w:ins>
      <w:ins w:id="16816" w:author="Fegie" w:date="2021-02-20T12:05:00Z">
        <w:r>
          <w:rPr>
            <w:rFonts w:hint="eastAsia"/>
          </w:rPr>
          <w:t>)</w:t>
        </w:r>
        <w:r>
          <w:t xml:space="preserve">     </w:t>
        </w:r>
        <w:r>
          <w:rPr>
            <w:rFonts w:hint="eastAsia"/>
          </w:rPr>
          <w:t>，</w:t>
        </w:r>
      </w:ins>
      <w:ins w:id="16817" w:author="Fegie" w:date="2021-02-20T14:06:00Z">
        <w:r w:rsidR="0026655A">
          <w:rPr>
            <w:rFonts w:hint="eastAsia"/>
          </w:rPr>
          <w:t>L5710</w:t>
        </w:r>
      </w:ins>
      <w:ins w:id="16818" w:author="Fegie" w:date="2021-02-20T12:05:00Z">
        <w:r>
          <w:rPr>
            <w:rFonts w:hint="eastAsia"/>
          </w:rPr>
          <w:t>，</w:t>
        </w:r>
      </w:ins>
      <w:ins w:id="16819" w:author="Fegie" w:date="2021-02-20T14:06:00Z">
        <w:r w:rsidR="0026655A">
          <w:rPr>
            <w:rFonts w:hint="eastAsia"/>
          </w:rPr>
          <w:t>債務協商作業</w:t>
        </w:r>
        <w:r w:rsidR="0026655A">
          <w:rPr>
            <w:rFonts w:hint="eastAsia"/>
          </w:rPr>
          <w:t>-</w:t>
        </w:r>
        <w:r w:rsidR="00E753B9">
          <w:rPr>
            <w:rFonts w:hint="eastAsia"/>
          </w:rPr>
          <w:t>一般債權撥付資料檢核</w:t>
        </w:r>
      </w:ins>
    </w:p>
    <w:p w14:paraId="1A414847" w14:textId="77777777" w:rsidR="00FD0BA6" w:rsidRPr="001230C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1230CD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01D1D" w14:textId="77777777" w:rsidR="005635C6" w:rsidRDefault="005635C6">
      <w:r>
        <w:separator/>
      </w:r>
    </w:p>
  </w:endnote>
  <w:endnote w:type="continuationSeparator" w:id="0">
    <w:p w14:paraId="2F88F904" w14:textId="77777777" w:rsidR="005635C6" w:rsidRDefault="00563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F4195" w14:textId="77777777" w:rsidR="005635C6" w:rsidRPr="009B11EB" w:rsidRDefault="005635C6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5635C6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77777777" w:rsidR="005635C6" w:rsidRPr="009B11EB" w:rsidRDefault="005635C6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65CCD952" w:rsidR="005635C6" w:rsidRPr="009B11EB" w:rsidRDefault="005635C6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665D42">
            <w:rPr>
              <w:rFonts w:ascii="標楷體" w:eastAsia="標楷體" w:hAnsi="標楷體"/>
              <w:noProof/>
            </w:rPr>
            <w:t>V1.0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3FA3A8BD" w:rsidR="005635C6" w:rsidRPr="009B11EB" w:rsidRDefault="005635C6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665D42" w:rsidRPr="00665D42">
            <w:rPr>
              <w:rFonts w:ascii="標楷體" w:hAnsi="標楷體"/>
              <w:noProof/>
            </w:rPr>
            <w:t>2019/12/31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5635C6" w:rsidRPr="009B11EB" w:rsidRDefault="005635C6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15633358" w:rsidR="005635C6" w:rsidRPr="009B11EB" w:rsidRDefault="005635C6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157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5635C6" w:rsidRPr="0065610E" w:rsidRDefault="005635C6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BCE53" w14:textId="77777777" w:rsidR="005635C6" w:rsidRDefault="005635C6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5635C6" w:rsidRPr="00986B36" w:rsidRDefault="005635C6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290E1" w14:textId="77777777" w:rsidR="005635C6" w:rsidRDefault="005635C6">
      <w:r>
        <w:separator/>
      </w:r>
    </w:p>
  </w:footnote>
  <w:footnote w:type="continuationSeparator" w:id="0">
    <w:p w14:paraId="4D9A54C0" w14:textId="77777777" w:rsidR="005635C6" w:rsidRDefault="005635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5635C6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5635C6" w:rsidRDefault="005635C6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150" name="圖片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5635C6" w:rsidRPr="00B27847" w:rsidRDefault="005635C6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5635C6" w:rsidRPr="00B27847" w:rsidRDefault="005635C6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5635C6" w:rsidRDefault="005635C6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5635C6" w:rsidRDefault="005635C6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6FE4CD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" strokeweight="4.5pt">
              <v:stroke linestyle="thickThin"/>
            </v:line>
          </w:pict>
        </mc:Fallback>
      </mc:AlternateContent>
    </w:r>
    <w:r w:rsidR="00665D42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6C1FB" w14:textId="77777777" w:rsidR="005635C6" w:rsidRDefault="005635C6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9DF73C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49" name="圖片 1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5635C6" w:rsidRDefault="005635C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3BA7"/>
    <w:multiLevelType w:val="hybridMultilevel"/>
    <w:tmpl w:val="59A6CBB2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F50B17"/>
    <w:multiLevelType w:val="hybridMultilevel"/>
    <w:tmpl w:val="63A8B300"/>
    <w:lvl w:ilvl="0" w:tplc="0409000F">
      <w:start w:val="1"/>
      <w:numFmt w:val="decimal"/>
      <w:lvlText w:val="%1."/>
      <w:lvlJc w:val="left"/>
      <w:pPr>
        <w:ind w:left="218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661" w:hanging="480"/>
      </w:pPr>
    </w:lvl>
    <w:lvl w:ilvl="2" w:tplc="0409001B" w:tentative="1">
      <w:start w:val="1"/>
      <w:numFmt w:val="lowerRoman"/>
      <w:lvlText w:val="%3."/>
      <w:lvlJc w:val="right"/>
      <w:pPr>
        <w:ind w:left="3141" w:hanging="480"/>
      </w:pPr>
    </w:lvl>
    <w:lvl w:ilvl="3" w:tplc="6374F144">
      <w:start w:val="1"/>
      <w:numFmt w:val="decimal"/>
      <w:lvlText w:val="4.%4."/>
      <w:lvlJc w:val="left"/>
      <w:pPr>
        <w:ind w:left="3621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4101" w:hanging="480"/>
      </w:pPr>
    </w:lvl>
    <w:lvl w:ilvl="5" w:tplc="0409001B" w:tentative="1">
      <w:start w:val="1"/>
      <w:numFmt w:val="lowerRoman"/>
      <w:lvlText w:val="%6."/>
      <w:lvlJc w:val="right"/>
      <w:pPr>
        <w:ind w:left="4581" w:hanging="480"/>
      </w:pPr>
    </w:lvl>
    <w:lvl w:ilvl="6" w:tplc="0409000F" w:tentative="1">
      <w:start w:val="1"/>
      <w:numFmt w:val="decimal"/>
      <w:lvlText w:val="%7."/>
      <w:lvlJc w:val="left"/>
      <w:pPr>
        <w:ind w:left="50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41" w:hanging="480"/>
      </w:pPr>
    </w:lvl>
    <w:lvl w:ilvl="8" w:tplc="0409001B" w:tentative="1">
      <w:start w:val="1"/>
      <w:numFmt w:val="lowerRoman"/>
      <w:lvlText w:val="%9."/>
      <w:lvlJc w:val="right"/>
      <w:pPr>
        <w:ind w:left="6021" w:hanging="480"/>
      </w:pPr>
    </w:lvl>
  </w:abstractNum>
  <w:abstractNum w:abstractNumId="4" w15:restartNumberingAfterBreak="0">
    <w:nsid w:val="0FE445A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5" w15:restartNumberingAfterBreak="0">
    <w:nsid w:val="18E238F1"/>
    <w:multiLevelType w:val="singleLevel"/>
    <w:tmpl w:val="0ECE4DA6"/>
    <w:lvl w:ilvl="0">
      <w:start w:val="1"/>
      <w:numFmt w:val="bullet"/>
      <w:pStyle w:val="1"/>
      <w:lvlText w:val=""/>
      <w:lvlJc w:val="left"/>
      <w:pPr>
        <w:ind w:left="622" w:hanging="480"/>
      </w:pPr>
      <w:rPr>
        <w:rFonts w:ascii="Wingdings" w:hAnsi="Wingdings" w:hint="default"/>
        <w:sz w:val="12"/>
      </w:rPr>
    </w:lvl>
  </w:abstractNum>
  <w:abstractNum w:abstractNumId="6" w15:restartNumberingAfterBreak="0">
    <w:nsid w:val="1B804477"/>
    <w:multiLevelType w:val="hybridMultilevel"/>
    <w:tmpl w:val="B9487BF6"/>
    <w:lvl w:ilvl="0" w:tplc="04090015">
      <w:start w:val="1"/>
      <w:numFmt w:val="taiwaneseCountingThousand"/>
      <w:lvlText w:val="%1、"/>
      <w:lvlJc w:val="left"/>
      <w:pPr>
        <w:ind w:left="595" w:hanging="4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7" w15:restartNumberingAfterBreak="0">
    <w:nsid w:val="1F053AD6"/>
    <w:multiLevelType w:val="hybridMultilevel"/>
    <w:tmpl w:val="A62EE086"/>
    <w:lvl w:ilvl="0" w:tplc="11B23B4C">
      <w:start w:val="1"/>
      <w:numFmt w:val="taiwaneseCountingThousand"/>
      <w:lvlText w:val="%1、"/>
      <w:lvlJc w:val="left"/>
      <w:pPr>
        <w:ind w:left="931" w:hanging="480"/>
      </w:pPr>
      <w:rPr>
        <w:color w:val="auto"/>
        <w:lang w:val="en-US"/>
      </w:rPr>
    </w:lvl>
    <w:lvl w:ilvl="1" w:tplc="28C2242A">
      <w:start w:val="1"/>
      <w:numFmt w:val="decimal"/>
      <w:suff w:val="nothing"/>
      <w:lvlText w:val="%2."/>
      <w:lvlJc w:val="left"/>
      <w:pPr>
        <w:ind w:left="1411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91" w:hanging="480"/>
      </w:pPr>
    </w:lvl>
    <w:lvl w:ilvl="3" w:tplc="0409000F">
      <w:start w:val="1"/>
      <w:numFmt w:val="decimal"/>
      <w:lvlText w:val="%4."/>
      <w:lvlJc w:val="left"/>
      <w:pPr>
        <w:ind w:left="23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51" w:hanging="480"/>
      </w:pPr>
    </w:lvl>
    <w:lvl w:ilvl="5" w:tplc="0409001B" w:tentative="1">
      <w:start w:val="1"/>
      <w:numFmt w:val="lowerRoman"/>
      <w:lvlText w:val="%6."/>
      <w:lvlJc w:val="right"/>
      <w:pPr>
        <w:ind w:left="3331" w:hanging="480"/>
      </w:pPr>
    </w:lvl>
    <w:lvl w:ilvl="6" w:tplc="0409000F" w:tentative="1">
      <w:start w:val="1"/>
      <w:numFmt w:val="decimal"/>
      <w:lvlText w:val="%7."/>
      <w:lvlJc w:val="left"/>
      <w:pPr>
        <w:ind w:left="38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91" w:hanging="480"/>
      </w:pPr>
    </w:lvl>
    <w:lvl w:ilvl="8" w:tplc="0409001B" w:tentative="1">
      <w:start w:val="1"/>
      <w:numFmt w:val="lowerRoman"/>
      <w:lvlText w:val="%9."/>
      <w:lvlJc w:val="right"/>
      <w:pPr>
        <w:ind w:left="4771" w:hanging="480"/>
      </w:pPr>
    </w:lvl>
  </w:abstractNum>
  <w:abstractNum w:abstractNumId="8" w15:restartNumberingAfterBreak="0">
    <w:nsid w:val="275A61E5"/>
    <w:multiLevelType w:val="hybridMultilevel"/>
    <w:tmpl w:val="F7C0366E"/>
    <w:lvl w:ilvl="0" w:tplc="7E228386">
      <w:start w:val="1"/>
      <w:numFmt w:val="decimal"/>
      <w:lvlText w:val="%1."/>
      <w:lvlJc w:val="left"/>
      <w:pPr>
        <w:ind w:left="1223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9" w15:restartNumberingAfterBreak="0">
    <w:nsid w:val="2E7C0971"/>
    <w:multiLevelType w:val="hybridMultilevel"/>
    <w:tmpl w:val="7CE272A6"/>
    <w:lvl w:ilvl="0" w:tplc="9782E032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10" w15:restartNumberingAfterBreak="0">
    <w:nsid w:val="3610309A"/>
    <w:multiLevelType w:val="multilevel"/>
    <w:tmpl w:val="3A86A14C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3A6E60CC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3" w15:restartNumberingAfterBreak="0">
    <w:nsid w:val="46E75E23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DC25684"/>
    <w:multiLevelType w:val="hybridMultilevel"/>
    <w:tmpl w:val="A6CC58CE"/>
    <w:lvl w:ilvl="0" w:tplc="3FBA4882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4A51610"/>
    <w:multiLevelType w:val="hybridMultilevel"/>
    <w:tmpl w:val="F44CA8E6"/>
    <w:lvl w:ilvl="0" w:tplc="0F64B3E8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6" w15:restartNumberingAfterBreak="0">
    <w:nsid w:val="583108F6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7" w15:restartNumberingAfterBreak="0">
    <w:nsid w:val="5B353998"/>
    <w:multiLevelType w:val="hybridMultilevel"/>
    <w:tmpl w:val="09CC5B34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18" w15:restartNumberingAfterBreak="0">
    <w:nsid w:val="5F6D1D5F"/>
    <w:multiLevelType w:val="hybridMultilevel"/>
    <w:tmpl w:val="129E7ABA"/>
    <w:lvl w:ilvl="0" w:tplc="34DEA032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0" w15:restartNumberingAfterBreak="0">
    <w:nsid w:val="726E34DB"/>
    <w:multiLevelType w:val="hybridMultilevel"/>
    <w:tmpl w:val="2BBA0194"/>
    <w:lvl w:ilvl="0" w:tplc="78921DA8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3CF28CB"/>
    <w:multiLevelType w:val="hybridMultilevel"/>
    <w:tmpl w:val="05AABA38"/>
    <w:lvl w:ilvl="0" w:tplc="FB02FF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23" w15:restartNumberingAfterBreak="0">
    <w:nsid w:val="75382652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5DF3851"/>
    <w:multiLevelType w:val="hybridMultilevel"/>
    <w:tmpl w:val="13701CAE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25" w15:restartNumberingAfterBreak="0">
    <w:nsid w:val="773B671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79A343BB"/>
    <w:multiLevelType w:val="hybridMultilevel"/>
    <w:tmpl w:val="4E0E03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8" w15:restartNumberingAfterBreak="0">
    <w:nsid w:val="7E740F6D"/>
    <w:multiLevelType w:val="hybridMultilevel"/>
    <w:tmpl w:val="8D1048E8"/>
    <w:lvl w:ilvl="0" w:tplc="C1427CEA">
      <w:start w:val="9"/>
      <w:numFmt w:val="lowerLetter"/>
      <w:lvlText w:val="%1."/>
      <w:lvlJc w:val="left"/>
      <w:pPr>
        <w:ind w:left="363" w:hanging="363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22"/>
  </w:num>
  <w:num w:numId="3">
    <w:abstractNumId w:val="1"/>
  </w:num>
  <w:num w:numId="4">
    <w:abstractNumId w:val="5"/>
  </w:num>
  <w:num w:numId="5">
    <w:abstractNumId w:val="7"/>
  </w:num>
  <w:num w:numId="6">
    <w:abstractNumId w:val="21"/>
  </w:num>
  <w:num w:numId="7">
    <w:abstractNumId w:val="2"/>
  </w:num>
  <w:num w:numId="8">
    <w:abstractNumId w:val="19"/>
  </w:num>
  <w:num w:numId="9">
    <w:abstractNumId w:val="15"/>
  </w:num>
  <w:num w:numId="10">
    <w:abstractNumId w:val="6"/>
  </w:num>
  <w:num w:numId="11">
    <w:abstractNumId w:val="8"/>
  </w:num>
  <w:num w:numId="12">
    <w:abstractNumId w:val="17"/>
  </w:num>
  <w:num w:numId="13">
    <w:abstractNumId w:val="24"/>
  </w:num>
  <w:num w:numId="14">
    <w:abstractNumId w:val="9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14"/>
  </w:num>
  <w:num w:numId="18">
    <w:abstractNumId w:val="12"/>
  </w:num>
  <w:num w:numId="19">
    <w:abstractNumId w:val="27"/>
  </w:num>
  <w:num w:numId="20">
    <w:abstractNumId w:val="28"/>
  </w:num>
  <w:num w:numId="21">
    <w:abstractNumId w:val="20"/>
  </w:num>
  <w:num w:numId="22">
    <w:abstractNumId w:val="18"/>
  </w:num>
  <w:num w:numId="23">
    <w:abstractNumId w:val="13"/>
  </w:num>
  <w:num w:numId="24">
    <w:abstractNumId w:val="0"/>
  </w:num>
  <w:num w:numId="25">
    <w:abstractNumId w:val="25"/>
  </w:num>
  <w:num w:numId="26">
    <w:abstractNumId w:val="26"/>
  </w:num>
  <w:num w:numId="27">
    <w:abstractNumId w:val="23"/>
  </w:num>
  <w:num w:numId="28">
    <w:abstractNumId w:val="3"/>
  </w:num>
  <w:num w:numId="29">
    <w:abstractNumId w:val="11"/>
  </w:num>
  <w:num w:numId="30">
    <w:abstractNumId w:val="10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1">
    <w15:presenceInfo w15:providerId="None" w15:userId="st1"/>
  </w15:person>
  <w15:person w15:author="Fegie">
    <w15:presenceInfo w15:providerId="None" w15:userId="Fegie"/>
  </w15:person>
  <w15:person w15:author="88692">
    <w15:presenceInfo w15:providerId="None" w15:userId="88692"/>
  </w15:person>
  <w15:person w15:author="黃梓峻">
    <w15:presenceInfo w15:providerId="None" w15:userId="黃梓峻"/>
  </w15:person>
  <w15:person w15:author="Jumpy">
    <w15:presenceInfo w15:providerId="None" w15:userId="Jumpy"/>
  </w15:person>
  <w15:person w15:author="嘉榮 張">
    <w15:presenceInfo w15:providerId="None" w15:userId="嘉榮 張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543A"/>
    <w:rsid w:val="000003E1"/>
    <w:rsid w:val="00001377"/>
    <w:rsid w:val="000034C2"/>
    <w:rsid w:val="000040FA"/>
    <w:rsid w:val="000047D0"/>
    <w:rsid w:val="000056E8"/>
    <w:rsid w:val="0000573D"/>
    <w:rsid w:val="00010C77"/>
    <w:rsid w:val="000115EF"/>
    <w:rsid w:val="00011945"/>
    <w:rsid w:val="00011CC6"/>
    <w:rsid w:val="00012646"/>
    <w:rsid w:val="00012F30"/>
    <w:rsid w:val="000134F8"/>
    <w:rsid w:val="00013AB8"/>
    <w:rsid w:val="00015D6B"/>
    <w:rsid w:val="00016496"/>
    <w:rsid w:val="00017CAF"/>
    <w:rsid w:val="00020762"/>
    <w:rsid w:val="000220C1"/>
    <w:rsid w:val="0002437F"/>
    <w:rsid w:val="000249F6"/>
    <w:rsid w:val="000273E6"/>
    <w:rsid w:val="00027A22"/>
    <w:rsid w:val="0003106B"/>
    <w:rsid w:val="00033BED"/>
    <w:rsid w:val="000351BB"/>
    <w:rsid w:val="00035398"/>
    <w:rsid w:val="0003633C"/>
    <w:rsid w:val="00036417"/>
    <w:rsid w:val="00036965"/>
    <w:rsid w:val="00037D68"/>
    <w:rsid w:val="0004066F"/>
    <w:rsid w:val="00040E6B"/>
    <w:rsid w:val="0004146A"/>
    <w:rsid w:val="000433C6"/>
    <w:rsid w:val="000449DE"/>
    <w:rsid w:val="000451D7"/>
    <w:rsid w:val="000465D2"/>
    <w:rsid w:val="00047325"/>
    <w:rsid w:val="000501CF"/>
    <w:rsid w:val="00050AB3"/>
    <w:rsid w:val="00053171"/>
    <w:rsid w:val="00053209"/>
    <w:rsid w:val="00054744"/>
    <w:rsid w:val="00056FF9"/>
    <w:rsid w:val="000623AD"/>
    <w:rsid w:val="00065414"/>
    <w:rsid w:val="00066FA8"/>
    <w:rsid w:val="000700B6"/>
    <w:rsid w:val="00070A4F"/>
    <w:rsid w:val="00070D85"/>
    <w:rsid w:val="00070E52"/>
    <w:rsid w:val="000710B1"/>
    <w:rsid w:val="0007330F"/>
    <w:rsid w:val="000754F0"/>
    <w:rsid w:val="0007565C"/>
    <w:rsid w:val="0007585B"/>
    <w:rsid w:val="0007624A"/>
    <w:rsid w:val="00076DD0"/>
    <w:rsid w:val="000800E3"/>
    <w:rsid w:val="00082168"/>
    <w:rsid w:val="00082753"/>
    <w:rsid w:val="000836AB"/>
    <w:rsid w:val="00085127"/>
    <w:rsid w:val="00085835"/>
    <w:rsid w:val="00086353"/>
    <w:rsid w:val="000870BA"/>
    <w:rsid w:val="000873DE"/>
    <w:rsid w:val="0008744F"/>
    <w:rsid w:val="00093CE1"/>
    <w:rsid w:val="000943AE"/>
    <w:rsid w:val="000946BA"/>
    <w:rsid w:val="00094AE8"/>
    <w:rsid w:val="00095100"/>
    <w:rsid w:val="00095F85"/>
    <w:rsid w:val="000971FB"/>
    <w:rsid w:val="000A01EA"/>
    <w:rsid w:val="000A1219"/>
    <w:rsid w:val="000A1353"/>
    <w:rsid w:val="000A190A"/>
    <w:rsid w:val="000A2375"/>
    <w:rsid w:val="000A26DC"/>
    <w:rsid w:val="000A2714"/>
    <w:rsid w:val="000A3040"/>
    <w:rsid w:val="000A5F60"/>
    <w:rsid w:val="000B0995"/>
    <w:rsid w:val="000B1128"/>
    <w:rsid w:val="000B1A2E"/>
    <w:rsid w:val="000B3125"/>
    <w:rsid w:val="000B4CF9"/>
    <w:rsid w:val="000B4F62"/>
    <w:rsid w:val="000B53EC"/>
    <w:rsid w:val="000B7797"/>
    <w:rsid w:val="000C1E5E"/>
    <w:rsid w:val="000C273C"/>
    <w:rsid w:val="000C3B07"/>
    <w:rsid w:val="000C41C2"/>
    <w:rsid w:val="000D2EC5"/>
    <w:rsid w:val="000D3527"/>
    <w:rsid w:val="000D4304"/>
    <w:rsid w:val="000D4DCF"/>
    <w:rsid w:val="000D640D"/>
    <w:rsid w:val="000D791D"/>
    <w:rsid w:val="000E0B23"/>
    <w:rsid w:val="000E148D"/>
    <w:rsid w:val="000E19C9"/>
    <w:rsid w:val="000E1C39"/>
    <w:rsid w:val="000E30F8"/>
    <w:rsid w:val="000E3F19"/>
    <w:rsid w:val="000E5FE0"/>
    <w:rsid w:val="000E7B33"/>
    <w:rsid w:val="000F13CC"/>
    <w:rsid w:val="000F1D37"/>
    <w:rsid w:val="000F2DD4"/>
    <w:rsid w:val="000F312A"/>
    <w:rsid w:val="000F3DAA"/>
    <w:rsid w:val="000F3EE1"/>
    <w:rsid w:val="000F3F3C"/>
    <w:rsid w:val="000F4E2E"/>
    <w:rsid w:val="000F5326"/>
    <w:rsid w:val="000F6206"/>
    <w:rsid w:val="000F67AF"/>
    <w:rsid w:val="000F729B"/>
    <w:rsid w:val="000F75A7"/>
    <w:rsid w:val="00100FB2"/>
    <w:rsid w:val="00101072"/>
    <w:rsid w:val="00101117"/>
    <w:rsid w:val="0010296A"/>
    <w:rsid w:val="00102E10"/>
    <w:rsid w:val="00102FBD"/>
    <w:rsid w:val="0010486F"/>
    <w:rsid w:val="00111812"/>
    <w:rsid w:val="00111CF1"/>
    <w:rsid w:val="00112EFD"/>
    <w:rsid w:val="00114961"/>
    <w:rsid w:val="00114E94"/>
    <w:rsid w:val="001152F0"/>
    <w:rsid w:val="001155E4"/>
    <w:rsid w:val="00115626"/>
    <w:rsid w:val="0011788D"/>
    <w:rsid w:val="00122675"/>
    <w:rsid w:val="001230CD"/>
    <w:rsid w:val="0012522B"/>
    <w:rsid w:val="00127C27"/>
    <w:rsid w:val="00131D97"/>
    <w:rsid w:val="00133B7C"/>
    <w:rsid w:val="001341AF"/>
    <w:rsid w:val="0013535F"/>
    <w:rsid w:val="00135B16"/>
    <w:rsid w:val="00135D50"/>
    <w:rsid w:val="00136C0E"/>
    <w:rsid w:val="00137B08"/>
    <w:rsid w:val="00140F64"/>
    <w:rsid w:val="00141316"/>
    <w:rsid w:val="00141DC0"/>
    <w:rsid w:val="00142C09"/>
    <w:rsid w:val="00142E6D"/>
    <w:rsid w:val="00143252"/>
    <w:rsid w:val="00146234"/>
    <w:rsid w:val="0014712D"/>
    <w:rsid w:val="001510FF"/>
    <w:rsid w:val="00152978"/>
    <w:rsid w:val="00152AE0"/>
    <w:rsid w:val="001552F8"/>
    <w:rsid w:val="001555F9"/>
    <w:rsid w:val="00156859"/>
    <w:rsid w:val="00156C22"/>
    <w:rsid w:val="0016169B"/>
    <w:rsid w:val="00163D7F"/>
    <w:rsid w:val="00164E47"/>
    <w:rsid w:val="0016582C"/>
    <w:rsid w:val="00166B4A"/>
    <w:rsid w:val="00167EAF"/>
    <w:rsid w:val="00171ECA"/>
    <w:rsid w:val="00172343"/>
    <w:rsid w:val="00173586"/>
    <w:rsid w:val="00173CBD"/>
    <w:rsid w:val="001758E1"/>
    <w:rsid w:val="00175A7F"/>
    <w:rsid w:val="00175E10"/>
    <w:rsid w:val="001768D6"/>
    <w:rsid w:val="001774EF"/>
    <w:rsid w:val="0018023E"/>
    <w:rsid w:val="001807D8"/>
    <w:rsid w:val="00180F17"/>
    <w:rsid w:val="00181919"/>
    <w:rsid w:val="00181C2A"/>
    <w:rsid w:val="00181D0A"/>
    <w:rsid w:val="00183E47"/>
    <w:rsid w:val="001857C2"/>
    <w:rsid w:val="00186121"/>
    <w:rsid w:val="00192287"/>
    <w:rsid w:val="001934E0"/>
    <w:rsid w:val="001942D2"/>
    <w:rsid w:val="001963F6"/>
    <w:rsid w:val="00196F3C"/>
    <w:rsid w:val="00197A8E"/>
    <w:rsid w:val="00197DA9"/>
    <w:rsid w:val="001A1D8F"/>
    <w:rsid w:val="001A3002"/>
    <w:rsid w:val="001A30E3"/>
    <w:rsid w:val="001A43AC"/>
    <w:rsid w:val="001B0B1A"/>
    <w:rsid w:val="001B23BC"/>
    <w:rsid w:val="001B57DF"/>
    <w:rsid w:val="001B60E8"/>
    <w:rsid w:val="001B65FA"/>
    <w:rsid w:val="001B75C3"/>
    <w:rsid w:val="001B7CA2"/>
    <w:rsid w:val="001C1343"/>
    <w:rsid w:val="001C20FA"/>
    <w:rsid w:val="001C439D"/>
    <w:rsid w:val="001C45C7"/>
    <w:rsid w:val="001C53A1"/>
    <w:rsid w:val="001C5E7F"/>
    <w:rsid w:val="001C682B"/>
    <w:rsid w:val="001C68C7"/>
    <w:rsid w:val="001C7C3C"/>
    <w:rsid w:val="001C7F5C"/>
    <w:rsid w:val="001D0D7D"/>
    <w:rsid w:val="001D2ACF"/>
    <w:rsid w:val="001D2EAD"/>
    <w:rsid w:val="001D35DE"/>
    <w:rsid w:val="001D4B1B"/>
    <w:rsid w:val="001D54DD"/>
    <w:rsid w:val="001D5762"/>
    <w:rsid w:val="001D7B9C"/>
    <w:rsid w:val="001D7F13"/>
    <w:rsid w:val="001E04CB"/>
    <w:rsid w:val="001E3D16"/>
    <w:rsid w:val="001E5113"/>
    <w:rsid w:val="001F05B6"/>
    <w:rsid w:val="001F1182"/>
    <w:rsid w:val="001F217C"/>
    <w:rsid w:val="001F2B26"/>
    <w:rsid w:val="001F4406"/>
    <w:rsid w:val="001F4FDA"/>
    <w:rsid w:val="001F5D53"/>
    <w:rsid w:val="001F640A"/>
    <w:rsid w:val="001F6A47"/>
    <w:rsid w:val="001F7531"/>
    <w:rsid w:val="001F7FD5"/>
    <w:rsid w:val="0020034B"/>
    <w:rsid w:val="00200D13"/>
    <w:rsid w:val="00200E14"/>
    <w:rsid w:val="00200F10"/>
    <w:rsid w:val="002018A5"/>
    <w:rsid w:val="00201DCC"/>
    <w:rsid w:val="00203284"/>
    <w:rsid w:val="002058DC"/>
    <w:rsid w:val="002079DC"/>
    <w:rsid w:val="00210672"/>
    <w:rsid w:val="00211267"/>
    <w:rsid w:val="002113B9"/>
    <w:rsid w:val="002119EA"/>
    <w:rsid w:val="002129B9"/>
    <w:rsid w:val="00212F5B"/>
    <w:rsid w:val="00213473"/>
    <w:rsid w:val="002146F6"/>
    <w:rsid w:val="00215461"/>
    <w:rsid w:val="00222DC7"/>
    <w:rsid w:val="00225368"/>
    <w:rsid w:val="002254C3"/>
    <w:rsid w:val="00225A60"/>
    <w:rsid w:val="00225E9F"/>
    <w:rsid w:val="00227600"/>
    <w:rsid w:val="00231E14"/>
    <w:rsid w:val="002336A2"/>
    <w:rsid w:val="0023461F"/>
    <w:rsid w:val="00236391"/>
    <w:rsid w:val="002370E9"/>
    <w:rsid w:val="002372EC"/>
    <w:rsid w:val="00237734"/>
    <w:rsid w:val="002409CA"/>
    <w:rsid w:val="00242C0E"/>
    <w:rsid w:val="00244181"/>
    <w:rsid w:val="002459E4"/>
    <w:rsid w:val="002461A5"/>
    <w:rsid w:val="002511C8"/>
    <w:rsid w:val="002531B0"/>
    <w:rsid w:val="002534E9"/>
    <w:rsid w:val="00253FB7"/>
    <w:rsid w:val="00255509"/>
    <w:rsid w:val="00255A1F"/>
    <w:rsid w:val="00257F9D"/>
    <w:rsid w:val="0026003F"/>
    <w:rsid w:val="00260FDB"/>
    <w:rsid w:val="00264A45"/>
    <w:rsid w:val="00264CAA"/>
    <w:rsid w:val="00265021"/>
    <w:rsid w:val="0026655A"/>
    <w:rsid w:val="002677D1"/>
    <w:rsid w:val="00270511"/>
    <w:rsid w:val="00271E12"/>
    <w:rsid w:val="00272798"/>
    <w:rsid w:val="00272F41"/>
    <w:rsid w:val="0027339D"/>
    <w:rsid w:val="00274390"/>
    <w:rsid w:val="00275F53"/>
    <w:rsid w:val="002764CF"/>
    <w:rsid w:val="002802BC"/>
    <w:rsid w:val="00281093"/>
    <w:rsid w:val="00283440"/>
    <w:rsid w:val="0028376E"/>
    <w:rsid w:val="00283A67"/>
    <w:rsid w:val="0028450E"/>
    <w:rsid w:val="00284AB5"/>
    <w:rsid w:val="00290A21"/>
    <w:rsid w:val="00292C18"/>
    <w:rsid w:val="002934C5"/>
    <w:rsid w:val="00293AAB"/>
    <w:rsid w:val="0029561B"/>
    <w:rsid w:val="00295E95"/>
    <w:rsid w:val="002966D2"/>
    <w:rsid w:val="0029738C"/>
    <w:rsid w:val="00297398"/>
    <w:rsid w:val="002976D9"/>
    <w:rsid w:val="002A15B9"/>
    <w:rsid w:val="002A190E"/>
    <w:rsid w:val="002A223D"/>
    <w:rsid w:val="002A2A32"/>
    <w:rsid w:val="002A306D"/>
    <w:rsid w:val="002A42C7"/>
    <w:rsid w:val="002A53AF"/>
    <w:rsid w:val="002A55B2"/>
    <w:rsid w:val="002A6B1A"/>
    <w:rsid w:val="002A74D4"/>
    <w:rsid w:val="002A77FB"/>
    <w:rsid w:val="002B18B2"/>
    <w:rsid w:val="002B46ED"/>
    <w:rsid w:val="002B5E54"/>
    <w:rsid w:val="002B6441"/>
    <w:rsid w:val="002C2030"/>
    <w:rsid w:val="002C5D5F"/>
    <w:rsid w:val="002C6CD4"/>
    <w:rsid w:val="002D0A4B"/>
    <w:rsid w:val="002D21EB"/>
    <w:rsid w:val="002D39D7"/>
    <w:rsid w:val="002D3B2E"/>
    <w:rsid w:val="002D42BE"/>
    <w:rsid w:val="002D4F20"/>
    <w:rsid w:val="002D5BA0"/>
    <w:rsid w:val="002E2649"/>
    <w:rsid w:val="002E4D04"/>
    <w:rsid w:val="002E5768"/>
    <w:rsid w:val="002E749E"/>
    <w:rsid w:val="002E7CC9"/>
    <w:rsid w:val="002F0C66"/>
    <w:rsid w:val="002F0CB1"/>
    <w:rsid w:val="002F1BAF"/>
    <w:rsid w:val="002F2893"/>
    <w:rsid w:val="002F2D5D"/>
    <w:rsid w:val="002F34CB"/>
    <w:rsid w:val="002F3A96"/>
    <w:rsid w:val="002F60A3"/>
    <w:rsid w:val="002F64BF"/>
    <w:rsid w:val="002F7D17"/>
    <w:rsid w:val="003006E5"/>
    <w:rsid w:val="0030105B"/>
    <w:rsid w:val="00303170"/>
    <w:rsid w:val="00303FE0"/>
    <w:rsid w:val="00305047"/>
    <w:rsid w:val="00305C08"/>
    <w:rsid w:val="00307249"/>
    <w:rsid w:val="00307B18"/>
    <w:rsid w:val="0031075E"/>
    <w:rsid w:val="00310936"/>
    <w:rsid w:val="00310D0B"/>
    <w:rsid w:val="00311378"/>
    <w:rsid w:val="0031254B"/>
    <w:rsid w:val="0031301A"/>
    <w:rsid w:val="003132C0"/>
    <w:rsid w:val="003137C2"/>
    <w:rsid w:val="00313E43"/>
    <w:rsid w:val="00314110"/>
    <w:rsid w:val="0031491C"/>
    <w:rsid w:val="00314F98"/>
    <w:rsid w:val="00315DED"/>
    <w:rsid w:val="003176CB"/>
    <w:rsid w:val="00320756"/>
    <w:rsid w:val="00324054"/>
    <w:rsid w:val="00326976"/>
    <w:rsid w:val="0033218F"/>
    <w:rsid w:val="003336E4"/>
    <w:rsid w:val="00335CE5"/>
    <w:rsid w:val="00337760"/>
    <w:rsid w:val="00337D12"/>
    <w:rsid w:val="0034192E"/>
    <w:rsid w:val="00342B91"/>
    <w:rsid w:val="0034550D"/>
    <w:rsid w:val="00345622"/>
    <w:rsid w:val="00345BFF"/>
    <w:rsid w:val="003466D9"/>
    <w:rsid w:val="00346E62"/>
    <w:rsid w:val="00346FEC"/>
    <w:rsid w:val="003470D2"/>
    <w:rsid w:val="003519AF"/>
    <w:rsid w:val="00352CE3"/>
    <w:rsid w:val="00353B41"/>
    <w:rsid w:val="003544E9"/>
    <w:rsid w:val="003571C5"/>
    <w:rsid w:val="0036069B"/>
    <w:rsid w:val="003624F9"/>
    <w:rsid w:val="003628BD"/>
    <w:rsid w:val="00364C22"/>
    <w:rsid w:val="00366187"/>
    <w:rsid w:val="00366616"/>
    <w:rsid w:val="00367DCD"/>
    <w:rsid w:val="00370977"/>
    <w:rsid w:val="00370DAD"/>
    <w:rsid w:val="003718DC"/>
    <w:rsid w:val="003737B3"/>
    <w:rsid w:val="00374210"/>
    <w:rsid w:val="003752AC"/>
    <w:rsid w:val="00377BEF"/>
    <w:rsid w:val="0038020B"/>
    <w:rsid w:val="003828D1"/>
    <w:rsid w:val="00385D8E"/>
    <w:rsid w:val="00390990"/>
    <w:rsid w:val="00392507"/>
    <w:rsid w:val="00392FAC"/>
    <w:rsid w:val="0039354E"/>
    <w:rsid w:val="00394C5B"/>
    <w:rsid w:val="0039577F"/>
    <w:rsid w:val="003972CE"/>
    <w:rsid w:val="00397FED"/>
    <w:rsid w:val="003A04F7"/>
    <w:rsid w:val="003A12D4"/>
    <w:rsid w:val="003A155A"/>
    <w:rsid w:val="003A1DFC"/>
    <w:rsid w:val="003A2E90"/>
    <w:rsid w:val="003A3C80"/>
    <w:rsid w:val="003A4956"/>
    <w:rsid w:val="003A5C9D"/>
    <w:rsid w:val="003A5F34"/>
    <w:rsid w:val="003B0808"/>
    <w:rsid w:val="003B1BBA"/>
    <w:rsid w:val="003B45CE"/>
    <w:rsid w:val="003B5449"/>
    <w:rsid w:val="003B5EE5"/>
    <w:rsid w:val="003B5FB5"/>
    <w:rsid w:val="003C1AAC"/>
    <w:rsid w:val="003C1C7E"/>
    <w:rsid w:val="003C2000"/>
    <w:rsid w:val="003C2CDF"/>
    <w:rsid w:val="003C36E8"/>
    <w:rsid w:val="003C5A77"/>
    <w:rsid w:val="003C5C2E"/>
    <w:rsid w:val="003C704D"/>
    <w:rsid w:val="003C7664"/>
    <w:rsid w:val="003C7A41"/>
    <w:rsid w:val="003D1AE6"/>
    <w:rsid w:val="003D23E3"/>
    <w:rsid w:val="003D3429"/>
    <w:rsid w:val="003D3EAD"/>
    <w:rsid w:val="003D3F6D"/>
    <w:rsid w:val="003D3FC0"/>
    <w:rsid w:val="003D4767"/>
    <w:rsid w:val="003D4B7B"/>
    <w:rsid w:val="003D679F"/>
    <w:rsid w:val="003D713A"/>
    <w:rsid w:val="003D7632"/>
    <w:rsid w:val="003D7863"/>
    <w:rsid w:val="003E12F4"/>
    <w:rsid w:val="003E1B21"/>
    <w:rsid w:val="003E31DC"/>
    <w:rsid w:val="003E5C7D"/>
    <w:rsid w:val="003E6CE0"/>
    <w:rsid w:val="003E728B"/>
    <w:rsid w:val="003F043B"/>
    <w:rsid w:val="003F1F5F"/>
    <w:rsid w:val="003F2077"/>
    <w:rsid w:val="003F24A6"/>
    <w:rsid w:val="003F493C"/>
    <w:rsid w:val="003F4FB6"/>
    <w:rsid w:val="003F64B7"/>
    <w:rsid w:val="003F6B7B"/>
    <w:rsid w:val="003F773C"/>
    <w:rsid w:val="0040066E"/>
    <w:rsid w:val="0040113F"/>
    <w:rsid w:val="0040147E"/>
    <w:rsid w:val="004029C2"/>
    <w:rsid w:val="00402C18"/>
    <w:rsid w:val="00404FBF"/>
    <w:rsid w:val="004056A5"/>
    <w:rsid w:val="004071CA"/>
    <w:rsid w:val="00407A87"/>
    <w:rsid w:val="00407BC3"/>
    <w:rsid w:val="00407C3F"/>
    <w:rsid w:val="00410396"/>
    <w:rsid w:val="00410CEC"/>
    <w:rsid w:val="00412434"/>
    <w:rsid w:val="004127C6"/>
    <w:rsid w:val="004139B6"/>
    <w:rsid w:val="0041639F"/>
    <w:rsid w:val="004177D4"/>
    <w:rsid w:val="00421532"/>
    <w:rsid w:val="00422512"/>
    <w:rsid w:val="004250F7"/>
    <w:rsid w:val="0042794B"/>
    <w:rsid w:val="00430772"/>
    <w:rsid w:val="00430A89"/>
    <w:rsid w:val="00430E96"/>
    <w:rsid w:val="004310D0"/>
    <w:rsid w:val="00431C2C"/>
    <w:rsid w:val="0043322F"/>
    <w:rsid w:val="00441668"/>
    <w:rsid w:val="0044200C"/>
    <w:rsid w:val="004420AD"/>
    <w:rsid w:val="00443473"/>
    <w:rsid w:val="00443BFF"/>
    <w:rsid w:val="00443D50"/>
    <w:rsid w:val="00445C49"/>
    <w:rsid w:val="00446BFD"/>
    <w:rsid w:val="0044706F"/>
    <w:rsid w:val="004473D3"/>
    <w:rsid w:val="00451DF2"/>
    <w:rsid w:val="00452E11"/>
    <w:rsid w:val="0045345A"/>
    <w:rsid w:val="00453A34"/>
    <w:rsid w:val="00454B1B"/>
    <w:rsid w:val="00456ED0"/>
    <w:rsid w:val="00457797"/>
    <w:rsid w:val="004607D5"/>
    <w:rsid w:val="00463590"/>
    <w:rsid w:val="00464026"/>
    <w:rsid w:val="00464FC4"/>
    <w:rsid w:val="004651A0"/>
    <w:rsid w:val="00466283"/>
    <w:rsid w:val="00467448"/>
    <w:rsid w:val="00467816"/>
    <w:rsid w:val="00470436"/>
    <w:rsid w:val="00471326"/>
    <w:rsid w:val="00474BAB"/>
    <w:rsid w:val="00475741"/>
    <w:rsid w:val="00476204"/>
    <w:rsid w:val="0048107B"/>
    <w:rsid w:val="0048186C"/>
    <w:rsid w:val="00481900"/>
    <w:rsid w:val="0048480B"/>
    <w:rsid w:val="00486C61"/>
    <w:rsid w:val="00492718"/>
    <w:rsid w:val="00494F08"/>
    <w:rsid w:val="00495431"/>
    <w:rsid w:val="0049567F"/>
    <w:rsid w:val="00495AB0"/>
    <w:rsid w:val="00496BD8"/>
    <w:rsid w:val="00496C08"/>
    <w:rsid w:val="0049775C"/>
    <w:rsid w:val="00497DB8"/>
    <w:rsid w:val="004A1A75"/>
    <w:rsid w:val="004A3D94"/>
    <w:rsid w:val="004A3E9D"/>
    <w:rsid w:val="004A47F1"/>
    <w:rsid w:val="004A48C3"/>
    <w:rsid w:val="004A49F4"/>
    <w:rsid w:val="004A6C8A"/>
    <w:rsid w:val="004A7EF8"/>
    <w:rsid w:val="004B0319"/>
    <w:rsid w:val="004B118E"/>
    <w:rsid w:val="004B16AF"/>
    <w:rsid w:val="004B21B9"/>
    <w:rsid w:val="004B2789"/>
    <w:rsid w:val="004B2C94"/>
    <w:rsid w:val="004B380D"/>
    <w:rsid w:val="004B4187"/>
    <w:rsid w:val="004B4FD1"/>
    <w:rsid w:val="004B5A68"/>
    <w:rsid w:val="004B7F8A"/>
    <w:rsid w:val="004C31A6"/>
    <w:rsid w:val="004C5C97"/>
    <w:rsid w:val="004C6C4A"/>
    <w:rsid w:val="004D01F5"/>
    <w:rsid w:val="004D0BE0"/>
    <w:rsid w:val="004D0DF2"/>
    <w:rsid w:val="004D2611"/>
    <w:rsid w:val="004D2ABB"/>
    <w:rsid w:val="004D3573"/>
    <w:rsid w:val="004D544C"/>
    <w:rsid w:val="004D58F3"/>
    <w:rsid w:val="004D7D72"/>
    <w:rsid w:val="004E0123"/>
    <w:rsid w:val="004E051B"/>
    <w:rsid w:val="004E0753"/>
    <w:rsid w:val="004E1A55"/>
    <w:rsid w:val="004E2CA8"/>
    <w:rsid w:val="004E4B6E"/>
    <w:rsid w:val="004E60D7"/>
    <w:rsid w:val="004E64DB"/>
    <w:rsid w:val="004E690E"/>
    <w:rsid w:val="004E6EE7"/>
    <w:rsid w:val="004E7026"/>
    <w:rsid w:val="004E7BF5"/>
    <w:rsid w:val="004F0904"/>
    <w:rsid w:val="004F2290"/>
    <w:rsid w:val="004F24B2"/>
    <w:rsid w:val="004F3355"/>
    <w:rsid w:val="004F3E5D"/>
    <w:rsid w:val="004F43BD"/>
    <w:rsid w:val="004F5FE5"/>
    <w:rsid w:val="00500ED1"/>
    <w:rsid w:val="005015E8"/>
    <w:rsid w:val="0050163C"/>
    <w:rsid w:val="00501DA8"/>
    <w:rsid w:val="00503210"/>
    <w:rsid w:val="00505543"/>
    <w:rsid w:val="005056E9"/>
    <w:rsid w:val="00505C6E"/>
    <w:rsid w:val="00506273"/>
    <w:rsid w:val="005070E7"/>
    <w:rsid w:val="005104A6"/>
    <w:rsid w:val="0051077A"/>
    <w:rsid w:val="00513F72"/>
    <w:rsid w:val="00514FC0"/>
    <w:rsid w:val="00515A9D"/>
    <w:rsid w:val="00515BEF"/>
    <w:rsid w:val="0051678A"/>
    <w:rsid w:val="00521374"/>
    <w:rsid w:val="00521D3C"/>
    <w:rsid w:val="00525693"/>
    <w:rsid w:val="00525C46"/>
    <w:rsid w:val="00526648"/>
    <w:rsid w:val="00526EAD"/>
    <w:rsid w:val="00527F16"/>
    <w:rsid w:val="00530C3D"/>
    <w:rsid w:val="0053335E"/>
    <w:rsid w:val="00533521"/>
    <w:rsid w:val="00533CFC"/>
    <w:rsid w:val="00534266"/>
    <w:rsid w:val="00535F8B"/>
    <w:rsid w:val="0053634A"/>
    <w:rsid w:val="00537432"/>
    <w:rsid w:val="005416A9"/>
    <w:rsid w:val="00542519"/>
    <w:rsid w:val="005456F6"/>
    <w:rsid w:val="00546FD2"/>
    <w:rsid w:val="00547628"/>
    <w:rsid w:val="00552501"/>
    <w:rsid w:val="0055250E"/>
    <w:rsid w:val="0055287F"/>
    <w:rsid w:val="00553BAE"/>
    <w:rsid w:val="00554028"/>
    <w:rsid w:val="00556684"/>
    <w:rsid w:val="00556D23"/>
    <w:rsid w:val="0055706B"/>
    <w:rsid w:val="00560299"/>
    <w:rsid w:val="005614EA"/>
    <w:rsid w:val="005619BD"/>
    <w:rsid w:val="005635C6"/>
    <w:rsid w:val="00563D25"/>
    <w:rsid w:val="005641E0"/>
    <w:rsid w:val="005705DA"/>
    <w:rsid w:val="00570FC9"/>
    <w:rsid w:val="00573B1C"/>
    <w:rsid w:val="00573C52"/>
    <w:rsid w:val="005765C2"/>
    <w:rsid w:val="00581213"/>
    <w:rsid w:val="00581413"/>
    <w:rsid w:val="005825CF"/>
    <w:rsid w:val="00583907"/>
    <w:rsid w:val="005851B9"/>
    <w:rsid w:val="00585C3B"/>
    <w:rsid w:val="00587863"/>
    <w:rsid w:val="00587DEB"/>
    <w:rsid w:val="005907C5"/>
    <w:rsid w:val="005910D1"/>
    <w:rsid w:val="005954A6"/>
    <w:rsid w:val="0059603F"/>
    <w:rsid w:val="005971DC"/>
    <w:rsid w:val="005A05DE"/>
    <w:rsid w:val="005A23F8"/>
    <w:rsid w:val="005A29F2"/>
    <w:rsid w:val="005A63B2"/>
    <w:rsid w:val="005A7A8B"/>
    <w:rsid w:val="005A7C93"/>
    <w:rsid w:val="005B38F2"/>
    <w:rsid w:val="005B4148"/>
    <w:rsid w:val="005B4D8C"/>
    <w:rsid w:val="005B5FDB"/>
    <w:rsid w:val="005C0A92"/>
    <w:rsid w:val="005C17DE"/>
    <w:rsid w:val="005C2E51"/>
    <w:rsid w:val="005C37C2"/>
    <w:rsid w:val="005C4C11"/>
    <w:rsid w:val="005C55F0"/>
    <w:rsid w:val="005C6578"/>
    <w:rsid w:val="005C6936"/>
    <w:rsid w:val="005C7467"/>
    <w:rsid w:val="005C7BAE"/>
    <w:rsid w:val="005D0B87"/>
    <w:rsid w:val="005D1AB5"/>
    <w:rsid w:val="005D2415"/>
    <w:rsid w:val="005D3D2C"/>
    <w:rsid w:val="005D4598"/>
    <w:rsid w:val="005D4AC2"/>
    <w:rsid w:val="005D56DB"/>
    <w:rsid w:val="005D58A5"/>
    <w:rsid w:val="005D6CAC"/>
    <w:rsid w:val="005D7491"/>
    <w:rsid w:val="005D74D0"/>
    <w:rsid w:val="005D7853"/>
    <w:rsid w:val="005D7989"/>
    <w:rsid w:val="005E004E"/>
    <w:rsid w:val="005E1789"/>
    <w:rsid w:val="005E2AA0"/>
    <w:rsid w:val="005E35C7"/>
    <w:rsid w:val="005E407A"/>
    <w:rsid w:val="005E4BDC"/>
    <w:rsid w:val="005E5702"/>
    <w:rsid w:val="005E76BE"/>
    <w:rsid w:val="005F19CB"/>
    <w:rsid w:val="005F3296"/>
    <w:rsid w:val="005F366E"/>
    <w:rsid w:val="005F39B8"/>
    <w:rsid w:val="005F430C"/>
    <w:rsid w:val="005F449B"/>
    <w:rsid w:val="005F7317"/>
    <w:rsid w:val="00600AC3"/>
    <w:rsid w:val="00600FD7"/>
    <w:rsid w:val="0060125B"/>
    <w:rsid w:val="0060304B"/>
    <w:rsid w:val="006049D4"/>
    <w:rsid w:val="00605DAE"/>
    <w:rsid w:val="006066D7"/>
    <w:rsid w:val="00607A4F"/>
    <w:rsid w:val="006116E7"/>
    <w:rsid w:val="00612D32"/>
    <w:rsid w:val="00614A79"/>
    <w:rsid w:val="006162D2"/>
    <w:rsid w:val="0061690D"/>
    <w:rsid w:val="00616A1C"/>
    <w:rsid w:val="00616E27"/>
    <w:rsid w:val="00621DCF"/>
    <w:rsid w:val="00622ABB"/>
    <w:rsid w:val="00622FD2"/>
    <w:rsid w:val="00625591"/>
    <w:rsid w:val="006272A5"/>
    <w:rsid w:val="00630B14"/>
    <w:rsid w:val="00631D00"/>
    <w:rsid w:val="00632585"/>
    <w:rsid w:val="00632A7C"/>
    <w:rsid w:val="006331D2"/>
    <w:rsid w:val="00633F26"/>
    <w:rsid w:val="00635FD3"/>
    <w:rsid w:val="0063719D"/>
    <w:rsid w:val="0063752E"/>
    <w:rsid w:val="00642BAE"/>
    <w:rsid w:val="006444A7"/>
    <w:rsid w:val="006444B7"/>
    <w:rsid w:val="00645DC6"/>
    <w:rsid w:val="00645F26"/>
    <w:rsid w:val="006470CA"/>
    <w:rsid w:val="006500B0"/>
    <w:rsid w:val="00651093"/>
    <w:rsid w:val="00651610"/>
    <w:rsid w:val="00651847"/>
    <w:rsid w:val="00651C45"/>
    <w:rsid w:val="00652AD7"/>
    <w:rsid w:val="0065337C"/>
    <w:rsid w:val="00654469"/>
    <w:rsid w:val="00654DBA"/>
    <w:rsid w:val="006550E6"/>
    <w:rsid w:val="006551E0"/>
    <w:rsid w:val="0065610E"/>
    <w:rsid w:val="00656B9E"/>
    <w:rsid w:val="00657A5C"/>
    <w:rsid w:val="00662CB1"/>
    <w:rsid w:val="006639D8"/>
    <w:rsid w:val="00664C36"/>
    <w:rsid w:val="006650B4"/>
    <w:rsid w:val="00665D42"/>
    <w:rsid w:val="00667426"/>
    <w:rsid w:val="006725B0"/>
    <w:rsid w:val="006732D6"/>
    <w:rsid w:val="00674B02"/>
    <w:rsid w:val="00677837"/>
    <w:rsid w:val="00681225"/>
    <w:rsid w:val="0068239C"/>
    <w:rsid w:val="00682BF0"/>
    <w:rsid w:val="00683804"/>
    <w:rsid w:val="00685C03"/>
    <w:rsid w:val="00687BB1"/>
    <w:rsid w:val="00690116"/>
    <w:rsid w:val="00691E41"/>
    <w:rsid w:val="006931B3"/>
    <w:rsid w:val="006935BC"/>
    <w:rsid w:val="00695468"/>
    <w:rsid w:val="006957C3"/>
    <w:rsid w:val="006958E0"/>
    <w:rsid w:val="00695C17"/>
    <w:rsid w:val="006961FE"/>
    <w:rsid w:val="00696AC6"/>
    <w:rsid w:val="00697BD4"/>
    <w:rsid w:val="006A18AE"/>
    <w:rsid w:val="006A1A90"/>
    <w:rsid w:val="006A3DA6"/>
    <w:rsid w:val="006A46AB"/>
    <w:rsid w:val="006A5B5F"/>
    <w:rsid w:val="006A6250"/>
    <w:rsid w:val="006B0A0C"/>
    <w:rsid w:val="006B1953"/>
    <w:rsid w:val="006B3BAB"/>
    <w:rsid w:val="006B3E03"/>
    <w:rsid w:val="006B3FA6"/>
    <w:rsid w:val="006B467A"/>
    <w:rsid w:val="006B49F9"/>
    <w:rsid w:val="006B5760"/>
    <w:rsid w:val="006B5AF1"/>
    <w:rsid w:val="006B7EEB"/>
    <w:rsid w:val="006C6029"/>
    <w:rsid w:val="006D1173"/>
    <w:rsid w:val="006D2761"/>
    <w:rsid w:val="006D28B5"/>
    <w:rsid w:val="006D4337"/>
    <w:rsid w:val="006D43FF"/>
    <w:rsid w:val="006D731C"/>
    <w:rsid w:val="006E05ED"/>
    <w:rsid w:val="006E28EA"/>
    <w:rsid w:val="006E2A7C"/>
    <w:rsid w:val="006E30C1"/>
    <w:rsid w:val="006E4BB7"/>
    <w:rsid w:val="006E5164"/>
    <w:rsid w:val="006E5D9C"/>
    <w:rsid w:val="006E7F8F"/>
    <w:rsid w:val="006F05B3"/>
    <w:rsid w:val="006F0BED"/>
    <w:rsid w:val="006F1C80"/>
    <w:rsid w:val="006F234B"/>
    <w:rsid w:val="006F3957"/>
    <w:rsid w:val="006F4127"/>
    <w:rsid w:val="006F435F"/>
    <w:rsid w:val="006F4E24"/>
    <w:rsid w:val="006F5AE2"/>
    <w:rsid w:val="006F631D"/>
    <w:rsid w:val="006F6710"/>
    <w:rsid w:val="006F67BA"/>
    <w:rsid w:val="006F68B6"/>
    <w:rsid w:val="006F7E97"/>
    <w:rsid w:val="007002C5"/>
    <w:rsid w:val="00700AEF"/>
    <w:rsid w:val="00701D6E"/>
    <w:rsid w:val="007029A1"/>
    <w:rsid w:val="007035AE"/>
    <w:rsid w:val="00703FAC"/>
    <w:rsid w:val="007046D1"/>
    <w:rsid w:val="00704ADC"/>
    <w:rsid w:val="00705AC3"/>
    <w:rsid w:val="00707F24"/>
    <w:rsid w:val="00710F07"/>
    <w:rsid w:val="0071214C"/>
    <w:rsid w:val="0071298B"/>
    <w:rsid w:val="0071336E"/>
    <w:rsid w:val="0071641E"/>
    <w:rsid w:val="00716638"/>
    <w:rsid w:val="00716905"/>
    <w:rsid w:val="00720482"/>
    <w:rsid w:val="00720C20"/>
    <w:rsid w:val="007223C1"/>
    <w:rsid w:val="00723C94"/>
    <w:rsid w:val="00724BB4"/>
    <w:rsid w:val="00724E8F"/>
    <w:rsid w:val="00725FC9"/>
    <w:rsid w:val="00726507"/>
    <w:rsid w:val="00726D75"/>
    <w:rsid w:val="007309AD"/>
    <w:rsid w:val="00731934"/>
    <w:rsid w:val="00731C96"/>
    <w:rsid w:val="00733A29"/>
    <w:rsid w:val="007346C5"/>
    <w:rsid w:val="00735005"/>
    <w:rsid w:val="00735254"/>
    <w:rsid w:val="007361CE"/>
    <w:rsid w:val="00736EF7"/>
    <w:rsid w:val="00737264"/>
    <w:rsid w:val="0074244A"/>
    <w:rsid w:val="0074438D"/>
    <w:rsid w:val="007446F3"/>
    <w:rsid w:val="007452B5"/>
    <w:rsid w:val="0074547B"/>
    <w:rsid w:val="00745623"/>
    <w:rsid w:val="007466D1"/>
    <w:rsid w:val="00747160"/>
    <w:rsid w:val="00750EC6"/>
    <w:rsid w:val="007513BC"/>
    <w:rsid w:val="00751C09"/>
    <w:rsid w:val="00752152"/>
    <w:rsid w:val="007531AF"/>
    <w:rsid w:val="00754CD8"/>
    <w:rsid w:val="00756052"/>
    <w:rsid w:val="00756408"/>
    <w:rsid w:val="00756FC4"/>
    <w:rsid w:val="007609FB"/>
    <w:rsid w:val="00765F7D"/>
    <w:rsid w:val="00766943"/>
    <w:rsid w:val="00771681"/>
    <w:rsid w:val="007740B0"/>
    <w:rsid w:val="00777CA8"/>
    <w:rsid w:val="0078040F"/>
    <w:rsid w:val="007816C8"/>
    <w:rsid w:val="00781AFB"/>
    <w:rsid w:val="00781C1E"/>
    <w:rsid w:val="00781F58"/>
    <w:rsid w:val="00785335"/>
    <w:rsid w:val="00786296"/>
    <w:rsid w:val="0078766D"/>
    <w:rsid w:val="00787BAD"/>
    <w:rsid w:val="007916A0"/>
    <w:rsid w:val="00792272"/>
    <w:rsid w:val="00792E78"/>
    <w:rsid w:val="00793652"/>
    <w:rsid w:val="0079382F"/>
    <w:rsid w:val="00794486"/>
    <w:rsid w:val="00794A34"/>
    <w:rsid w:val="007951A1"/>
    <w:rsid w:val="007961B5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B00FA"/>
    <w:rsid w:val="007B11E0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7948"/>
    <w:rsid w:val="007C02DD"/>
    <w:rsid w:val="007C13B1"/>
    <w:rsid w:val="007C35ED"/>
    <w:rsid w:val="007C4B21"/>
    <w:rsid w:val="007C635B"/>
    <w:rsid w:val="007C69BC"/>
    <w:rsid w:val="007C7AF1"/>
    <w:rsid w:val="007D2A84"/>
    <w:rsid w:val="007D35BC"/>
    <w:rsid w:val="007D4C8D"/>
    <w:rsid w:val="007D79B1"/>
    <w:rsid w:val="007D7C7B"/>
    <w:rsid w:val="007E0389"/>
    <w:rsid w:val="007E0C18"/>
    <w:rsid w:val="007E1FCB"/>
    <w:rsid w:val="007E21CD"/>
    <w:rsid w:val="007E232B"/>
    <w:rsid w:val="007E2E44"/>
    <w:rsid w:val="007E3000"/>
    <w:rsid w:val="007E38A4"/>
    <w:rsid w:val="007E3B75"/>
    <w:rsid w:val="007E5B90"/>
    <w:rsid w:val="007E6913"/>
    <w:rsid w:val="007E6C6F"/>
    <w:rsid w:val="007F0A88"/>
    <w:rsid w:val="007F545B"/>
    <w:rsid w:val="007F57ED"/>
    <w:rsid w:val="007F61F5"/>
    <w:rsid w:val="007F6715"/>
    <w:rsid w:val="007F68D3"/>
    <w:rsid w:val="007F78E1"/>
    <w:rsid w:val="0080076A"/>
    <w:rsid w:val="00800FFA"/>
    <w:rsid w:val="00801BEC"/>
    <w:rsid w:val="00803559"/>
    <w:rsid w:val="00803784"/>
    <w:rsid w:val="00803A31"/>
    <w:rsid w:val="008048E9"/>
    <w:rsid w:val="0080507B"/>
    <w:rsid w:val="00805548"/>
    <w:rsid w:val="00806B11"/>
    <w:rsid w:val="008103CF"/>
    <w:rsid w:val="00812C16"/>
    <w:rsid w:val="00813466"/>
    <w:rsid w:val="00814420"/>
    <w:rsid w:val="00815526"/>
    <w:rsid w:val="00815CCC"/>
    <w:rsid w:val="00816F4E"/>
    <w:rsid w:val="00820668"/>
    <w:rsid w:val="008214A8"/>
    <w:rsid w:val="00822A93"/>
    <w:rsid w:val="00823AF8"/>
    <w:rsid w:val="00823D87"/>
    <w:rsid w:val="0082402D"/>
    <w:rsid w:val="00825D9E"/>
    <w:rsid w:val="00826435"/>
    <w:rsid w:val="0082660B"/>
    <w:rsid w:val="00831220"/>
    <w:rsid w:val="00831A99"/>
    <w:rsid w:val="00832ED6"/>
    <w:rsid w:val="00834B0F"/>
    <w:rsid w:val="00836463"/>
    <w:rsid w:val="00840A62"/>
    <w:rsid w:val="00841489"/>
    <w:rsid w:val="00843A84"/>
    <w:rsid w:val="00844503"/>
    <w:rsid w:val="008459DA"/>
    <w:rsid w:val="00846773"/>
    <w:rsid w:val="008502B6"/>
    <w:rsid w:val="008508E6"/>
    <w:rsid w:val="0085240C"/>
    <w:rsid w:val="00852A59"/>
    <w:rsid w:val="00852CF5"/>
    <w:rsid w:val="00853470"/>
    <w:rsid w:val="0085474F"/>
    <w:rsid w:val="00854A57"/>
    <w:rsid w:val="00855823"/>
    <w:rsid w:val="00855B15"/>
    <w:rsid w:val="00856C93"/>
    <w:rsid w:val="00857CB4"/>
    <w:rsid w:val="00861950"/>
    <w:rsid w:val="00862246"/>
    <w:rsid w:val="00863131"/>
    <w:rsid w:val="0086652A"/>
    <w:rsid w:val="00866787"/>
    <w:rsid w:val="00870211"/>
    <w:rsid w:val="008704F5"/>
    <w:rsid w:val="00870775"/>
    <w:rsid w:val="00871947"/>
    <w:rsid w:val="00871FE6"/>
    <w:rsid w:val="00874543"/>
    <w:rsid w:val="0087552B"/>
    <w:rsid w:val="008770C9"/>
    <w:rsid w:val="00877116"/>
    <w:rsid w:val="008779F9"/>
    <w:rsid w:val="00880C24"/>
    <w:rsid w:val="0088104B"/>
    <w:rsid w:val="00882AB1"/>
    <w:rsid w:val="00882EB1"/>
    <w:rsid w:val="00884848"/>
    <w:rsid w:val="0088731B"/>
    <w:rsid w:val="00887594"/>
    <w:rsid w:val="008904C5"/>
    <w:rsid w:val="0089051C"/>
    <w:rsid w:val="00890704"/>
    <w:rsid w:val="00892455"/>
    <w:rsid w:val="00892684"/>
    <w:rsid w:val="00896CA0"/>
    <w:rsid w:val="008973CB"/>
    <w:rsid w:val="008A0075"/>
    <w:rsid w:val="008A12DD"/>
    <w:rsid w:val="008A197E"/>
    <w:rsid w:val="008A3B5D"/>
    <w:rsid w:val="008A4CB0"/>
    <w:rsid w:val="008A4DEA"/>
    <w:rsid w:val="008A7110"/>
    <w:rsid w:val="008A7582"/>
    <w:rsid w:val="008B0519"/>
    <w:rsid w:val="008B12A8"/>
    <w:rsid w:val="008B1426"/>
    <w:rsid w:val="008B190F"/>
    <w:rsid w:val="008B20FD"/>
    <w:rsid w:val="008B2B88"/>
    <w:rsid w:val="008B3495"/>
    <w:rsid w:val="008B5016"/>
    <w:rsid w:val="008B6C0C"/>
    <w:rsid w:val="008C03BB"/>
    <w:rsid w:val="008C38BA"/>
    <w:rsid w:val="008C425F"/>
    <w:rsid w:val="008C48BA"/>
    <w:rsid w:val="008C5D9D"/>
    <w:rsid w:val="008C7D9A"/>
    <w:rsid w:val="008D0D03"/>
    <w:rsid w:val="008D47C3"/>
    <w:rsid w:val="008E0AE6"/>
    <w:rsid w:val="008E1D0F"/>
    <w:rsid w:val="008E2AB1"/>
    <w:rsid w:val="008E31B9"/>
    <w:rsid w:val="008E4233"/>
    <w:rsid w:val="008E4494"/>
    <w:rsid w:val="008E5A2D"/>
    <w:rsid w:val="008F1B83"/>
    <w:rsid w:val="008F2DCF"/>
    <w:rsid w:val="008F3290"/>
    <w:rsid w:val="008F3E6B"/>
    <w:rsid w:val="008F420B"/>
    <w:rsid w:val="008F43E4"/>
    <w:rsid w:val="008F4574"/>
    <w:rsid w:val="008F4671"/>
    <w:rsid w:val="008F511F"/>
    <w:rsid w:val="008F666B"/>
    <w:rsid w:val="008F7E9D"/>
    <w:rsid w:val="008F7F77"/>
    <w:rsid w:val="00900A19"/>
    <w:rsid w:val="0090186B"/>
    <w:rsid w:val="0090187F"/>
    <w:rsid w:val="00902EFC"/>
    <w:rsid w:val="0090351F"/>
    <w:rsid w:val="0090486D"/>
    <w:rsid w:val="00906F18"/>
    <w:rsid w:val="00910745"/>
    <w:rsid w:val="00911834"/>
    <w:rsid w:val="00912148"/>
    <w:rsid w:val="00913438"/>
    <w:rsid w:val="00913F7D"/>
    <w:rsid w:val="00914A47"/>
    <w:rsid w:val="00915885"/>
    <w:rsid w:val="0091695D"/>
    <w:rsid w:val="009171EE"/>
    <w:rsid w:val="00917BB3"/>
    <w:rsid w:val="009205D0"/>
    <w:rsid w:val="00921FA7"/>
    <w:rsid w:val="0092265B"/>
    <w:rsid w:val="00922C03"/>
    <w:rsid w:val="0092341A"/>
    <w:rsid w:val="009251AB"/>
    <w:rsid w:val="0092548E"/>
    <w:rsid w:val="00925715"/>
    <w:rsid w:val="00925A3D"/>
    <w:rsid w:val="00930C14"/>
    <w:rsid w:val="00932B7A"/>
    <w:rsid w:val="00933DE2"/>
    <w:rsid w:val="009368B5"/>
    <w:rsid w:val="00936B33"/>
    <w:rsid w:val="00936E4C"/>
    <w:rsid w:val="00937E2D"/>
    <w:rsid w:val="00937F05"/>
    <w:rsid w:val="00940701"/>
    <w:rsid w:val="00940D4A"/>
    <w:rsid w:val="009411F4"/>
    <w:rsid w:val="00943E97"/>
    <w:rsid w:val="00944064"/>
    <w:rsid w:val="009459F4"/>
    <w:rsid w:val="0094694B"/>
    <w:rsid w:val="00946B4F"/>
    <w:rsid w:val="00946C24"/>
    <w:rsid w:val="00950819"/>
    <w:rsid w:val="00950AB4"/>
    <w:rsid w:val="00951B1A"/>
    <w:rsid w:val="0095371F"/>
    <w:rsid w:val="00953C25"/>
    <w:rsid w:val="00954D0B"/>
    <w:rsid w:val="00955ABB"/>
    <w:rsid w:val="009573E1"/>
    <w:rsid w:val="0095753F"/>
    <w:rsid w:val="009632AC"/>
    <w:rsid w:val="00963574"/>
    <w:rsid w:val="00964FC2"/>
    <w:rsid w:val="009659DF"/>
    <w:rsid w:val="00965D50"/>
    <w:rsid w:val="0096760A"/>
    <w:rsid w:val="00967CFF"/>
    <w:rsid w:val="0097017E"/>
    <w:rsid w:val="00970C7E"/>
    <w:rsid w:val="009772B3"/>
    <w:rsid w:val="0097742C"/>
    <w:rsid w:val="00977FFB"/>
    <w:rsid w:val="0098092C"/>
    <w:rsid w:val="0098178E"/>
    <w:rsid w:val="009832CF"/>
    <w:rsid w:val="00985464"/>
    <w:rsid w:val="00986B36"/>
    <w:rsid w:val="00986B78"/>
    <w:rsid w:val="0098791B"/>
    <w:rsid w:val="00987CF1"/>
    <w:rsid w:val="00993C30"/>
    <w:rsid w:val="009948A0"/>
    <w:rsid w:val="00994B84"/>
    <w:rsid w:val="009956DD"/>
    <w:rsid w:val="009A0CB2"/>
    <w:rsid w:val="009A37EE"/>
    <w:rsid w:val="009A4976"/>
    <w:rsid w:val="009A4DBB"/>
    <w:rsid w:val="009A7977"/>
    <w:rsid w:val="009A79A2"/>
    <w:rsid w:val="009A7B65"/>
    <w:rsid w:val="009B108E"/>
    <w:rsid w:val="009B2B7E"/>
    <w:rsid w:val="009B3E5C"/>
    <w:rsid w:val="009B6CB7"/>
    <w:rsid w:val="009B7D59"/>
    <w:rsid w:val="009C0E7C"/>
    <w:rsid w:val="009C15A3"/>
    <w:rsid w:val="009C3752"/>
    <w:rsid w:val="009C37D0"/>
    <w:rsid w:val="009C3834"/>
    <w:rsid w:val="009C440F"/>
    <w:rsid w:val="009C5C2F"/>
    <w:rsid w:val="009C6C55"/>
    <w:rsid w:val="009D00EA"/>
    <w:rsid w:val="009D208A"/>
    <w:rsid w:val="009D28B8"/>
    <w:rsid w:val="009D53A7"/>
    <w:rsid w:val="009D543A"/>
    <w:rsid w:val="009D5B1E"/>
    <w:rsid w:val="009E03FF"/>
    <w:rsid w:val="009E09D0"/>
    <w:rsid w:val="009E116C"/>
    <w:rsid w:val="009E28A4"/>
    <w:rsid w:val="009E417C"/>
    <w:rsid w:val="009E436B"/>
    <w:rsid w:val="009E449B"/>
    <w:rsid w:val="009E4F7C"/>
    <w:rsid w:val="009E560A"/>
    <w:rsid w:val="009E6975"/>
    <w:rsid w:val="009E7641"/>
    <w:rsid w:val="009F045A"/>
    <w:rsid w:val="009F0493"/>
    <w:rsid w:val="009F1CCD"/>
    <w:rsid w:val="009F3B20"/>
    <w:rsid w:val="009F4552"/>
    <w:rsid w:val="009F47CC"/>
    <w:rsid w:val="009F529A"/>
    <w:rsid w:val="009F59DA"/>
    <w:rsid w:val="009F5C07"/>
    <w:rsid w:val="009F720C"/>
    <w:rsid w:val="009F7DA5"/>
    <w:rsid w:val="00A02B60"/>
    <w:rsid w:val="00A0333F"/>
    <w:rsid w:val="00A07363"/>
    <w:rsid w:val="00A1068D"/>
    <w:rsid w:val="00A11A77"/>
    <w:rsid w:val="00A15592"/>
    <w:rsid w:val="00A15FED"/>
    <w:rsid w:val="00A16D21"/>
    <w:rsid w:val="00A21DA7"/>
    <w:rsid w:val="00A22911"/>
    <w:rsid w:val="00A262F5"/>
    <w:rsid w:val="00A2670E"/>
    <w:rsid w:val="00A270C0"/>
    <w:rsid w:val="00A30009"/>
    <w:rsid w:val="00A333EF"/>
    <w:rsid w:val="00A335B7"/>
    <w:rsid w:val="00A34F68"/>
    <w:rsid w:val="00A35947"/>
    <w:rsid w:val="00A359AA"/>
    <w:rsid w:val="00A4543E"/>
    <w:rsid w:val="00A46D9D"/>
    <w:rsid w:val="00A47F5F"/>
    <w:rsid w:val="00A5227A"/>
    <w:rsid w:val="00A52EF9"/>
    <w:rsid w:val="00A53A00"/>
    <w:rsid w:val="00A5502F"/>
    <w:rsid w:val="00A555B6"/>
    <w:rsid w:val="00A606DE"/>
    <w:rsid w:val="00A60E17"/>
    <w:rsid w:val="00A621A5"/>
    <w:rsid w:val="00A62B63"/>
    <w:rsid w:val="00A6366E"/>
    <w:rsid w:val="00A65757"/>
    <w:rsid w:val="00A65934"/>
    <w:rsid w:val="00A6635E"/>
    <w:rsid w:val="00A710D6"/>
    <w:rsid w:val="00A76BC7"/>
    <w:rsid w:val="00A775A6"/>
    <w:rsid w:val="00A81775"/>
    <w:rsid w:val="00A82DA5"/>
    <w:rsid w:val="00A83094"/>
    <w:rsid w:val="00A83666"/>
    <w:rsid w:val="00A84114"/>
    <w:rsid w:val="00A86ACA"/>
    <w:rsid w:val="00A900C1"/>
    <w:rsid w:val="00A9064A"/>
    <w:rsid w:val="00A9064F"/>
    <w:rsid w:val="00A9197A"/>
    <w:rsid w:val="00A91CA1"/>
    <w:rsid w:val="00A94163"/>
    <w:rsid w:val="00A9638A"/>
    <w:rsid w:val="00A96EE9"/>
    <w:rsid w:val="00A9757C"/>
    <w:rsid w:val="00A97EFB"/>
    <w:rsid w:val="00AA1708"/>
    <w:rsid w:val="00AA1A96"/>
    <w:rsid w:val="00AA2399"/>
    <w:rsid w:val="00AA449F"/>
    <w:rsid w:val="00AA5130"/>
    <w:rsid w:val="00AA61F6"/>
    <w:rsid w:val="00AA6F7E"/>
    <w:rsid w:val="00AA6FAA"/>
    <w:rsid w:val="00AB0C0A"/>
    <w:rsid w:val="00AB28C2"/>
    <w:rsid w:val="00AB348D"/>
    <w:rsid w:val="00AB3A85"/>
    <w:rsid w:val="00AB55CA"/>
    <w:rsid w:val="00AB5A23"/>
    <w:rsid w:val="00AC02EF"/>
    <w:rsid w:val="00AC0412"/>
    <w:rsid w:val="00AC1743"/>
    <w:rsid w:val="00AC19CB"/>
    <w:rsid w:val="00AC3170"/>
    <w:rsid w:val="00AC42A7"/>
    <w:rsid w:val="00AC45E4"/>
    <w:rsid w:val="00AC55BC"/>
    <w:rsid w:val="00AC612C"/>
    <w:rsid w:val="00AC7BAF"/>
    <w:rsid w:val="00AD0D8D"/>
    <w:rsid w:val="00AD136A"/>
    <w:rsid w:val="00AD374F"/>
    <w:rsid w:val="00AD4595"/>
    <w:rsid w:val="00AD50CB"/>
    <w:rsid w:val="00AD5487"/>
    <w:rsid w:val="00AD678D"/>
    <w:rsid w:val="00AD73A0"/>
    <w:rsid w:val="00AD7BD2"/>
    <w:rsid w:val="00AE0218"/>
    <w:rsid w:val="00AE11F6"/>
    <w:rsid w:val="00AE1FD8"/>
    <w:rsid w:val="00AE5F81"/>
    <w:rsid w:val="00AE6307"/>
    <w:rsid w:val="00AE6771"/>
    <w:rsid w:val="00AE73F3"/>
    <w:rsid w:val="00AE7B56"/>
    <w:rsid w:val="00AE7E89"/>
    <w:rsid w:val="00AF1781"/>
    <w:rsid w:val="00AF1A82"/>
    <w:rsid w:val="00AF1BD5"/>
    <w:rsid w:val="00AF2085"/>
    <w:rsid w:val="00AF2FE1"/>
    <w:rsid w:val="00AF379A"/>
    <w:rsid w:val="00AF6B15"/>
    <w:rsid w:val="00AF705B"/>
    <w:rsid w:val="00B00516"/>
    <w:rsid w:val="00B009CF"/>
    <w:rsid w:val="00B01310"/>
    <w:rsid w:val="00B0218D"/>
    <w:rsid w:val="00B02AEE"/>
    <w:rsid w:val="00B03759"/>
    <w:rsid w:val="00B04E03"/>
    <w:rsid w:val="00B075E6"/>
    <w:rsid w:val="00B1117E"/>
    <w:rsid w:val="00B1135C"/>
    <w:rsid w:val="00B1484C"/>
    <w:rsid w:val="00B14AB0"/>
    <w:rsid w:val="00B15369"/>
    <w:rsid w:val="00B15AF2"/>
    <w:rsid w:val="00B161AA"/>
    <w:rsid w:val="00B16CD2"/>
    <w:rsid w:val="00B1797B"/>
    <w:rsid w:val="00B21443"/>
    <w:rsid w:val="00B22575"/>
    <w:rsid w:val="00B25ACA"/>
    <w:rsid w:val="00B261B2"/>
    <w:rsid w:val="00B26773"/>
    <w:rsid w:val="00B2723A"/>
    <w:rsid w:val="00B27A5D"/>
    <w:rsid w:val="00B27FC0"/>
    <w:rsid w:val="00B30FC5"/>
    <w:rsid w:val="00B3144F"/>
    <w:rsid w:val="00B340A3"/>
    <w:rsid w:val="00B36ADD"/>
    <w:rsid w:val="00B37AFF"/>
    <w:rsid w:val="00B41977"/>
    <w:rsid w:val="00B4228A"/>
    <w:rsid w:val="00B42BC9"/>
    <w:rsid w:val="00B43BA0"/>
    <w:rsid w:val="00B46302"/>
    <w:rsid w:val="00B46A27"/>
    <w:rsid w:val="00B46C52"/>
    <w:rsid w:val="00B4768B"/>
    <w:rsid w:val="00B50864"/>
    <w:rsid w:val="00B50C9F"/>
    <w:rsid w:val="00B51A00"/>
    <w:rsid w:val="00B51EDA"/>
    <w:rsid w:val="00B52CDE"/>
    <w:rsid w:val="00B52D48"/>
    <w:rsid w:val="00B52D64"/>
    <w:rsid w:val="00B56114"/>
    <w:rsid w:val="00B5744B"/>
    <w:rsid w:val="00B63745"/>
    <w:rsid w:val="00B64526"/>
    <w:rsid w:val="00B64FBA"/>
    <w:rsid w:val="00B651C2"/>
    <w:rsid w:val="00B652BD"/>
    <w:rsid w:val="00B6714B"/>
    <w:rsid w:val="00B6795F"/>
    <w:rsid w:val="00B7060D"/>
    <w:rsid w:val="00B71451"/>
    <w:rsid w:val="00B7284B"/>
    <w:rsid w:val="00B73904"/>
    <w:rsid w:val="00B73B29"/>
    <w:rsid w:val="00B75021"/>
    <w:rsid w:val="00B76D42"/>
    <w:rsid w:val="00B77293"/>
    <w:rsid w:val="00B77AE2"/>
    <w:rsid w:val="00B77D6F"/>
    <w:rsid w:val="00B77E8D"/>
    <w:rsid w:val="00B81694"/>
    <w:rsid w:val="00B81F63"/>
    <w:rsid w:val="00B830D9"/>
    <w:rsid w:val="00B85516"/>
    <w:rsid w:val="00B86B07"/>
    <w:rsid w:val="00B8748F"/>
    <w:rsid w:val="00B8780E"/>
    <w:rsid w:val="00B904F1"/>
    <w:rsid w:val="00B911D5"/>
    <w:rsid w:val="00B914BB"/>
    <w:rsid w:val="00B9220C"/>
    <w:rsid w:val="00B92BA0"/>
    <w:rsid w:val="00B93486"/>
    <w:rsid w:val="00B94F3B"/>
    <w:rsid w:val="00B96E33"/>
    <w:rsid w:val="00B973F0"/>
    <w:rsid w:val="00B9751B"/>
    <w:rsid w:val="00BA0D77"/>
    <w:rsid w:val="00BA2F92"/>
    <w:rsid w:val="00BA3093"/>
    <w:rsid w:val="00BA459F"/>
    <w:rsid w:val="00BA5F1A"/>
    <w:rsid w:val="00BA6A35"/>
    <w:rsid w:val="00BA6DA4"/>
    <w:rsid w:val="00BA7146"/>
    <w:rsid w:val="00BB0E29"/>
    <w:rsid w:val="00BB1AF0"/>
    <w:rsid w:val="00BB2398"/>
    <w:rsid w:val="00BB288B"/>
    <w:rsid w:val="00BB3A43"/>
    <w:rsid w:val="00BB5692"/>
    <w:rsid w:val="00BB73FB"/>
    <w:rsid w:val="00BB7856"/>
    <w:rsid w:val="00BB7BC8"/>
    <w:rsid w:val="00BB7E93"/>
    <w:rsid w:val="00BB7F33"/>
    <w:rsid w:val="00BC1BAD"/>
    <w:rsid w:val="00BC26F7"/>
    <w:rsid w:val="00BC4258"/>
    <w:rsid w:val="00BC431F"/>
    <w:rsid w:val="00BC50FD"/>
    <w:rsid w:val="00BC5B70"/>
    <w:rsid w:val="00BC7E0A"/>
    <w:rsid w:val="00BD0765"/>
    <w:rsid w:val="00BD15D8"/>
    <w:rsid w:val="00BD1865"/>
    <w:rsid w:val="00BD660F"/>
    <w:rsid w:val="00BD7552"/>
    <w:rsid w:val="00BE0D34"/>
    <w:rsid w:val="00BE149B"/>
    <w:rsid w:val="00BE2799"/>
    <w:rsid w:val="00BE3005"/>
    <w:rsid w:val="00BE3C1D"/>
    <w:rsid w:val="00BE4B9A"/>
    <w:rsid w:val="00BE7167"/>
    <w:rsid w:val="00BE72E8"/>
    <w:rsid w:val="00BE7B6C"/>
    <w:rsid w:val="00BE7E85"/>
    <w:rsid w:val="00BF040B"/>
    <w:rsid w:val="00BF0B82"/>
    <w:rsid w:val="00BF0D65"/>
    <w:rsid w:val="00BF18DD"/>
    <w:rsid w:val="00BF30E0"/>
    <w:rsid w:val="00BF32E8"/>
    <w:rsid w:val="00BF43A2"/>
    <w:rsid w:val="00BF5632"/>
    <w:rsid w:val="00BF5B10"/>
    <w:rsid w:val="00BF6F50"/>
    <w:rsid w:val="00BF7E69"/>
    <w:rsid w:val="00C001DD"/>
    <w:rsid w:val="00C0078D"/>
    <w:rsid w:val="00C018C4"/>
    <w:rsid w:val="00C01B4E"/>
    <w:rsid w:val="00C032CC"/>
    <w:rsid w:val="00C04D9A"/>
    <w:rsid w:val="00C075AF"/>
    <w:rsid w:val="00C10684"/>
    <w:rsid w:val="00C114CF"/>
    <w:rsid w:val="00C127AA"/>
    <w:rsid w:val="00C12D7D"/>
    <w:rsid w:val="00C142D3"/>
    <w:rsid w:val="00C16AD6"/>
    <w:rsid w:val="00C17FDC"/>
    <w:rsid w:val="00C20162"/>
    <w:rsid w:val="00C209F6"/>
    <w:rsid w:val="00C20FC0"/>
    <w:rsid w:val="00C22734"/>
    <w:rsid w:val="00C22A23"/>
    <w:rsid w:val="00C23601"/>
    <w:rsid w:val="00C24E71"/>
    <w:rsid w:val="00C254A9"/>
    <w:rsid w:val="00C27527"/>
    <w:rsid w:val="00C302FF"/>
    <w:rsid w:val="00C30749"/>
    <w:rsid w:val="00C30813"/>
    <w:rsid w:val="00C314AF"/>
    <w:rsid w:val="00C3431E"/>
    <w:rsid w:val="00C34726"/>
    <w:rsid w:val="00C35D82"/>
    <w:rsid w:val="00C42316"/>
    <w:rsid w:val="00C44F74"/>
    <w:rsid w:val="00C46728"/>
    <w:rsid w:val="00C4764B"/>
    <w:rsid w:val="00C501E5"/>
    <w:rsid w:val="00C50547"/>
    <w:rsid w:val="00C51C28"/>
    <w:rsid w:val="00C52DED"/>
    <w:rsid w:val="00C544A2"/>
    <w:rsid w:val="00C555AD"/>
    <w:rsid w:val="00C55BCB"/>
    <w:rsid w:val="00C5606E"/>
    <w:rsid w:val="00C56168"/>
    <w:rsid w:val="00C605F1"/>
    <w:rsid w:val="00C60979"/>
    <w:rsid w:val="00C61F3F"/>
    <w:rsid w:val="00C625F5"/>
    <w:rsid w:val="00C65DB9"/>
    <w:rsid w:val="00C66EB9"/>
    <w:rsid w:val="00C6791D"/>
    <w:rsid w:val="00C705ED"/>
    <w:rsid w:val="00C710E5"/>
    <w:rsid w:val="00C7183D"/>
    <w:rsid w:val="00C72535"/>
    <w:rsid w:val="00C74EF8"/>
    <w:rsid w:val="00C76EAD"/>
    <w:rsid w:val="00C76EB8"/>
    <w:rsid w:val="00C770C7"/>
    <w:rsid w:val="00C776A8"/>
    <w:rsid w:val="00C82EAE"/>
    <w:rsid w:val="00C82F92"/>
    <w:rsid w:val="00C833CA"/>
    <w:rsid w:val="00C90925"/>
    <w:rsid w:val="00C91228"/>
    <w:rsid w:val="00C91EB9"/>
    <w:rsid w:val="00C92DB4"/>
    <w:rsid w:val="00C947E8"/>
    <w:rsid w:val="00C952A0"/>
    <w:rsid w:val="00C95333"/>
    <w:rsid w:val="00C9609E"/>
    <w:rsid w:val="00C97294"/>
    <w:rsid w:val="00CA0453"/>
    <w:rsid w:val="00CA0B03"/>
    <w:rsid w:val="00CA18DC"/>
    <w:rsid w:val="00CA2A81"/>
    <w:rsid w:val="00CA38BD"/>
    <w:rsid w:val="00CA3D83"/>
    <w:rsid w:val="00CA3FB0"/>
    <w:rsid w:val="00CA455F"/>
    <w:rsid w:val="00CA5526"/>
    <w:rsid w:val="00CA73A5"/>
    <w:rsid w:val="00CB30DD"/>
    <w:rsid w:val="00CB3FF0"/>
    <w:rsid w:val="00CB5061"/>
    <w:rsid w:val="00CB6314"/>
    <w:rsid w:val="00CB640A"/>
    <w:rsid w:val="00CB7B57"/>
    <w:rsid w:val="00CB7CE3"/>
    <w:rsid w:val="00CC09DA"/>
    <w:rsid w:val="00CC3D17"/>
    <w:rsid w:val="00CC42BC"/>
    <w:rsid w:val="00CC437F"/>
    <w:rsid w:val="00CC5923"/>
    <w:rsid w:val="00CC6633"/>
    <w:rsid w:val="00CC682F"/>
    <w:rsid w:val="00CC6C0E"/>
    <w:rsid w:val="00CC73C4"/>
    <w:rsid w:val="00CD182B"/>
    <w:rsid w:val="00CD225B"/>
    <w:rsid w:val="00CD368C"/>
    <w:rsid w:val="00CD474C"/>
    <w:rsid w:val="00CD4D96"/>
    <w:rsid w:val="00CD6E7B"/>
    <w:rsid w:val="00CD72D6"/>
    <w:rsid w:val="00CE2653"/>
    <w:rsid w:val="00CE3888"/>
    <w:rsid w:val="00CE4A2F"/>
    <w:rsid w:val="00CE6D4E"/>
    <w:rsid w:val="00CE7D3D"/>
    <w:rsid w:val="00CE7FBE"/>
    <w:rsid w:val="00CF019A"/>
    <w:rsid w:val="00CF08E3"/>
    <w:rsid w:val="00CF0AF6"/>
    <w:rsid w:val="00CF2560"/>
    <w:rsid w:val="00CF3D17"/>
    <w:rsid w:val="00CF3D46"/>
    <w:rsid w:val="00CF4277"/>
    <w:rsid w:val="00CF44DE"/>
    <w:rsid w:val="00CF46A0"/>
    <w:rsid w:val="00CF6EB8"/>
    <w:rsid w:val="00CF714D"/>
    <w:rsid w:val="00CF799C"/>
    <w:rsid w:val="00D00E8F"/>
    <w:rsid w:val="00D00FA6"/>
    <w:rsid w:val="00D014C9"/>
    <w:rsid w:val="00D021D2"/>
    <w:rsid w:val="00D045F7"/>
    <w:rsid w:val="00D060E6"/>
    <w:rsid w:val="00D107AA"/>
    <w:rsid w:val="00D1205F"/>
    <w:rsid w:val="00D129FE"/>
    <w:rsid w:val="00D12F33"/>
    <w:rsid w:val="00D133C7"/>
    <w:rsid w:val="00D168BD"/>
    <w:rsid w:val="00D174CF"/>
    <w:rsid w:val="00D1785A"/>
    <w:rsid w:val="00D203DC"/>
    <w:rsid w:val="00D20499"/>
    <w:rsid w:val="00D20E5D"/>
    <w:rsid w:val="00D21D87"/>
    <w:rsid w:val="00D221F3"/>
    <w:rsid w:val="00D22C68"/>
    <w:rsid w:val="00D23254"/>
    <w:rsid w:val="00D23454"/>
    <w:rsid w:val="00D23CBE"/>
    <w:rsid w:val="00D23F97"/>
    <w:rsid w:val="00D24A17"/>
    <w:rsid w:val="00D26288"/>
    <w:rsid w:val="00D26A86"/>
    <w:rsid w:val="00D27899"/>
    <w:rsid w:val="00D30447"/>
    <w:rsid w:val="00D30610"/>
    <w:rsid w:val="00D32489"/>
    <w:rsid w:val="00D32EEF"/>
    <w:rsid w:val="00D334E3"/>
    <w:rsid w:val="00D36C57"/>
    <w:rsid w:val="00D379F2"/>
    <w:rsid w:val="00D410F2"/>
    <w:rsid w:val="00D414AA"/>
    <w:rsid w:val="00D41ABF"/>
    <w:rsid w:val="00D42D5A"/>
    <w:rsid w:val="00D43971"/>
    <w:rsid w:val="00D45CB3"/>
    <w:rsid w:val="00D50457"/>
    <w:rsid w:val="00D51F12"/>
    <w:rsid w:val="00D5537E"/>
    <w:rsid w:val="00D570C8"/>
    <w:rsid w:val="00D57AA6"/>
    <w:rsid w:val="00D57E90"/>
    <w:rsid w:val="00D60121"/>
    <w:rsid w:val="00D621C8"/>
    <w:rsid w:val="00D6230C"/>
    <w:rsid w:val="00D62EC5"/>
    <w:rsid w:val="00D63AD2"/>
    <w:rsid w:val="00D64B6C"/>
    <w:rsid w:val="00D65A1D"/>
    <w:rsid w:val="00D65C89"/>
    <w:rsid w:val="00D65FA0"/>
    <w:rsid w:val="00D6689A"/>
    <w:rsid w:val="00D66DE9"/>
    <w:rsid w:val="00D67053"/>
    <w:rsid w:val="00D67EEA"/>
    <w:rsid w:val="00D711C3"/>
    <w:rsid w:val="00D77402"/>
    <w:rsid w:val="00D839E9"/>
    <w:rsid w:val="00D84310"/>
    <w:rsid w:val="00D858DA"/>
    <w:rsid w:val="00D86256"/>
    <w:rsid w:val="00D86E25"/>
    <w:rsid w:val="00D87354"/>
    <w:rsid w:val="00D90A4A"/>
    <w:rsid w:val="00D9144A"/>
    <w:rsid w:val="00D91918"/>
    <w:rsid w:val="00D933EC"/>
    <w:rsid w:val="00D9407F"/>
    <w:rsid w:val="00D9578F"/>
    <w:rsid w:val="00D960FB"/>
    <w:rsid w:val="00DA2448"/>
    <w:rsid w:val="00DA3341"/>
    <w:rsid w:val="00DA3516"/>
    <w:rsid w:val="00DA4DCD"/>
    <w:rsid w:val="00DA4EF0"/>
    <w:rsid w:val="00DA5605"/>
    <w:rsid w:val="00DA5AEC"/>
    <w:rsid w:val="00DA6176"/>
    <w:rsid w:val="00DA633D"/>
    <w:rsid w:val="00DA6532"/>
    <w:rsid w:val="00DA7E84"/>
    <w:rsid w:val="00DB070E"/>
    <w:rsid w:val="00DB1403"/>
    <w:rsid w:val="00DB14D2"/>
    <w:rsid w:val="00DB15DE"/>
    <w:rsid w:val="00DB1C42"/>
    <w:rsid w:val="00DB280A"/>
    <w:rsid w:val="00DB2BD8"/>
    <w:rsid w:val="00DB2C39"/>
    <w:rsid w:val="00DB3A3B"/>
    <w:rsid w:val="00DB43CA"/>
    <w:rsid w:val="00DB7024"/>
    <w:rsid w:val="00DB7920"/>
    <w:rsid w:val="00DC12A5"/>
    <w:rsid w:val="00DC2995"/>
    <w:rsid w:val="00DC2D57"/>
    <w:rsid w:val="00DC2F8E"/>
    <w:rsid w:val="00DC480E"/>
    <w:rsid w:val="00DC7571"/>
    <w:rsid w:val="00DC7D1E"/>
    <w:rsid w:val="00DD0CE2"/>
    <w:rsid w:val="00DD1C6B"/>
    <w:rsid w:val="00DD2A93"/>
    <w:rsid w:val="00DD2CC7"/>
    <w:rsid w:val="00DD2DF6"/>
    <w:rsid w:val="00DD3189"/>
    <w:rsid w:val="00DD34FB"/>
    <w:rsid w:val="00DD634E"/>
    <w:rsid w:val="00DD70B1"/>
    <w:rsid w:val="00DD782F"/>
    <w:rsid w:val="00DD7EDB"/>
    <w:rsid w:val="00DD7FE5"/>
    <w:rsid w:val="00DE210A"/>
    <w:rsid w:val="00DE40DC"/>
    <w:rsid w:val="00DE40DE"/>
    <w:rsid w:val="00DE4F1F"/>
    <w:rsid w:val="00DE5261"/>
    <w:rsid w:val="00DE6053"/>
    <w:rsid w:val="00DE7520"/>
    <w:rsid w:val="00DF1882"/>
    <w:rsid w:val="00DF1F83"/>
    <w:rsid w:val="00DF3A4E"/>
    <w:rsid w:val="00DF5F7A"/>
    <w:rsid w:val="00DF6B19"/>
    <w:rsid w:val="00E00E15"/>
    <w:rsid w:val="00E00F17"/>
    <w:rsid w:val="00E03289"/>
    <w:rsid w:val="00E048D3"/>
    <w:rsid w:val="00E05CAD"/>
    <w:rsid w:val="00E06893"/>
    <w:rsid w:val="00E106DE"/>
    <w:rsid w:val="00E10B29"/>
    <w:rsid w:val="00E10CBD"/>
    <w:rsid w:val="00E124A2"/>
    <w:rsid w:val="00E1284C"/>
    <w:rsid w:val="00E12B9D"/>
    <w:rsid w:val="00E14B56"/>
    <w:rsid w:val="00E157C9"/>
    <w:rsid w:val="00E165BB"/>
    <w:rsid w:val="00E16FBC"/>
    <w:rsid w:val="00E170C8"/>
    <w:rsid w:val="00E21499"/>
    <w:rsid w:val="00E224BB"/>
    <w:rsid w:val="00E24F70"/>
    <w:rsid w:val="00E26020"/>
    <w:rsid w:val="00E3011E"/>
    <w:rsid w:val="00E3328E"/>
    <w:rsid w:val="00E335C7"/>
    <w:rsid w:val="00E335CB"/>
    <w:rsid w:val="00E338BA"/>
    <w:rsid w:val="00E34360"/>
    <w:rsid w:val="00E35FB0"/>
    <w:rsid w:val="00E40F04"/>
    <w:rsid w:val="00E42105"/>
    <w:rsid w:val="00E43F55"/>
    <w:rsid w:val="00E4533E"/>
    <w:rsid w:val="00E4619A"/>
    <w:rsid w:val="00E507A6"/>
    <w:rsid w:val="00E5115A"/>
    <w:rsid w:val="00E52BB0"/>
    <w:rsid w:val="00E53425"/>
    <w:rsid w:val="00E53E10"/>
    <w:rsid w:val="00E5475F"/>
    <w:rsid w:val="00E551F9"/>
    <w:rsid w:val="00E5773D"/>
    <w:rsid w:val="00E57DD8"/>
    <w:rsid w:val="00E6001B"/>
    <w:rsid w:val="00E607FF"/>
    <w:rsid w:val="00E6235B"/>
    <w:rsid w:val="00E625F9"/>
    <w:rsid w:val="00E63B14"/>
    <w:rsid w:val="00E646A9"/>
    <w:rsid w:val="00E67119"/>
    <w:rsid w:val="00E70C42"/>
    <w:rsid w:val="00E72B4D"/>
    <w:rsid w:val="00E731E0"/>
    <w:rsid w:val="00E753B9"/>
    <w:rsid w:val="00E75B19"/>
    <w:rsid w:val="00E76242"/>
    <w:rsid w:val="00E76BD8"/>
    <w:rsid w:val="00E7772D"/>
    <w:rsid w:val="00E80F6A"/>
    <w:rsid w:val="00E8142F"/>
    <w:rsid w:val="00E81573"/>
    <w:rsid w:val="00E826EF"/>
    <w:rsid w:val="00E86DCC"/>
    <w:rsid w:val="00E9179D"/>
    <w:rsid w:val="00E94974"/>
    <w:rsid w:val="00E95A6A"/>
    <w:rsid w:val="00E969E8"/>
    <w:rsid w:val="00EA2ED2"/>
    <w:rsid w:val="00EA3AA9"/>
    <w:rsid w:val="00EA4926"/>
    <w:rsid w:val="00EA7F26"/>
    <w:rsid w:val="00EB25A7"/>
    <w:rsid w:val="00EB279C"/>
    <w:rsid w:val="00EB27E9"/>
    <w:rsid w:val="00EB3309"/>
    <w:rsid w:val="00EB3F55"/>
    <w:rsid w:val="00EB50C9"/>
    <w:rsid w:val="00EB5BBD"/>
    <w:rsid w:val="00EB5ED3"/>
    <w:rsid w:val="00EB6A0D"/>
    <w:rsid w:val="00EB6B2F"/>
    <w:rsid w:val="00EB76D5"/>
    <w:rsid w:val="00EC08C6"/>
    <w:rsid w:val="00EC34F9"/>
    <w:rsid w:val="00EC356C"/>
    <w:rsid w:val="00EC3D30"/>
    <w:rsid w:val="00EC4CFD"/>
    <w:rsid w:val="00EC551B"/>
    <w:rsid w:val="00EC7F8E"/>
    <w:rsid w:val="00ED0680"/>
    <w:rsid w:val="00ED2E07"/>
    <w:rsid w:val="00ED3226"/>
    <w:rsid w:val="00ED3A87"/>
    <w:rsid w:val="00ED423D"/>
    <w:rsid w:val="00ED5E32"/>
    <w:rsid w:val="00ED7473"/>
    <w:rsid w:val="00ED7A2D"/>
    <w:rsid w:val="00ED7AAB"/>
    <w:rsid w:val="00EE0F17"/>
    <w:rsid w:val="00EE0F60"/>
    <w:rsid w:val="00EE3FC4"/>
    <w:rsid w:val="00EE5B0C"/>
    <w:rsid w:val="00EE5FC2"/>
    <w:rsid w:val="00EE63B6"/>
    <w:rsid w:val="00EE74E2"/>
    <w:rsid w:val="00EE780B"/>
    <w:rsid w:val="00EF10B7"/>
    <w:rsid w:val="00EF2D0E"/>
    <w:rsid w:val="00EF3914"/>
    <w:rsid w:val="00EF4EA4"/>
    <w:rsid w:val="00EF5844"/>
    <w:rsid w:val="00EF63C8"/>
    <w:rsid w:val="00F00191"/>
    <w:rsid w:val="00F00B92"/>
    <w:rsid w:val="00F00BB6"/>
    <w:rsid w:val="00F0217B"/>
    <w:rsid w:val="00F027AD"/>
    <w:rsid w:val="00F029B7"/>
    <w:rsid w:val="00F04B98"/>
    <w:rsid w:val="00F04BE0"/>
    <w:rsid w:val="00F050A5"/>
    <w:rsid w:val="00F06233"/>
    <w:rsid w:val="00F072A5"/>
    <w:rsid w:val="00F109EB"/>
    <w:rsid w:val="00F10F5D"/>
    <w:rsid w:val="00F11689"/>
    <w:rsid w:val="00F117C3"/>
    <w:rsid w:val="00F121A5"/>
    <w:rsid w:val="00F14DC7"/>
    <w:rsid w:val="00F17A62"/>
    <w:rsid w:val="00F2043C"/>
    <w:rsid w:val="00F21450"/>
    <w:rsid w:val="00F23FA0"/>
    <w:rsid w:val="00F2599B"/>
    <w:rsid w:val="00F26680"/>
    <w:rsid w:val="00F27800"/>
    <w:rsid w:val="00F27A73"/>
    <w:rsid w:val="00F27D15"/>
    <w:rsid w:val="00F30750"/>
    <w:rsid w:val="00F30985"/>
    <w:rsid w:val="00F351F1"/>
    <w:rsid w:val="00F362CE"/>
    <w:rsid w:val="00F37B45"/>
    <w:rsid w:val="00F4046A"/>
    <w:rsid w:val="00F40F49"/>
    <w:rsid w:val="00F41DEA"/>
    <w:rsid w:val="00F42476"/>
    <w:rsid w:val="00F424C3"/>
    <w:rsid w:val="00F430B2"/>
    <w:rsid w:val="00F43582"/>
    <w:rsid w:val="00F4444D"/>
    <w:rsid w:val="00F44EE9"/>
    <w:rsid w:val="00F5023F"/>
    <w:rsid w:val="00F50B80"/>
    <w:rsid w:val="00F51A62"/>
    <w:rsid w:val="00F524A1"/>
    <w:rsid w:val="00F53D8E"/>
    <w:rsid w:val="00F54F57"/>
    <w:rsid w:val="00F55514"/>
    <w:rsid w:val="00F57172"/>
    <w:rsid w:val="00F579E0"/>
    <w:rsid w:val="00F604E6"/>
    <w:rsid w:val="00F608EB"/>
    <w:rsid w:val="00F62FB6"/>
    <w:rsid w:val="00F652C9"/>
    <w:rsid w:val="00F65B78"/>
    <w:rsid w:val="00F66AF1"/>
    <w:rsid w:val="00F71110"/>
    <w:rsid w:val="00F713A0"/>
    <w:rsid w:val="00F7150F"/>
    <w:rsid w:val="00F72F3E"/>
    <w:rsid w:val="00F7392D"/>
    <w:rsid w:val="00F75FE1"/>
    <w:rsid w:val="00F76679"/>
    <w:rsid w:val="00F76D6D"/>
    <w:rsid w:val="00F76EBD"/>
    <w:rsid w:val="00F770E0"/>
    <w:rsid w:val="00F81500"/>
    <w:rsid w:val="00F815A2"/>
    <w:rsid w:val="00F81926"/>
    <w:rsid w:val="00F83CFE"/>
    <w:rsid w:val="00F83DA9"/>
    <w:rsid w:val="00F84F8B"/>
    <w:rsid w:val="00F90C59"/>
    <w:rsid w:val="00F9112A"/>
    <w:rsid w:val="00F94306"/>
    <w:rsid w:val="00F9539C"/>
    <w:rsid w:val="00F956A9"/>
    <w:rsid w:val="00F9705E"/>
    <w:rsid w:val="00FA081E"/>
    <w:rsid w:val="00FA0E3D"/>
    <w:rsid w:val="00FA1761"/>
    <w:rsid w:val="00FA1DFC"/>
    <w:rsid w:val="00FA234D"/>
    <w:rsid w:val="00FA3F16"/>
    <w:rsid w:val="00FA67B5"/>
    <w:rsid w:val="00FA73B5"/>
    <w:rsid w:val="00FA7E6B"/>
    <w:rsid w:val="00FB001C"/>
    <w:rsid w:val="00FB110B"/>
    <w:rsid w:val="00FB1628"/>
    <w:rsid w:val="00FB1955"/>
    <w:rsid w:val="00FB1EA0"/>
    <w:rsid w:val="00FB4093"/>
    <w:rsid w:val="00FB4D48"/>
    <w:rsid w:val="00FB71E2"/>
    <w:rsid w:val="00FC033B"/>
    <w:rsid w:val="00FC110D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1C8B"/>
    <w:rsid w:val="00FD2BE0"/>
    <w:rsid w:val="00FD4564"/>
    <w:rsid w:val="00FD4AFB"/>
    <w:rsid w:val="00FD4DFE"/>
    <w:rsid w:val="00FD500E"/>
    <w:rsid w:val="00FD56B9"/>
    <w:rsid w:val="00FD68B3"/>
    <w:rsid w:val="00FD7DA4"/>
    <w:rsid w:val="00FE11D1"/>
    <w:rsid w:val="00FE2112"/>
    <w:rsid w:val="00FE24AE"/>
    <w:rsid w:val="00FE33CB"/>
    <w:rsid w:val="00FE35BB"/>
    <w:rsid w:val="00FE43BB"/>
    <w:rsid w:val="00FE47C4"/>
    <w:rsid w:val="00FE5CD0"/>
    <w:rsid w:val="00FE753F"/>
    <w:rsid w:val="00FE7641"/>
    <w:rsid w:val="00FE774E"/>
    <w:rsid w:val="00FF00F7"/>
    <w:rsid w:val="00FF17DA"/>
    <w:rsid w:val="00FF19DA"/>
    <w:rsid w:val="00FF28F9"/>
    <w:rsid w:val="00FF298D"/>
    <w:rsid w:val="00FF52E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4438D"/>
    <w:pPr>
      <w:widowControl w:val="0"/>
    </w:pPr>
    <w:rPr>
      <w:kern w:val="2"/>
      <w:sz w:val="24"/>
      <w:szCs w:val="24"/>
    </w:rPr>
  </w:style>
  <w:style w:type="paragraph" w:styleId="10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1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rPr>
      <w:rFonts w:eastAsia="標楷體"/>
      <w:b/>
      <w:snapToGrid w:val="0"/>
      <w:sz w:val="32"/>
    </w:rPr>
  </w:style>
  <w:style w:type="character" w:customStyle="1" w:styleId="30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2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3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9"/>
      </w:numPr>
      <w:snapToGrid w:val="0"/>
      <w:ind w:left="1418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rsid w:val="00F81500"/>
    <w:rPr>
      <w:rFonts w:ascii="細明體" w:eastAsia="細明體"/>
      <w:kern w:val="2"/>
      <w:sz w:val="24"/>
    </w:rPr>
  </w:style>
  <w:style w:type="paragraph" w:customStyle="1" w:styleId="14">
    <w:name w:val="純文字1"/>
    <w:basedOn w:val="a0"/>
    <w:rsid w:val="00F81500"/>
    <w:rPr>
      <w:rFonts w:eastAsia="標楷體"/>
    </w:rPr>
  </w:style>
  <w:style w:type="paragraph" w:styleId="15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6">
    <w:name w:val="純文字1"/>
    <w:basedOn w:val="a0"/>
    <w:semiHidden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">
    <w:name w:val="樣式1"/>
    <w:basedOn w:val="a0"/>
    <w:qFormat/>
    <w:rsid w:val="0091695D"/>
    <w:pPr>
      <w:numPr>
        <w:numId w:val="4"/>
      </w:numPr>
    </w:pPr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2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7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5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2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6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2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6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7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9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0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1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2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9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0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90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8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8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5.pn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07" Type="http://schemas.openxmlformats.org/officeDocument/2006/relationships/image" Target="media/image83.png"/><Relationship Id="rId11" Type="http://schemas.openxmlformats.org/officeDocument/2006/relationships/footnotes" Target="footnotes.xml"/><Relationship Id="rId32" Type="http://schemas.openxmlformats.org/officeDocument/2006/relationships/image" Target="media/image12.emf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2" Type="http://schemas.openxmlformats.org/officeDocument/2006/relationships/image" Target="media/image6.png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package" Target="embeddings/Microsoft_Visio_Drawing5.vsdx"/><Relationship Id="rId38" Type="http://schemas.openxmlformats.org/officeDocument/2006/relationships/image" Target="media/image15.emf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61" Type="http://schemas.openxmlformats.org/officeDocument/2006/relationships/image" Target="media/image137.png"/><Relationship Id="rId16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7.png"/><Relationship Id="rId28" Type="http://schemas.openxmlformats.org/officeDocument/2006/relationships/image" Target="media/image10.emf"/><Relationship Id="rId49" Type="http://schemas.openxmlformats.org/officeDocument/2006/relationships/image" Target="media/image25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package" Target="embeddings/Microsoft_Visio_Drawing8.vsdx"/><Relationship Id="rId109" Type="http://schemas.openxmlformats.org/officeDocument/2006/relationships/image" Target="media/image85.png"/><Relationship Id="rId34" Type="http://schemas.openxmlformats.org/officeDocument/2006/relationships/image" Target="media/image13.emf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162" Type="http://schemas.openxmlformats.org/officeDocument/2006/relationships/image" Target="media/image138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.bin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Drawing6.vsdx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3" Type="http://schemas.openxmlformats.org/officeDocument/2006/relationships/customXml" Target="../customXml/item3.xml"/><Relationship Id="rId25" Type="http://schemas.openxmlformats.org/officeDocument/2006/relationships/package" Target="embeddings/Microsoft_Visio_Drawing2.vsdx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5" Type="http://schemas.openxmlformats.org/officeDocument/2006/relationships/header" Target="header2.xml"/><Relationship Id="rId36" Type="http://schemas.openxmlformats.org/officeDocument/2006/relationships/image" Target="media/image14.emf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Drawing4.vsdx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9.emf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6" Type="http://schemas.openxmlformats.org/officeDocument/2006/relationships/footer" Target="footer2.xml"/><Relationship Id="rId37" Type="http://schemas.openxmlformats.org/officeDocument/2006/relationships/package" Target="embeddings/Microsoft_Visio_Drawing7.vsdx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fontTable" Target="fontTable.xml"/><Relationship Id="rId27" Type="http://schemas.openxmlformats.org/officeDocument/2006/relationships/package" Target="embeddings/Microsoft_Visio_Drawing3.vsdx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00786517-2D87-4140-8AC3-9B9D798D59C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5723</TotalTime>
  <Pages>50</Pages>
  <Words>13830</Words>
  <Characters>78834</Characters>
  <Application>Microsoft Office Word</Application>
  <DocSecurity>0</DocSecurity>
  <Lines>656</Lines>
  <Paragraphs>184</Paragraphs>
  <ScaleCrop>false</ScaleCrop>
  <Company>Microsoft</Company>
  <LinksUpToDate>false</LinksUpToDate>
  <CharactersWithSpaces>92480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黃梓峻</cp:lastModifiedBy>
  <cp:revision>191</cp:revision>
  <cp:lastPrinted>2014-10-29T13:57:00Z</cp:lastPrinted>
  <dcterms:created xsi:type="dcterms:W3CDTF">2019-12-29T13:46:00Z</dcterms:created>
  <dcterms:modified xsi:type="dcterms:W3CDTF">2021-05-14T08:31:00Z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